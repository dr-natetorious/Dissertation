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29F7BE1B" w:rsidR="00992F06" w:rsidRPr="00B43C8C" w:rsidRDefault="00992F06" w:rsidP="00B43C8C">
      <w:pPr>
        <w:ind w:firstLine="0"/>
        <w:jc w:val="center"/>
        <w:rPr>
          <w:b/>
          <w:bCs/>
        </w:rPr>
      </w:pPr>
      <w:r w:rsidRPr="00B43C8C">
        <w:rPr>
          <w:b/>
          <w:bCs/>
        </w:rPr>
        <w:t>Using Artific</w:t>
      </w:r>
      <w:r w:rsidR="0098329E" w:rsidRPr="00B43C8C">
        <w:rPr>
          <w:b/>
          <w:bCs/>
        </w:rPr>
        <w:t>i</w:t>
      </w:r>
      <w:r w:rsidRPr="00B43C8C">
        <w:rPr>
          <w:b/>
          <w:bCs/>
        </w:rPr>
        <w:t>al Intelligence/Machine Learning and simulation processes to improve elderly and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283DD489" w:rsidR="00887A22" w:rsidRPr="00887A22" w:rsidRDefault="00887A22" w:rsidP="00B43C8C">
      <w:pPr>
        <w:ind w:firstLine="0"/>
        <w:jc w:val="center"/>
      </w:pPr>
      <w:r w:rsidRPr="00887A22">
        <w:t xml:space="preserve">Dissertation </w:t>
      </w:r>
      <w:r w:rsidR="00E72F1F">
        <w:t>Proposal</w:t>
      </w:r>
    </w:p>
    <w:p w14:paraId="666D9BA3" w14:textId="77777777" w:rsidR="00887A22" w:rsidRPr="00887A22" w:rsidRDefault="00887A22" w:rsidP="00B43C8C">
      <w:pPr>
        <w:jc w:val="center"/>
      </w:pPr>
    </w:p>
    <w:p w14:paraId="7EC94FEC" w14:textId="1EFD864E" w:rsidR="00887A22" w:rsidRPr="00887A22" w:rsidRDefault="00887A22" w:rsidP="00B43C8C">
      <w:pPr>
        <w:ind w:firstLine="0"/>
        <w:jc w:val="center"/>
      </w:pPr>
      <w:r w:rsidRPr="00887A22">
        <w:t>Submitted to Northcentral University</w:t>
      </w:r>
    </w:p>
    <w:p w14:paraId="480940E1" w14:textId="7F16339A" w:rsidR="00887A22" w:rsidRPr="00887A22" w:rsidRDefault="00887A22" w:rsidP="00B43C8C">
      <w:pPr>
        <w:ind w:firstLine="0"/>
        <w:jc w:val="center"/>
      </w:pPr>
      <w:r w:rsidRPr="00887A22">
        <w:t xml:space="preserve">School of </w:t>
      </w:r>
      <w:r w:rsidR="00E72F1F">
        <w:t>Computer Science</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7CA004F1" w14:textId="4D6A3FFB" w:rsidR="00887A22" w:rsidRPr="00887A22" w:rsidRDefault="00887A22" w:rsidP="00B43C8C">
      <w:pPr>
        <w:ind w:firstLine="0"/>
        <w:jc w:val="center"/>
      </w:pPr>
      <w:r w:rsidRPr="00887A22">
        <w:t>DOCTOR OF</w:t>
      </w:r>
      <w:r w:rsidRPr="00887A22">
        <w:rPr>
          <w:b/>
        </w:rPr>
        <w:t xml:space="preserve"> </w:t>
      </w:r>
      <w:r w:rsidR="00E72F1F" w:rsidRPr="00E72F1F">
        <w:rPr>
          <w:bCs/>
        </w:rPr>
        <w:t>PHILOSOPHY</w:t>
      </w:r>
    </w:p>
    <w:p w14:paraId="21EA8EAF" w14:textId="77777777" w:rsidR="00887A22" w:rsidRPr="00887A22" w:rsidRDefault="00887A22" w:rsidP="00B43C8C">
      <w:pPr>
        <w:jc w:val="center"/>
      </w:pPr>
    </w:p>
    <w:p w14:paraId="3E70903D" w14:textId="77777777" w:rsidR="00887A22" w:rsidRPr="00887A22" w:rsidRDefault="00887A22"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381F4E88" w:rsidR="00887A22" w:rsidRPr="00887A22" w:rsidRDefault="000F70E7" w:rsidP="00B43C8C">
      <w:pPr>
        <w:ind w:firstLine="0"/>
        <w:jc w:val="center"/>
      </w:pPr>
      <w:r>
        <w:t>La Jolla</w:t>
      </w:r>
      <w:r w:rsidR="00887A22" w:rsidRPr="00887A22">
        <w:t>, California</w:t>
      </w:r>
    </w:p>
    <w:p w14:paraId="5D760441" w14:textId="77777777" w:rsidR="00887A22" w:rsidRPr="00887A22" w:rsidRDefault="00887A22" w:rsidP="00B43C8C">
      <w:pPr>
        <w:jc w:val="center"/>
      </w:pPr>
    </w:p>
    <w:p w14:paraId="138E0A42" w14:textId="415786B5" w:rsidR="00887A22" w:rsidRDefault="00E72F1F" w:rsidP="00B43C8C">
      <w:pPr>
        <w:ind w:firstLine="0"/>
        <w:jc w:val="center"/>
      </w:pPr>
      <w:r>
        <w:t>July 2022</w:t>
      </w: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7D75359E" w14:textId="279AD3F3" w:rsidR="001A3B8C" w:rsidRDefault="0098329E">
          <w:pPr>
            <w:pStyle w:val="TOC1"/>
            <w:rPr>
              <w:rFonts w:asciiTheme="minorHAnsi" w:eastAsiaTheme="minorEastAsia" w:hAnsiTheme="minorHAnsi" w:cstheme="minorBidi"/>
              <w:noProof/>
              <w:sz w:val="22"/>
            </w:rPr>
          </w:pPr>
          <w:r>
            <w:fldChar w:fldCharType="begin"/>
          </w:r>
          <w:r>
            <w:instrText xml:space="preserve"> TOC \o "1-2" \h \z \u </w:instrText>
          </w:r>
          <w:r>
            <w:fldChar w:fldCharType="separate"/>
          </w:r>
          <w:hyperlink w:anchor="_Toc127014615" w:history="1">
            <w:r w:rsidR="001A3B8C" w:rsidRPr="000041C5">
              <w:rPr>
                <w:rStyle w:val="Hyperlink"/>
                <w:noProof/>
              </w:rPr>
              <w:t>Chapter 1: Introduction</w:t>
            </w:r>
            <w:r w:rsidR="001A3B8C">
              <w:rPr>
                <w:noProof/>
                <w:webHidden/>
              </w:rPr>
              <w:tab/>
            </w:r>
            <w:r w:rsidR="001A3B8C">
              <w:rPr>
                <w:noProof/>
                <w:webHidden/>
              </w:rPr>
              <w:fldChar w:fldCharType="begin"/>
            </w:r>
            <w:r w:rsidR="001A3B8C">
              <w:rPr>
                <w:noProof/>
                <w:webHidden/>
              </w:rPr>
              <w:instrText xml:space="preserve"> PAGEREF _Toc127014615 \h </w:instrText>
            </w:r>
            <w:r w:rsidR="001A3B8C">
              <w:rPr>
                <w:noProof/>
                <w:webHidden/>
              </w:rPr>
            </w:r>
            <w:r w:rsidR="001A3B8C">
              <w:rPr>
                <w:noProof/>
                <w:webHidden/>
              </w:rPr>
              <w:fldChar w:fldCharType="separate"/>
            </w:r>
            <w:r w:rsidR="001A3B8C">
              <w:rPr>
                <w:noProof/>
                <w:webHidden/>
              </w:rPr>
              <w:t>1</w:t>
            </w:r>
            <w:r w:rsidR="001A3B8C">
              <w:rPr>
                <w:noProof/>
                <w:webHidden/>
              </w:rPr>
              <w:fldChar w:fldCharType="end"/>
            </w:r>
          </w:hyperlink>
        </w:p>
        <w:p w14:paraId="1496E90F" w14:textId="043A9CD1" w:rsidR="001A3B8C" w:rsidRDefault="00000000">
          <w:pPr>
            <w:pStyle w:val="TOC2"/>
            <w:rPr>
              <w:rFonts w:asciiTheme="minorHAnsi" w:eastAsiaTheme="minorEastAsia" w:hAnsiTheme="minorHAnsi" w:cstheme="minorBidi"/>
              <w:noProof/>
              <w:sz w:val="22"/>
              <w:szCs w:val="22"/>
            </w:rPr>
          </w:pPr>
          <w:hyperlink w:anchor="_Toc127014616" w:history="1">
            <w:r w:rsidR="001A3B8C" w:rsidRPr="000041C5">
              <w:rPr>
                <w:rStyle w:val="Hyperlink"/>
                <w:noProof/>
              </w:rPr>
              <w:t>Statement of the Problem</w:t>
            </w:r>
            <w:r w:rsidR="001A3B8C">
              <w:rPr>
                <w:noProof/>
                <w:webHidden/>
              </w:rPr>
              <w:tab/>
            </w:r>
            <w:r w:rsidR="001A3B8C">
              <w:rPr>
                <w:noProof/>
                <w:webHidden/>
              </w:rPr>
              <w:fldChar w:fldCharType="begin"/>
            </w:r>
            <w:r w:rsidR="001A3B8C">
              <w:rPr>
                <w:noProof/>
                <w:webHidden/>
              </w:rPr>
              <w:instrText xml:space="preserve"> PAGEREF _Toc127014616 \h </w:instrText>
            </w:r>
            <w:r w:rsidR="001A3B8C">
              <w:rPr>
                <w:noProof/>
                <w:webHidden/>
              </w:rPr>
            </w:r>
            <w:r w:rsidR="001A3B8C">
              <w:rPr>
                <w:noProof/>
                <w:webHidden/>
              </w:rPr>
              <w:fldChar w:fldCharType="separate"/>
            </w:r>
            <w:r w:rsidR="001A3B8C">
              <w:rPr>
                <w:noProof/>
                <w:webHidden/>
              </w:rPr>
              <w:t>2</w:t>
            </w:r>
            <w:r w:rsidR="001A3B8C">
              <w:rPr>
                <w:noProof/>
                <w:webHidden/>
              </w:rPr>
              <w:fldChar w:fldCharType="end"/>
            </w:r>
          </w:hyperlink>
        </w:p>
        <w:p w14:paraId="7C77A542" w14:textId="44F8609A" w:rsidR="001A3B8C" w:rsidRDefault="00000000">
          <w:pPr>
            <w:pStyle w:val="TOC2"/>
            <w:rPr>
              <w:rFonts w:asciiTheme="minorHAnsi" w:eastAsiaTheme="minorEastAsia" w:hAnsiTheme="minorHAnsi" w:cstheme="minorBidi"/>
              <w:noProof/>
              <w:sz w:val="22"/>
              <w:szCs w:val="22"/>
            </w:rPr>
          </w:pPr>
          <w:hyperlink w:anchor="_Toc127014617" w:history="1">
            <w:r w:rsidR="001A3B8C" w:rsidRPr="000041C5">
              <w:rPr>
                <w:rStyle w:val="Hyperlink"/>
                <w:noProof/>
              </w:rPr>
              <w:t>Purpose of the Study</w:t>
            </w:r>
            <w:r w:rsidR="001A3B8C">
              <w:rPr>
                <w:noProof/>
                <w:webHidden/>
              </w:rPr>
              <w:tab/>
            </w:r>
            <w:r w:rsidR="001A3B8C">
              <w:rPr>
                <w:noProof/>
                <w:webHidden/>
              </w:rPr>
              <w:fldChar w:fldCharType="begin"/>
            </w:r>
            <w:r w:rsidR="001A3B8C">
              <w:rPr>
                <w:noProof/>
                <w:webHidden/>
              </w:rPr>
              <w:instrText xml:space="preserve"> PAGEREF _Toc127014617 \h </w:instrText>
            </w:r>
            <w:r w:rsidR="001A3B8C">
              <w:rPr>
                <w:noProof/>
                <w:webHidden/>
              </w:rPr>
            </w:r>
            <w:r w:rsidR="001A3B8C">
              <w:rPr>
                <w:noProof/>
                <w:webHidden/>
              </w:rPr>
              <w:fldChar w:fldCharType="separate"/>
            </w:r>
            <w:r w:rsidR="001A3B8C">
              <w:rPr>
                <w:noProof/>
                <w:webHidden/>
              </w:rPr>
              <w:t>3</w:t>
            </w:r>
            <w:r w:rsidR="001A3B8C">
              <w:rPr>
                <w:noProof/>
                <w:webHidden/>
              </w:rPr>
              <w:fldChar w:fldCharType="end"/>
            </w:r>
          </w:hyperlink>
        </w:p>
        <w:p w14:paraId="150BD9C1" w14:textId="5834A9F0" w:rsidR="001A3B8C" w:rsidRDefault="00000000">
          <w:pPr>
            <w:pStyle w:val="TOC2"/>
            <w:rPr>
              <w:rFonts w:asciiTheme="minorHAnsi" w:eastAsiaTheme="minorEastAsia" w:hAnsiTheme="minorHAnsi" w:cstheme="minorBidi"/>
              <w:noProof/>
              <w:sz w:val="22"/>
              <w:szCs w:val="22"/>
            </w:rPr>
          </w:pPr>
          <w:hyperlink w:anchor="_Toc127014618" w:history="1">
            <w:r w:rsidR="001A3B8C" w:rsidRPr="000041C5">
              <w:rPr>
                <w:rStyle w:val="Hyperlink"/>
                <w:noProof/>
              </w:rPr>
              <w:t>Introduction to Theoretical Framework</w:t>
            </w:r>
            <w:r w:rsidR="001A3B8C">
              <w:rPr>
                <w:noProof/>
                <w:webHidden/>
              </w:rPr>
              <w:tab/>
            </w:r>
            <w:r w:rsidR="001A3B8C">
              <w:rPr>
                <w:noProof/>
                <w:webHidden/>
              </w:rPr>
              <w:fldChar w:fldCharType="begin"/>
            </w:r>
            <w:r w:rsidR="001A3B8C">
              <w:rPr>
                <w:noProof/>
                <w:webHidden/>
              </w:rPr>
              <w:instrText xml:space="preserve"> PAGEREF _Toc127014618 \h </w:instrText>
            </w:r>
            <w:r w:rsidR="001A3B8C">
              <w:rPr>
                <w:noProof/>
                <w:webHidden/>
              </w:rPr>
            </w:r>
            <w:r w:rsidR="001A3B8C">
              <w:rPr>
                <w:noProof/>
                <w:webHidden/>
              </w:rPr>
              <w:fldChar w:fldCharType="separate"/>
            </w:r>
            <w:r w:rsidR="001A3B8C">
              <w:rPr>
                <w:noProof/>
                <w:webHidden/>
              </w:rPr>
              <w:t>4</w:t>
            </w:r>
            <w:r w:rsidR="001A3B8C">
              <w:rPr>
                <w:noProof/>
                <w:webHidden/>
              </w:rPr>
              <w:fldChar w:fldCharType="end"/>
            </w:r>
          </w:hyperlink>
        </w:p>
        <w:p w14:paraId="02AD6F7F" w14:textId="4D37F278" w:rsidR="001A3B8C" w:rsidRDefault="00000000">
          <w:pPr>
            <w:pStyle w:val="TOC2"/>
            <w:rPr>
              <w:rFonts w:asciiTheme="minorHAnsi" w:eastAsiaTheme="minorEastAsia" w:hAnsiTheme="minorHAnsi" w:cstheme="minorBidi"/>
              <w:noProof/>
              <w:sz w:val="22"/>
              <w:szCs w:val="22"/>
            </w:rPr>
          </w:pPr>
          <w:hyperlink w:anchor="_Toc127014619" w:history="1">
            <w:r w:rsidR="001A3B8C" w:rsidRPr="000041C5">
              <w:rPr>
                <w:rStyle w:val="Hyperlink"/>
                <w:noProof/>
              </w:rPr>
              <w:t>Research Questions</w:t>
            </w:r>
            <w:r w:rsidR="001A3B8C">
              <w:rPr>
                <w:noProof/>
                <w:webHidden/>
              </w:rPr>
              <w:tab/>
            </w:r>
            <w:r w:rsidR="001A3B8C">
              <w:rPr>
                <w:noProof/>
                <w:webHidden/>
              </w:rPr>
              <w:fldChar w:fldCharType="begin"/>
            </w:r>
            <w:r w:rsidR="001A3B8C">
              <w:rPr>
                <w:noProof/>
                <w:webHidden/>
              </w:rPr>
              <w:instrText xml:space="preserve"> PAGEREF _Toc127014619 \h </w:instrText>
            </w:r>
            <w:r w:rsidR="001A3B8C">
              <w:rPr>
                <w:noProof/>
                <w:webHidden/>
              </w:rPr>
            </w:r>
            <w:r w:rsidR="001A3B8C">
              <w:rPr>
                <w:noProof/>
                <w:webHidden/>
              </w:rPr>
              <w:fldChar w:fldCharType="separate"/>
            </w:r>
            <w:r w:rsidR="001A3B8C">
              <w:rPr>
                <w:noProof/>
                <w:webHidden/>
              </w:rPr>
              <w:t>6</w:t>
            </w:r>
            <w:r w:rsidR="001A3B8C">
              <w:rPr>
                <w:noProof/>
                <w:webHidden/>
              </w:rPr>
              <w:fldChar w:fldCharType="end"/>
            </w:r>
          </w:hyperlink>
        </w:p>
        <w:p w14:paraId="529B1F52" w14:textId="3DAE5E7C" w:rsidR="001A3B8C" w:rsidRDefault="00000000">
          <w:pPr>
            <w:pStyle w:val="TOC2"/>
            <w:rPr>
              <w:rFonts w:asciiTheme="minorHAnsi" w:eastAsiaTheme="minorEastAsia" w:hAnsiTheme="minorHAnsi" w:cstheme="minorBidi"/>
              <w:noProof/>
              <w:sz w:val="22"/>
              <w:szCs w:val="22"/>
            </w:rPr>
          </w:pPr>
          <w:hyperlink w:anchor="_Toc127014620" w:history="1">
            <w:r w:rsidR="001A3B8C" w:rsidRPr="000041C5">
              <w:rPr>
                <w:rStyle w:val="Hyperlink"/>
                <w:noProof/>
              </w:rPr>
              <w:t>Significance of the Study</w:t>
            </w:r>
            <w:r w:rsidR="001A3B8C">
              <w:rPr>
                <w:noProof/>
                <w:webHidden/>
              </w:rPr>
              <w:tab/>
            </w:r>
            <w:r w:rsidR="001A3B8C">
              <w:rPr>
                <w:noProof/>
                <w:webHidden/>
              </w:rPr>
              <w:fldChar w:fldCharType="begin"/>
            </w:r>
            <w:r w:rsidR="001A3B8C">
              <w:rPr>
                <w:noProof/>
                <w:webHidden/>
              </w:rPr>
              <w:instrText xml:space="preserve"> PAGEREF _Toc127014620 \h </w:instrText>
            </w:r>
            <w:r w:rsidR="001A3B8C">
              <w:rPr>
                <w:noProof/>
                <w:webHidden/>
              </w:rPr>
            </w:r>
            <w:r w:rsidR="001A3B8C">
              <w:rPr>
                <w:noProof/>
                <w:webHidden/>
              </w:rPr>
              <w:fldChar w:fldCharType="separate"/>
            </w:r>
            <w:r w:rsidR="001A3B8C">
              <w:rPr>
                <w:noProof/>
                <w:webHidden/>
              </w:rPr>
              <w:t>6</w:t>
            </w:r>
            <w:r w:rsidR="001A3B8C">
              <w:rPr>
                <w:noProof/>
                <w:webHidden/>
              </w:rPr>
              <w:fldChar w:fldCharType="end"/>
            </w:r>
          </w:hyperlink>
        </w:p>
        <w:p w14:paraId="240D71DF" w14:textId="1F6A7649" w:rsidR="001A3B8C" w:rsidRDefault="00000000">
          <w:pPr>
            <w:pStyle w:val="TOC2"/>
            <w:rPr>
              <w:rFonts w:asciiTheme="minorHAnsi" w:eastAsiaTheme="minorEastAsia" w:hAnsiTheme="minorHAnsi" w:cstheme="minorBidi"/>
              <w:noProof/>
              <w:sz w:val="22"/>
              <w:szCs w:val="22"/>
            </w:rPr>
          </w:pPr>
          <w:hyperlink w:anchor="_Toc127014621" w:history="1">
            <w:r w:rsidR="001A3B8C" w:rsidRPr="000041C5">
              <w:rPr>
                <w:rStyle w:val="Hyperlink"/>
                <w:noProof/>
              </w:rPr>
              <w:t>Definition of Key Terms</w:t>
            </w:r>
            <w:r w:rsidR="001A3B8C">
              <w:rPr>
                <w:noProof/>
                <w:webHidden/>
              </w:rPr>
              <w:tab/>
            </w:r>
            <w:r w:rsidR="001A3B8C">
              <w:rPr>
                <w:noProof/>
                <w:webHidden/>
              </w:rPr>
              <w:fldChar w:fldCharType="begin"/>
            </w:r>
            <w:r w:rsidR="001A3B8C">
              <w:rPr>
                <w:noProof/>
                <w:webHidden/>
              </w:rPr>
              <w:instrText xml:space="preserve"> PAGEREF _Toc127014621 \h </w:instrText>
            </w:r>
            <w:r w:rsidR="001A3B8C">
              <w:rPr>
                <w:noProof/>
                <w:webHidden/>
              </w:rPr>
            </w:r>
            <w:r w:rsidR="001A3B8C">
              <w:rPr>
                <w:noProof/>
                <w:webHidden/>
              </w:rPr>
              <w:fldChar w:fldCharType="separate"/>
            </w:r>
            <w:r w:rsidR="001A3B8C">
              <w:rPr>
                <w:noProof/>
                <w:webHidden/>
              </w:rPr>
              <w:t>7</w:t>
            </w:r>
            <w:r w:rsidR="001A3B8C">
              <w:rPr>
                <w:noProof/>
                <w:webHidden/>
              </w:rPr>
              <w:fldChar w:fldCharType="end"/>
            </w:r>
          </w:hyperlink>
        </w:p>
        <w:p w14:paraId="32D643C4" w14:textId="31B218E8" w:rsidR="001A3B8C" w:rsidRDefault="00000000">
          <w:pPr>
            <w:pStyle w:val="TOC2"/>
            <w:rPr>
              <w:rFonts w:asciiTheme="minorHAnsi" w:eastAsiaTheme="minorEastAsia" w:hAnsiTheme="minorHAnsi" w:cstheme="minorBidi"/>
              <w:noProof/>
              <w:sz w:val="22"/>
              <w:szCs w:val="22"/>
            </w:rPr>
          </w:pPr>
          <w:hyperlink w:anchor="_Toc127014622" w:history="1">
            <w:r w:rsidR="001A3B8C" w:rsidRPr="000041C5">
              <w:rPr>
                <w:rStyle w:val="Hyperlink"/>
                <w:noProof/>
              </w:rPr>
              <w:t>Summary</w:t>
            </w:r>
            <w:r w:rsidR="001A3B8C">
              <w:rPr>
                <w:noProof/>
                <w:webHidden/>
              </w:rPr>
              <w:tab/>
            </w:r>
            <w:r w:rsidR="001A3B8C">
              <w:rPr>
                <w:noProof/>
                <w:webHidden/>
              </w:rPr>
              <w:fldChar w:fldCharType="begin"/>
            </w:r>
            <w:r w:rsidR="001A3B8C">
              <w:rPr>
                <w:noProof/>
                <w:webHidden/>
              </w:rPr>
              <w:instrText xml:space="preserve"> PAGEREF _Toc127014622 \h </w:instrText>
            </w:r>
            <w:r w:rsidR="001A3B8C">
              <w:rPr>
                <w:noProof/>
                <w:webHidden/>
              </w:rPr>
            </w:r>
            <w:r w:rsidR="001A3B8C">
              <w:rPr>
                <w:noProof/>
                <w:webHidden/>
              </w:rPr>
              <w:fldChar w:fldCharType="separate"/>
            </w:r>
            <w:r w:rsidR="001A3B8C">
              <w:rPr>
                <w:noProof/>
                <w:webHidden/>
              </w:rPr>
              <w:t>9</w:t>
            </w:r>
            <w:r w:rsidR="001A3B8C">
              <w:rPr>
                <w:noProof/>
                <w:webHidden/>
              </w:rPr>
              <w:fldChar w:fldCharType="end"/>
            </w:r>
          </w:hyperlink>
        </w:p>
        <w:p w14:paraId="60F2822E" w14:textId="3F64403C" w:rsidR="001A3B8C" w:rsidRDefault="00000000">
          <w:pPr>
            <w:pStyle w:val="TOC1"/>
            <w:rPr>
              <w:rFonts w:asciiTheme="minorHAnsi" w:eastAsiaTheme="minorEastAsia" w:hAnsiTheme="minorHAnsi" w:cstheme="minorBidi"/>
              <w:noProof/>
              <w:sz w:val="22"/>
            </w:rPr>
          </w:pPr>
          <w:hyperlink w:anchor="_Toc127014623" w:history="1">
            <w:r w:rsidR="001A3B8C" w:rsidRPr="000041C5">
              <w:rPr>
                <w:rStyle w:val="Hyperlink"/>
                <w:noProof/>
              </w:rPr>
              <w:t>Chapter 2: Literature Review</w:t>
            </w:r>
            <w:r w:rsidR="001A3B8C">
              <w:rPr>
                <w:noProof/>
                <w:webHidden/>
              </w:rPr>
              <w:tab/>
            </w:r>
            <w:r w:rsidR="001A3B8C">
              <w:rPr>
                <w:noProof/>
                <w:webHidden/>
              </w:rPr>
              <w:fldChar w:fldCharType="begin"/>
            </w:r>
            <w:r w:rsidR="001A3B8C">
              <w:rPr>
                <w:noProof/>
                <w:webHidden/>
              </w:rPr>
              <w:instrText xml:space="preserve"> PAGEREF _Toc127014623 \h </w:instrText>
            </w:r>
            <w:r w:rsidR="001A3B8C">
              <w:rPr>
                <w:noProof/>
                <w:webHidden/>
              </w:rPr>
            </w:r>
            <w:r w:rsidR="001A3B8C">
              <w:rPr>
                <w:noProof/>
                <w:webHidden/>
              </w:rPr>
              <w:fldChar w:fldCharType="separate"/>
            </w:r>
            <w:r w:rsidR="001A3B8C">
              <w:rPr>
                <w:noProof/>
                <w:webHidden/>
              </w:rPr>
              <w:t>11</w:t>
            </w:r>
            <w:r w:rsidR="001A3B8C">
              <w:rPr>
                <w:noProof/>
                <w:webHidden/>
              </w:rPr>
              <w:fldChar w:fldCharType="end"/>
            </w:r>
          </w:hyperlink>
        </w:p>
        <w:p w14:paraId="5278FF98" w14:textId="603C5BA7" w:rsidR="001A3B8C" w:rsidRDefault="00000000">
          <w:pPr>
            <w:pStyle w:val="TOC2"/>
            <w:rPr>
              <w:rFonts w:asciiTheme="minorHAnsi" w:eastAsiaTheme="minorEastAsia" w:hAnsiTheme="minorHAnsi" w:cstheme="minorBidi"/>
              <w:noProof/>
              <w:sz w:val="22"/>
              <w:szCs w:val="22"/>
            </w:rPr>
          </w:pPr>
          <w:hyperlink w:anchor="_Toc127014624" w:history="1">
            <w:r w:rsidR="001A3B8C" w:rsidRPr="000041C5">
              <w:rPr>
                <w:rStyle w:val="Hyperlink"/>
                <w:noProof/>
              </w:rPr>
              <w:t>Literature Search Strategies</w:t>
            </w:r>
            <w:r w:rsidR="001A3B8C">
              <w:rPr>
                <w:noProof/>
                <w:webHidden/>
              </w:rPr>
              <w:tab/>
            </w:r>
            <w:r w:rsidR="001A3B8C">
              <w:rPr>
                <w:noProof/>
                <w:webHidden/>
              </w:rPr>
              <w:fldChar w:fldCharType="begin"/>
            </w:r>
            <w:r w:rsidR="001A3B8C">
              <w:rPr>
                <w:noProof/>
                <w:webHidden/>
              </w:rPr>
              <w:instrText xml:space="preserve"> PAGEREF _Toc127014624 \h </w:instrText>
            </w:r>
            <w:r w:rsidR="001A3B8C">
              <w:rPr>
                <w:noProof/>
                <w:webHidden/>
              </w:rPr>
            </w:r>
            <w:r w:rsidR="001A3B8C">
              <w:rPr>
                <w:noProof/>
                <w:webHidden/>
              </w:rPr>
              <w:fldChar w:fldCharType="separate"/>
            </w:r>
            <w:r w:rsidR="001A3B8C">
              <w:rPr>
                <w:noProof/>
                <w:webHidden/>
              </w:rPr>
              <w:t>11</w:t>
            </w:r>
            <w:r w:rsidR="001A3B8C">
              <w:rPr>
                <w:noProof/>
                <w:webHidden/>
              </w:rPr>
              <w:fldChar w:fldCharType="end"/>
            </w:r>
          </w:hyperlink>
        </w:p>
        <w:p w14:paraId="06F23EBE" w14:textId="7BAE22F9" w:rsidR="001A3B8C" w:rsidRDefault="00000000">
          <w:pPr>
            <w:pStyle w:val="TOC2"/>
            <w:rPr>
              <w:rFonts w:asciiTheme="minorHAnsi" w:eastAsiaTheme="minorEastAsia" w:hAnsiTheme="minorHAnsi" w:cstheme="minorBidi"/>
              <w:noProof/>
              <w:sz w:val="22"/>
              <w:szCs w:val="22"/>
            </w:rPr>
          </w:pPr>
          <w:hyperlink w:anchor="_Toc127014625" w:history="1">
            <w:r w:rsidR="001A3B8C" w:rsidRPr="000041C5">
              <w:rPr>
                <w:rStyle w:val="Hyperlink"/>
                <w:noProof/>
              </w:rPr>
              <w:t>Theoretical Framework</w:t>
            </w:r>
            <w:r w:rsidR="001A3B8C">
              <w:rPr>
                <w:noProof/>
                <w:webHidden/>
              </w:rPr>
              <w:tab/>
            </w:r>
            <w:r w:rsidR="001A3B8C">
              <w:rPr>
                <w:noProof/>
                <w:webHidden/>
              </w:rPr>
              <w:fldChar w:fldCharType="begin"/>
            </w:r>
            <w:r w:rsidR="001A3B8C">
              <w:rPr>
                <w:noProof/>
                <w:webHidden/>
              </w:rPr>
              <w:instrText xml:space="preserve"> PAGEREF _Toc127014625 \h </w:instrText>
            </w:r>
            <w:r w:rsidR="001A3B8C">
              <w:rPr>
                <w:noProof/>
                <w:webHidden/>
              </w:rPr>
            </w:r>
            <w:r w:rsidR="001A3B8C">
              <w:rPr>
                <w:noProof/>
                <w:webHidden/>
              </w:rPr>
              <w:fldChar w:fldCharType="separate"/>
            </w:r>
            <w:r w:rsidR="001A3B8C">
              <w:rPr>
                <w:noProof/>
                <w:webHidden/>
              </w:rPr>
              <w:t>13</w:t>
            </w:r>
            <w:r w:rsidR="001A3B8C">
              <w:rPr>
                <w:noProof/>
                <w:webHidden/>
              </w:rPr>
              <w:fldChar w:fldCharType="end"/>
            </w:r>
          </w:hyperlink>
        </w:p>
        <w:p w14:paraId="165DAE4E" w14:textId="467CBE75" w:rsidR="001A3B8C" w:rsidRDefault="00000000">
          <w:pPr>
            <w:pStyle w:val="TOC2"/>
            <w:rPr>
              <w:rFonts w:asciiTheme="minorHAnsi" w:eastAsiaTheme="minorEastAsia" w:hAnsiTheme="minorHAnsi" w:cstheme="minorBidi"/>
              <w:noProof/>
              <w:sz w:val="22"/>
              <w:szCs w:val="22"/>
            </w:rPr>
          </w:pPr>
          <w:hyperlink w:anchor="_Toc127014626" w:history="1">
            <w:r w:rsidR="001A3B8C" w:rsidRPr="000041C5">
              <w:rPr>
                <w:rStyle w:val="Hyperlink"/>
                <w:noProof/>
              </w:rPr>
              <w:t>Challenges and opportunities for care providers</w:t>
            </w:r>
            <w:r w:rsidR="001A3B8C">
              <w:rPr>
                <w:noProof/>
                <w:webHidden/>
              </w:rPr>
              <w:tab/>
            </w:r>
            <w:r w:rsidR="001A3B8C">
              <w:rPr>
                <w:noProof/>
                <w:webHidden/>
              </w:rPr>
              <w:fldChar w:fldCharType="begin"/>
            </w:r>
            <w:r w:rsidR="001A3B8C">
              <w:rPr>
                <w:noProof/>
                <w:webHidden/>
              </w:rPr>
              <w:instrText xml:space="preserve"> PAGEREF _Toc127014626 \h </w:instrText>
            </w:r>
            <w:r w:rsidR="001A3B8C">
              <w:rPr>
                <w:noProof/>
                <w:webHidden/>
              </w:rPr>
            </w:r>
            <w:r w:rsidR="001A3B8C">
              <w:rPr>
                <w:noProof/>
                <w:webHidden/>
              </w:rPr>
              <w:fldChar w:fldCharType="separate"/>
            </w:r>
            <w:r w:rsidR="001A3B8C">
              <w:rPr>
                <w:noProof/>
                <w:webHidden/>
              </w:rPr>
              <w:t>17</w:t>
            </w:r>
            <w:r w:rsidR="001A3B8C">
              <w:rPr>
                <w:noProof/>
                <w:webHidden/>
              </w:rPr>
              <w:fldChar w:fldCharType="end"/>
            </w:r>
          </w:hyperlink>
        </w:p>
        <w:p w14:paraId="22F4B16B" w14:textId="2B3AB319" w:rsidR="001A3B8C" w:rsidRDefault="00000000">
          <w:pPr>
            <w:pStyle w:val="TOC2"/>
            <w:rPr>
              <w:rFonts w:asciiTheme="minorHAnsi" w:eastAsiaTheme="minorEastAsia" w:hAnsiTheme="minorHAnsi" w:cstheme="minorBidi"/>
              <w:noProof/>
              <w:sz w:val="22"/>
              <w:szCs w:val="22"/>
            </w:rPr>
          </w:pPr>
          <w:hyperlink w:anchor="_Toc127014627" w:history="1">
            <w:r w:rsidR="001A3B8C" w:rsidRPr="000041C5">
              <w:rPr>
                <w:rStyle w:val="Hyperlink"/>
                <w:noProof/>
              </w:rPr>
              <w:t>What is the role of data mining</w:t>
            </w:r>
            <w:r w:rsidR="001A3B8C">
              <w:rPr>
                <w:noProof/>
                <w:webHidden/>
              </w:rPr>
              <w:tab/>
            </w:r>
            <w:r w:rsidR="001A3B8C">
              <w:rPr>
                <w:noProof/>
                <w:webHidden/>
              </w:rPr>
              <w:fldChar w:fldCharType="begin"/>
            </w:r>
            <w:r w:rsidR="001A3B8C">
              <w:rPr>
                <w:noProof/>
                <w:webHidden/>
              </w:rPr>
              <w:instrText xml:space="preserve"> PAGEREF _Toc127014627 \h </w:instrText>
            </w:r>
            <w:r w:rsidR="001A3B8C">
              <w:rPr>
                <w:noProof/>
                <w:webHidden/>
              </w:rPr>
            </w:r>
            <w:r w:rsidR="001A3B8C">
              <w:rPr>
                <w:noProof/>
                <w:webHidden/>
              </w:rPr>
              <w:fldChar w:fldCharType="separate"/>
            </w:r>
            <w:r w:rsidR="001A3B8C">
              <w:rPr>
                <w:noProof/>
                <w:webHidden/>
              </w:rPr>
              <w:t>17</w:t>
            </w:r>
            <w:r w:rsidR="001A3B8C">
              <w:rPr>
                <w:noProof/>
                <w:webHidden/>
              </w:rPr>
              <w:fldChar w:fldCharType="end"/>
            </w:r>
          </w:hyperlink>
        </w:p>
        <w:p w14:paraId="20470980" w14:textId="6167B9BF" w:rsidR="001A3B8C" w:rsidRDefault="00000000">
          <w:pPr>
            <w:pStyle w:val="TOC2"/>
            <w:rPr>
              <w:rFonts w:asciiTheme="minorHAnsi" w:eastAsiaTheme="minorEastAsia" w:hAnsiTheme="minorHAnsi" w:cstheme="minorBidi"/>
              <w:noProof/>
              <w:sz w:val="22"/>
              <w:szCs w:val="22"/>
            </w:rPr>
          </w:pPr>
          <w:hyperlink w:anchor="_Toc127014628" w:history="1">
            <w:r w:rsidR="001A3B8C" w:rsidRPr="000041C5">
              <w:rPr>
                <w:rStyle w:val="Hyperlink"/>
                <w:noProof/>
              </w:rPr>
              <w:t>What exactly is artificial intelligence</w:t>
            </w:r>
            <w:r w:rsidR="001A3B8C">
              <w:rPr>
                <w:noProof/>
                <w:webHidden/>
              </w:rPr>
              <w:tab/>
            </w:r>
            <w:r w:rsidR="001A3B8C">
              <w:rPr>
                <w:noProof/>
                <w:webHidden/>
              </w:rPr>
              <w:fldChar w:fldCharType="begin"/>
            </w:r>
            <w:r w:rsidR="001A3B8C">
              <w:rPr>
                <w:noProof/>
                <w:webHidden/>
              </w:rPr>
              <w:instrText xml:space="preserve"> PAGEREF _Toc127014628 \h </w:instrText>
            </w:r>
            <w:r w:rsidR="001A3B8C">
              <w:rPr>
                <w:noProof/>
                <w:webHidden/>
              </w:rPr>
            </w:r>
            <w:r w:rsidR="001A3B8C">
              <w:rPr>
                <w:noProof/>
                <w:webHidden/>
              </w:rPr>
              <w:fldChar w:fldCharType="separate"/>
            </w:r>
            <w:r w:rsidR="001A3B8C">
              <w:rPr>
                <w:noProof/>
                <w:webHidden/>
              </w:rPr>
              <w:t>20</w:t>
            </w:r>
            <w:r w:rsidR="001A3B8C">
              <w:rPr>
                <w:noProof/>
                <w:webHidden/>
              </w:rPr>
              <w:fldChar w:fldCharType="end"/>
            </w:r>
          </w:hyperlink>
        </w:p>
        <w:p w14:paraId="60442CBE" w14:textId="0ECBB847" w:rsidR="001A3B8C" w:rsidRDefault="00000000">
          <w:pPr>
            <w:pStyle w:val="TOC2"/>
            <w:rPr>
              <w:rFonts w:asciiTheme="minorHAnsi" w:eastAsiaTheme="minorEastAsia" w:hAnsiTheme="minorHAnsi" w:cstheme="minorBidi"/>
              <w:noProof/>
              <w:sz w:val="22"/>
              <w:szCs w:val="22"/>
            </w:rPr>
          </w:pPr>
          <w:hyperlink w:anchor="_Toc127014629" w:history="1">
            <w:r w:rsidR="001A3B8C" w:rsidRPr="000041C5">
              <w:rPr>
                <w:rStyle w:val="Hyperlink"/>
                <w:noProof/>
              </w:rPr>
              <w:t>How does computer vision work</w:t>
            </w:r>
            <w:r w:rsidR="001A3B8C">
              <w:rPr>
                <w:noProof/>
                <w:webHidden/>
              </w:rPr>
              <w:tab/>
            </w:r>
            <w:r w:rsidR="001A3B8C">
              <w:rPr>
                <w:noProof/>
                <w:webHidden/>
              </w:rPr>
              <w:fldChar w:fldCharType="begin"/>
            </w:r>
            <w:r w:rsidR="001A3B8C">
              <w:rPr>
                <w:noProof/>
                <w:webHidden/>
              </w:rPr>
              <w:instrText xml:space="preserve"> PAGEREF _Toc127014629 \h </w:instrText>
            </w:r>
            <w:r w:rsidR="001A3B8C">
              <w:rPr>
                <w:noProof/>
                <w:webHidden/>
              </w:rPr>
            </w:r>
            <w:r w:rsidR="001A3B8C">
              <w:rPr>
                <w:noProof/>
                <w:webHidden/>
              </w:rPr>
              <w:fldChar w:fldCharType="separate"/>
            </w:r>
            <w:r w:rsidR="001A3B8C">
              <w:rPr>
                <w:noProof/>
                <w:webHidden/>
              </w:rPr>
              <w:t>22</w:t>
            </w:r>
            <w:r w:rsidR="001A3B8C">
              <w:rPr>
                <w:noProof/>
                <w:webHidden/>
              </w:rPr>
              <w:fldChar w:fldCharType="end"/>
            </w:r>
          </w:hyperlink>
        </w:p>
        <w:p w14:paraId="32756C89" w14:textId="56372338" w:rsidR="001A3B8C" w:rsidRDefault="00000000">
          <w:pPr>
            <w:pStyle w:val="TOC2"/>
            <w:rPr>
              <w:rFonts w:asciiTheme="minorHAnsi" w:eastAsiaTheme="minorEastAsia" w:hAnsiTheme="minorHAnsi" w:cstheme="minorBidi"/>
              <w:noProof/>
              <w:sz w:val="22"/>
              <w:szCs w:val="22"/>
            </w:rPr>
          </w:pPr>
          <w:hyperlink w:anchor="_Toc127014630" w:history="1">
            <w:r w:rsidR="001A3B8C" w:rsidRPr="000041C5">
              <w:rPr>
                <w:rStyle w:val="Hyperlink"/>
                <w:noProof/>
              </w:rPr>
              <w:t>What’s the role of Markov chains</w:t>
            </w:r>
            <w:r w:rsidR="001A3B8C">
              <w:rPr>
                <w:noProof/>
                <w:webHidden/>
              </w:rPr>
              <w:tab/>
            </w:r>
            <w:r w:rsidR="001A3B8C">
              <w:rPr>
                <w:noProof/>
                <w:webHidden/>
              </w:rPr>
              <w:fldChar w:fldCharType="begin"/>
            </w:r>
            <w:r w:rsidR="001A3B8C">
              <w:rPr>
                <w:noProof/>
                <w:webHidden/>
              </w:rPr>
              <w:instrText xml:space="preserve"> PAGEREF _Toc127014630 \h </w:instrText>
            </w:r>
            <w:r w:rsidR="001A3B8C">
              <w:rPr>
                <w:noProof/>
                <w:webHidden/>
              </w:rPr>
            </w:r>
            <w:r w:rsidR="001A3B8C">
              <w:rPr>
                <w:noProof/>
                <w:webHidden/>
              </w:rPr>
              <w:fldChar w:fldCharType="separate"/>
            </w:r>
            <w:r w:rsidR="001A3B8C">
              <w:rPr>
                <w:noProof/>
                <w:webHidden/>
              </w:rPr>
              <w:t>24</w:t>
            </w:r>
            <w:r w:rsidR="001A3B8C">
              <w:rPr>
                <w:noProof/>
                <w:webHidden/>
              </w:rPr>
              <w:fldChar w:fldCharType="end"/>
            </w:r>
          </w:hyperlink>
        </w:p>
        <w:p w14:paraId="5DD192BE" w14:textId="2E331596" w:rsidR="001A3B8C" w:rsidRDefault="00000000">
          <w:pPr>
            <w:pStyle w:val="TOC2"/>
            <w:rPr>
              <w:rFonts w:asciiTheme="minorHAnsi" w:eastAsiaTheme="minorEastAsia" w:hAnsiTheme="minorHAnsi" w:cstheme="minorBidi"/>
              <w:noProof/>
              <w:sz w:val="22"/>
              <w:szCs w:val="22"/>
            </w:rPr>
          </w:pPr>
          <w:hyperlink w:anchor="_Toc127014631" w:history="1">
            <w:r w:rsidR="001A3B8C" w:rsidRPr="000041C5">
              <w:rPr>
                <w:rStyle w:val="Hyperlink"/>
                <w:noProof/>
              </w:rPr>
              <w:t>How are neural networks evolving</w:t>
            </w:r>
            <w:r w:rsidR="001A3B8C">
              <w:rPr>
                <w:noProof/>
                <w:webHidden/>
              </w:rPr>
              <w:tab/>
            </w:r>
            <w:r w:rsidR="001A3B8C">
              <w:rPr>
                <w:noProof/>
                <w:webHidden/>
              </w:rPr>
              <w:fldChar w:fldCharType="begin"/>
            </w:r>
            <w:r w:rsidR="001A3B8C">
              <w:rPr>
                <w:noProof/>
                <w:webHidden/>
              </w:rPr>
              <w:instrText xml:space="preserve"> PAGEREF _Toc127014631 \h </w:instrText>
            </w:r>
            <w:r w:rsidR="001A3B8C">
              <w:rPr>
                <w:noProof/>
                <w:webHidden/>
              </w:rPr>
            </w:r>
            <w:r w:rsidR="001A3B8C">
              <w:rPr>
                <w:noProof/>
                <w:webHidden/>
              </w:rPr>
              <w:fldChar w:fldCharType="separate"/>
            </w:r>
            <w:r w:rsidR="001A3B8C">
              <w:rPr>
                <w:noProof/>
                <w:webHidden/>
              </w:rPr>
              <w:t>30</w:t>
            </w:r>
            <w:r w:rsidR="001A3B8C">
              <w:rPr>
                <w:noProof/>
                <w:webHidden/>
              </w:rPr>
              <w:fldChar w:fldCharType="end"/>
            </w:r>
          </w:hyperlink>
        </w:p>
        <w:p w14:paraId="4BF76E18" w14:textId="18513BB3" w:rsidR="001A3B8C" w:rsidRDefault="00000000">
          <w:pPr>
            <w:pStyle w:val="TOC2"/>
            <w:rPr>
              <w:rFonts w:asciiTheme="minorHAnsi" w:eastAsiaTheme="minorEastAsia" w:hAnsiTheme="minorHAnsi" w:cstheme="minorBidi"/>
              <w:noProof/>
              <w:sz w:val="22"/>
              <w:szCs w:val="22"/>
            </w:rPr>
          </w:pPr>
          <w:hyperlink w:anchor="_Toc127014632" w:history="1">
            <w:r w:rsidR="001A3B8C" w:rsidRPr="000041C5">
              <w:rPr>
                <w:rStyle w:val="Hyperlink"/>
                <w:noProof/>
              </w:rPr>
              <w:t>How does intelligent agent modeling work</w:t>
            </w:r>
            <w:r w:rsidR="001A3B8C">
              <w:rPr>
                <w:noProof/>
                <w:webHidden/>
              </w:rPr>
              <w:tab/>
            </w:r>
            <w:r w:rsidR="001A3B8C">
              <w:rPr>
                <w:noProof/>
                <w:webHidden/>
              </w:rPr>
              <w:fldChar w:fldCharType="begin"/>
            </w:r>
            <w:r w:rsidR="001A3B8C">
              <w:rPr>
                <w:noProof/>
                <w:webHidden/>
              </w:rPr>
              <w:instrText xml:space="preserve"> PAGEREF _Toc127014632 \h </w:instrText>
            </w:r>
            <w:r w:rsidR="001A3B8C">
              <w:rPr>
                <w:noProof/>
                <w:webHidden/>
              </w:rPr>
            </w:r>
            <w:r w:rsidR="001A3B8C">
              <w:rPr>
                <w:noProof/>
                <w:webHidden/>
              </w:rPr>
              <w:fldChar w:fldCharType="separate"/>
            </w:r>
            <w:r w:rsidR="001A3B8C">
              <w:rPr>
                <w:noProof/>
                <w:webHidden/>
              </w:rPr>
              <w:t>33</w:t>
            </w:r>
            <w:r w:rsidR="001A3B8C">
              <w:rPr>
                <w:noProof/>
                <w:webHidden/>
              </w:rPr>
              <w:fldChar w:fldCharType="end"/>
            </w:r>
          </w:hyperlink>
        </w:p>
        <w:p w14:paraId="6E477E36" w14:textId="0504FD19" w:rsidR="001A3B8C" w:rsidRDefault="00000000">
          <w:pPr>
            <w:pStyle w:val="TOC2"/>
            <w:rPr>
              <w:rFonts w:asciiTheme="minorHAnsi" w:eastAsiaTheme="minorEastAsia" w:hAnsiTheme="minorHAnsi" w:cstheme="minorBidi"/>
              <w:noProof/>
              <w:sz w:val="22"/>
              <w:szCs w:val="22"/>
            </w:rPr>
          </w:pPr>
          <w:hyperlink w:anchor="_Toc127014633" w:history="1">
            <w:r w:rsidR="001A3B8C" w:rsidRPr="000041C5">
              <w:rPr>
                <w:rStyle w:val="Hyperlink"/>
                <w:noProof/>
              </w:rPr>
              <w:t>How does neural network training work</w:t>
            </w:r>
            <w:r w:rsidR="001A3B8C">
              <w:rPr>
                <w:noProof/>
                <w:webHidden/>
              </w:rPr>
              <w:tab/>
            </w:r>
            <w:r w:rsidR="001A3B8C">
              <w:rPr>
                <w:noProof/>
                <w:webHidden/>
              </w:rPr>
              <w:fldChar w:fldCharType="begin"/>
            </w:r>
            <w:r w:rsidR="001A3B8C">
              <w:rPr>
                <w:noProof/>
                <w:webHidden/>
              </w:rPr>
              <w:instrText xml:space="preserve"> PAGEREF _Toc127014633 \h </w:instrText>
            </w:r>
            <w:r w:rsidR="001A3B8C">
              <w:rPr>
                <w:noProof/>
                <w:webHidden/>
              </w:rPr>
            </w:r>
            <w:r w:rsidR="001A3B8C">
              <w:rPr>
                <w:noProof/>
                <w:webHidden/>
              </w:rPr>
              <w:fldChar w:fldCharType="separate"/>
            </w:r>
            <w:r w:rsidR="001A3B8C">
              <w:rPr>
                <w:noProof/>
                <w:webHidden/>
              </w:rPr>
              <w:t>37</w:t>
            </w:r>
            <w:r w:rsidR="001A3B8C">
              <w:rPr>
                <w:noProof/>
                <w:webHidden/>
              </w:rPr>
              <w:fldChar w:fldCharType="end"/>
            </w:r>
          </w:hyperlink>
        </w:p>
        <w:p w14:paraId="47C1C23F" w14:textId="779FFC20" w:rsidR="001A3B8C" w:rsidRDefault="00000000">
          <w:pPr>
            <w:pStyle w:val="TOC2"/>
            <w:rPr>
              <w:rFonts w:asciiTheme="minorHAnsi" w:eastAsiaTheme="minorEastAsia" w:hAnsiTheme="minorHAnsi" w:cstheme="minorBidi"/>
              <w:noProof/>
              <w:sz w:val="22"/>
              <w:szCs w:val="22"/>
            </w:rPr>
          </w:pPr>
          <w:hyperlink w:anchor="_Toc127014634" w:history="1">
            <w:r w:rsidR="001A3B8C" w:rsidRPr="000041C5">
              <w:rPr>
                <w:rStyle w:val="Hyperlink"/>
                <w:noProof/>
              </w:rPr>
              <w:t>What is autoencoding</w:t>
            </w:r>
            <w:r w:rsidR="001A3B8C">
              <w:rPr>
                <w:noProof/>
                <w:webHidden/>
              </w:rPr>
              <w:tab/>
            </w:r>
            <w:r w:rsidR="001A3B8C">
              <w:rPr>
                <w:noProof/>
                <w:webHidden/>
              </w:rPr>
              <w:fldChar w:fldCharType="begin"/>
            </w:r>
            <w:r w:rsidR="001A3B8C">
              <w:rPr>
                <w:noProof/>
                <w:webHidden/>
              </w:rPr>
              <w:instrText xml:space="preserve"> PAGEREF _Toc127014634 \h </w:instrText>
            </w:r>
            <w:r w:rsidR="001A3B8C">
              <w:rPr>
                <w:noProof/>
                <w:webHidden/>
              </w:rPr>
            </w:r>
            <w:r w:rsidR="001A3B8C">
              <w:rPr>
                <w:noProof/>
                <w:webHidden/>
              </w:rPr>
              <w:fldChar w:fldCharType="separate"/>
            </w:r>
            <w:r w:rsidR="001A3B8C">
              <w:rPr>
                <w:noProof/>
                <w:webHidden/>
              </w:rPr>
              <w:t>47</w:t>
            </w:r>
            <w:r w:rsidR="001A3B8C">
              <w:rPr>
                <w:noProof/>
                <w:webHidden/>
              </w:rPr>
              <w:fldChar w:fldCharType="end"/>
            </w:r>
          </w:hyperlink>
        </w:p>
        <w:p w14:paraId="6F45C2A0" w14:textId="5D7CF5DA" w:rsidR="001A3B8C" w:rsidRDefault="00000000">
          <w:pPr>
            <w:pStyle w:val="TOC2"/>
            <w:rPr>
              <w:rFonts w:asciiTheme="minorHAnsi" w:eastAsiaTheme="minorEastAsia" w:hAnsiTheme="minorHAnsi" w:cstheme="minorBidi"/>
              <w:noProof/>
              <w:sz w:val="22"/>
              <w:szCs w:val="22"/>
            </w:rPr>
          </w:pPr>
          <w:hyperlink w:anchor="_Toc127014635" w:history="1">
            <w:r w:rsidR="001A3B8C" w:rsidRPr="000041C5">
              <w:rPr>
                <w:rStyle w:val="Hyperlink"/>
                <w:noProof/>
              </w:rPr>
              <w:t>How does sequence analysis work</w:t>
            </w:r>
            <w:r w:rsidR="001A3B8C">
              <w:rPr>
                <w:noProof/>
                <w:webHidden/>
              </w:rPr>
              <w:tab/>
            </w:r>
            <w:r w:rsidR="001A3B8C">
              <w:rPr>
                <w:noProof/>
                <w:webHidden/>
              </w:rPr>
              <w:fldChar w:fldCharType="begin"/>
            </w:r>
            <w:r w:rsidR="001A3B8C">
              <w:rPr>
                <w:noProof/>
                <w:webHidden/>
              </w:rPr>
              <w:instrText xml:space="preserve"> PAGEREF _Toc127014635 \h </w:instrText>
            </w:r>
            <w:r w:rsidR="001A3B8C">
              <w:rPr>
                <w:noProof/>
                <w:webHidden/>
              </w:rPr>
            </w:r>
            <w:r w:rsidR="001A3B8C">
              <w:rPr>
                <w:noProof/>
                <w:webHidden/>
              </w:rPr>
              <w:fldChar w:fldCharType="separate"/>
            </w:r>
            <w:r w:rsidR="001A3B8C">
              <w:rPr>
                <w:noProof/>
                <w:webHidden/>
              </w:rPr>
              <w:t>48</w:t>
            </w:r>
            <w:r w:rsidR="001A3B8C">
              <w:rPr>
                <w:noProof/>
                <w:webHidden/>
              </w:rPr>
              <w:fldChar w:fldCharType="end"/>
            </w:r>
          </w:hyperlink>
        </w:p>
        <w:p w14:paraId="624868DD" w14:textId="1DCFE0EC" w:rsidR="001A3B8C" w:rsidRDefault="00000000">
          <w:pPr>
            <w:pStyle w:val="TOC2"/>
            <w:rPr>
              <w:rFonts w:asciiTheme="minorHAnsi" w:eastAsiaTheme="minorEastAsia" w:hAnsiTheme="minorHAnsi" w:cstheme="minorBidi"/>
              <w:noProof/>
              <w:sz w:val="22"/>
              <w:szCs w:val="22"/>
            </w:rPr>
          </w:pPr>
          <w:hyperlink w:anchor="_Toc127014636" w:history="1">
            <w:r w:rsidR="001A3B8C" w:rsidRPr="000041C5">
              <w:rPr>
                <w:rStyle w:val="Hyperlink"/>
                <w:noProof/>
              </w:rPr>
              <w:t>How does recognizing human activities work</w:t>
            </w:r>
            <w:r w:rsidR="001A3B8C">
              <w:rPr>
                <w:noProof/>
                <w:webHidden/>
              </w:rPr>
              <w:tab/>
            </w:r>
            <w:r w:rsidR="001A3B8C">
              <w:rPr>
                <w:noProof/>
                <w:webHidden/>
              </w:rPr>
              <w:fldChar w:fldCharType="begin"/>
            </w:r>
            <w:r w:rsidR="001A3B8C">
              <w:rPr>
                <w:noProof/>
                <w:webHidden/>
              </w:rPr>
              <w:instrText xml:space="preserve"> PAGEREF _Toc127014636 \h </w:instrText>
            </w:r>
            <w:r w:rsidR="001A3B8C">
              <w:rPr>
                <w:noProof/>
                <w:webHidden/>
              </w:rPr>
            </w:r>
            <w:r w:rsidR="001A3B8C">
              <w:rPr>
                <w:noProof/>
                <w:webHidden/>
              </w:rPr>
              <w:fldChar w:fldCharType="separate"/>
            </w:r>
            <w:r w:rsidR="001A3B8C">
              <w:rPr>
                <w:noProof/>
                <w:webHidden/>
              </w:rPr>
              <w:t>52</w:t>
            </w:r>
            <w:r w:rsidR="001A3B8C">
              <w:rPr>
                <w:noProof/>
                <w:webHidden/>
              </w:rPr>
              <w:fldChar w:fldCharType="end"/>
            </w:r>
          </w:hyperlink>
        </w:p>
        <w:p w14:paraId="0EEBC021" w14:textId="69A6DB11" w:rsidR="001A3B8C" w:rsidRDefault="00000000">
          <w:pPr>
            <w:pStyle w:val="TOC2"/>
            <w:rPr>
              <w:rFonts w:asciiTheme="minorHAnsi" w:eastAsiaTheme="minorEastAsia" w:hAnsiTheme="minorHAnsi" w:cstheme="minorBidi"/>
              <w:noProof/>
              <w:sz w:val="22"/>
              <w:szCs w:val="22"/>
            </w:rPr>
          </w:pPr>
          <w:hyperlink w:anchor="_Toc127014637" w:history="1">
            <w:r w:rsidR="001A3B8C" w:rsidRPr="000041C5">
              <w:rPr>
                <w:rStyle w:val="Hyperlink"/>
                <w:noProof/>
              </w:rPr>
              <w:t>How do dynamic environment simulations work</w:t>
            </w:r>
            <w:r w:rsidR="001A3B8C">
              <w:rPr>
                <w:noProof/>
                <w:webHidden/>
              </w:rPr>
              <w:tab/>
            </w:r>
            <w:r w:rsidR="001A3B8C">
              <w:rPr>
                <w:noProof/>
                <w:webHidden/>
              </w:rPr>
              <w:fldChar w:fldCharType="begin"/>
            </w:r>
            <w:r w:rsidR="001A3B8C">
              <w:rPr>
                <w:noProof/>
                <w:webHidden/>
              </w:rPr>
              <w:instrText xml:space="preserve"> PAGEREF _Toc127014637 \h </w:instrText>
            </w:r>
            <w:r w:rsidR="001A3B8C">
              <w:rPr>
                <w:noProof/>
                <w:webHidden/>
              </w:rPr>
            </w:r>
            <w:r w:rsidR="001A3B8C">
              <w:rPr>
                <w:noProof/>
                <w:webHidden/>
              </w:rPr>
              <w:fldChar w:fldCharType="separate"/>
            </w:r>
            <w:r w:rsidR="001A3B8C">
              <w:rPr>
                <w:noProof/>
                <w:webHidden/>
              </w:rPr>
              <w:t>54</w:t>
            </w:r>
            <w:r w:rsidR="001A3B8C">
              <w:rPr>
                <w:noProof/>
                <w:webHidden/>
              </w:rPr>
              <w:fldChar w:fldCharType="end"/>
            </w:r>
          </w:hyperlink>
        </w:p>
        <w:p w14:paraId="05365D4D" w14:textId="09E54BF9" w:rsidR="001A3B8C" w:rsidRDefault="00000000">
          <w:pPr>
            <w:pStyle w:val="TOC2"/>
            <w:rPr>
              <w:rFonts w:asciiTheme="minorHAnsi" w:eastAsiaTheme="minorEastAsia" w:hAnsiTheme="minorHAnsi" w:cstheme="minorBidi"/>
              <w:noProof/>
              <w:sz w:val="22"/>
              <w:szCs w:val="22"/>
            </w:rPr>
          </w:pPr>
          <w:hyperlink w:anchor="_Toc127014638" w:history="1">
            <w:r w:rsidR="001A3B8C" w:rsidRPr="000041C5">
              <w:rPr>
                <w:rStyle w:val="Hyperlink"/>
                <w:noProof/>
              </w:rPr>
              <w:t>Computer vision and autonomous driving</w:t>
            </w:r>
            <w:r w:rsidR="001A3B8C">
              <w:rPr>
                <w:noProof/>
                <w:webHidden/>
              </w:rPr>
              <w:tab/>
            </w:r>
            <w:r w:rsidR="001A3B8C">
              <w:rPr>
                <w:noProof/>
                <w:webHidden/>
              </w:rPr>
              <w:fldChar w:fldCharType="begin"/>
            </w:r>
            <w:r w:rsidR="001A3B8C">
              <w:rPr>
                <w:noProof/>
                <w:webHidden/>
              </w:rPr>
              <w:instrText xml:space="preserve"> PAGEREF _Toc127014638 \h </w:instrText>
            </w:r>
            <w:r w:rsidR="001A3B8C">
              <w:rPr>
                <w:noProof/>
                <w:webHidden/>
              </w:rPr>
            </w:r>
            <w:r w:rsidR="001A3B8C">
              <w:rPr>
                <w:noProof/>
                <w:webHidden/>
              </w:rPr>
              <w:fldChar w:fldCharType="separate"/>
            </w:r>
            <w:r w:rsidR="001A3B8C">
              <w:rPr>
                <w:noProof/>
                <w:webHidden/>
              </w:rPr>
              <w:t>55</w:t>
            </w:r>
            <w:r w:rsidR="001A3B8C">
              <w:rPr>
                <w:noProof/>
                <w:webHidden/>
              </w:rPr>
              <w:fldChar w:fldCharType="end"/>
            </w:r>
          </w:hyperlink>
        </w:p>
        <w:p w14:paraId="11A60601" w14:textId="430F6729" w:rsidR="001A3B8C" w:rsidRDefault="00000000">
          <w:pPr>
            <w:pStyle w:val="TOC2"/>
            <w:rPr>
              <w:rFonts w:asciiTheme="minorHAnsi" w:eastAsiaTheme="minorEastAsia" w:hAnsiTheme="minorHAnsi" w:cstheme="minorBidi"/>
              <w:noProof/>
              <w:sz w:val="22"/>
              <w:szCs w:val="22"/>
            </w:rPr>
          </w:pPr>
          <w:hyperlink w:anchor="_Toc127014639" w:history="1">
            <w:r w:rsidR="001A3B8C" w:rsidRPr="000041C5">
              <w:rPr>
                <w:rStyle w:val="Hyperlink"/>
                <w:noProof/>
              </w:rPr>
              <w:t>How does the reproducibility crisis impact ML design</w:t>
            </w:r>
            <w:r w:rsidR="001A3B8C">
              <w:rPr>
                <w:noProof/>
                <w:webHidden/>
              </w:rPr>
              <w:tab/>
            </w:r>
            <w:r w:rsidR="001A3B8C">
              <w:rPr>
                <w:noProof/>
                <w:webHidden/>
              </w:rPr>
              <w:fldChar w:fldCharType="begin"/>
            </w:r>
            <w:r w:rsidR="001A3B8C">
              <w:rPr>
                <w:noProof/>
                <w:webHidden/>
              </w:rPr>
              <w:instrText xml:space="preserve"> PAGEREF _Toc127014639 \h </w:instrText>
            </w:r>
            <w:r w:rsidR="001A3B8C">
              <w:rPr>
                <w:noProof/>
                <w:webHidden/>
              </w:rPr>
            </w:r>
            <w:r w:rsidR="001A3B8C">
              <w:rPr>
                <w:noProof/>
                <w:webHidden/>
              </w:rPr>
              <w:fldChar w:fldCharType="separate"/>
            </w:r>
            <w:r w:rsidR="001A3B8C">
              <w:rPr>
                <w:noProof/>
                <w:webHidden/>
              </w:rPr>
              <w:t>63</w:t>
            </w:r>
            <w:r w:rsidR="001A3B8C">
              <w:rPr>
                <w:noProof/>
                <w:webHidden/>
              </w:rPr>
              <w:fldChar w:fldCharType="end"/>
            </w:r>
          </w:hyperlink>
        </w:p>
        <w:p w14:paraId="2940FC3A" w14:textId="6B3410A5" w:rsidR="001A3B8C" w:rsidRDefault="00000000">
          <w:pPr>
            <w:pStyle w:val="TOC2"/>
            <w:rPr>
              <w:rFonts w:asciiTheme="minorHAnsi" w:eastAsiaTheme="minorEastAsia" w:hAnsiTheme="minorHAnsi" w:cstheme="minorBidi"/>
              <w:noProof/>
              <w:sz w:val="22"/>
              <w:szCs w:val="22"/>
            </w:rPr>
          </w:pPr>
          <w:hyperlink w:anchor="_Toc127014640" w:history="1">
            <w:r w:rsidR="001A3B8C" w:rsidRPr="000041C5">
              <w:rPr>
                <w:rStyle w:val="Hyperlink"/>
                <w:noProof/>
              </w:rPr>
              <w:t>Ethical considerations of AI</w:t>
            </w:r>
            <w:r w:rsidR="001A3B8C">
              <w:rPr>
                <w:noProof/>
                <w:webHidden/>
              </w:rPr>
              <w:tab/>
            </w:r>
            <w:r w:rsidR="001A3B8C">
              <w:rPr>
                <w:noProof/>
                <w:webHidden/>
              </w:rPr>
              <w:fldChar w:fldCharType="begin"/>
            </w:r>
            <w:r w:rsidR="001A3B8C">
              <w:rPr>
                <w:noProof/>
                <w:webHidden/>
              </w:rPr>
              <w:instrText xml:space="preserve"> PAGEREF _Toc127014640 \h </w:instrText>
            </w:r>
            <w:r w:rsidR="001A3B8C">
              <w:rPr>
                <w:noProof/>
                <w:webHidden/>
              </w:rPr>
            </w:r>
            <w:r w:rsidR="001A3B8C">
              <w:rPr>
                <w:noProof/>
                <w:webHidden/>
              </w:rPr>
              <w:fldChar w:fldCharType="separate"/>
            </w:r>
            <w:r w:rsidR="001A3B8C">
              <w:rPr>
                <w:noProof/>
                <w:webHidden/>
              </w:rPr>
              <w:t>69</w:t>
            </w:r>
            <w:r w:rsidR="001A3B8C">
              <w:rPr>
                <w:noProof/>
                <w:webHidden/>
              </w:rPr>
              <w:fldChar w:fldCharType="end"/>
            </w:r>
          </w:hyperlink>
        </w:p>
        <w:p w14:paraId="3D1908D3" w14:textId="6186E762" w:rsidR="001A3B8C" w:rsidRDefault="00000000">
          <w:pPr>
            <w:pStyle w:val="TOC2"/>
            <w:rPr>
              <w:rFonts w:asciiTheme="minorHAnsi" w:eastAsiaTheme="minorEastAsia" w:hAnsiTheme="minorHAnsi" w:cstheme="minorBidi"/>
              <w:noProof/>
              <w:sz w:val="22"/>
              <w:szCs w:val="22"/>
            </w:rPr>
          </w:pPr>
          <w:hyperlink w:anchor="_Toc127014641" w:history="1">
            <w:r w:rsidR="001A3B8C" w:rsidRPr="000041C5">
              <w:rPr>
                <w:rStyle w:val="Hyperlink"/>
                <w:noProof/>
              </w:rPr>
              <w:t>Summary</w:t>
            </w:r>
            <w:r w:rsidR="001A3B8C">
              <w:rPr>
                <w:noProof/>
                <w:webHidden/>
              </w:rPr>
              <w:tab/>
            </w:r>
            <w:r w:rsidR="001A3B8C">
              <w:rPr>
                <w:noProof/>
                <w:webHidden/>
              </w:rPr>
              <w:fldChar w:fldCharType="begin"/>
            </w:r>
            <w:r w:rsidR="001A3B8C">
              <w:rPr>
                <w:noProof/>
                <w:webHidden/>
              </w:rPr>
              <w:instrText xml:space="preserve"> PAGEREF _Toc127014641 \h </w:instrText>
            </w:r>
            <w:r w:rsidR="001A3B8C">
              <w:rPr>
                <w:noProof/>
                <w:webHidden/>
              </w:rPr>
            </w:r>
            <w:r w:rsidR="001A3B8C">
              <w:rPr>
                <w:noProof/>
                <w:webHidden/>
              </w:rPr>
              <w:fldChar w:fldCharType="separate"/>
            </w:r>
            <w:r w:rsidR="001A3B8C">
              <w:rPr>
                <w:noProof/>
                <w:webHidden/>
              </w:rPr>
              <w:t>75</w:t>
            </w:r>
            <w:r w:rsidR="001A3B8C">
              <w:rPr>
                <w:noProof/>
                <w:webHidden/>
              </w:rPr>
              <w:fldChar w:fldCharType="end"/>
            </w:r>
          </w:hyperlink>
        </w:p>
        <w:p w14:paraId="047452A2" w14:textId="1518CF44" w:rsidR="001A3B8C" w:rsidRDefault="00000000">
          <w:pPr>
            <w:pStyle w:val="TOC1"/>
            <w:rPr>
              <w:rFonts w:asciiTheme="minorHAnsi" w:eastAsiaTheme="minorEastAsia" w:hAnsiTheme="minorHAnsi" w:cstheme="minorBidi"/>
              <w:noProof/>
              <w:sz w:val="22"/>
            </w:rPr>
          </w:pPr>
          <w:hyperlink w:anchor="_Toc127014642" w:history="1">
            <w:r w:rsidR="001A3B8C" w:rsidRPr="000041C5">
              <w:rPr>
                <w:rStyle w:val="Hyperlink"/>
                <w:noProof/>
              </w:rPr>
              <w:t>Chapter 3: Research Method</w:t>
            </w:r>
            <w:r w:rsidR="001A3B8C">
              <w:rPr>
                <w:noProof/>
                <w:webHidden/>
              </w:rPr>
              <w:tab/>
            </w:r>
            <w:r w:rsidR="001A3B8C">
              <w:rPr>
                <w:noProof/>
                <w:webHidden/>
              </w:rPr>
              <w:fldChar w:fldCharType="begin"/>
            </w:r>
            <w:r w:rsidR="001A3B8C">
              <w:rPr>
                <w:noProof/>
                <w:webHidden/>
              </w:rPr>
              <w:instrText xml:space="preserve"> PAGEREF _Toc127014642 \h </w:instrText>
            </w:r>
            <w:r w:rsidR="001A3B8C">
              <w:rPr>
                <w:noProof/>
                <w:webHidden/>
              </w:rPr>
            </w:r>
            <w:r w:rsidR="001A3B8C">
              <w:rPr>
                <w:noProof/>
                <w:webHidden/>
              </w:rPr>
              <w:fldChar w:fldCharType="separate"/>
            </w:r>
            <w:r w:rsidR="001A3B8C">
              <w:rPr>
                <w:noProof/>
                <w:webHidden/>
              </w:rPr>
              <w:t>77</w:t>
            </w:r>
            <w:r w:rsidR="001A3B8C">
              <w:rPr>
                <w:noProof/>
                <w:webHidden/>
              </w:rPr>
              <w:fldChar w:fldCharType="end"/>
            </w:r>
          </w:hyperlink>
        </w:p>
        <w:p w14:paraId="7D92CB5E" w14:textId="2351144E" w:rsidR="001A3B8C" w:rsidRDefault="00000000">
          <w:pPr>
            <w:pStyle w:val="TOC2"/>
            <w:rPr>
              <w:rFonts w:asciiTheme="minorHAnsi" w:eastAsiaTheme="minorEastAsia" w:hAnsiTheme="minorHAnsi" w:cstheme="minorBidi"/>
              <w:noProof/>
              <w:sz w:val="22"/>
              <w:szCs w:val="22"/>
            </w:rPr>
          </w:pPr>
          <w:hyperlink w:anchor="_Toc127014643" w:history="1">
            <w:r w:rsidR="001A3B8C" w:rsidRPr="000041C5">
              <w:rPr>
                <w:rStyle w:val="Hyperlink"/>
                <w:noProof/>
              </w:rPr>
              <w:t>Research Methodology and Design</w:t>
            </w:r>
            <w:r w:rsidR="001A3B8C">
              <w:rPr>
                <w:noProof/>
                <w:webHidden/>
              </w:rPr>
              <w:tab/>
            </w:r>
            <w:r w:rsidR="001A3B8C">
              <w:rPr>
                <w:noProof/>
                <w:webHidden/>
              </w:rPr>
              <w:fldChar w:fldCharType="begin"/>
            </w:r>
            <w:r w:rsidR="001A3B8C">
              <w:rPr>
                <w:noProof/>
                <w:webHidden/>
              </w:rPr>
              <w:instrText xml:space="preserve"> PAGEREF _Toc127014643 \h </w:instrText>
            </w:r>
            <w:r w:rsidR="001A3B8C">
              <w:rPr>
                <w:noProof/>
                <w:webHidden/>
              </w:rPr>
            </w:r>
            <w:r w:rsidR="001A3B8C">
              <w:rPr>
                <w:noProof/>
                <w:webHidden/>
              </w:rPr>
              <w:fldChar w:fldCharType="separate"/>
            </w:r>
            <w:r w:rsidR="001A3B8C">
              <w:rPr>
                <w:noProof/>
                <w:webHidden/>
              </w:rPr>
              <w:t>77</w:t>
            </w:r>
            <w:r w:rsidR="001A3B8C">
              <w:rPr>
                <w:noProof/>
                <w:webHidden/>
              </w:rPr>
              <w:fldChar w:fldCharType="end"/>
            </w:r>
          </w:hyperlink>
        </w:p>
        <w:p w14:paraId="0390D009" w14:textId="60A81139" w:rsidR="001A3B8C" w:rsidRDefault="00000000">
          <w:pPr>
            <w:pStyle w:val="TOC2"/>
            <w:rPr>
              <w:rFonts w:asciiTheme="minorHAnsi" w:eastAsiaTheme="minorEastAsia" w:hAnsiTheme="minorHAnsi" w:cstheme="minorBidi"/>
              <w:noProof/>
              <w:sz w:val="22"/>
              <w:szCs w:val="22"/>
            </w:rPr>
          </w:pPr>
          <w:hyperlink w:anchor="_Toc127014644" w:history="1">
            <w:r w:rsidR="001A3B8C" w:rsidRPr="000041C5">
              <w:rPr>
                <w:rStyle w:val="Hyperlink"/>
                <w:noProof/>
              </w:rPr>
              <w:t>Population and Sample</w:t>
            </w:r>
            <w:r w:rsidR="001A3B8C">
              <w:rPr>
                <w:noProof/>
                <w:webHidden/>
              </w:rPr>
              <w:tab/>
            </w:r>
            <w:r w:rsidR="001A3B8C">
              <w:rPr>
                <w:noProof/>
                <w:webHidden/>
              </w:rPr>
              <w:fldChar w:fldCharType="begin"/>
            </w:r>
            <w:r w:rsidR="001A3B8C">
              <w:rPr>
                <w:noProof/>
                <w:webHidden/>
              </w:rPr>
              <w:instrText xml:space="preserve"> PAGEREF _Toc127014644 \h </w:instrText>
            </w:r>
            <w:r w:rsidR="001A3B8C">
              <w:rPr>
                <w:noProof/>
                <w:webHidden/>
              </w:rPr>
            </w:r>
            <w:r w:rsidR="001A3B8C">
              <w:rPr>
                <w:noProof/>
                <w:webHidden/>
              </w:rPr>
              <w:fldChar w:fldCharType="separate"/>
            </w:r>
            <w:r w:rsidR="001A3B8C">
              <w:rPr>
                <w:noProof/>
                <w:webHidden/>
              </w:rPr>
              <w:t>78</w:t>
            </w:r>
            <w:r w:rsidR="001A3B8C">
              <w:rPr>
                <w:noProof/>
                <w:webHidden/>
              </w:rPr>
              <w:fldChar w:fldCharType="end"/>
            </w:r>
          </w:hyperlink>
        </w:p>
        <w:p w14:paraId="6589988C" w14:textId="1B1EF45C" w:rsidR="001A3B8C" w:rsidRDefault="00000000">
          <w:pPr>
            <w:pStyle w:val="TOC2"/>
            <w:rPr>
              <w:rFonts w:asciiTheme="minorHAnsi" w:eastAsiaTheme="minorEastAsia" w:hAnsiTheme="minorHAnsi" w:cstheme="minorBidi"/>
              <w:noProof/>
              <w:sz w:val="22"/>
              <w:szCs w:val="22"/>
            </w:rPr>
          </w:pPr>
          <w:hyperlink w:anchor="_Toc127014645" w:history="1">
            <w:r w:rsidR="001A3B8C" w:rsidRPr="000041C5">
              <w:rPr>
                <w:rStyle w:val="Hyperlink"/>
                <w:noProof/>
              </w:rPr>
              <w:t>Instrumentation</w:t>
            </w:r>
            <w:r w:rsidR="001A3B8C">
              <w:rPr>
                <w:noProof/>
                <w:webHidden/>
              </w:rPr>
              <w:tab/>
            </w:r>
            <w:r w:rsidR="001A3B8C">
              <w:rPr>
                <w:noProof/>
                <w:webHidden/>
              </w:rPr>
              <w:fldChar w:fldCharType="begin"/>
            </w:r>
            <w:r w:rsidR="001A3B8C">
              <w:rPr>
                <w:noProof/>
                <w:webHidden/>
              </w:rPr>
              <w:instrText xml:space="preserve"> PAGEREF _Toc127014645 \h </w:instrText>
            </w:r>
            <w:r w:rsidR="001A3B8C">
              <w:rPr>
                <w:noProof/>
                <w:webHidden/>
              </w:rPr>
            </w:r>
            <w:r w:rsidR="001A3B8C">
              <w:rPr>
                <w:noProof/>
                <w:webHidden/>
              </w:rPr>
              <w:fldChar w:fldCharType="separate"/>
            </w:r>
            <w:r w:rsidR="001A3B8C">
              <w:rPr>
                <w:noProof/>
                <w:webHidden/>
              </w:rPr>
              <w:t>80</w:t>
            </w:r>
            <w:r w:rsidR="001A3B8C">
              <w:rPr>
                <w:noProof/>
                <w:webHidden/>
              </w:rPr>
              <w:fldChar w:fldCharType="end"/>
            </w:r>
          </w:hyperlink>
        </w:p>
        <w:p w14:paraId="6AAE244C" w14:textId="0BC79129" w:rsidR="001A3B8C" w:rsidRDefault="00000000">
          <w:pPr>
            <w:pStyle w:val="TOC2"/>
            <w:rPr>
              <w:rFonts w:asciiTheme="minorHAnsi" w:eastAsiaTheme="minorEastAsia" w:hAnsiTheme="minorHAnsi" w:cstheme="minorBidi"/>
              <w:noProof/>
              <w:sz w:val="22"/>
              <w:szCs w:val="22"/>
            </w:rPr>
          </w:pPr>
          <w:hyperlink w:anchor="_Toc127014646" w:history="1">
            <w:r w:rsidR="001A3B8C" w:rsidRPr="000041C5">
              <w:rPr>
                <w:rStyle w:val="Hyperlink"/>
                <w:noProof/>
              </w:rPr>
              <w:t>Study Procedures</w:t>
            </w:r>
            <w:r w:rsidR="001A3B8C">
              <w:rPr>
                <w:noProof/>
                <w:webHidden/>
              </w:rPr>
              <w:tab/>
            </w:r>
            <w:r w:rsidR="001A3B8C">
              <w:rPr>
                <w:noProof/>
                <w:webHidden/>
              </w:rPr>
              <w:fldChar w:fldCharType="begin"/>
            </w:r>
            <w:r w:rsidR="001A3B8C">
              <w:rPr>
                <w:noProof/>
                <w:webHidden/>
              </w:rPr>
              <w:instrText xml:space="preserve"> PAGEREF _Toc127014646 \h </w:instrText>
            </w:r>
            <w:r w:rsidR="001A3B8C">
              <w:rPr>
                <w:noProof/>
                <w:webHidden/>
              </w:rPr>
            </w:r>
            <w:r w:rsidR="001A3B8C">
              <w:rPr>
                <w:noProof/>
                <w:webHidden/>
              </w:rPr>
              <w:fldChar w:fldCharType="separate"/>
            </w:r>
            <w:r w:rsidR="001A3B8C">
              <w:rPr>
                <w:noProof/>
                <w:webHidden/>
              </w:rPr>
              <w:t>80</w:t>
            </w:r>
            <w:r w:rsidR="001A3B8C">
              <w:rPr>
                <w:noProof/>
                <w:webHidden/>
              </w:rPr>
              <w:fldChar w:fldCharType="end"/>
            </w:r>
          </w:hyperlink>
        </w:p>
        <w:p w14:paraId="35B377F6" w14:textId="74B1A2D9" w:rsidR="001A3B8C" w:rsidRDefault="00000000">
          <w:pPr>
            <w:pStyle w:val="TOC2"/>
            <w:rPr>
              <w:rFonts w:asciiTheme="minorHAnsi" w:eastAsiaTheme="minorEastAsia" w:hAnsiTheme="minorHAnsi" w:cstheme="minorBidi"/>
              <w:noProof/>
              <w:sz w:val="22"/>
              <w:szCs w:val="22"/>
            </w:rPr>
          </w:pPr>
          <w:hyperlink w:anchor="_Toc127014647" w:history="1">
            <w:r w:rsidR="001A3B8C" w:rsidRPr="000041C5">
              <w:rPr>
                <w:rStyle w:val="Hyperlink"/>
                <w:noProof/>
              </w:rPr>
              <w:t>Data Analysis</w:t>
            </w:r>
            <w:r w:rsidR="001A3B8C">
              <w:rPr>
                <w:noProof/>
                <w:webHidden/>
              </w:rPr>
              <w:tab/>
            </w:r>
            <w:r w:rsidR="001A3B8C">
              <w:rPr>
                <w:noProof/>
                <w:webHidden/>
              </w:rPr>
              <w:fldChar w:fldCharType="begin"/>
            </w:r>
            <w:r w:rsidR="001A3B8C">
              <w:rPr>
                <w:noProof/>
                <w:webHidden/>
              </w:rPr>
              <w:instrText xml:space="preserve"> PAGEREF _Toc127014647 \h </w:instrText>
            </w:r>
            <w:r w:rsidR="001A3B8C">
              <w:rPr>
                <w:noProof/>
                <w:webHidden/>
              </w:rPr>
            </w:r>
            <w:r w:rsidR="001A3B8C">
              <w:rPr>
                <w:noProof/>
                <w:webHidden/>
              </w:rPr>
              <w:fldChar w:fldCharType="separate"/>
            </w:r>
            <w:r w:rsidR="001A3B8C">
              <w:rPr>
                <w:noProof/>
                <w:webHidden/>
              </w:rPr>
              <w:t>84</w:t>
            </w:r>
            <w:r w:rsidR="001A3B8C">
              <w:rPr>
                <w:noProof/>
                <w:webHidden/>
              </w:rPr>
              <w:fldChar w:fldCharType="end"/>
            </w:r>
          </w:hyperlink>
        </w:p>
        <w:p w14:paraId="410DF7FA" w14:textId="4AC9EA06" w:rsidR="001A3B8C" w:rsidRDefault="00000000">
          <w:pPr>
            <w:pStyle w:val="TOC2"/>
            <w:rPr>
              <w:rFonts w:asciiTheme="minorHAnsi" w:eastAsiaTheme="minorEastAsia" w:hAnsiTheme="minorHAnsi" w:cstheme="minorBidi"/>
              <w:noProof/>
              <w:sz w:val="22"/>
              <w:szCs w:val="22"/>
            </w:rPr>
          </w:pPr>
          <w:hyperlink w:anchor="_Toc127014648" w:history="1">
            <w:r w:rsidR="001A3B8C" w:rsidRPr="000041C5">
              <w:rPr>
                <w:rStyle w:val="Hyperlink"/>
                <w:noProof/>
              </w:rPr>
              <w:t>Assumptions</w:t>
            </w:r>
            <w:r w:rsidR="001A3B8C">
              <w:rPr>
                <w:noProof/>
                <w:webHidden/>
              </w:rPr>
              <w:tab/>
            </w:r>
            <w:r w:rsidR="001A3B8C">
              <w:rPr>
                <w:noProof/>
                <w:webHidden/>
              </w:rPr>
              <w:fldChar w:fldCharType="begin"/>
            </w:r>
            <w:r w:rsidR="001A3B8C">
              <w:rPr>
                <w:noProof/>
                <w:webHidden/>
              </w:rPr>
              <w:instrText xml:space="preserve"> PAGEREF _Toc127014648 \h </w:instrText>
            </w:r>
            <w:r w:rsidR="001A3B8C">
              <w:rPr>
                <w:noProof/>
                <w:webHidden/>
              </w:rPr>
            </w:r>
            <w:r w:rsidR="001A3B8C">
              <w:rPr>
                <w:noProof/>
                <w:webHidden/>
              </w:rPr>
              <w:fldChar w:fldCharType="separate"/>
            </w:r>
            <w:r w:rsidR="001A3B8C">
              <w:rPr>
                <w:noProof/>
                <w:webHidden/>
              </w:rPr>
              <w:t>85</w:t>
            </w:r>
            <w:r w:rsidR="001A3B8C">
              <w:rPr>
                <w:noProof/>
                <w:webHidden/>
              </w:rPr>
              <w:fldChar w:fldCharType="end"/>
            </w:r>
          </w:hyperlink>
        </w:p>
        <w:p w14:paraId="4FEF02F8" w14:textId="4EFC69DE" w:rsidR="001A3B8C" w:rsidRDefault="00000000">
          <w:pPr>
            <w:pStyle w:val="TOC2"/>
            <w:rPr>
              <w:rFonts w:asciiTheme="minorHAnsi" w:eastAsiaTheme="minorEastAsia" w:hAnsiTheme="minorHAnsi" w:cstheme="minorBidi"/>
              <w:noProof/>
              <w:sz w:val="22"/>
              <w:szCs w:val="22"/>
            </w:rPr>
          </w:pPr>
          <w:hyperlink w:anchor="_Toc127014649" w:history="1">
            <w:r w:rsidR="001A3B8C" w:rsidRPr="000041C5">
              <w:rPr>
                <w:rStyle w:val="Hyperlink"/>
                <w:noProof/>
              </w:rPr>
              <w:t>Limitations</w:t>
            </w:r>
            <w:r w:rsidR="001A3B8C">
              <w:rPr>
                <w:noProof/>
                <w:webHidden/>
              </w:rPr>
              <w:tab/>
            </w:r>
            <w:r w:rsidR="001A3B8C">
              <w:rPr>
                <w:noProof/>
                <w:webHidden/>
              </w:rPr>
              <w:fldChar w:fldCharType="begin"/>
            </w:r>
            <w:r w:rsidR="001A3B8C">
              <w:rPr>
                <w:noProof/>
                <w:webHidden/>
              </w:rPr>
              <w:instrText xml:space="preserve"> PAGEREF _Toc127014649 \h </w:instrText>
            </w:r>
            <w:r w:rsidR="001A3B8C">
              <w:rPr>
                <w:noProof/>
                <w:webHidden/>
              </w:rPr>
            </w:r>
            <w:r w:rsidR="001A3B8C">
              <w:rPr>
                <w:noProof/>
                <w:webHidden/>
              </w:rPr>
              <w:fldChar w:fldCharType="separate"/>
            </w:r>
            <w:r w:rsidR="001A3B8C">
              <w:rPr>
                <w:noProof/>
                <w:webHidden/>
              </w:rPr>
              <w:t>86</w:t>
            </w:r>
            <w:r w:rsidR="001A3B8C">
              <w:rPr>
                <w:noProof/>
                <w:webHidden/>
              </w:rPr>
              <w:fldChar w:fldCharType="end"/>
            </w:r>
          </w:hyperlink>
        </w:p>
        <w:p w14:paraId="1F51B312" w14:textId="19DB1C4B" w:rsidR="001A3B8C" w:rsidRDefault="00000000">
          <w:pPr>
            <w:pStyle w:val="TOC2"/>
            <w:rPr>
              <w:rFonts w:asciiTheme="minorHAnsi" w:eastAsiaTheme="minorEastAsia" w:hAnsiTheme="minorHAnsi" w:cstheme="minorBidi"/>
              <w:noProof/>
              <w:sz w:val="22"/>
              <w:szCs w:val="22"/>
            </w:rPr>
          </w:pPr>
          <w:hyperlink w:anchor="_Toc127014650" w:history="1">
            <w:r w:rsidR="001A3B8C" w:rsidRPr="000041C5">
              <w:rPr>
                <w:rStyle w:val="Hyperlink"/>
                <w:noProof/>
              </w:rPr>
              <w:t>Delimitations</w:t>
            </w:r>
            <w:r w:rsidR="001A3B8C">
              <w:rPr>
                <w:noProof/>
                <w:webHidden/>
              </w:rPr>
              <w:tab/>
            </w:r>
            <w:r w:rsidR="001A3B8C">
              <w:rPr>
                <w:noProof/>
                <w:webHidden/>
              </w:rPr>
              <w:fldChar w:fldCharType="begin"/>
            </w:r>
            <w:r w:rsidR="001A3B8C">
              <w:rPr>
                <w:noProof/>
                <w:webHidden/>
              </w:rPr>
              <w:instrText xml:space="preserve"> PAGEREF _Toc127014650 \h </w:instrText>
            </w:r>
            <w:r w:rsidR="001A3B8C">
              <w:rPr>
                <w:noProof/>
                <w:webHidden/>
              </w:rPr>
            </w:r>
            <w:r w:rsidR="001A3B8C">
              <w:rPr>
                <w:noProof/>
                <w:webHidden/>
              </w:rPr>
              <w:fldChar w:fldCharType="separate"/>
            </w:r>
            <w:r w:rsidR="001A3B8C">
              <w:rPr>
                <w:noProof/>
                <w:webHidden/>
              </w:rPr>
              <w:t>86</w:t>
            </w:r>
            <w:r w:rsidR="001A3B8C">
              <w:rPr>
                <w:noProof/>
                <w:webHidden/>
              </w:rPr>
              <w:fldChar w:fldCharType="end"/>
            </w:r>
          </w:hyperlink>
        </w:p>
        <w:p w14:paraId="1C4F7E40" w14:textId="797C3869" w:rsidR="001A3B8C" w:rsidRDefault="00000000">
          <w:pPr>
            <w:pStyle w:val="TOC2"/>
            <w:rPr>
              <w:rFonts w:asciiTheme="minorHAnsi" w:eastAsiaTheme="minorEastAsia" w:hAnsiTheme="minorHAnsi" w:cstheme="minorBidi"/>
              <w:noProof/>
              <w:sz w:val="22"/>
              <w:szCs w:val="22"/>
            </w:rPr>
          </w:pPr>
          <w:hyperlink w:anchor="_Toc127014651" w:history="1">
            <w:r w:rsidR="001A3B8C" w:rsidRPr="000041C5">
              <w:rPr>
                <w:rStyle w:val="Hyperlink"/>
                <w:noProof/>
              </w:rPr>
              <w:t>Ethical Assurances</w:t>
            </w:r>
            <w:r w:rsidR="001A3B8C">
              <w:rPr>
                <w:noProof/>
                <w:webHidden/>
              </w:rPr>
              <w:tab/>
            </w:r>
            <w:r w:rsidR="001A3B8C">
              <w:rPr>
                <w:noProof/>
                <w:webHidden/>
              </w:rPr>
              <w:fldChar w:fldCharType="begin"/>
            </w:r>
            <w:r w:rsidR="001A3B8C">
              <w:rPr>
                <w:noProof/>
                <w:webHidden/>
              </w:rPr>
              <w:instrText xml:space="preserve"> PAGEREF _Toc127014651 \h </w:instrText>
            </w:r>
            <w:r w:rsidR="001A3B8C">
              <w:rPr>
                <w:noProof/>
                <w:webHidden/>
              </w:rPr>
            </w:r>
            <w:r w:rsidR="001A3B8C">
              <w:rPr>
                <w:noProof/>
                <w:webHidden/>
              </w:rPr>
              <w:fldChar w:fldCharType="separate"/>
            </w:r>
            <w:r w:rsidR="001A3B8C">
              <w:rPr>
                <w:noProof/>
                <w:webHidden/>
              </w:rPr>
              <w:t>87</w:t>
            </w:r>
            <w:r w:rsidR="001A3B8C">
              <w:rPr>
                <w:noProof/>
                <w:webHidden/>
              </w:rPr>
              <w:fldChar w:fldCharType="end"/>
            </w:r>
          </w:hyperlink>
        </w:p>
        <w:p w14:paraId="30AB2662" w14:textId="5CA04EDE" w:rsidR="001A3B8C" w:rsidRDefault="00000000">
          <w:pPr>
            <w:pStyle w:val="TOC2"/>
            <w:rPr>
              <w:rFonts w:asciiTheme="minorHAnsi" w:eastAsiaTheme="minorEastAsia" w:hAnsiTheme="minorHAnsi" w:cstheme="minorBidi"/>
              <w:noProof/>
              <w:sz w:val="22"/>
              <w:szCs w:val="22"/>
            </w:rPr>
          </w:pPr>
          <w:hyperlink w:anchor="_Toc127014652" w:history="1">
            <w:r w:rsidR="001A3B8C" w:rsidRPr="000041C5">
              <w:rPr>
                <w:rStyle w:val="Hyperlink"/>
                <w:noProof/>
              </w:rPr>
              <w:t>Summary</w:t>
            </w:r>
            <w:r w:rsidR="001A3B8C">
              <w:rPr>
                <w:noProof/>
                <w:webHidden/>
              </w:rPr>
              <w:tab/>
            </w:r>
            <w:r w:rsidR="001A3B8C">
              <w:rPr>
                <w:noProof/>
                <w:webHidden/>
              </w:rPr>
              <w:fldChar w:fldCharType="begin"/>
            </w:r>
            <w:r w:rsidR="001A3B8C">
              <w:rPr>
                <w:noProof/>
                <w:webHidden/>
              </w:rPr>
              <w:instrText xml:space="preserve"> PAGEREF _Toc127014652 \h </w:instrText>
            </w:r>
            <w:r w:rsidR="001A3B8C">
              <w:rPr>
                <w:noProof/>
                <w:webHidden/>
              </w:rPr>
            </w:r>
            <w:r w:rsidR="001A3B8C">
              <w:rPr>
                <w:noProof/>
                <w:webHidden/>
              </w:rPr>
              <w:fldChar w:fldCharType="separate"/>
            </w:r>
            <w:r w:rsidR="001A3B8C">
              <w:rPr>
                <w:noProof/>
                <w:webHidden/>
              </w:rPr>
              <w:t>89</w:t>
            </w:r>
            <w:r w:rsidR="001A3B8C">
              <w:rPr>
                <w:noProof/>
                <w:webHidden/>
              </w:rPr>
              <w:fldChar w:fldCharType="end"/>
            </w:r>
          </w:hyperlink>
        </w:p>
        <w:p w14:paraId="30EC3BDE" w14:textId="51B9FF3C" w:rsidR="001A3B8C" w:rsidRDefault="00000000">
          <w:pPr>
            <w:pStyle w:val="TOC1"/>
            <w:rPr>
              <w:rFonts w:asciiTheme="minorHAnsi" w:eastAsiaTheme="minorEastAsia" w:hAnsiTheme="minorHAnsi" w:cstheme="minorBidi"/>
              <w:noProof/>
              <w:sz w:val="22"/>
            </w:rPr>
          </w:pPr>
          <w:hyperlink w:anchor="_Toc127014653" w:history="1">
            <w:r w:rsidR="001A3B8C" w:rsidRPr="000041C5">
              <w:rPr>
                <w:rStyle w:val="Hyperlink"/>
                <w:noProof/>
              </w:rPr>
              <w:t>References</w:t>
            </w:r>
            <w:r w:rsidR="001A3B8C">
              <w:rPr>
                <w:noProof/>
                <w:webHidden/>
              </w:rPr>
              <w:tab/>
            </w:r>
            <w:r w:rsidR="001A3B8C">
              <w:rPr>
                <w:noProof/>
                <w:webHidden/>
              </w:rPr>
              <w:fldChar w:fldCharType="begin"/>
            </w:r>
            <w:r w:rsidR="001A3B8C">
              <w:rPr>
                <w:noProof/>
                <w:webHidden/>
              </w:rPr>
              <w:instrText xml:space="preserve"> PAGEREF _Toc127014653 \h </w:instrText>
            </w:r>
            <w:r w:rsidR="001A3B8C">
              <w:rPr>
                <w:noProof/>
                <w:webHidden/>
              </w:rPr>
            </w:r>
            <w:r w:rsidR="001A3B8C">
              <w:rPr>
                <w:noProof/>
                <w:webHidden/>
              </w:rPr>
              <w:fldChar w:fldCharType="separate"/>
            </w:r>
            <w:r w:rsidR="001A3B8C">
              <w:rPr>
                <w:noProof/>
                <w:webHidden/>
              </w:rPr>
              <w:t>91</w:t>
            </w:r>
            <w:r w:rsidR="001A3B8C">
              <w:rPr>
                <w:noProof/>
                <w:webHidden/>
              </w:rPr>
              <w:fldChar w:fldCharType="end"/>
            </w:r>
          </w:hyperlink>
        </w:p>
        <w:p w14:paraId="4FF8C2C7" w14:textId="71C18B50" w:rsidR="0098329E" w:rsidRPr="00AA2846" w:rsidRDefault="0098329E" w:rsidP="00AA2846">
          <w:pPr>
            <w:ind w:firstLine="0"/>
            <w:jc w:val="center"/>
            <w:rPr>
              <w:b/>
              <w:bCs/>
            </w:rPr>
          </w:pPr>
          <w:r>
            <w:rPr>
              <w:rFonts w:cs="Times New Roman"/>
            </w:rPr>
            <w:lastRenderedPageBreak/>
            <w:fldChar w:fldCharType="end"/>
          </w:r>
          <w:r w:rsidR="00AA2846" w:rsidRPr="00AA2846">
            <w:rPr>
              <w:b/>
              <w:bCs/>
            </w:rPr>
            <w:t xml:space="preserve"> </w:t>
          </w:r>
          <w:r w:rsidR="00AA2846" w:rsidRPr="00B43C8C">
            <w:rPr>
              <w:b/>
              <w:bCs/>
            </w:rPr>
            <w:t>List of Tables</w:t>
          </w:r>
        </w:p>
      </w:sdtContent>
    </w:sdt>
    <w:bookmarkStart w:id="0" w:name="_Toc251423627" w:displacedByCustomXml="prev"/>
    <w:bookmarkStart w:id="1" w:name="_Toc251423628"/>
    <w:bookmarkEnd w:id="0"/>
    <w:p w14:paraId="0DD3AE8B" w14:textId="44B67597" w:rsidR="00AA2846" w:rsidRDefault="00AA2846">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17887981" w:history="1">
        <w:r w:rsidRPr="00682692">
          <w:rPr>
            <w:rStyle w:val="Hyperlink"/>
            <w:b/>
            <w:bCs/>
            <w:noProof/>
          </w:rPr>
          <w:t>Table 1</w:t>
        </w:r>
        <w:r w:rsidRPr="00682692">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_Toc117887981 \h </w:instrText>
        </w:r>
        <w:r>
          <w:rPr>
            <w:noProof/>
            <w:webHidden/>
          </w:rPr>
        </w:r>
        <w:r>
          <w:rPr>
            <w:noProof/>
            <w:webHidden/>
          </w:rPr>
          <w:fldChar w:fldCharType="separate"/>
        </w:r>
        <w:r>
          <w:rPr>
            <w:noProof/>
            <w:webHidden/>
          </w:rPr>
          <w:t>5</w:t>
        </w:r>
        <w:r>
          <w:rPr>
            <w:noProof/>
            <w:webHidden/>
          </w:rPr>
          <w:fldChar w:fldCharType="end"/>
        </w:r>
      </w:hyperlink>
    </w:p>
    <w:p w14:paraId="0CDBC8C4" w14:textId="75FF3925" w:rsidR="00AA2846" w:rsidRDefault="00000000">
      <w:pPr>
        <w:pStyle w:val="TableofFigures"/>
        <w:tabs>
          <w:tab w:val="right" w:leader="dot" w:pos="9350"/>
        </w:tabs>
        <w:rPr>
          <w:rFonts w:asciiTheme="minorHAnsi" w:eastAsiaTheme="minorEastAsia" w:hAnsiTheme="minorHAnsi"/>
          <w:noProof/>
          <w:sz w:val="22"/>
        </w:rPr>
      </w:pPr>
      <w:hyperlink w:anchor="_Toc117887982" w:history="1">
        <w:r w:rsidR="00AA2846" w:rsidRPr="00682692">
          <w:rPr>
            <w:rStyle w:val="Hyperlink"/>
            <w:b/>
            <w:bCs/>
            <w:noProof/>
          </w:rPr>
          <w:t xml:space="preserve">Table 2 </w:t>
        </w:r>
        <w:r w:rsidR="00AA2846" w:rsidRPr="00682692">
          <w:rPr>
            <w:rStyle w:val="Hyperlink"/>
            <w:i/>
            <w:noProof/>
          </w:rPr>
          <w:t>Survey search terms</w:t>
        </w:r>
        <w:r w:rsidR="00AA2846">
          <w:rPr>
            <w:noProof/>
            <w:webHidden/>
          </w:rPr>
          <w:tab/>
        </w:r>
        <w:r w:rsidR="00AA2846">
          <w:rPr>
            <w:noProof/>
            <w:webHidden/>
          </w:rPr>
          <w:fldChar w:fldCharType="begin"/>
        </w:r>
        <w:r w:rsidR="00AA2846">
          <w:rPr>
            <w:noProof/>
            <w:webHidden/>
          </w:rPr>
          <w:instrText xml:space="preserve"> PAGEREF _Toc117887982 \h </w:instrText>
        </w:r>
        <w:r w:rsidR="00AA2846">
          <w:rPr>
            <w:noProof/>
            <w:webHidden/>
          </w:rPr>
        </w:r>
        <w:r w:rsidR="00AA2846">
          <w:rPr>
            <w:noProof/>
            <w:webHidden/>
          </w:rPr>
          <w:fldChar w:fldCharType="separate"/>
        </w:r>
        <w:r w:rsidR="00AA2846">
          <w:rPr>
            <w:noProof/>
            <w:webHidden/>
          </w:rPr>
          <w:t>11</w:t>
        </w:r>
        <w:r w:rsidR="00AA2846">
          <w:rPr>
            <w:noProof/>
            <w:webHidden/>
          </w:rPr>
          <w:fldChar w:fldCharType="end"/>
        </w:r>
      </w:hyperlink>
    </w:p>
    <w:p w14:paraId="66B1B881" w14:textId="3AB0A764" w:rsidR="00AA2846" w:rsidRDefault="00000000">
      <w:pPr>
        <w:pStyle w:val="TableofFigures"/>
        <w:tabs>
          <w:tab w:val="right" w:leader="dot" w:pos="9350"/>
        </w:tabs>
        <w:rPr>
          <w:rFonts w:asciiTheme="minorHAnsi" w:eastAsiaTheme="minorEastAsia" w:hAnsiTheme="minorHAnsi"/>
          <w:noProof/>
          <w:sz w:val="22"/>
        </w:rPr>
      </w:pPr>
      <w:hyperlink w:anchor="_Toc117887983" w:history="1">
        <w:r w:rsidR="00AA2846" w:rsidRPr="00682692">
          <w:rPr>
            <w:rStyle w:val="Hyperlink"/>
            <w:b/>
            <w:bCs/>
            <w:noProof/>
          </w:rPr>
          <w:t xml:space="preserve">Table 3 </w:t>
        </w:r>
        <w:r w:rsidR="00AA2846" w:rsidRPr="00682692">
          <w:rPr>
            <w:rStyle w:val="Hyperlink"/>
            <w:noProof/>
          </w:rPr>
          <w:t xml:space="preserve"> </w:t>
        </w:r>
        <w:r w:rsidR="00AA2846" w:rsidRPr="00682692">
          <w:rPr>
            <w:rStyle w:val="Hyperlink"/>
            <w:i/>
            <w:noProof/>
          </w:rPr>
          <w:t>Example Research Strategies for Classifying Movement in Video</w:t>
        </w:r>
        <w:r w:rsidR="00AA2846">
          <w:rPr>
            <w:noProof/>
            <w:webHidden/>
          </w:rPr>
          <w:tab/>
        </w:r>
        <w:r w:rsidR="00AA2846">
          <w:rPr>
            <w:noProof/>
            <w:webHidden/>
          </w:rPr>
          <w:fldChar w:fldCharType="begin"/>
        </w:r>
        <w:r w:rsidR="00AA2846">
          <w:rPr>
            <w:noProof/>
            <w:webHidden/>
          </w:rPr>
          <w:instrText xml:space="preserve"> PAGEREF _Toc117887983 \h </w:instrText>
        </w:r>
        <w:r w:rsidR="00AA2846">
          <w:rPr>
            <w:noProof/>
            <w:webHidden/>
          </w:rPr>
        </w:r>
        <w:r w:rsidR="00AA2846">
          <w:rPr>
            <w:noProof/>
            <w:webHidden/>
          </w:rPr>
          <w:fldChar w:fldCharType="separate"/>
        </w:r>
        <w:r w:rsidR="00AA2846">
          <w:rPr>
            <w:noProof/>
            <w:webHidden/>
          </w:rPr>
          <w:t>13</w:t>
        </w:r>
        <w:r w:rsidR="00AA2846">
          <w:rPr>
            <w:noProof/>
            <w:webHidden/>
          </w:rPr>
          <w:fldChar w:fldCharType="end"/>
        </w:r>
      </w:hyperlink>
    </w:p>
    <w:p w14:paraId="4B001AA2" w14:textId="52925819" w:rsidR="00AA2846" w:rsidRDefault="00000000">
      <w:pPr>
        <w:pStyle w:val="TableofFigures"/>
        <w:tabs>
          <w:tab w:val="right" w:leader="dot" w:pos="9350"/>
        </w:tabs>
        <w:rPr>
          <w:rFonts w:asciiTheme="minorHAnsi" w:eastAsiaTheme="minorEastAsia" w:hAnsiTheme="minorHAnsi"/>
          <w:noProof/>
          <w:sz w:val="22"/>
        </w:rPr>
      </w:pPr>
      <w:hyperlink w:anchor="_Toc117887984" w:history="1">
        <w:r w:rsidR="00AA2846" w:rsidRPr="00682692">
          <w:rPr>
            <w:rStyle w:val="Hyperlink"/>
            <w:b/>
            <w:bCs/>
            <w:noProof/>
          </w:rPr>
          <w:t xml:space="preserve">Table 4 </w:t>
        </w:r>
        <w:r w:rsidR="00AA2846" w:rsidRPr="00682692">
          <w:rPr>
            <w:rStyle w:val="Hyperlink"/>
            <w:i/>
            <w:noProof/>
          </w:rPr>
          <w:t>Activation Functions</w:t>
        </w:r>
        <w:r w:rsidR="00AA2846">
          <w:rPr>
            <w:noProof/>
            <w:webHidden/>
          </w:rPr>
          <w:tab/>
        </w:r>
        <w:r w:rsidR="00AA2846">
          <w:rPr>
            <w:noProof/>
            <w:webHidden/>
          </w:rPr>
          <w:fldChar w:fldCharType="begin"/>
        </w:r>
        <w:r w:rsidR="00AA2846">
          <w:rPr>
            <w:noProof/>
            <w:webHidden/>
          </w:rPr>
          <w:instrText xml:space="preserve"> PAGEREF _Toc117887984 \h </w:instrText>
        </w:r>
        <w:r w:rsidR="00AA2846">
          <w:rPr>
            <w:noProof/>
            <w:webHidden/>
          </w:rPr>
        </w:r>
        <w:r w:rsidR="00AA2846">
          <w:rPr>
            <w:noProof/>
            <w:webHidden/>
          </w:rPr>
          <w:fldChar w:fldCharType="separate"/>
        </w:r>
        <w:r w:rsidR="00AA2846">
          <w:rPr>
            <w:noProof/>
            <w:webHidden/>
          </w:rPr>
          <w:t>30</w:t>
        </w:r>
        <w:r w:rsidR="00AA2846">
          <w:rPr>
            <w:noProof/>
            <w:webHidden/>
          </w:rPr>
          <w:fldChar w:fldCharType="end"/>
        </w:r>
      </w:hyperlink>
    </w:p>
    <w:p w14:paraId="5E0A96A9" w14:textId="007D67FD" w:rsidR="00AA2846" w:rsidRDefault="00000000">
      <w:pPr>
        <w:pStyle w:val="TableofFigures"/>
        <w:tabs>
          <w:tab w:val="right" w:leader="dot" w:pos="9350"/>
        </w:tabs>
        <w:rPr>
          <w:rFonts w:asciiTheme="minorHAnsi" w:eastAsiaTheme="minorEastAsia" w:hAnsiTheme="minorHAnsi"/>
          <w:noProof/>
          <w:sz w:val="22"/>
        </w:rPr>
      </w:pPr>
      <w:hyperlink w:anchor="_Toc117887985" w:history="1">
        <w:r w:rsidR="00AA2846" w:rsidRPr="00682692">
          <w:rPr>
            <w:rStyle w:val="Hyperlink"/>
            <w:b/>
            <w:bCs/>
            <w:noProof/>
          </w:rPr>
          <w:t xml:space="preserve">Table 5 </w:t>
        </w:r>
        <w:r w:rsidR="00AA2846" w:rsidRPr="00682692">
          <w:rPr>
            <w:rStyle w:val="Hyperlink"/>
            <w:i/>
            <w:noProof/>
          </w:rPr>
          <w:t>Principal Components</w:t>
        </w:r>
        <w:r w:rsidR="00AA2846">
          <w:rPr>
            <w:noProof/>
            <w:webHidden/>
          </w:rPr>
          <w:tab/>
        </w:r>
        <w:r w:rsidR="00AA2846">
          <w:rPr>
            <w:noProof/>
            <w:webHidden/>
          </w:rPr>
          <w:fldChar w:fldCharType="begin"/>
        </w:r>
        <w:r w:rsidR="00AA2846">
          <w:rPr>
            <w:noProof/>
            <w:webHidden/>
          </w:rPr>
          <w:instrText xml:space="preserve"> PAGEREF _Toc117887985 \h </w:instrText>
        </w:r>
        <w:r w:rsidR="00AA2846">
          <w:rPr>
            <w:noProof/>
            <w:webHidden/>
          </w:rPr>
        </w:r>
        <w:r w:rsidR="00AA2846">
          <w:rPr>
            <w:noProof/>
            <w:webHidden/>
          </w:rPr>
          <w:fldChar w:fldCharType="separate"/>
        </w:r>
        <w:r w:rsidR="00AA2846">
          <w:rPr>
            <w:noProof/>
            <w:webHidden/>
          </w:rPr>
          <w:t>33</w:t>
        </w:r>
        <w:r w:rsidR="00AA2846">
          <w:rPr>
            <w:noProof/>
            <w:webHidden/>
          </w:rPr>
          <w:fldChar w:fldCharType="end"/>
        </w:r>
      </w:hyperlink>
    </w:p>
    <w:p w14:paraId="5742BB1E" w14:textId="6B6D1471" w:rsidR="00AA2846" w:rsidRDefault="00000000">
      <w:pPr>
        <w:pStyle w:val="TableofFigures"/>
        <w:tabs>
          <w:tab w:val="right" w:leader="dot" w:pos="9350"/>
        </w:tabs>
        <w:rPr>
          <w:rFonts w:asciiTheme="minorHAnsi" w:eastAsiaTheme="minorEastAsia" w:hAnsiTheme="minorHAnsi"/>
          <w:noProof/>
          <w:sz w:val="22"/>
        </w:rPr>
      </w:pPr>
      <w:hyperlink w:anchor="_Toc117887986" w:history="1">
        <w:r w:rsidR="00AA2846" w:rsidRPr="00682692">
          <w:rPr>
            <w:rStyle w:val="Hyperlink"/>
            <w:b/>
            <w:bCs/>
            <w:noProof/>
          </w:rPr>
          <w:t>Table 6</w:t>
        </w:r>
        <w:r w:rsidR="00AA2846" w:rsidRPr="00682692">
          <w:rPr>
            <w:rStyle w:val="Hyperlink"/>
            <w:noProof/>
          </w:rPr>
          <w:t xml:space="preserve">  </w:t>
        </w:r>
        <w:r w:rsidR="00AA2846" w:rsidRPr="00682692">
          <w:rPr>
            <w:rStyle w:val="Hyperlink"/>
            <w:i/>
            <w:noProof/>
          </w:rPr>
          <w:t>Mean Time to Recover</w:t>
        </w:r>
        <w:r w:rsidR="00AA2846">
          <w:rPr>
            <w:noProof/>
            <w:webHidden/>
          </w:rPr>
          <w:tab/>
        </w:r>
        <w:r w:rsidR="00AA2846">
          <w:rPr>
            <w:noProof/>
            <w:webHidden/>
          </w:rPr>
          <w:fldChar w:fldCharType="begin"/>
        </w:r>
        <w:r w:rsidR="00AA2846">
          <w:rPr>
            <w:noProof/>
            <w:webHidden/>
          </w:rPr>
          <w:instrText xml:space="preserve"> PAGEREF _Toc117887986 \h </w:instrText>
        </w:r>
        <w:r w:rsidR="00AA2846">
          <w:rPr>
            <w:noProof/>
            <w:webHidden/>
          </w:rPr>
        </w:r>
        <w:r w:rsidR="00AA2846">
          <w:rPr>
            <w:noProof/>
            <w:webHidden/>
          </w:rPr>
          <w:fldChar w:fldCharType="separate"/>
        </w:r>
        <w:r w:rsidR="00AA2846">
          <w:rPr>
            <w:noProof/>
            <w:webHidden/>
          </w:rPr>
          <w:t>40</w:t>
        </w:r>
        <w:r w:rsidR="00AA2846">
          <w:rPr>
            <w:noProof/>
            <w:webHidden/>
          </w:rPr>
          <w:fldChar w:fldCharType="end"/>
        </w:r>
      </w:hyperlink>
    </w:p>
    <w:p w14:paraId="3611530D" w14:textId="1CDE0F38" w:rsidR="00AA2846" w:rsidRDefault="00000000">
      <w:pPr>
        <w:pStyle w:val="TableofFigures"/>
        <w:tabs>
          <w:tab w:val="right" w:leader="dot" w:pos="9350"/>
        </w:tabs>
        <w:rPr>
          <w:rFonts w:asciiTheme="minorHAnsi" w:eastAsiaTheme="minorEastAsia" w:hAnsiTheme="minorHAnsi"/>
          <w:noProof/>
          <w:sz w:val="22"/>
        </w:rPr>
      </w:pPr>
      <w:hyperlink w:anchor="_Toc117887987" w:history="1">
        <w:r w:rsidR="00AA2846" w:rsidRPr="00682692">
          <w:rPr>
            <w:rStyle w:val="Hyperlink"/>
            <w:b/>
            <w:bCs/>
            <w:noProof/>
          </w:rPr>
          <w:t>Table 7</w:t>
        </w:r>
        <w:r w:rsidR="00AA2846" w:rsidRPr="00682692">
          <w:rPr>
            <w:rStyle w:val="Hyperlink"/>
            <w:noProof/>
          </w:rPr>
          <w:t xml:space="preserve"> </w:t>
        </w:r>
        <w:r w:rsidR="00AA2846" w:rsidRPr="00682692">
          <w:rPr>
            <w:rStyle w:val="Hyperlink"/>
            <w:i/>
            <w:noProof/>
          </w:rPr>
          <w:t>Example progressions of N.N. architecture complexity</w:t>
        </w:r>
        <w:r w:rsidR="00AA2846">
          <w:rPr>
            <w:noProof/>
            <w:webHidden/>
          </w:rPr>
          <w:tab/>
        </w:r>
        <w:r w:rsidR="00AA2846">
          <w:rPr>
            <w:noProof/>
            <w:webHidden/>
          </w:rPr>
          <w:fldChar w:fldCharType="begin"/>
        </w:r>
        <w:r w:rsidR="00AA2846">
          <w:rPr>
            <w:noProof/>
            <w:webHidden/>
          </w:rPr>
          <w:instrText xml:space="preserve"> PAGEREF _Toc117887987 \h </w:instrText>
        </w:r>
        <w:r w:rsidR="00AA2846">
          <w:rPr>
            <w:noProof/>
            <w:webHidden/>
          </w:rPr>
        </w:r>
        <w:r w:rsidR="00AA2846">
          <w:rPr>
            <w:noProof/>
            <w:webHidden/>
          </w:rPr>
          <w:fldChar w:fldCharType="separate"/>
        </w:r>
        <w:r w:rsidR="00AA2846">
          <w:rPr>
            <w:noProof/>
            <w:webHidden/>
          </w:rPr>
          <w:t>49</w:t>
        </w:r>
        <w:r w:rsidR="00AA2846">
          <w:rPr>
            <w:noProof/>
            <w:webHidden/>
          </w:rPr>
          <w:fldChar w:fldCharType="end"/>
        </w:r>
      </w:hyperlink>
    </w:p>
    <w:p w14:paraId="51ABFBCE" w14:textId="2B991AE8" w:rsidR="00AA2846" w:rsidRDefault="00000000">
      <w:pPr>
        <w:pStyle w:val="TableofFigures"/>
        <w:tabs>
          <w:tab w:val="right" w:leader="dot" w:pos="9350"/>
        </w:tabs>
        <w:rPr>
          <w:rFonts w:asciiTheme="minorHAnsi" w:eastAsiaTheme="minorEastAsia" w:hAnsiTheme="minorHAnsi"/>
          <w:noProof/>
          <w:sz w:val="22"/>
        </w:rPr>
      </w:pPr>
      <w:hyperlink w:anchor="_Toc117887988" w:history="1">
        <w:r w:rsidR="00AA2846" w:rsidRPr="00682692">
          <w:rPr>
            <w:rStyle w:val="Hyperlink"/>
            <w:b/>
            <w:bCs/>
            <w:noProof/>
          </w:rPr>
          <w:t>Table 8</w:t>
        </w:r>
        <w:r w:rsidR="00AA2846" w:rsidRPr="00682692">
          <w:rPr>
            <w:rStyle w:val="Hyperlink"/>
            <w:noProof/>
          </w:rPr>
          <w:t xml:space="preserve"> </w:t>
        </w:r>
        <w:r w:rsidR="00AA2846" w:rsidRPr="00682692">
          <w:rPr>
            <w:rStyle w:val="Hyperlink"/>
            <w:i/>
            <w:noProof/>
          </w:rPr>
          <w:t>Ongoing Fees</w:t>
        </w:r>
        <w:r w:rsidR="00AA2846">
          <w:rPr>
            <w:noProof/>
            <w:webHidden/>
          </w:rPr>
          <w:tab/>
        </w:r>
        <w:r w:rsidR="00AA2846">
          <w:rPr>
            <w:noProof/>
            <w:webHidden/>
          </w:rPr>
          <w:fldChar w:fldCharType="begin"/>
        </w:r>
        <w:r w:rsidR="00AA2846">
          <w:rPr>
            <w:noProof/>
            <w:webHidden/>
          </w:rPr>
          <w:instrText xml:space="preserve"> PAGEREF _Toc117887988 \h </w:instrText>
        </w:r>
        <w:r w:rsidR="00AA2846">
          <w:rPr>
            <w:noProof/>
            <w:webHidden/>
          </w:rPr>
        </w:r>
        <w:r w:rsidR="00AA2846">
          <w:rPr>
            <w:noProof/>
            <w:webHidden/>
          </w:rPr>
          <w:fldChar w:fldCharType="separate"/>
        </w:r>
        <w:r w:rsidR="00AA2846">
          <w:rPr>
            <w:noProof/>
            <w:webHidden/>
          </w:rPr>
          <w:t>60</w:t>
        </w:r>
        <w:r w:rsidR="00AA2846">
          <w:rPr>
            <w:noProof/>
            <w:webHidden/>
          </w:rPr>
          <w:fldChar w:fldCharType="end"/>
        </w:r>
      </w:hyperlink>
    </w:p>
    <w:p w14:paraId="4DE7DEC2" w14:textId="664D1D22" w:rsidR="00AA2846" w:rsidRDefault="00000000">
      <w:pPr>
        <w:pStyle w:val="TableofFigures"/>
        <w:tabs>
          <w:tab w:val="right" w:leader="dot" w:pos="9350"/>
        </w:tabs>
        <w:rPr>
          <w:rFonts w:asciiTheme="minorHAnsi" w:eastAsiaTheme="minorEastAsia" w:hAnsiTheme="minorHAnsi"/>
          <w:noProof/>
          <w:sz w:val="22"/>
        </w:rPr>
      </w:pPr>
      <w:hyperlink w:anchor="_Toc117887989" w:history="1">
        <w:r w:rsidR="00AA2846" w:rsidRPr="00682692">
          <w:rPr>
            <w:rStyle w:val="Hyperlink"/>
            <w:b/>
            <w:bCs/>
            <w:noProof/>
          </w:rPr>
          <w:t xml:space="preserve">Table 9 </w:t>
        </w:r>
        <w:r w:rsidR="00AA2846" w:rsidRPr="00682692">
          <w:rPr>
            <w:rStyle w:val="Hyperlink"/>
            <w:i/>
            <w:noProof/>
          </w:rPr>
          <w:t>Threat Sources</w:t>
        </w:r>
        <w:r w:rsidR="00AA2846">
          <w:rPr>
            <w:noProof/>
            <w:webHidden/>
          </w:rPr>
          <w:tab/>
        </w:r>
        <w:r w:rsidR="00AA2846">
          <w:rPr>
            <w:noProof/>
            <w:webHidden/>
          </w:rPr>
          <w:fldChar w:fldCharType="begin"/>
        </w:r>
        <w:r w:rsidR="00AA2846">
          <w:rPr>
            <w:noProof/>
            <w:webHidden/>
          </w:rPr>
          <w:instrText xml:space="preserve"> PAGEREF _Toc117887989 \h </w:instrText>
        </w:r>
        <w:r w:rsidR="00AA2846">
          <w:rPr>
            <w:noProof/>
            <w:webHidden/>
          </w:rPr>
        </w:r>
        <w:r w:rsidR="00AA2846">
          <w:rPr>
            <w:noProof/>
            <w:webHidden/>
          </w:rPr>
          <w:fldChar w:fldCharType="separate"/>
        </w:r>
        <w:r w:rsidR="00AA2846">
          <w:rPr>
            <w:noProof/>
            <w:webHidden/>
          </w:rPr>
          <w:t>66</w:t>
        </w:r>
        <w:r w:rsidR="00AA2846">
          <w:rPr>
            <w:noProof/>
            <w:webHidden/>
          </w:rPr>
          <w:fldChar w:fldCharType="end"/>
        </w:r>
      </w:hyperlink>
    </w:p>
    <w:p w14:paraId="535998E9" w14:textId="35FABE25" w:rsidR="00AA2846" w:rsidRDefault="00000000">
      <w:pPr>
        <w:pStyle w:val="TableofFigures"/>
        <w:tabs>
          <w:tab w:val="right" w:leader="dot" w:pos="9350"/>
        </w:tabs>
        <w:rPr>
          <w:rFonts w:asciiTheme="minorHAnsi" w:eastAsiaTheme="minorEastAsia" w:hAnsiTheme="minorHAnsi"/>
          <w:noProof/>
          <w:sz w:val="22"/>
        </w:rPr>
      </w:pPr>
      <w:hyperlink w:anchor="_Toc117887990" w:history="1">
        <w:r w:rsidR="00AA2846" w:rsidRPr="00682692">
          <w:rPr>
            <w:rStyle w:val="Hyperlink"/>
            <w:b/>
            <w:bCs/>
            <w:noProof/>
          </w:rPr>
          <w:t>Table 10</w:t>
        </w:r>
        <w:r w:rsidR="00AA2846" w:rsidRPr="00682692">
          <w:rPr>
            <w:rStyle w:val="Hyperlink"/>
            <w:noProof/>
          </w:rPr>
          <w:t xml:space="preserve"> </w:t>
        </w:r>
        <w:r w:rsidR="00AA2846" w:rsidRPr="00682692">
          <w:rPr>
            <w:rStyle w:val="Hyperlink"/>
            <w:i/>
            <w:iCs/>
            <w:noProof/>
          </w:rPr>
          <w:t xml:space="preserve">Alternative </w:t>
        </w:r>
        <w:r w:rsidR="00AA2846" w:rsidRPr="00682692">
          <w:rPr>
            <w:rStyle w:val="Hyperlink"/>
            <w:i/>
            <w:noProof/>
          </w:rPr>
          <w:t>Research Approaches</w:t>
        </w:r>
        <w:r w:rsidR="00AA2846">
          <w:rPr>
            <w:noProof/>
            <w:webHidden/>
          </w:rPr>
          <w:tab/>
        </w:r>
        <w:r w:rsidR="00AA2846">
          <w:rPr>
            <w:noProof/>
            <w:webHidden/>
          </w:rPr>
          <w:fldChar w:fldCharType="begin"/>
        </w:r>
        <w:r w:rsidR="00AA2846">
          <w:rPr>
            <w:noProof/>
            <w:webHidden/>
          </w:rPr>
          <w:instrText xml:space="preserve"> PAGEREF _Toc117887990 \h </w:instrText>
        </w:r>
        <w:r w:rsidR="00AA2846">
          <w:rPr>
            <w:noProof/>
            <w:webHidden/>
          </w:rPr>
        </w:r>
        <w:r w:rsidR="00AA2846">
          <w:rPr>
            <w:noProof/>
            <w:webHidden/>
          </w:rPr>
          <w:fldChar w:fldCharType="separate"/>
        </w:r>
        <w:r w:rsidR="00AA2846">
          <w:rPr>
            <w:noProof/>
            <w:webHidden/>
          </w:rPr>
          <w:t>77</w:t>
        </w:r>
        <w:r w:rsidR="00AA2846">
          <w:rPr>
            <w:noProof/>
            <w:webHidden/>
          </w:rPr>
          <w:fldChar w:fldCharType="end"/>
        </w:r>
      </w:hyperlink>
    </w:p>
    <w:p w14:paraId="28EBDE94" w14:textId="2F4BF3B8" w:rsidR="00887A22" w:rsidRPr="002029F2" w:rsidRDefault="00AA2846"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
    </w:p>
    <w:p w14:paraId="267FA02D" w14:textId="53B73EDE" w:rsidR="00AA2846" w:rsidRDefault="00AA2846">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17888007" w:history="1">
        <w:r w:rsidRPr="00475EBE">
          <w:rPr>
            <w:rStyle w:val="Hyperlink"/>
            <w:b/>
            <w:bCs/>
            <w:noProof/>
          </w:rPr>
          <w:t>Figure 1</w:t>
        </w:r>
        <w:r w:rsidRPr="00475EBE">
          <w:rPr>
            <w:rStyle w:val="Hyperlink"/>
            <w:noProof/>
          </w:rPr>
          <w:t xml:space="preserve"> </w:t>
        </w:r>
        <w:r w:rsidRPr="00475EBE">
          <w:rPr>
            <w:rStyle w:val="Hyperlink"/>
            <w:i/>
            <w:iCs/>
            <w:noProof/>
          </w:rPr>
          <w:t>Should you purchase more stocks model</w:t>
        </w:r>
        <w:r>
          <w:rPr>
            <w:noProof/>
            <w:webHidden/>
          </w:rPr>
          <w:tab/>
        </w:r>
        <w:r>
          <w:rPr>
            <w:noProof/>
            <w:webHidden/>
          </w:rPr>
          <w:fldChar w:fldCharType="begin"/>
        </w:r>
        <w:r>
          <w:rPr>
            <w:noProof/>
            <w:webHidden/>
          </w:rPr>
          <w:instrText xml:space="preserve"> PAGEREF _Toc117888007 \h </w:instrText>
        </w:r>
        <w:r>
          <w:rPr>
            <w:noProof/>
            <w:webHidden/>
          </w:rPr>
        </w:r>
        <w:r>
          <w:rPr>
            <w:noProof/>
            <w:webHidden/>
          </w:rPr>
          <w:fldChar w:fldCharType="separate"/>
        </w:r>
        <w:r>
          <w:rPr>
            <w:noProof/>
            <w:webHidden/>
          </w:rPr>
          <w:t>24</w:t>
        </w:r>
        <w:r>
          <w:rPr>
            <w:noProof/>
            <w:webHidden/>
          </w:rPr>
          <w:fldChar w:fldCharType="end"/>
        </w:r>
      </w:hyperlink>
    </w:p>
    <w:p w14:paraId="0930ABC1" w14:textId="03CD2501" w:rsidR="00AA2846" w:rsidRDefault="00000000">
      <w:pPr>
        <w:pStyle w:val="TableofFigures"/>
        <w:tabs>
          <w:tab w:val="right" w:leader="dot" w:pos="9350"/>
        </w:tabs>
        <w:rPr>
          <w:rFonts w:asciiTheme="minorHAnsi" w:eastAsiaTheme="minorEastAsia" w:hAnsiTheme="minorHAnsi"/>
          <w:noProof/>
          <w:sz w:val="22"/>
        </w:rPr>
      </w:pPr>
      <w:hyperlink w:anchor="_Toc117888008" w:history="1">
        <w:r w:rsidR="00AA2846" w:rsidRPr="00475EBE">
          <w:rPr>
            <w:rStyle w:val="Hyperlink"/>
            <w:b/>
            <w:bCs/>
            <w:noProof/>
          </w:rPr>
          <w:t xml:space="preserve">Figure 2 </w:t>
        </w:r>
        <w:r w:rsidR="00AA2846" w:rsidRPr="00475EBE">
          <w:rPr>
            <w:rStyle w:val="Hyperlink"/>
            <w:i/>
            <w:noProof/>
          </w:rPr>
          <w:t>n-gram Examples</w:t>
        </w:r>
        <w:r w:rsidR="00AA2846">
          <w:rPr>
            <w:noProof/>
            <w:webHidden/>
          </w:rPr>
          <w:tab/>
        </w:r>
        <w:r w:rsidR="00AA2846">
          <w:rPr>
            <w:noProof/>
            <w:webHidden/>
          </w:rPr>
          <w:fldChar w:fldCharType="begin"/>
        </w:r>
        <w:r w:rsidR="00AA2846">
          <w:rPr>
            <w:noProof/>
            <w:webHidden/>
          </w:rPr>
          <w:instrText xml:space="preserve"> PAGEREF _Toc117888008 \h </w:instrText>
        </w:r>
        <w:r w:rsidR="00AA2846">
          <w:rPr>
            <w:noProof/>
            <w:webHidden/>
          </w:rPr>
        </w:r>
        <w:r w:rsidR="00AA2846">
          <w:rPr>
            <w:noProof/>
            <w:webHidden/>
          </w:rPr>
          <w:fldChar w:fldCharType="separate"/>
        </w:r>
        <w:r w:rsidR="00AA2846">
          <w:rPr>
            <w:noProof/>
            <w:webHidden/>
          </w:rPr>
          <w:t>25</w:t>
        </w:r>
        <w:r w:rsidR="00AA2846">
          <w:rPr>
            <w:noProof/>
            <w:webHidden/>
          </w:rPr>
          <w:fldChar w:fldCharType="end"/>
        </w:r>
      </w:hyperlink>
    </w:p>
    <w:p w14:paraId="2B39B094" w14:textId="1A9B2F4A" w:rsidR="00AA2846" w:rsidRDefault="00000000">
      <w:pPr>
        <w:pStyle w:val="TableofFigures"/>
        <w:tabs>
          <w:tab w:val="right" w:leader="dot" w:pos="9350"/>
        </w:tabs>
        <w:rPr>
          <w:rFonts w:asciiTheme="minorHAnsi" w:eastAsiaTheme="minorEastAsia" w:hAnsiTheme="minorHAnsi"/>
          <w:noProof/>
          <w:sz w:val="22"/>
        </w:rPr>
      </w:pPr>
      <w:hyperlink w:anchor="_Toc117888009" w:history="1">
        <w:r w:rsidR="00AA2846" w:rsidRPr="00475EBE">
          <w:rPr>
            <w:rStyle w:val="Hyperlink"/>
            <w:b/>
            <w:bCs/>
            <w:noProof/>
          </w:rPr>
          <w:t>Figure 3</w:t>
        </w:r>
        <w:r w:rsidR="00AA2846" w:rsidRPr="00475EBE">
          <w:rPr>
            <w:rStyle w:val="Hyperlink"/>
            <w:noProof/>
          </w:rPr>
          <w:t xml:space="preserve"> </w:t>
        </w:r>
        <w:r w:rsidR="00AA2846" w:rsidRPr="00475EBE">
          <w:rPr>
            <w:rStyle w:val="Hyperlink"/>
            <w:i/>
            <w:iCs/>
            <w:noProof/>
          </w:rPr>
          <w:t>3 GANN Architecture</w:t>
        </w:r>
        <w:r w:rsidR="00AA2846">
          <w:rPr>
            <w:noProof/>
            <w:webHidden/>
          </w:rPr>
          <w:tab/>
        </w:r>
        <w:r w:rsidR="00AA2846">
          <w:rPr>
            <w:noProof/>
            <w:webHidden/>
          </w:rPr>
          <w:fldChar w:fldCharType="begin"/>
        </w:r>
        <w:r w:rsidR="00AA2846">
          <w:rPr>
            <w:noProof/>
            <w:webHidden/>
          </w:rPr>
          <w:instrText xml:space="preserve"> PAGEREF _Toc117888009 \h </w:instrText>
        </w:r>
        <w:r w:rsidR="00AA2846">
          <w:rPr>
            <w:noProof/>
            <w:webHidden/>
          </w:rPr>
        </w:r>
        <w:r w:rsidR="00AA2846">
          <w:rPr>
            <w:noProof/>
            <w:webHidden/>
          </w:rPr>
          <w:fldChar w:fldCharType="separate"/>
        </w:r>
        <w:r w:rsidR="00AA2846">
          <w:rPr>
            <w:noProof/>
            <w:webHidden/>
          </w:rPr>
          <w:t>26</w:t>
        </w:r>
        <w:r w:rsidR="00AA2846">
          <w:rPr>
            <w:noProof/>
            <w:webHidden/>
          </w:rPr>
          <w:fldChar w:fldCharType="end"/>
        </w:r>
      </w:hyperlink>
    </w:p>
    <w:p w14:paraId="5F37F0B6" w14:textId="61BBD3EC" w:rsidR="00AA2846" w:rsidRDefault="00000000">
      <w:pPr>
        <w:pStyle w:val="TableofFigures"/>
        <w:tabs>
          <w:tab w:val="right" w:leader="dot" w:pos="9350"/>
        </w:tabs>
        <w:rPr>
          <w:rFonts w:asciiTheme="minorHAnsi" w:eastAsiaTheme="minorEastAsia" w:hAnsiTheme="minorHAnsi"/>
          <w:noProof/>
          <w:sz w:val="22"/>
        </w:rPr>
      </w:pPr>
      <w:hyperlink w:anchor="_Toc117888010" w:history="1">
        <w:r w:rsidR="00AA2846" w:rsidRPr="00475EBE">
          <w:rPr>
            <w:rStyle w:val="Hyperlink"/>
            <w:b/>
            <w:bCs/>
            <w:noProof/>
          </w:rPr>
          <w:t>Figure 4</w:t>
        </w:r>
        <w:r w:rsidR="00AA2846" w:rsidRPr="00475EBE">
          <w:rPr>
            <w:rStyle w:val="Hyperlink"/>
            <w:noProof/>
          </w:rPr>
          <w:t xml:space="preserve"> </w:t>
        </w:r>
        <w:r w:rsidR="00AA2846" w:rsidRPr="00475EBE">
          <w:rPr>
            <w:rStyle w:val="Hyperlink"/>
            <w:i/>
            <w:noProof/>
          </w:rPr>
          <w:t>TensorFlow Architecture for MNIST Analysis</w:t>
        </w:r>
        <w:r w:rsidR="00AA2846">
          <w:rPr>
            <w:noProof/>
            <w:webHidden/>
          </w:rPr>
          <w:tab/>
        </w:r>
        <w:r w:rsidR="00AA2846">
          <w:rPr>
            <w:noProof/>
            <w:webHidden/>
          </w:rPr>
          <w:fldChar w:fldCharType="begin"/>
        </w:r>
        <w:r w:rsidR="00AA2846">
          <w:rPr>
            <w:noProof/>
            <w:webHidden/>
          </w:rPr>
          <w:instrText xml:space="preserve"> PAGEREF _Toc117888010 \h </w:instrText>
        </w:r>
        <w:r w:rsidR="00AA2846">
          <w:rPr>
            <w:noProof/>
            <w:webHidden/>
          </w:rPr>
        </w:r>
        <w:r w:rsidR="00AA2846">
          <w:rPr>
            <w:noProof/>
            <w:webHidden/>
          </w:rPr>
          <w:fldChar w:fldCharType="separate"/>
        </w:r>
        <w:r w:rsidR="00AA2846">
          <w:rPr>
            <w:noProof/>
            <w:webHidden/>
          </w:rPr>
          <w:t>27</w:t>
        </w:r>
        <w:r w:rsidR="00AA2846">
          <w:rPr>
            <w:noProof/>
            <w:webHidden/>
          </w:rPr>
          <w:fldChar w:fldCharType="end"/>
        </w:r>
      </w:hyperlink>
    </w:p>
    <w:p w14:paraId="001A52E2" w14:textId="4E71F377" w:rsidR="00AA2846" w:rsidRDefault="00000000">
      <w:pPr>
        <w:pStyle w:val="TableofFigures"/>
        <w:tabs>
          <w:tab w:val="right" w:leader="dot" w:pos="9350"/>
        </w:tabs>
        <w:rPr>
          <w:rFonts w:asciiTheme="minorHAnsi" w:eastAsiaTheme="minorEastAsia" w:hAnsiTheme="minorHAnsi"/>
          <w:noProof/>
          <w:sz w:val="22"/>
        </w:rPr>
      </w:pPr>
      <w:hyperlink w:anchor="_Toc117888011" w:history="1">
        <w:r w:rsidR="00AA2846" w:rsidRPr="00475EBE">
          <w:rPr>
            <w:rStyle w:val="Hyperlink"/>
            <w:b/>
            <w:bCs/>
            <w:noProof/>
          </w:rPr>
          <w:t>Figure 5</w:t>
        </w:r>
        <w:r w:rsidR="00AA2846" w:rsidRPr="00475EBE">
          <w:rPr>
            <w:rStyle w:val="Hyperlink"/>
            <w:noProof/>
          </w:rPr>
          <w:t xml:space="preserve"> </w:t>
        </w:r>
        <w:r w:rsidR="00AA2846" w:rsidRPr="00475EBE">
          <w:rPr>
            <w:rStyle w:val="Hyperlink"/>
            <w:i/>
            <w:noProof/>
          </w:rPr>
          <w:t>Multi-dimensional convergence</w:t>
        </w:r>
        <w:r w:rsidR="00AA2846">
          <w:rPr>
            <w:noProof/>
            <w:webHidden/>
          </w:rPr>
          <w:tab/>
        </w:r>
        <w:r w:rsidR="00AA2846">
          <w:rPr>
            <w:noProof/>
            <w:webHidden/>
          </w:rPr>
          <w:fldChar w:fldCharType="begin"/>
        </w:r>
        <w:r w:rsidR="00AA2846">
          <w:rPr>
            <w:noProof/>
            <w:webHidden/>
          </w:rPr>
          <w:instrText xml:space="preserve"> PAGEREF _Toc117888011 \h </w:instrText>
        </w:r>
        <w:r w:rsidR="00AA2846">
          <w:rPr>
            <w:noProof/>
            <w:webHidden/>
          </w:rPr>
        </w:r>
        <w:r w:rsidR="00AA2846">
          <w:rPr>
            <w:noProof/>
            <w:webHidden/>
          </w:rPr>
          <w:fldChar w:fldCharType="separate"/>
        </w:r>
        <w:r w:rsidR="00AA2846">
          <w:rPr>
            <w:noProof/>
            <w:webHidden/>
          </w:rPr>
          <w:t>31</w:t>
        </w:r>
        <w:r w:rsidR="00AA2846">
          <w:rPr>
            <w:noProof/>
            <w:webHidden/>
          </w:rPr>
          <w:fldChar w:fldCharType="end"/>
        </w:r>
      </w:hyperlink>
    </w:p>
    <w:p w14:paraId="0CEA56A3" w14:textId="0495EC50" w:rsidR="00AA2846" w:rsidRDefault="00000000">
      <w:pPr>
        <w:pStyle w:val="TableofFigures"/>
        <w:tabs>
          <w:tab w:val="right" w:leader="dot" w:pos="9350"/>
        </w:tabs>
        <w:rPr>
          <w:rFonts w:asciiTheme="minorHAnsi" w:eastAsiaTheme="minorEastAsia" w:hAnsiTheme="minorHAnsi"/>
          <w:noProof/>
          <w:sz w:val="22"/>
        </w:rPr>
      </w:pPr>
      <w:hyperlink w:anchor="_Toc117888012" w:history="1">
        <w:r w:rsidR="00AA2846" w:rsidRPr="00475EBE">
          <w:rPr>
            <w:rStyle w:val="Hyperlink"/>
            <w:b/>
            <w:bCs/>
            <w:noProof/>
          </w:rPr>
          <w:t>Figure 6</w:t>
        </w:r>
        <w:r w:rsidR="00AA2846" w:rsidRPr="00475EBE">
          <w:rPr>
            <w:rStyle w:val="Hyperlink"/>
            <w:noProof/>
          </w:rPr>
          <w:t xml:space="preserve"> </w:t>
        </w:r>
        <w:r w:rsidR="00AA2846" w:rsidRPr="00475EBE">
          <w:rPr>
            <w:rStyle w:val="Hyperlink"/>
            <w:i/>
            <w:noProof/>
          </w:rPr>
          <w:t>BeeSmart Simulation</w:t>
        </w:r>
        <w:r w:rsidR="00AA2846">
          <w:rPr>
            <w:noProof/>
            <w:webHidden/>
          </w:rPr>
          <w:tab/>
        </w:r>
        <w:r w:rsidR="00AA2846">
          <w:rPr>
            <w:noProof/>
            <w:webHidden/>
          </w:rPr>
          <w:fldChar w:fldCharType="begin"/>
        </w:r>
        <w:r w:rsidR="00AA2846">
          <w:rPr>
            <w:noProof/>
            <w:webHidden/>
          </w:rPr>
          <w:instrText xml:space="preserve"> PAGEREF _Toc117888012 \h </w:instrText>
        </w:r>
        <w:r w:rsidR="00AA2846">
          <w:rPr>
            <w:noProof/>
            <w:webHidden/>
          </w:rPr>
        </w:r>
        <w:r w:rsidR="00AA2846">
          <w:rPr>
            <w:noProof/>
            <w:webHidden/>
          </w:rPr>
          <w:fldChar w:fldCharType="separate"/>
        </w:r>
        <w:r w:rsidR="00AA2846">
          <w:rPr>
            <w:noProof/>
            <w:webHidden/>
          </w:rPr>
          <w:t>34</w:t>
        </w:r>
        <w:r w:rsidR="00AA2846">
          <w:rPr>
            <w:noProof/>
            <w:webHidden/>
          </w:rPr>
          <w:fldChar w:fldCharType="end"/>
        </w:r>
      </w:hyperlink>
    </w:p>
    <w:p w14:paraId="150A56FA" w14:textId="595EB49F" w:rsidR="00AA2846" w:rsidRDefault="00000000">
      <w:pPr>
        <w:pStyle w:val="TableofFigures"/>
        <w:tabs>
          <w:tab w:val="right" w:leader="dot" w:pos="9350"/>
        </w:tabs>
        <w:rPr>
          <w:rFonts w:asciiTheme="minorHAnsi" w:eastAsiaTheme="minorEastAsia" w:hAnsiTheme="minorHAnsi"/>
          <w:noProof/>
          <w:sz w:val="22"/>
        </w:rPr>
      </w:pPr>
      <w:hyperlink w:anchor="_Toc117888013" w:history="1">
        <w:r w:rsidR="00AA2846" w:rsidRPr="00475EBE">
          <w:rPr>
            <w:rStyle w:val="Hyperlink"/>
            <w:b/>
            <w:bCs/>
            <w:noProof/>
          </w:rPr>
          <w:t>Figure 7</w:t>
        </w:r>
        <w:r w:rsidR="00AA2846" w:rsidRPr="00475EBE">
          <w:rPr>
            <w:rStyle w:val="Hyperlink"/>
            <w:noProof/>
          </w:rPr>
          <w:t xml:space="preserve"> </w:t>
        </w:r>
        <w:r w:rsidR="00AA2846" w:rsidRPr="00475EBE">
          <w:rPr>
            <w:rStyle w:val="Hyperlink"/>
            <w:i/>
            <w:noProof/>
          </w:rPr>
          <w:t>Genetic Algorithm Process</w:t>
        </w:r>
        <w:r w:rsidR="00AA2846">
          <w:rPr>
            <w:noProof/>
            <w:webHidden/>
          </w:rPr>
          <w:tab/>
        </w:r>
        <w:r w:rsidR="00AA2846">
          <w:rPr>
            <w:noProof/>
            <w:webHidden/>
          </w:rPr>
          <w:fldChar w:fldCharType="begin"/>
        </w:r>
        <w:r w:rsidR="00AA2846">
          <w:rPr>
            <w:noProof/>
            <w:webHidden/>
          </w:rPr>
          <w:instrText xml:space="preserve"> PAGEREF _Toc117888013 \h </w:instrText>
        </w:r>
        <w:r w:rsidR="00AA2846">
          <w:rPr>
            <w:noProof/>
            <w:webHidden/>
          </w:rPr>
        </w:r>
        <w:r w:rsidR="00AA2846">
          <w:rPr>
            <w:noProof/>
            <w:webHidden/>
          </w:rPr>
          <w:fldChar w:fldCharType="separate"/>
        </w:r>
        <w:r w:rsidR="00AA2846">
          <w:rPr>
            <w:noProof/>
            <w:webHidden/>
          </w:rPr>
          <w:t>35</w:t>
        </w:r>
        <w:r w:rsidR="00AA2846">
          <w:rPr>
            <w:noProof/>
            <w:webHidden/>
          </w:rPr>
          <w:fldChar w:fldCharType="end"/>
        </w:r>
      </w:hyperlink>
    </w:p>
    <w:p w14:paraId="48B779AB" w14:textId="7DBDFBA4" w:rsidR="00AA2846" w:rsidRDefault="00000000">
      <w:pPr>
        <w:pStyle w:val="TableofFigures"/>
        <w:tabs>
          <w:tab w:val="right" w:leader="dot" w:pos="9350"/>
        </w:tabs>
        <w:rPr>
          <w:rFonts w:asciiTheme="minorHAnsi" w:eastAsiaTheme="minorEastAsia" w:hAnsiTheme="minorHAnsi"/>
          <w:noProof/>
          <w:sz w:val="22"/>
        </w:rPr>
      </w:pPr>
      <w:hyperlink w:anchor="_Toc117888014" w:history="1">
        <w:r w:rsidR="00AA2846" w:rsidRPr="00475EBE">
          <w:rPr>
            <w:rStyle w:val="Hyperlink"/>
            <w:b/>
            <w:bCs/>
            <w:noProof/>
          </w:rPr>
          <w:t>Figure 8</w:t>
        </w:r>
        <w:r w:rsidR="00AA2846" w:rsidRPr="00475EBE">
          <w:rPr>
            <w:rStyle w:val="Hyperlink"/>
            <w:noProof/>
          </w:rPr>
          <w:t xml:space="preserve"> </w:t>
        </w:r>
        <w:r w:rsidR="00AA2846" w:rsidRPr="00475EBE">
          <w:rPr>
            <w:rStyle w:val="Hyperlink"/>
            <w:i/>
            <w:noProof/>
          </w:rPr>
          <w:t xml:space="preserve">Multi-Region Deployment </w:t>
        </w:r>
        <w:r w:rsidR="00AA2846">
          <w:rPr>
            <w:noProof/>
            <w:webHidden/>
          </w:rPr>
          <w:tab/>
        </w:r>
        <w:r w:rsidR="00AA2846">
          <w:rPr>
            <w:noProof/>
            <w:webHidden/>
          </w:rPr>
          <w:fldChar w:fldCharType="begin"/>
        </w:r>
        <w:r w:rsidR="00AA2846">
          <w:rPr>
            <w:noProof/>
            <w:webHidden/>
          </w:rPr>
          <w:instrText xml:space="preserve"> PAGEREF _Toc117888014 \h </w:instrText>
        </w:r>
        <w:r w:rsidR="00AA2846">
          <w:rPr>
            <w:noProof/>
            <w:webHidden/>
          </w:rPr>
        </w:r>
        <w:r w:rsidR="00AA2846">
          <w:rPr>
            <w:noProof/>
            <w:webHidden/>
          </w:rPr>
          <w:fldChar w:fldCharType="separate"/>
        </w:r>
        <w:r w:rsidR="00AA2846">
          <w:rPr>
            <w:noProof/>
            <w:webHidden/>
          </w:rPr>
          <w:t>41</w:t>
        </w:r>
        <w:r w:rsidR="00AA2846">
          <w:rPr>
            <w:noProof/>
            <w:webHidden/>
          </w:rPr>
          <w:fldChar w:fldCharType="end"/>
        </w:r>
      </w:hyperlink>
    </w:p>
    <w:p w14:paraId="41C3834E" w14:textId="7C5962B6" w:rsidR="00AA2846" w:rsidRDefault="00000000">
      <w:pPr>
        <w:pStyle w:val="TableofFigures"/>
        <w:tabs>
          <w:tab w:val="right" w:leader="dot" w:pos="9350"/>
        </w:tabs>
        <w:rPr>
          <w:rFonts w:asciiTheme="minorHAnsi" w:eastAsiaTheme="minorEastAsia" w:hAnsiTheme="minorHAnsi"/>
          <w:noProof/>
          <w:sz w:val="22"/>
        </w:rPr>
      </w:pPr>
      <w:hyperlink w:anchor="_Toc117888015" w:history="1">
        <w:r w:rsidR="00AA2846" w:rsidRPr="00475EBE">
          <w:rPr>
            <w:rStyle w:val="Hyperlink"/>
            <w:b/>
            <w:bCs/>
            <w:noProof/>
          </w:rPr>
          <w:t xml:space="preserve">Figure 9 </w:t>
        </w:r>
        <w:r w:rsidR="00AA2846" w:rsidRPr="00475EBE">
          <w:rPr>
            <w:rStyle w:val="Hyperlink"/>
            <w:i/>
            <w:noProof/>
          </w:rPr>
          <w:t>Paxos Consensus</w:t>
        </w:r>
        <w:r w:rsidR="00AA2846">
          <w:rPr>
            <w:noProof/>
            <w:webHidden/>
          </w:rPr>
          <w:tab/>
        </w:r>
        <w:r w:rsidR="00AA2846">
          <w:rPr>
            <w:noProof/>
            <w:webHidden/>
          </w:rPr>
          <w:fldChar w:fldCharType="begin"/>
        </w:r>
        <w:r w:rsidR="00AA2846">
          <w:rPr>
            <w:noProof/>
            <w:webHidden/>
          </w:rPr>
          <w:instrText xml:space="preserve"> PAGEREF _Toc117888015 \h </w:instrText>
        </w:r>
        <w:r w:rsidR="00AA2846">
          <w:rPr>
            <w:noProof/>
            <w:webHidden/>
          </w:rPr>
        </w:r>
        <w:r w:rsidR="00AA2846">
          <w:rPr>
            <w:noProof/>
            <w:webHidden/>
          </w:rPr>
          <w:fldChar w:fldCharType="separate"/>
        </w:r>
        <w:r w:rsidR="00AA2846">
          <w:rPr>
            <w:noProof/>
            <w:webHidden/>
          </w:rPr>
          <w:t>42</w:t>
        </w:r>
        <w:r w:rsidR="00AA2846">
          <w:rPr>
            <w:noProof/>
            <w:webHidden/>
          </w:rPr>
          <w:fldChar w:fldCharType="end"/>
        </w:r>
      </w:hyperlink>
    </w:p>
    <w:p w14:paraId="049111F8" w14:textId="01ECFA7F" w:rsidR="00AA2846" w:rsidRDefault="00000000">
      <w:pPr>
        <w:pStyle w:val="TableofFigures"/>
        <w:tabs>
          <w:tab w:val="right" w:leader="dot" w:pos="9350"/>
        </w:tabs>
        <w:rPr>
          <w:rFonts w:asciiTheme="minorHAnsi" w:eastAsiaTheme="minorEastAsia" w:hAnsiTheme="minorHAnsi"/>
          <w:noProof/>
          <w:sz w:val="22"/>
        </w:rPr>
      </w:pPr>
      <w:hyperlink w:anchor="_Toc117888016" w:history="1">
        <w:r w:rsidR="00AA2846" w:rsidRPr="00475EBE">
          <w:rPr>
            <w:rStyle w:val="Hyperlink"/>
            <w:b/>
            <w:bCs/>
            <w:noProof/>
          </w:rPr>
          <w:t>Figure 10</w:t>
        </w:r>
        <w:r w:rsidR="00AA2846" w:rsidRPr="00475EBE">
          <w:rPr>
            <w:rStyle w:val="Hyperlink"/>
            <w:noProof/>
          </w:rPr>
          <w:t xml:space="preserve"> </w:t>
        </w:r>
        <w:r w:rsidR="00AA2846" w:rsidRPr="00475EBE">
          <w:rPr>
            <w:rStyle w:val="Hyperlink"/>
            <w:i/>
            <w:noProof/>
          </w:rPr>
          <w:t>Durable Command Queue Pattern</w:t>
        </w:r>
        <w:r w:rsidR="00AA2846">
          <w:rPr>
            <w:noProof/>
            <w:webHidden/>
          </w:rPr>
          <w:tab/>
        </w:r>
        <w:r w:rsidR="00AA2846">
          <w:rPr>
            <w:noProof/>
            <w:webHidden/>
          </w:rPr>
          <w:fldChar w:fldCharType="begin"/>
        </w:r>
        <w:r w:rsidR="00AA2846">
          <w:rPr>
            <w:noProof/>
            <w:webHidden/>
          </w:rPr>
          <w:instrText xml:space="preserve"> PAGEREF _Toc117888016 \h </w:instrText>
        </w:r>
        <w:r w:rsidR="00AA2846">
          <w:rPr>
            <w:noProof/>
            <w:webHidden/>
          </w:rPr>
        </w:r>
        <w:r w:rsidR="00AA2846">
          <w:rPr>
            <w:noProof/>
            <w:webHidden/>
          </w:rPr>
          <w:fldChar w:fldCharType="separate"/>
        </w:r>
        <w:r w:rsidR="00AA2846">
          <w:rPr>
            <w:noProof/>
            <w:webHidden/>
          </w:rPr>
          <w:t>43</w:t>
        </w:r>
        <w:r w:rsidR="00AA2846">
          <w:rPr>
            <w:noProof/>
            <w:webHidden/>
          </w:rPr>
          <w:fldChar w:fldCharType="end"/>
        </w:r>
      </w:hyperlink>
    </w:p>
    <w:p w14:paraId="4C6B0746" w14:textId="4EA05305" w:rsidR="00AA2846" w:rsidRDefault="00000000">
      <w:pPr>
        <w:pStyle w:val="TableofFigures"/>
        <w:tabs>
          <w:tab w:val="right" w:leader="dot" w:pos="9350"/>
        </w:tabs>
        <w:rPr>
          <w:rFonts w:asciiTheme="minorHAnsi" w:eastAsiaTheme="minorEastAsia" w:hAnsiTheme="minorHAnsi"/>
          <w:noProof/>
          <w:sz w:val="22"/>
        </w:rPr>
      </w:pPr>
      <w:hyperlink w:anchor="_Toc117888017" w:history="1">
        <w:r w:rsidR="00AA2846" w:rsidRPr="00475EBE">
          <w:rPr>
            <w:rStyle w:val="Hyperlink"/>
            <w:b/>
            <w:bCs/>
            <w:noProof/>
          </w:rPr>
          <w:t>Figure 11</w:t>
        </w:r>
        <w:r w:rsidR="00AA2846" w:rsidRPr="00475EBE">
          <w:rPr>
            <w:rStyle w:val="Hyperlink"/>
            <w:noProof/>
          </w:rPr>
          <w:t xml:space="preserve"> </w:t>
        </w:r>
        <w:r w:rsidR="00AA2846" w:rsidRPr="00475EBE">
          <w:rPr>
            <w:rStyle w:val="Hyperlink"/>
            <w:i/>
            <w:noProof/>
          </w:rPr>
          <w:t>On-device training architectures</w:t>
        </w:r>
        <w:r w:rsidR="00AA2846" w:rsidRPr="00475EBE">
          <w:rPr>
            <w:rStyle w:val="Hyperlink"/>
            <w:noProof/>
          </w:rPr>
          <w:t xml:space="preserve"> </w:t>
        </w:r>
        <w:r w:rsidR="00AA2846">
          <w:rPr>
            <w:noProof/>
            <w:webHidden/>
          </w:rPr>
          <w:tab/>
        </w:r>
        <w:r w:rsidR="00AA2846">
          <w:rPr>
            <w:noProof/>
            <w:webHidden/>
          </w:rPr>
          <w:fldChar w:fldCharType="begin"/>
        </w:r>
        <w:r w:rsidR="00AA2846">
          <w:rPr>
            <w:noProof/>
            <w:webHidden/>
          </w:rPr>
          <w:instrText xml:space="preserve"> PAGEREF _Toc117888017 \h </w:instrText>
        </w:r>
        <w:r w:rsidR="00AA2846">
          <w:rPr>
            <w:noProof/>
            <w:webHidden/>
          </w:rPr>
        </w:r>
        <w:r w:rsidR="00AA2846">
          <w:rPr>
            <w:noProof/>
            <w:webHidden/>
          </w:rPr>
          <w:fldChar w:fldCharType="separate"/>
        </w:r>
        <w:r w:rsidR="00AA2846">
          <w:rPr>
            <w:noProof/>
            <w:webHidden/>
          </w:rPr>
          <w:t>45</w:t>
        </w:r>
        <w:r w:rsidR="00AA2846">
          <w:rPr>
            <w:noProof/>
            <w:webHidden/>
          </w:rPr>
          <w:fldChar w:fldCharType="end"/>
        </w:r>
      </w:hyperlink>
    </w:p>
    <w:p w14:paraId="4102DA67" w14:textId="1A4F66EE" w:rsidR="00AA2846" w:rsidRDefault="00000000">
      <w:pPr>
        <w:pStyle w:val="TableofFigures"/>
        <w:tabs>
          <w:tab w:val="right" w:leader="dot" w:pos="9350"/>
        </w:tabs>
        <w:rPr>
          <w:rFonts w:asciiTheme="minorHAnsi" w:eastAsiaTheme="minorEastAsia" w:hAnsiTheme="minorHAnsi"/>
          <w:noProof/>
          <w:sz w:val="22"/>
        </w:rPr>
      </w:pPr>
      <w:hyperlink w:anchor="_Toc117888018" w:history="1">
        <w:r w:rsidR="00AA2846" w:rsidRPr="00475EBE">
          <w:rPr>
            <w:rStyle w:val="Hyperlink"/>
            <w:b/>
            <w:bCs/>
            <w:noProof/>
          </w:rPr>
          <w:t xml:space="preserve">Figure 12 </w:t>
        </w:r>
        <w:r w:rsidR="00AA2846" w:rsidRPr="00475EBE">
          <w:rPr>
            <w:rStyle w:val="Hyperlink"/>
            <w:i/>
            <w:noProof/>
          </w:rPr>
          <w:t>Autoencoding architecture</w:t>
        </w:r>
        <w:r w:rsidR="00AA2846">
          <w:rPr>
            <w:noProof/>
            <w:webHidden/>
          </w:rPr>
          <w:tab/>
        </w:r>
        <w:r w:rsidR="00AA2846">
          <w:rPr>
            <w:noProof/>
            <w:webHidden/>
          </w:rPr>
          <w:fldChar w:fldCharType="begin"/>
        </w:r>
        <w:r w:rsidR="00AA2846">
          <w:rPr>
            <w:noProof/>
            <w:webHidden/>
          </w:rPr>
          <w:instrText xml:space="preserve"> PAGEREF _Toc117888018 \h </w:instrText>
        </w:r>
        <w:r w:rsidR="00AA2846">
          <w:rPr>
            <w:noProof/>
            <w:webHidden/>
          </w:rPr>
        </w:r>
        <w:r w:rsidR="00AA2846">
          <w:rPr>
            <w:noProof/>
            <w:webHidden/>
          </w:rPr>
          <w:fldChar w:fldCharType="separate"/>
        </w:r>
        <w:r w:rsidR="00AA2846">
          <w:rPr>
            <w:noProof/>
            <w:webHidden/>
          </w:rPr>
          <w:t>46</w:t>
        </w:r>
        <w:r w:rsidR="00AA2846">
          <w:rPr>
            <w:noProof/>
            <w:webHidden/>
          </w:rPr>
          <w:fldChar w:fldCharType="end"/>
        </w:r>
      </w:hyperlink>
    </w:p>
    <w:p w14:paraId="25817052" w14:textId="779DBAF5" w:rsidR="00AA2846" w:rsidRDefault="00000000">
      <w:pPr>
        <w:pStyle w:val="TableofFigures"/>
        <w:tabs>
          <w:tab w:val="right" w:leader="dot" w:pos="9350"/>
        </w:tabs>
        <w:rPr>
          <w:rFonts w:asciiTheme="minorHAnsi" w:eastAsiaTheme="minorEastAsia" w:hAnsiTheme="minorHAnsi"/>
          <w:noProof/>
          <w:sz w:val="22"/>
        </w:rPr>
      </w:pPr>
      <w:hyperlink w:anchor="_Toc117888019" w:history="1">
        <w:r w:rsidR="00AA2846" w:rsidRPr="00475EBE">
          <w:rPr>
            <w:rStyle w:val="Hyperlink"/>
            <w:b/>
            <w:bCs/>
            <w:noProof/>
          </w:rPr>
          <w:t xml:space="preserve">Figure 13 </w:t>
        </w:r>
        <w:r w:rsidR="00AA2846" w:rsidRPr="00475EBE">
          <w:rPr>
            <w:rStyle w:val="Hyperlink"/>
            <w:i/>
            <w:noProof/>
          </w:rPr>
          <w:t>NLP Analysis Procedure</w:t>
        </w:r>
        <w:r w:rsidR="00AA2846">
          <w:rPr>
            <w:noProof/>
            <w:webHidden/>
          </w:rPr>
          <w:tab/>
        </w:r>
        <w:r w:rsidR="00AA2846">
          <w:rPr>
            <w:noProof/>
            <w:webHidden/>
          </w:rPr>
          <w:fldChar w:fldCharType="begin"/>
        </w:r>
        <w:r w:rsidR="00AA2846">
          <w:rPr>
            <w:noProof/>
            <w:webHidden/>
          </w:rPr>
          <w:instrText xml:space="preserve"> PAGEREF _Toc117888019 \h </w:instrText>
        </w:r>
        <w:r w:rsidR="00AA2846">
          <w:rPr>
            <w:noProof/>
            <w:webHidden/>
          </w:rPr>
        </w:r>
        <w:r w:rsidR="00AA2846">
          <w:rPr>
            <w:noProof/>
            <w:webHidden/>
          </w:rPr>
          <w:fldChar w:fldCharType="separate"/>
        </w:r>
        <w:r w:rsidR="00AA2846">
          <w:rPr>
            <w:noProof/>
            <w:webHidden/>
          </w:rPr>
          <w:t>48</w:t>
        </w:r>
        <w:r w:rsidR="00AA2846">
          <w:rPr>
            <w:noProof/>
            <w:webHidden/>
          </w:rPr>
          <w:fldChar w:fldCharType="end"/>
        </w:r>
      </w:hyperlink>
    </w:p>
    <w:p w14:paraId="71BEB787" w14:textId="718350E1" w:rsidR="00AA2846" w:rsidRDefault="00000000">
      <w:pPr>
        <w:pStyle w:val="TableofFigures"/>
        <w:tabs>
          <w:tab w:val="right" w:leader="dot" w:pos="9350"/>
        </w:tabs>
        <w:rPr>
          <w:rFonts w:asciiTheme="minorHAnsi" w:eastAsiaTheme="minorEastAsia" w:hAnsiTheme="minorHAnsi"/>
          <w:noProof/>
          <w:sz w:val="22"/>
        </w:rPr>
      </w:pPr>
      <w:hyperlink w:anchor="_Toc117888020" w:history="1">
        <w:r w:rsidR="00AA2846" w:rsidRPr="00475EBE">
          <w:rPr>
            <w:rStyle w:val="Hyperlink"/>
            <w:b/>
            <w:bCs/>
            <w:noProof/>
          </w:rPr>
          <w:t xml:space="preserve">Figure 14  </w:t>
        </w:r>
        <w:r w:rsidR="00AA2846" w:rsidRPr="00475EBE">
          <w:rPr>
            <w:rStyle w:val="Hyperlink"/>
            <w:i/>
            <w:noProof/>
          </w:rPr>
          <w:t>Abstract Diagram of Differences</w:t>
        </w:r>
        <w:r w:rsidR="00AA2846">
          <w:rPr>
            <w:noProof/>
            <w:webHidden/>
          </w:rPr>
          <w:tab/>
        </w:r>
        <w:r w:rsidR="00AA2846">
          <w:rPr>
            <w:noProof/>
            <w:webHidden/>
          </w:rPr>
          <w:fldChar w:fldCharType="begin"/>
        </w:r>
        <w:r w:rsidR="00AA2846">
          <w:rPr>
            <w:noProof/>
            <w:webHidden/>
          </w:rPr>
          <w:instrText xml:space="preserve"> PAGEREF _Toc117888020 \h </w:instrText>
        </w:r>
        <w:r w:rsidR="00AA2846">
          <w:rPr>
            <w:noProof/>
            <w:webHidden/>
          </w:rPr>
        </w:r>
        <w:r w:rsidR="00AA2846">
          <w:rPr>
            <w:noProof/>
            <w:webHidden/>
          </w:rPr>
          <w:fldChar w:fldCharType="separate"/>
        </w:r>
        <w:r w:rsidR="00AA2846">
          <w:rPr>
            <w:noProof/>
            <w:webHidden/>
          </w:rPr>
          <w:t>49</w:t>
        </w:r>
        <w:r w:rsidR="00AA2846">
          <w:rPr>
            <w:noProof/>
            <w:webHidden/>
          </w:rPr>
          <w:fldChar w:fldCharType="end"/>
        </w:r>
      </w:hyperlink>
    </w:p>
    <w:p w14:paraId="3C93A9A8" w14:textId="791A4887" w:rsidR="00AA2846" w:rsidRDefault="00000000">
      <w:pPr>
        <w:pStyle w:val="TableofFigures"/>
        <w:tabs>
          <w:tab w:val="right" w:leader="dot" w:pos="9350"/>
        </w:tabs>
        <w:rPr>
          <w:rFonts w:asciiTheme="minorHAnsi" w:eastAsiaTheme="minorEastAsia" w:hAnsiTheme="minorHAnsi"/>
          <w:noProof/>
          <w:sz w:val="22"/>
        </w:rPr>
      </w:pPr>
      <w:hyperlink w:anchor="_Toc117888021" w:history="1">
        <w:r w:rsidR="00AA2846" w:rsidRPr="00475EBE">
          <w:rPr>
            <w:rStyle w:val="Hyperlink"/>
            <w:b/>
            <w:bCs/>
            <w:noProof/>
          </w:rPr>
          <w:t xml:space="preserve">Figure 15 </w:t>
        </w:r>
        <w:r w:rsidR="00AA2846" w:rsidRPr="00475EBE">
          <w:rPr>
            <w:rStyle w:val="Hyperlink"/>
            <w:i/>
            <w:noProof/>
          </w:rPr>
          <w:t>GAN Training Configuration</w:t>
        </w:r>
        <w:r w:rsidR="00AA2846">
          <w:rPr>
            <w:noProof/>
            <w:webHidden/>
          </w:rPr>
          <w:tab/>
        </w:r>
        <w:r w:rsidR="00AA2846">
          <w:rPr>
            <w:noProof/>
            <w:webHidden/>
          </w:rPr>
          <w:fldChar w:fldCharType="begin"/>
        </w:r>
        <w:r w:rsidR="00AA2846">
          <w:rPr>
            <w:noProof/>
            <w:webHidden/>
          </w:rPr>
          <w:instrText xml:space="preserve"> PAGEREF _Toc117888021 \h </w:instrText>
        </w:r>
        <w:r w:rsidR="00AA2846">
          <w:rPr>
            <w:noProof/>
            <w:webHidden/>
          </w:rPr>
        </w:r>
        <w:r w:rsidR="00AA2846">
          <w:rPr>
            <w:noProof/>
            <w:webHidden/>
          </w:rPr>
          <w:fldChar w:fldCharType="separate"/>
        </w:r>
        <w:r w:rsidR="00AA2846">
          <w:rPr>
            <w:noProof/>
            <w:webHidden/>
          </w:rPr>
          <w:t>51</w:t>
        </w:r>
        <w:r w:rsidR="00AA2846">
          <w:rPr>
            <w:noProof/>
            <w:webHidden/>
          </w:rPr>
          <w:fldChar w:fldCharType="end"/>
        </w:r>
      </w:hyperlink>
    </w:p>
    <w:p w14:paraId="07E0765D" w14:textId="51A95857" w:rsidR="00AA2846" w:rsidRDefault="00000000">
      <w:pPr>
        <w:pStyle w:val="TableofFigures"/>
        <w:tabs>
          <w:tab w:val="right" w:leader="dot" w:pos="9350"/>
        </w:tabs>
        <w:rPr>
          <w:rFonts w:asciiTheme="minorHAnsi" w:eastAsiaTheme="minorEastAsia" w:hAnsiTheme="minorHAnsi"/>
          <w:noProof/>
          <w:sz w:val="22"/>
        </w:rPr>
      </w:pPr>
      <w:hyperlink w:anchor="_Toc117888022" w:history="1">
        <w:r w:rsidR="00AA2846" w:rsidRPr="00475EBE">
          <w:rPr>
            <w:rStyle w:val="Hyperlink"/>
            <w:b/>
            <w:bCs/>
            <w:noProof/>
          </w:rPr>
          <w:t xml:space="preserve">Figure 16 </w:t>
        </w:r>
        <w:r w:rsidR="00AA2846" w:rsidRPr="00475EBE">
          <w:rPr>
            <w:rStyle w:val="Hyperlink"/>
            <w:i/>
            <w:noProof/>
          </w:rPr>
          <w:t>Network Structure</w:t>
        </w:r>
        <w:r w:rsidR="00AA2846">
          <w:rPr>
            <w:noProof/>
            <w:webHidden/>
          </w:rPr>
          <w:tab/>
        </w:r>
        <w:r w:rsidR="00AA2846">
          <w:rPr>
            <w:noProof/>
            <w:webHidden/>
          </w:rPr>
          <w:fldChar w:fldCharType="begin"/>
        </w:r>
        <w:r w:rsidR="00AA2846">
          <w:rPr>
            <w:noProof/>
            <w:webHidden/>
          </w:rPr>
          <w:instrText xml:space="preserve"> PAGEREF _Toc117888022 \h </w:instrText>
        </w:r>
        <w:r w:rsidR="00AA2846">
          <w:rPr>
            <w:noProof/>
            <w:webHidden/>
          </w:rPr>
        </w:r>
        <w:r w:rsidR="00AA2846">
          <w:rPr>
            <w:noProof/>
            <w:webHidden/>
          </w:rPr>
          <w:fldChar w:fldCharType="separate"/>
        </w:r>
        <w:r w:rsidR="00AA2846">
          <w:rPr>
            <w:noProof/>
            <w:webHidden/>
          </w:rPr>
          <w:t>53</w:t>
        </w:r>
        <w:r w:rsidR="00AA2846">
          <w:rPr>
            <w:noProof/>
            <w:webHidden/>
          </w:rPr>
          <w:fldChar w:fldCharType="end"/>
        </w:r>
      </w:hyperlink>
    </w:p>
    <w:p w14:paraId="49298994" w14:textId="7356FBD9" w:rsidR="00AA2846" w:rsidRDefault="00000000">
      <w:pPr>
        <w:pStyle w:val="TableofFigures"/>
        <w:tabs>
          <w:tab w:val="right" w:leader="dot" w:pos="9350"/>
        </w:tabs>
        <w:rPr>
          <w:rFonts w:asciiTheme="minorHAnsi" w:eastAsiaTheme="minorEastAsia" w:hAnsiTheme="minorHAnsi"/>
          <w:noProof/>
          <w:sz w:val="22"/>
        </w:rPr>
      </w:pPr>
      <w:hyperlink w:anchor="_Toc117888023" w:history="1">
        <w:r w:rsidR="00AA2846" w:rsidRPr="00475EBE">
          <w:rPr>
            <w:rStyle w:val="Hyperlink"/>
            <w:b/>
            <w:bCs/>
            <w:noProof/>
          </w:rPr>
          <w:t>Figure 17</w:t>
        </w:r>
        <w:r w:rsidR="00AA2846" w:rsidRPr="00475EBE">
          <w:rPr>
            <w:rStyle w:val="Hyperlink"/>
            <w:noProof/>
          </w:rPr>
          <w:t xml:space="preserve"> </w:t>
        </w:r>
        <w:r w:rsidR="00AA2846" w:rsidRPr="00475EBE">
          <w:rPr>
            <w:rStyle w:val="Hyperlink"/>
            <w:i/>
            <w:noProof/>
          </w:rPr>
          <w:t>Taxonomy of Example Use-Cases</w:t>
        </w:r>
        <w:r w:rsidR="00AA2846">
          <w:rPr>
            <w:noProof/>
            <w:webHidden/>
          </w:rPr>
          <w:tab/>
        </w:r>
        <w:r w:rsidR="00AA2846">
          <w:rPr>
            <w:noProof/>
            <w:webHidden/>
          </w:rPr>
          <w:fldChar w:fldCharType="begin"/>
        </w:r>
        <w:r w:rsidR="00AA2846">
          <w:rPr>
            <w:noProof/>
            <w:webHidden/>
          </w:rPr>
          <w:instrText xml:space="preserve"> PAGEREF _Toc117888023 \h </w:instrText>
        </w:r>
        <w:r w:rsidR="00AA2846">
          <w:rPr>
            <w:noProof/>
            <w:webHidden/>
          </w:rPr>
        </w:r>
        <w:r w:rsidR="00AA2846">
          <w:rPr>
            <w:noProof/>
            <w:webHidden/>
          </w:rPr>
          <w:fldChar w:fldCharType="separate"/>
        </w:r>
        <w:r w:rsidR="00AA2846">
          <w:rPr>
            <w:noProof/>
            <w:webHidden/>
          </w:rPr>
          <w:t>54</w:t>
        </w:r>
        <w:r w:rsidR="00AA2846">
          <w:rPr>
            <w:noProof/>
            <w:webHidden/>
          </w:rPr>
          <w:fldChar w:fldCharType="end"/>
        </w:r>
      </w:hyperlink>
    </w:p>
    <w:p w14:paraId="598FCAA8" w14:textId="2DE5BD83" w:rsidR="00AA2846" w:rsidRDefault="00000000">
      <w:pPr>
        <w:pStyle w:val="TableofFigures"/>
        <w:tabs>
          <w:tab w:val="right" w:leader="dot" w:pos="9350"/>
        </w:tabs>
        <w:rPr>
          <w:rFonts w:asciiTheme="minorHAnsi" w:eastAsiaTheme="minorEastAsia" w:hAnsiTheme="minorHAnsi"/>
          <w:noProof/>
          <w:sz w:val="22"/>
        </w:rPr>
      </w:pPr>
      <w:hyperlink w:anchor="_Toc117888024" w:history="1">
        <w:r w:rsidR="00AA2846" w:rsidRPr="00475EBE">
          <w:rPr>
            <w:rStyle w:val="Hyperlink"/>
            <w:b/>
            <w:bCs/>
            <w:noProof/>
          </w:rPr>
          <w:t xml:space="preserve">Figure 18 </w:t>
        </w:r>
        <w:r w:rsidR="00AA2846" w:rsidRPr="00475EBE">
          <w:rPr>
            <w:rStyle w:val="Hyperlink"/>
            <w:i/>
            <w:noProof/>
          </w:rPr>
          <w:t>System Design</w:t>
        </w:r>
        <w:r w:rsidR="00AA2846">
          <w:rPr>
            <w:noProof/>
            <w:webHidden/>
          </w:rPr>
          <w:tab/>
        </w:r>
        <w:r w:rsidR="00AA2846">
          <w:rPr>
            <w:noProof/>
            <w:webHidden/>
          </w:rPr>
          <w:fldChar w:fldCharType="begin"/>
        </w:r>
        <w:r w:rsidR="00AA2846">
          <w:rPr>
            <w:noProof/>
            <w:webHidden/>
          </w:rPr>
          <w:instrText xml:space="preserve"> PAGEREF _Toc117888024 \h </w:instrText>
        </w:r>
        <w:r w:rsidR="00AA2846">
          <w:rPr>
            <w:noProof/>
            <w:webHidden/>
          </w:rPr>
        </w:r>
        <w:r w:rsidR="00AA2846">
          <w:rPr>
            <w:noProof/>
            <w:webHidden/>
          </w:rPr>
          <w:fldChar w:fldCharType="separate"/>
        </w:r>
        <w:r w:rsidR="00AA2846">
          <w:rPr>
            <w:noProof/>
            <w:webHidden/>
          </w:rPr>
          <w:t>55</w:t>
        </w:r>
        <w:r w:rsidR="00AA2846">
          <w:rPr>
            <w:noProof/>
            <w:webHidden/>
          </w:rPr>
          <w:fldChar w:fldCharType="end"/>
        </w:r>
      </w:hyperlink>
    </w:p>
    <w:p w14:paraId="7C5E6B57" w14:textId="5C8D8726" w:rsidR="00AA2846" w:rsidRDefault="00000000">
      <w:pPr>
        <w:pStyle w:val="TableofFigures"/>
        <w:tabs>
          <w:tab w:val="right" w:leader="dot" w:pos="9350"/>
        </w:tabs>
        <w:rPr>
          <w:rFonts w:asciiTheme="minorHAnsi" w:eastAsiaTheme="minorEastAsia" w:hAnsiTheme="minorHAnsi"/>
          <w:noProof/>
          <w:sz w:val="22"/>
        </w:rPr>
      </w:pPr>
      <w:hyperlink w:anchor="_Toc117888025" w:history="1">
        <w:r w:rsidR="00AA2846" w:rsidRPr="00475EBE">
          <w:rPr>
            <w:rStyle w:val="Hyperlink"/>
            <w:b/>
            <w:bCs/>
            <w:noProof/>
          </w:rPr>
          <w:t>Figure 19</w:t>
        </w:r>
        <w:r w:rsidR="00AA2846" w:rsidRPr="00475EBE">
          <w:rPr>
            <w:rStyle w:val="Hyperlink"/>
            <w:noProof/>
          </w:rPr>
          <w:t xml:space="preserve"> </w:t>
        </w:r>
        <w:r w:rsidR="00AA2846" w:rsidRPr="00475EBE">
          <w:rPr>
            <w:rStyle w:val="Hyperlink"/>
            <w:i/>
            <w:noProof/>
          </w:rPr>
          <w:t>Training Configuration</w:t>
        </w:r>
        <w:r w:rsidR="00AA2846">
          <w:rPr>
            <w:noProof/>
            <w:webHidden/>
          </w:rPr>
          <w:tab/>
        </w:r>
        <w:r w:rsidR="00AA2846">
          <w:rPr>
            <w:noProof/>
            <w:webHidden/>
          </w:rPr>
          <w:fldChar w:fldCharType="begin"/>
        </w:r>
        <w:r w:rsidR="00AA2846">
          <w:rPr>
            <w:noProof/>
            <w:webHidden/>
          </w:rPr>
          <w:instrText xml:space="preserve"> PAGEREF _Toc117888025 \h </w:instrText>
        </w:r>
        <w:r w:rsidR="00AA2846">
          <w:rPr>
            <w:noProof/>
            <w:webHidden/>
          </w:rPr>
        </w:r>
        <w:r w:rsidR="00AA2846">
          <w:rPr>
            <w:noProof/>
            <w:webHidden/>
          </w:rPr>
          <w:fldChar w:fldCharType="separate"/>
        </w:r>
        <w:r w:rsidR="00AA2846">
          <w:rPr>
            <w:noProof/>
            <w:webHidden/>
          </w:rPr>
          <w:t>56</w:t>
        </w:r>
        <w:r w:rsidR="00AA2846">
          <w:rPr>
            <w:noProof/>
            <w:webHidden/>
          </w:rPr>
          <w:fldChar w:fldCharType="end"/>
        </w:r>
      </w:hyperlink>
    </w:p>
    <w:p w14:paraId="4D48E06A" w14:textId="70584177" w:rsidR="00AA2846" w:rsidRDefault="00000000">
      <w:pPr>
        <w:pStyle w:val="TableofFigures"/>
        <w:tabs>
          <w:tab w:val="right" w:leader="dot" w:pos="9350"/>
        </w:tabs>
        <w:rPr>
          <w:rFonts w:asciiTheme="minorHAnsi" w:eastAsiaTheme="minorEastAsia" w:hAnsiTheme="minorHAnsi"/>
          <w:noProof/>
          <w:sz w:val="22"/>
        </w:rPr>
      </w:pPr>
      <w:hyperlink w:anchor="_Toc117888026" w:history="1">
        <w:r w:rsidR="00AA2846" w:rsidRPr="00475EBE">
          <w:rPr>
            <w:rStyle w:val="Hyperlink"/>
            <w:b/>
            <w:bCs/>
            <w:noProof/>
          </w:rPr>
          <w:t>Figure 20</w:t>
        </w:r>
        <w:r w:rsidR="00AA2846" w:rsidRPr="00475EBE">
          <w:rPr>
            <w:rStyle w:val="Hyperlink"/>
            <w:noProof/>
          </w:rPr>
          <w:t xml:space="preserve"> </w:t>
        </w:r>
        <w:r w:rsidR="00AA2846" w:rsidRPr="00475EBE">
          <w:rPr>
            <w:rStyle w:val="Hyperlink"/>
            <w:i/>
            <w:noProof/>
          </w:rPr>
          <w:t>Taxonomy of Participants and Example Challenges</w:t>
        </w:r>
        <w:r w:rsidR="00AA2846">
          <w:rPr>
            <w:noProof/>
            <w:webHidden/>
          </w:rPr>
          <w:tab/>
        </w:r>
        <w:r w:rsidR="00AA2846">
          <w:rPr>
            <w:noProof/>
            <w:webHidden/>
          </w:rPr>
          <w:fldChar w:fldCharType="begin"/>
        </w:r>
        <w:r w:rsidR="00AA2846">
          <w:rPr>
            <w:noProof/>
            <w:webHidden/>
          </w:rPr>
          <w:instrText xml:space="preserve"> PAGEREF _Toc117888026 \h </w:instrText>
        </w:r>
        <w:r w:rsidR="00AA2846">
          <w:rPr>
            <w:noProof/>
            <w:webHidden/>
          </w:rPr>
        </w:r>
        <w:r w:rsidR="00AA2846">
          <w:rPr>
            <w:noProof/>
            <w:webHidden/>
          </w:rPr>
          <w:fldChar w:fldCharType="separate"/>
        </w:r>
        <w:r w:rsidR="00AA2846">
          <w:rPr>
            <w:noProof/>
            <w:webHidden/>
          </w:rPr>
          <w:t>57</w:t>
        </w:r>
        <w:r w:rsidR="00AA2846">
          <w:rPr>
            <w:noProof/>
            <w:webHidden/>
          </w:rPr>
          <w:fldChar w:fldCharType="end"/>
        </w:r>
      </w:hyperlink>
    </w:p>
    <w:p w14:paraId="7FD62D6D" w14:textId="131F0160" w:rsidR="00AA2846" w:rsidRDefault="00000000">
      <w:pPr>
        <w:pStyle w:val="TableofFigures"/>
        <w:tabs>
          <w:tab w:val="right" w:leader="dot" w:pos="9350"/>
        </w:tabs>
        <w:rPr>
          <w:rFonts w:asciiTheme="minorHAnsi" w:eastAsiaTheme="minorEastAsia" w:hAnsiTheme="minorHAnsi"/>
          <w:noProof/>
          <w:sz w:val="22"/>
        </w:rPr>
      </w:pPr>
      <w:hyperlink w:anchor="_Toc117888027" w:history="1">
        <w:r w:rsidR="00AA2846" w:rsidRPr="00475EBE">
          <w:rPr>
            <w:rStyle w:val="Hyperlink"/>
            <w:b/>
            <w:bCs/>
            <w:noProof/>
          </w:rPr>
          <w:t>Figure 21</w:t>
        </w:r>
        <w:r w:rsidR="00AA2846" w:rsidRPr="00475EBE">
          <w:rPr>
            <w:rStyle w:val="Hyperlink"/>
            <w:noProof/>
          </w:rPr>
          <w:t xml:space="preserve"> </w:t>
        </w:r>
        <w:r w:rsidR="00AA2846" w:rsidRPr="00475EBE">
          <w:rPr>
            <w:rStyle w:val="Hyperlink"/>
            <w:i/>
            <w:noProof/>
          </w:rPr>
          <w:t>Example Microservice Architecture</w:t>
        </w:r>
        <w:r w:rsidR="00AA2846">
          <w:rPr>
            <w:noProof/>
            <w:webHidden/>
          </w:rPr>
          <w:tab/>
        </w:r>
        <w:r w:rsidR="00AA2846">
          <w:rPr>
            <w:noProof/>
            <w:webHidden/>
          </w:rPr>
          <w:fldChar w:fldCharType="begin"/>
        </w:r>
        <w:r w:rsidR="00AA2846">
          <w:rPr>
            <w:noProof/>
            <w:webHidden/>
          </w:rPr>
          <w:instrText xml:space="preserve"> PAGEREF _Toc117888027 \h </w:instrText>
        </w:r>
        <w:r w:rsidR="00AA2846">
          <w:rPr>
            <w:noProof/>
            <w:webHidden/>
          </w:rPr>
        </w:r>
        <w:r w:rsidR="00AA2846">
          <w:rPr>
            <w:noProof/>
            <w:webHidden/>
          </w:rPr>
          <w:fldChar w:fldCharType="separate"/>
        </w:r>
        <w:r w:rsidR="00AA2846">
          <w:rPr>
            <w:noProof/>
            <w:webHidden/>
          </w:rPr>
          <w:t>59</w:t>
        </w:r>
        <w:r w:rsidR="00AA2846">
          <w:rPr>
            <w:noProof/>
            <w:webHidden/>
          </w:rPr>
          <w:fldChar w:fldCharType="end"/>
        </w:r>
      </w:hyperlink>
    </w:p>
    <w:p w14:paraId="5699B684" w14:textId="005D693E" w:rsidR="00AA2846" w:rsidRDefault="00000000">
      <w:pPr>
        <w:pStyle w:val="TableofFigures"/>
        <w:tabs>
          <w:tab w:val="right" w:leader="dot" w:pos="9350"/>
        </w:tabs>
        <w:rPr>
          <w:rFonts w:asciiTheme="minorHAnsi" w:eastAsiaTheme="minorEastAsia" w:hAnsiTheme="minorHAnsi"/>
          <w:noProof/>
          <w:sz w:val="22"/>
        </w:rPr>
      </w:pPr>
      <w:hyperlink w:anchor="_Toc117888028" w:history="1">
        <w:r w:rsidR="00AA2846" w:rsidRPr="00475EBE">
          <w:rPr>
            <w:rStyle w:val="Hyperlink"/>
            <w:b/>
            <w:bCs/>
            <w:noProof/>
          </w:rPr>
          <w:t>Figure 22</w:t>
        </w:r>
        <w:r w:rsidR="00AA2846" w:rsidRPr="00475EBE">
          <w:rPr>
            <w:rStyle w:val="Hyperlink"/>
            <w:noProof/>
          </w:rPr>
          <w:t xml:space="preserve"> </w:t>
        </w:r>
        <w:r w:rsidR="00AA2846" w:rsidRPr="00475EBE">
          <w:rPr>
            <w:rStyle w:val="Hyperlink"/>
            <w:i/>
            <w:noProof/>
          </w:rPr>
          <w:t xml:space="preserve">Preventative Maintenance System </w:t>
        </w:r>
        <w:r w:rsidR="00AA2846">
          <w:rPr>
            <w:noProof/>
            <w:webHidden/>
          </w:rPr>
          <w:tab/>
        </w:r>
        <w:r w:rsidR="00AA2846">
          <w:rPr>
            <w:noProof/>
            <w:webHidden/>
          </w:rPr>
          <w:fldChar w:fldCharType="begin"/>
        </w:r>
        <w:r w:rsidR="00AA2846">
          <w:rPr>
            <w:noProof/>
            <w:webHidden/>
          </w:rPr>
          <w:instrText xml:space="preserve"> PAGEREF _Toc117888028 \h </w:instrText>
        </w:r>
        <w:r w:rsidR="00AA2846">
          <w:rPr>
            <w:noProof/>
            <w:webHidden/>
          </w:rPr>
        </w:r>
        <w:r w:rsidR="00AA2846">
          <w:rPr>
            <w:noProof/>
            <w:webHidden/>
          </w:rPr>
          <w:fldChar w:fldCharType="separate"/>
        </w:r>
        <w:r w:rsidR="00AA2846">
          <w:rPr>
            <w:noProof/>
            <w:webHidden/>
          </w:rPr>
          <w:t>61</w:t>
        </w:r>
        <w:r w:rsidR="00AA2846">
          <w:rPr>
            <w:noProof/>
            <w:webHidden/>
          </w:rPr>
          <w:fldChar w:fldCharType="end"/>
        </w:r>
      </w:hyperlink>
    </w:p>
    <w:p w14:paraId="61FBD2F9" w14:textId="54874BF3" w:rsidR="00AA2846" w:rsidRDefault="00000000">
      <w:pPr>
        <w:pStyle w:val="TableofFigures"/>
        <w:tabs>
          <w:tab w:val="right" w:leader="dot" w:pos="9350"/>
        </w:tabs>
        <w:rPr>
          <w:rFonts w:asciiTheme="minorHAnsi" w:eastAsiaTheme="minorEastAsia" w:hAnsiTheme="minorHAnsi"/>
          <w:noProof/>
          <w:sz w:val="22"/>
        </w:rPr>
      </w:pPr>
      <w:hyperlink w:anchor="_Toc117888029" w:history="1">
        <w:r w:rsidR="00AA2846" w:rsidRPr="00475EBE">
          <w:rPr>
            <w:rStyle w:val="Hyperlink"/>
            <w:b/>
            <w:bCs/>
            <w:noProof/>
          </w:rPr>
          <w:t>Figure 23</w:t>
        </w:r>
        <w:r w:rsidR="00AA2846" w:rsidRPr="00475EBE">
          <w:rPr>
            <w:rStyle w:val="Hyperlink"/>
            <w:noProof/>
          </w:rPr>
          <w:t xml:space="preserve"> </w:t>
        </w:r>
        <w:r w:rsidR="00AA2846" w:rsidRPr="00475EBE">
          <w:rPr>
            <w:rStyle w:val="Hyperlink"/>
            <w:i/>
            <w:noProof/>
          </w:rPr>
          <w:t>Simulation Instance</w:t>
        </w:r>
        <w:r w:rsidR="00AA2846">
          <w:rPr>
            <w:noProof/>
            <w:webHidden/>
          </w:rPr>
          <w:tab/>
        </w:r>
        <w:r w:rsidR="00AA2846">
          <w:rPr>
            <w:noProof/>
            <w:webHidden/>
          </w:rPr>
          <w:fldChar w:fldCharType="begin"/>
        </w:r>
        <w:r w:rsidR="00AA2846">
          <w:rPr>
            <w:noProof/>
            <w:webHidden/>
          </w:rPr>
          <w:instrText xml:space="preserve"> PAGEREF _Toc117888029 \h </w:instrText>
        </w:r>
        <w:r w:rsidR="00AA2846">
          <w:rPr>
            <w:noProof/>
            <w:webHidden/>
          </w:rPr>
        </w:r>
        <w:r w:rsidR="00AA2846">
          <w:rPr>
            <w:noProof/>
            <w:webHidden/>
          </w:rPr>
          <w:fldChar w:fldCharType="separate"/>
        </w:r>
        <w:r w:rsidR="00AA2846">
          <w:rPr>
            <w:noProof/>
            <w:webHidden/>
          </w:rPr>
          <w:t>80</w:t>
        </w:r>
        <w:r w:rsidR="00AA2846">
          <w:rPr>
            <w:noProof/>
            <w:webHidden/>
          </w:rPr>
          <w:fldChar w:fldCharType="end"/>
        </w:r>
      </w:hyperlink>
    </w:p>
    <w:p w14:paraId="14D97F50" w14:textId="77446B79" w:rsidR="00AA2846" w:rsidRDefault="00000000">
      <w:pPr>
        <w:pStyle w:val="TableofFigures"/>
        <w:tabs>
          <w:tab w:val="right" w:leader="dot" w:pos="9350"/>
        </w:tabs>
        <w:rPr>
          <w:rFonts w:asciiTheme="minorHAnsi" w:eastAsiaTheme="minorEastAsia" w:hAnsiTheme="minorHAnsi"/>
          <w:noProof/>
          <w:sz w:val="22"/>
        </w:rPr>
      </w:pPr>
      <w:hyperlink w:anchor="_Toc117888030" w:history="1">
        <w:r w:rsidR="00AA2846" w:rsidRPr="00475EBE">
          <w:rPr>
            <w:rStyle w:val="Hyperlink"/>
            <w:b/>
            <w:bCs/>
            <w:noProof/>
          </w:rPr>
          <w:t>Figure 24</w:t>
        </w:r>
        <w:r w:rsidR="00AA2846" w:rsidRPr="00475EBE">
          <w:rPr>
            <w:rStyle w:val="Hyperlink"/>
            <w:noProof/>
          </w:rPr>
          <w:t xml:space="preserve"> </w:t>
        </w:r>
        <w:r w:rsidR="00AA2846" w:rsidRPr="00475EBE">
          <w:rPr>
            <w:rStyle w:val="Hyperlink"/>
            <w:i/>
            <w:noProof/>
          </w:rPr>
          <w:t>Characters</w:t>
        </w:r>
        <w:r w:rsidR="00AA2846">
          <w:rPr>
            <w:noProof/>
            <w:webHidden/>
          </w:rPr>
          <w:tab/>
        </w:r>
        <w:r w:rsidR="00AA2846">
          <w:rPr>
            <w:noProof/>
            <w:webHidden/>
          </w:rPr>
          <w:fldChar w:fldCharType="begin"/>
        </w:r>
        <w:r w:rsidR="00AA2846">
          <w:rPr>
            <w:noProof/>
            <w:webHidden/>
          </w:rPr>
          <w:instrText xml:space="preserve"> PAGEREF _Toc117888030 \h </w:instrText>
        </w:r>
        <w:r w:rsidR="00AA2846">
          <w:rPr>
            <w:noProof/>
            <w:webHidden/>
          </w:rPr>
        </w:r>
        <w:r w:rsidR="00AA2846">
          <w:rPr>
            <w:noProof/>
            <w:webHidden/>
          </w:rPr>
          <w:fldChar w:fldCharType="separate"/>
        </w:r>
        <w:r w:rsidR="00AA2846">
          <w:rPr>
            <w:noProof/>
            <w:webHidden/>
          </w:rPr>
          <w:t>81</w:t>
        </w:r>
        <w:r w:rsidR="00AA2846">
          <w:rPr>
            <w:noProof/>
            <w:webHidden/>
          </w:rPr>
          <w:fldChar w:fldCharType="end"/>
        </w:r>
      </w:hyperlink>
    </w:p>
    <w:p w14:paraId="76F5E644" w14:textId="5AE7A5B6" w:rsidR="00AA2846" w:rsidRDefault="00000000">
      <w:pPr>
        <w:pStyle w:val="TableofFigures"/>
        <w:tabs>
          <w:tab w:val="right" w:leader="dot" w:pos="9350"/>
        </w:tabs>
        <w:rPr>
          <w:rFonts w:asciiTheme="minorHAnsi" w:eastAsiaTheme="minorEastAsia" w:hAnsiTheme="minorHAnsi"/>
          <w:noProof/>
          <w:sz w:val="22"/>
        </w:rPr>
      </w:pPr>
      <w:hyperlink w:anchor="_Toc117888031" w:history="1">
        <w:r w:rsidR="00AA2846" w:rsidRPr="00475EBE">
          <w:rPr>
            <w:rStyle w:val="Hyperlink"/>
            <w:b/>
            <w:bCs/>
            <w:noProof/>
          </w:rPr>
          <w:t>Figure 25</w:t>
        </w:r>
        <w:r w:rsidR="00AA2846" w:rsidRPr="00475EBE">
          <w:rPr>
            <w:rStyle w:val="Hyperlink"/>
            <w:noProof/>
          </w:rPr>
          <w:t xml:space="preserve"> </w:t>
        </w:r>
        <w:r w:rsidR="00AA2846" w:rsidRPr="00475EBE">
          <w:rPr>
            <w:rStyle w:val="Hyperlink"/>
            <w:i/>
            <w:noProof/>
          </w:rPr>
          <w:t>Experiment Design</w:t>
        </w:r>
        <w:r w:rsidR="00AA2846">
          <w:rPr>
            <w:noProof/>
            <w:webHidden/>
          </w:rPr>
          <w:tab/>
        </w:r>
        <w:r w:rsidR="00AA2846">
          <w:rPr>
            <w:noProof/>
            <w:webHidden/>
          </w:rPr>
          <w:fldChar w:fldCharType="begin"/>
        </w:r>
        <w:r w:rsidR="00AA2846">
          <w:rPr>
            <w:noProof/>
            <w:webHidden/>
          </w:rPr>
          <w:instrText xml:space="preserve"> PAGEREF _Toc117888031 \h </w:instrText>
        </w:r>
        <w:r w:rsidR="00AA2846">
          <w:rPr>
            <w:noProof/>
            <w:webHidden/>
          </w:rPr>
        </w:r>
        <w:r w:rsidR="00AA2846">
          <w:rPr>
            <w:noProof/>
            <w:webHidden/>
          </w:rPr>
          <w:fldChar w:fldCharType="separate"/>
        </w:r>
        <w:r w:rsidR="00AA2846">
          <w:rPr>
            <w:noProof/>
            <w:webHidden/>
          </w:rPr>
          <w:t>82</w:t>
        </w:r>
        <w:r w:rsidR="00AA2846">
          <w:rPr>
            <w:noProof/>
            <w:webHidden/>
          </w:rPr>
          <w:fldChar w:fldCharType="end"/>
        </w:r>
      </w:hyperlink>
    </w:p>
    <w:p w14:paraId="484E3713" w14:textId="528FC679" w:rsidR="00887A22" w:rsidRDefault="00AA2846"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default" r:id="rId11"/>
          <w:footerReference w:type="default" r:id="rId12"/>
          <w:footerReference w:type="first" r:id="rId13"/>
          <w:pgSz w:w="12240" w:h="15840"/>
          <w:pgMar w:top="1440" w:right="1440" w:bottom="1440" w:left="1440" w:header="720" w:footer="720" w:gutter="0"/>
          <w:pgNumType w:fmt="lowerRoman" w:start="1"/>
          <w:cols w:space="720"/>
          <w:docGrid w:linePitch="326"/>
        </w:sectPr>
      </w:pPr>
      <w:bookmarkStart w:id="2" w:name="_Toc145748762"/>
    </w:p>
    <w:p w14:paraId="3AD0FC62" w14:textId="77777777" w:rsidR="00CC3790" w:rsidRDefault="00CC3790" w:rsidP="00DA5CF7">
      <w:pPr>
        <w:pStyle w:val="Heading1"/>
      </w:pPr>
      <w:bookmarkStart w:id="3" w:name="_Toc127014615"/>
      <w:bookmarkEnd w:id="2"/>
      <w:r>
        <w:lastRenderedPageBreak/>
        <w:t>Chapter 1: Introduction</w:t>
      </w:r>
      <w:bookmarkEnd w:id="3"/>
    </w:p>
    <w:p w14:paraId="7E6F1E21" w14:textId="3D1997BD" w:rsidR="00CC3790" w:rsidRPr="00DA5CF7" w:rsidRDefault="00CC3790" w:rsidP="00DA5CF7">
      <w:r w:rsidRPr="00DA5CF7">
        <w:t xml:space="preserve">A demographic change will </w:t>
      </w:r>
      <w:del w:id="4" w:author="Nate Bachmeier [AWS-SA]" w:date="2023-02-24T20:37:00Z">
        <w:r w:rsidRPr="00DA5CF7" w:rsidDel="009F5716">
          <w:delText>create significant pressure on the global health care system</w:delText>
        </w:r>
      </w:del>
      <w:ins w:id="5" w:author="Nate Bachmeier [AWS-SA]" w:date="2023-02-24T20:37:00Z">
        <w:r w:rsidR="009F5716">
          <w:t>significantly pressure the global healthcare system</w:t>
        </w:r>
      </w:ins>
      <w:r w:rsidRPr="00DA5CF7">
        <w:t xml:space="preserve"> because people live longer, have fewer children, and medical costs continue to increase (Piggott, 2016; Stone, 2017). When patients cannot afford the required care, the quality decreases, or social programs must fund the difference. Demographic specialists predict that by 2050 nearly “80% of the global elderly population will be from low- to middle-income countries (</w:t>
      </w:r>
      <w:proofErr w:type="spellStart"/>
      <w:r w:rsidRPr="00DA5CF7">
        <w:t>Mushsin</w:t>
      </w:r>
      <w:proofErr w:type="spellEnd"/>
      <w:r w:rsidRPr="00DA5CF7">
        <w:t xml:space="preserve"> et al., 2020, p. 1).”  Economic constraints within those countries will limit the effectiveness of their welfare programs and the availability of adequate services. Additionally, over one billion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C435F5">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682F890E" w:rsidR="00CC3790" w:rsidRPr="008D5F24" w:rsidRDefault="00CC3790" w:rsidP="00DA5CF7">
      <w:r>
        <w:t>Inversely, the explosive growth across IoT, cloud, big data, and mobile (ICBM) continuously decreases costs and enables new opportunities. These technologies have the potential to revolutionize the health care and wellbeing industries. Academic and commercial vendors are continually delivering innovations across these domains. However, mainstream offerings primarily focus on measuring simple body metrics (</w:t>
      </w:r>
      <w:proofErr w:type="spellStart"/>
      <w:r>
        <w:t>Koreshoff</w:t>
      </w:r>
      <w:proofErr w:type="spellEnd"/>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Technology within special needs and elderly care settings has unique challenges and requirements (</w:t>
      </w:r>
      <w:proofErr w:type="spellStart"/>
      <w:r>
        <w:t>Ferati</w:t>
      </w:r>
      <w:proofErr w:type="spellEnd"/>
      <w:r>
        <w:t xml:space="preserve">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62324971"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C435F5">
            <w:rPr>
              <w:noProof/>
            </w:rPr>
            <w:t xml:space="preserve"> (US Bureau of Labor Statistics, 2020)</w:t>
          </w:r>
          <w:r>
            <w:fldChar w:fldCharType="end"/>
          </w:r>
        </w:sdtContent>
      </w:sdt>
      <w:r>
        <w:t>. Due to the high cost, few patients have private nurses and receive fractional supervision. In contrast, video-centric monitoring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1A8F4191"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C435F5">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6" w:name="_Toc127014616"/>
      <w:r>
        <w:t>Statement of the Problem</w:t>
      </w:r>
      <w:bookmarkEnd w:id="6"/>
    </w:p>
    <w:p w14:paraId="4875B0EF" w14:textId="7B55E3D0" w:rsidR="00CC3790" w:rsidRDefault="00CC3790" w:rsidP="00DA5CF7">
      <w:r w:rsidRPr="005C1EEB">
        <w:t xml:space="preserve">The problem to be addressed in this study is the inability of elderly and special needs care organizations to </w:t>
      </w:r>
      <w:r>
        <w:t xml:space="preserve">capitalize on the effectiveness and efficiency of autonomous assistants for </w:t>
      </w:r>
      <w:ins w:id="7" w:author="Nate Bachmeier [AWS-SA]" w:date="2023-02-24T20:37:00Z">
        <w:r w:rsidR="009F5716">
          <w:t xml:space="preserve">the </w:t>
        </w:r>
      </w:ins>
      <w:del w:id="8" w:author="Nate Bachmeier [AWS-SA]" w:date="2023-02-11T13:43:00Z">
        <w:r w:rsidDel="0021511C">
          <w:delText>hemodialysis</w:delText>
        </w:r>
      </w:del>
      <w:ins w:id="9" w:author="Nate Bachmeier [AWS-SA]" w:date="2023-02-11T13:43:00Z">
        <w:r w:rsidR="0021511C">
          <w:t>episodic falling syndrome</w:t>
        </w:r>
      </w:ins>
      <w:r w:rsidRPr="005C1EEB">
        <w:t xml:space="preserve"> </w:t>
      </w:r>
      <w:r>
        <w:t>(</w:t>
      </w:r>
      <w:proofErr w:type="spellStart"/>
      <w:r w:rsidR="00DA5CF7">
        <w:t>Blackhurn</w:t>
      </w:r>
      <w:proofErr w:type="spellEnd"/>
      <w:r w:rsidR="00DA5CF7">
        <w:t xml:space="preserve">, 2021; </w:t>
      </w:r>
      <w:r>
        <w:t xml:space="preserve">Kim &amp; Kim, 2021). Multiple industry-wide trends </w:t>
      </w:r>
      <w:r>
        <w:lastRenderedPageBreak/>
        <w:t>create the need for this 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C435F5">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C435F5">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C435F5">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10" w:name="_Toc127014617"/>
      <w:r>
        <w:t>Purpose of the Study</w:t>
      </w:r>
      <w:bookmarkEnd w:id="10"/>
    </w:p>
    <w:p w14:paraId="5E69E5D8" w14:textId="74D21657" w:rsidR="00CC3790" w:rsidRDefault="00CC3790" w:rsidP="00DA5CF7">
      <w:r w:rsidRPr="00C23676">
        <w:t>The purpose of this constructive research study is to provide an understanding of the effectiveness and efficiency of auto</w:t>
      </w:r>
      <w:r>
        <w:t>nom</w:t>
      </w:r>
      <w:r w:rsidRPr="00C23676">
        <w:t xml:space="preserve">ous assistants for </w:t>
      </w:r>
      <w:del w:id="11" w:author="Nate Bachmeier [AWS-SA]" w:date="2023-02-11T13:43:00Z">
        <w:r w:rsidRPr="00C23676" w:rsidDel="0021511C">
          <w:delText>hemodialysis</w:delText>
        </w:r>
      </w:del>
      <w:ins w:id="12" w:author="Nate Bachmeier [AWS-SA]" w:date="2023-02-11T13:43:00Z">
        <w:r w:rsidR="0021511C">
          <w:t>episodic falling syndrome</w:t>
        </w:r>
      </w:ins>
      <w:r w:rsidRPr="00C23676">
        <w:t xml:space="preserve"> in elderly and special needs care organizations</w:t>
      </w:r>
      <w:r>
        <w:t xml:space="preserve">. </w:t>
      </w:r>
      <w:del w:id="13" w:author="Nate Bachmeier [AWS-SA]" w:date="2023-02-11T13:43:00Z">
        <w:r w:rsidDel="0021511C">
          <w:delText>Hemodialysis</w:delText>
        </w:r>
      </w:del>
      <w:ins w:id="14" w:author="Nate Bachmeier [AWS-SA]" w:date="2023-02-11T13:43:00Z">
        <w:r w:rsidR="0021511C">
          <w:t>Episodic falling syndrome</w:t>
        </w:r>
      </w:ins>
      <w:r>
        <w:t xml:space="preserve"> patients have a high risk of falling and </w:t>
      </w:r>
      <w:r w:rsidR="0044671E">
        <w:t>injury</w:t>
      </w:r>
      <w:r>
        <w:t xml:space="preserve"> (Shirai et al., 2021). Similarly, early dementia patients need monitoring capabilities to assist with discovering objects and providing task management (Lei et al., 2021).</w:t>
      </w:r>
      <w:bookmarkStart w:id="15" w:name="_Hlk101684976"/>
      <w:r>
        <w:t xml:space="preserve"> </w:t>
      </w:r>
      <w:r>
        <w:lastRenderedPageBreak/>
        <w:t>It would be time-consuming and potentially dangerous to use humans, which invites the need for artificial agents. The research uses a virtual environment</w:t>
      </w:r>
      <w:r w:rsidR="00C64BC0">
        <w:t xml:space="preserve"> to remove </w:t>
      </w:r>
      <w:r>
        <w:t xml:space="preserve">privacy and safety </w:t>
      </w:r>
      <w:r w:rsidR="00C64BC0">
        <w:t>restrictions that would exist for real elderly and special needs patients</w:t>
      </w:r>
      <w:r>
        <w:t>. It aims to deliver this capability by utilizing artificial agents within a realistic physics simulation process</w:t>
      </w:r>
      <w:bookmarkEnd w:id="15"/>
      <w:r>
        <w:t xml:space="preserve"> like PhysX or Gazebo (Bipin, 2018; Unreal, 2021). These engines support replaying specific motion-capture animations (</w:t>
      </w:r>
      <w:proofErr w:type="spellStart"/>
      <w:r>
        <w:t>MoCAP</w:t>
      </w:r>
      <w:proofErr w:type="spellEnd"/>
      <w:r>
        <w:t>)  under varying character properties such as weight, flexibility, and dexterity</w:t>
      </w:r>
      <w:bookmarkStart w:id="16" w:name="_Hlk101685010"/>
      <w:r>
        <w:t>. Next, positioning virtual cameras, instruments, and devices within the virtual world enables the study to collect experimentation data. Lastly, automation can modify the environment using programmable interfaces such as raising the alarm or applying other mitigations.</w:t>
      </w:r>
      <w:bookmarkEnd w:id="16"/>
    </w:p>
    <w:p w14:paraId="1FA3797F" w14:textId="3AAFFB85" w:rsidR="00CC3790" w:rsidRDefault="00CC3790" w:rsidP="00DA5CF7">
      <w:r>
        <w:t xml:space="preserve">The study focuses on a finite action space like </w:t>
      </w:r>
      <w:del w:id="17" w:author="Nate Bachmeier [AWS-SA]" w:date="2023-02-11T13:43:00Z">
        <w:r w:rsidDel="0021511C">
          <w:delText>hemodialysis</w:delText>
        </w:r>
      </w:del>
      <w:ins w:id="18" w:author="Nate Bachmeier [AWS-SA]" w:date="2023-02-11T13:43:00Z">
        <w:r w:rsidR="0021511C">
          <w:t>episodic falling syndrome</w:t>
        </w:r>
      </w:ins>
      <w:r>
        <w:t xml:space="preserve"> because of its medical importance and access to training data (Shirai et al., 2021). This situation negatively impacts their quality of life by either remaining in bed or requiring more medical resources. The study explores this use case by virtualizing the patients and monitoring them with an AI/ML computer vision (CV) process to collect metadata and predict a fall in advance. Human trials prioritize safety, creating challenges to study</w:t>
      </w:r>
      <w:r w:rsidR="003F23AB">
        <w:t>ing</w:t>
      </w:r>
      <w:r>
        <w:t xml:space="preserve"> metadata properties like floor slickness and character overexertion (</w:t>
      </w:r>
      <w:proofErr w:type="spellStart"/>
      <w:r>
        <w:t>Aihara</w:t>
      </w:r>
      <w:proofErr w:type="spellEnd"/>
      <w:r>
        <w:t xml:space="preserve"> et al., 2021). In contrast, humanoids are well-suited for these experiments.</w:t>
      </w:r>
      <w:r>
        <w:tab/>
      </w:r>
    </w:p>
    <w:p w14:paraId="5D78B16F" w14:textId="0D0CF649" w:rsidR="00CC3790" w:rsidRDefault="00CC3790" w:rsidP="0044671E">
      <w:pPr>
        <w:pStyle w:val="Heading2"/>
        <w:ind w:firstLine="0"/>
      </w:pPr>
      <w:bookmarkStart w:id="19" w:name="_Toc127014618"/>
      <w:r>
        <w:t>Introduction to Theoretical Framework</w:t>
      </w:r>
      <w:bookmarkEnd w:id="19"/>
    </w:p>
    <w:p w14:paraId="7A3BE748" w14:textId="76388C2C" w:rsidR="00CC3790" w:rsidRDefault="0044671E" w:rsidP="00DA5CF7">
      <w:r>
        <w:t>The d</w:t>
      </w:r>
      <w:r w:rsidR="00CC3790">
        <w:t>esign of experiments research creates purposeful artifacts and applies them to study a phenomenon (</w:t>
      </w:r>
      <w:proofErr w:type="spellStart"/>
      <w:r w:rsidR="00CC3790">
        <w:t>Hevner</w:t>
      </w:r>
      <w:proofErr w:type="spellEnd"/>
      <w:r w:rsidR="00CC3790">
        <w:t xml:space="preserve"> et al., 2004). Academic and business communities employ this method as a standard approach to Information Technology and Communication (IT&amp;C) problems (</w:t>
      </w:r>
      <w:proofErr w:type="spellStart"/>
      <w:r w:rsidR="00DA5CF7" w:rsidRPr="00DA5CF7">
        <w:t>Bryar</w:t>
      </w:r>
      <w:proofErr w:type="spellEnd"/>
      <w:r w:rsidR="00DA5CF7" w:rsidRPr="00DA5CF7">
        <w:t xml:space="preserve"> &amp; </w:t>
      </w:r>
      <w:proofErr w:type="spellStart"/>
      <w:r w:rsidR="00DA5CF7" w:rsidRPr="00DA5CF7">
        <w:t>Carr</w:t>
      </w:r>
      <w:proofErr w:type="spellEnd"/>
      <w:r w:rsidR="00DA5CF7" w:rsidRPr="00DA5CF7">
        <w:t xml:space="preserve">, 2021; </w:t>
      </w:r>
      <w:proofErr w:type="spellStart"/>
      <w:r w:rsidR="00CC3790" w:rsidRPr="00DA5CF7">
        <w:t>Peffers</w:t>
      </w:r>
      <w:proofErr w:type="spellEnd"/>
      <w:r w:rsidR="00CC3790" w:rsidRPr="00DA5CF7">
        <w:t xml:space="preserve"> et al., 2007</w:t>
      </w:r>
      <w:r w:rsidR="00CC3790">
        <w:t xml:space="preserve">). It has well-defined guidelines (see Table 1) to implement a </w:t>
      </w:r>
      <w:r w:rsidR="00CC3790">
        <w:lastRenderedPageBreak/>
        <w:t>three-phased procedure. First, the researcher(s) must identify a domain-specific challenge. Next, that researcher creates artifacts that study this phenomenon. Third, those artifacts assess the topic and communicate answers to the research questions.</w:t>
      </w:r>
    </w:p>
    <w:p w14:paraId="6724ADF0" w14:textId="223BE4F9" w:rsidR="00CC3790" w:rsidRPr="00C23676" w:rsidRDefault="00CC3790" w:rsidP="00DA5CF7">
      <w:pPr>
        <w:pStyle w:val="Caption"/>
        <w:ind w:firstLine="0"/>
      </w:pPr>
      <w:bookmarkStart w:id="20" w:name="_Toc117887981"/>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E16572">
        <w:rPr>
          <w:b/>
          <w:bCs/>
          <w:noProof/>
        </w:rPr>
        <w:t>1</w:t>
      </w:r>
      <w:r w:rsidRPr="00BC7214">
        <w:rPr>
          <w:b/>
          <w:bCs/>
          <w:noProof/>
        </w:rPr>
        <w:fldChar w:fldCharType="end"/>
      </w:r>
      <w:r w:rsidRPr="00C23676">
        <w:br/>
        <w:t>Design-science Guidelines (</w:t>
      </w:r>
      <w:proofErr w:type="spellStart"/>
      <w:r w:rsidRPr="00C23676">
        <w:t>Hevner</w:t>
      </w:r>
      <w:proofErr w:type="spellEnd"/>
      <w:r w:rsidRPr="00C23676">
        <w:t xml:space="preserve"> et al. 2004)</w:t>
      </w:r>
      <w:bookmarkEnd w:id="20"/>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This study uses these guidelines and conceptual steps to identify a research-worthy topic and an actionable aspect. Next, it defines an abstract approach and implements a concrete proof-</w:t>
      </w:r>
      <w:r>
        <w:lastRenderedPageBreak/>
        <w:t>of-concept, the simulation process, to assess patient monitoring (via CV) and remediation (via CPS) technologies. Third, the artifacts expand the body of knowledge through the research questions. See Chapter 3: Research Method for more information.</w:t>
      </w:r>
    </w:p>
    <w:p w14:paraId="637CA972" w14:textId="77777777" w:rsidR="00CC3790" w:rsidRDefault="00CC3790" w:rsidP="00DA5CF7">
      <w:pPr>
        <w:pStyle w:val="Heading2"/>
        <w:ind w:firstLine="0"/>
      </w:pPr>
      <w:bookmarkStart w:id="21" w:name="_Toc127014619"/>
      <w:r>
        <w:t>Research Questions</w:t>
      </w:r>
      <w:bookmarkEnd w:id="21"/>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0EBE867" w:rsidR="00CC3790" w:rsidRPr="00B15984" w:rsidRDefault="00B15984" w:rsidP="00B15984">
      <w:pPr>
        <w:rPr>
          <w:rPrChange w:id="22" w:author="Nate Bachmeier [AWS-SA]" w:date="2023-02-25T15:06:00Z">
            <w:rPr>
              <w:b/>
              <w:bCs/>
            </w:rPr>
          </w:rPrChange>
        </w:rPr>
      </w:pPr>
      <w:ins w:id="23" w:author="Nate Bachmeier [AWS-SA]" w:date="2023-02-25T15:06:00Z">
        <w:r w:rsidRPr="00B15984">
          <w:rPr>
            <w:rPrChange w:id="24" w:author="Nate Bachmeier [AWS-SA]" w:date="2023-02-25T15:06:00Z">
              <w:rPr>
                <w:i/>
                <w:iCs/>
              </w:rPr>
            </w:rPrChange>
          </w:rPr>
          <w:t xml:space="preserve">What is the </w:t>
        </w:r>
        <w:r>
          <w:t xml:space="preserve">effectiveness </w:t>
        </w:r>
        <w:r w:rsidRPr="00B15984">
          <w:rPr>
            <w:rPrChange w:id="25" w:author="Nate Bachmeier [AWS-SA]" w:date="2023-02-25T15:06:00Z">
              <w:rPr>
                <w:i/>
                <w:iCs/>
              </w:rPr>
            </w:rPrChange>
          </w:rPr>
          <w:t>of autonomous assistance for classifying behaviors of elderly and special needs patients for care organizations?</w:t>
        </w:r>
      </w:ins>
      <w:del w:id="26" w:author="Nate Bachmeier [AWS-SA]" w:date="2023-02-25T15:06:00Z">
        <w:r w:rsidR="00CC3790" w:rsidRPr="00B15984" w:rsidDel="00B15984">
          <w:rPr>
            <w:rStyle w:val="cf01"/>
            <w:rFonts w:ascii="Times New Roman" w:hAnsi="Times New Roman" w:cs="Times New Roman"/>
            <w:iCs w:val="0"/>
            <w:sz w:val="24"/>
            <w:szCs w:val="24"/>
            <w:rPrChange w:id="27" w:author="Nate Bachmeier [AWS-SA]" w:date="2023-02-25T15:06:00Z">
              <w:rPr>
                <w:rStyle w:val="cf01"/>
                <w:rFonts w:ascii="Times New Roman" w:hAnsi="Times New Roman" w:cs="Times New Roman"/>
                <w:i w:val="0"/>
                <w:iCs w:val="0"/>
                <w:sz w:val="24"/>
                <w:szCs w:val="24"/>
              </w:rPr>
            </w:rPrChange>
          </w:rPr>
          <w:delText xml:space="preserve">What is </w:delText>
        </w:r>
        <w:r w:rsidR="00CC3790" w:rsidRPr="00B15984" w:rsidDel="00B15984">
          <w:rPr>
            <w:rStyle w:val="cf11"/>
            <w:rFonts w:ascii="Times New Roman" w:hAnsi="Times New Roman" w:cs="Times New Roman"/>
            <w:b w:val="0"/>
            <w:bCs w:val="0"/>
            <w:iCs w:val="0"/>
            <w:sz w:val="24"/>
            <w:szCs w:val="24"/>
            <w:rPrChange w:id="28" w:author="Nate Bachmeier [AWS-SA]" w:date="2023-02-25T15:06:00Z">
              <w:rPr>
                <w:rStyle w:val="cf11"/>
                <w:rFonts w:ascii="Times New Roman" w:hAnsi="Times New Roman" w:cs="Times New Roman"/>
                <w:b w:val="0"/>
                <w:bCs w:val="0"/>
                <w:i w:val="0"/>
                <w:iCs w:val="0"/>
                <w:sz w:val="24"/>
                <w:szCs w:val="24"/>
              </w:rPr>
            </w:rPrChange>
          </w:rPr>
          <w:delText xml:space="preserve">the effectiveness of autonomous assistants for </w:delText>
        </w:r>
      </w:del>
      <w:del w:id="29" w:author="Nate Bachmeier [AWS-SA]" w:date="2023-02-11T13:43:00Z">
        <w:r w:rsidR="00CC3790" w:rsidRPr="00B15984" w:rsidDel="0021511C">
          <w:rPr>
            <w:rStyle w:val="cf11"/>
            <w:rFonts w:ascii="Times New Roman" w:hAnsi="Times New Roman" w:cs="Times New Roman"/>
            <w:b w:val="0"/>
            <w:bCs w:val="0"/>
            <w:iCs w:val="0"/>
            <w:sz w:val="24"/>
            <w:szCs w:val="24"/>
            <w:rPrChange w:id="30" w:author="Nate Bachmeier [AWS-SA]" w:date="2023-02-25T15:06:00Z">
              <w:rPr>
                <w:rStyle w:val="cf11"/>
                <w:rFonts w:ascii="Times New Roman" w:hAnsi="Times New Roman" w:cs="Times New Roman"/>
                <w:b w:val="0"/>
                <w:bCs w:val="0"/>
                <w:i w:val="0"/>
                <w:iCs w:val="0"/>
                <w:sz w:val="24"/>
                <w:szCs w:val="24"/>
              </w:rPr>
            </w:rPrChange>
          </w:rPr>
          <w:delText>hemodialysis</w:delText>
        </w:r>
      </w:del>
      <w:del w:id="31" w:author="Nate Bachmeier [AWS-SA]" w:date="2023-02-25T15:06:00Z">
        <w:r w:rsidR="00CC3790" w:rsidRPr="00B15984" w:rsidDel="00B15984">
          <w:rPr>
            <w:rStyle w:val="cf11"/>
            <w:rFonts w:ascii="Times New Roman" w:hAnsi="Times New Roman" w:cs="Times New Roman"/>
            <w:b w:val="0"/>
            <w:bCs w:val="0"/>
            <w:iCs w:val="0"/>
            <w:sz w:val="24"/>
            <w:szCs w:val="24"/>
            <w:rPrChange w:id="32" w:author="Nate Bachmeier [AWS-SA]" w:date="2023-02-25T15:06:00Z">
              <w:rPr>
                <w:rStyle w:val="cf11"/>
                <w:rFonts w:ascii="Times New Roman" w:hAnsi="Times New Roman" w:cs="Times New Roman"/>
                <w:b w:val="0"/>
                <w:bCs w:val="0"/>
                <w:i w:val="0"/>
                <w:iCs w:val="0"/>
                <w:sz w:val="24"/>
                <w:szCs w:val="24"/>
              </w:rPr>
            </w:rPrChange>
          </w:rPr>
          <w:delText xml:space="preserve"> in elderly and special needs care organizations</w:delText>
        </w:r>
        <w:r w:rsidR="00CC3790" w:rsidRPr="00B15984" w:rsidDel="00B15984">
          <w:rPr>
            <w:rStyle w:val="cf01"/>
            <w:rFonts w:ascii="Times New Roman" w:hAnsi="Times New Roman" w:cs="Times New Roman"/>
            <w:b/>
            <w:bCs/>
            <w:iCs w:val="0"/>
            <w:sz w:val="24"/>
            <w:szCs w:val="24"/>
            <w:rPrChange w:id="33" w:author="Nate Bachmeier [AWS-SA]" w:date="2023-02-25T15:06:00Z">
              <w:rPr>
                <w:rStyle w:val="cf01"/>
                <w:rFonts w:ascii="Times New Roman" w:hAnsi="Times New Roman" w:cs="Times New Roman"/>
                <w:b/>
                <w:bCs/>
                <w:i w:val="0"/>
                <w:iCs w:val="0"/>
                <w:sz w:val="24"/>
                <w:szCs w:val="24"/>
              </w:rPr>
            </w:rPrChange>
          </w:rPr>
          <w:delText>?</w:delText>
        </w:r>
      </w:del>
    </w:p>
    <w:p w14:paraId="60BFF5E7" w14:textId="77777777" w:rsidR="00CC3790" w:rsidRPr="002B01DC" w:rsidRDefault="00CC3790" w:rsidP="00DA5CF7">
      <w:pPr>
        <w:pStyle w:val="Heading3"/>
        <w:ind w:firstLine="0"/>
      </w:pPr>
      <w:r>
        <w:t>RQ2</w:t>
      </w:r>
    </w:p>
    <w:p w14:paraId="4C13D052" w14:textId="77777777" w:rsidR="00B15984" w:rsidRPr="00B15984" w:rsidRDefault="00B15984" w:rsidP="00B15984">
      <w:pPr>
        <w:rPr>
          <w:ins w:id="34" w:author="Nate Bachmeier [AWS-SA]" w:date="2023-02-25T15:06:00Z"/>
          <w:rPrChange w:id="35" w:author="Nate Bachmeier [AWS-SA]" w:date="2023-02-25T15:06:00Z">
            <w:rPr>
              <w:ins w:id="36" w:author="Nate Bachmeier [AWS-SA]" w:date="2023-02-25T15:06:00Z"/>
              <w:i/>
              <w:iCs/>
            </w:rPr>
          </w:rPrChange>
        </w:rPr>
      </w:pPr>
      <w:ins w:id="37" w:author="Nate Bachmeier [AWS-SA]" w:date="2023-02-25T15:06:00Z">
        <w:r w:rsidRPr="00B15984">
          <w:rPr>
            <w:rPrChange w:id="38" w:author="Nate Bachmeier [AWS-SA]" w:date="2023-02-25T15:06:00Z">
              <w:rPr>
                <w:i/>
                <w:iCs/>
              </w:rPr>
            </w:rPrChange>
          </w:rPr>
          <w:t>What is the efficiency of autonomous assistance for classifying behaviors of elderly and special needs patients for care organizations?</w:t>
        </w:r>
      </w:ins>
    </w:p>
    <w:p w14:paraId="3F4978D5" w14:textId="7DD76A3E" w:rsidR="00CC3790" w:rsidRPr="00CC3790" w:rsidDel="00B15984" w:rsidRDefault="00CC3790" w:rsidP="00DA5CF7">
      <w:pPr>
        <w:rPr>
          <w:del w:id="39" w:author="Nate Bachmeier [AWS-SA]" w:date="2023-02-25T15:06:00Z"/>
          <w:b/>
          <w:bCs/>
        </w:rPr>
      </w:pPr>
      <w:del w:id="40" w:author="Nate Bachmeier [AWS-SA]" w:date="2023-02-25T15:06:00Z">
        <w:r w:rsidDel="00B15984">
          <w:delText xml:space="preserve">What is </w:delText>
        </w:r>
        <w:r w:rsidRPr="00CC3790" w:rsidDel="00B15984">
          <w:delText xml:space="preserve">the efficiency of autonomous assistance for </w:delText>
        </w:r>
      </w:del>
      <w:del w:id="41" w:author="Nate Bachmeier [AWS-SA]" w:date="2023-02-11T13:43:00Z">
        <w:r w:rsidRPr="00CC3790" w:rsidDel="0021511C">
          <w:delText>hemodialysis</w:delText>
        </w:r>
      </w:del>
      <w:del w:id="42" w:author="Nate Bachmeier [AWS-SA]" w:date="2023-02-25T15:06:00Z">
        <w:r w:rsidRPr="00CC3790" w:rsidDel="00B15984">
          <w:delText xml:space="preserve"> in elderly and special needs care organizations?</w:delText>
        </w:r>
      </w:del>
    </w:p>
    <w:p w14:paraId="00AD5C06" w14:textId="77777777" w:rsidR="00CC3790" w:rsidRDefault="00CC3790" w:rsidP="00DA5CF7">
      <w:pPr>
        <w:pStyle w:val="Heading2"/>
        <w:ind w:firstLine="0"/>
      </w:pPr>
      <w:bookmarkStart w:id="43" w:name="_Toc127014620"/>
      <w:r>
        <w:t>Significance of the Study</w:t>
      </w:r>
      <w:bookmarkEnd w:id="43"/>
    </w:p>
    <w:p w14:paraId="15B00116" w14:textId="09E3D44F"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t>
      </w:r>
      <w:r>
        <w:lastRenderedPageBreak/>
        <w:t xml:space="preserve">When researchers can generate representative test cases economically, it unlocks the potential for faster product iterations and </w:t>
      </w:r>
      <w:r w:rsidR="003F23AB">
        <w:t>expands the knowledge body</w:t>
      </w:r>
      <w:r>
        <w:t>.</w:t>
      </w:r>
    </w:p>
    <w:p w14:paraId="1C267798" w14:textId="0856E240" w:rsidR="00CC3790" w:rsidRPr="00C23676" w:rsidRDefault="00CC3790" w:rsidP="00DA5CF7">
      <w:r>
        <w:t>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specific virtual health and safety devices compatible with the simulator. Future researchers can leverage these tools and services to introduce noise (e.g., camera distortion) into the virtual world.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44" w:name="_Toc127014621"/>
      <w:r>
        <w:t>Definition of Key Terms</w:t>
      </w:r>
      <w:bookmarkEnd w:id="44"/>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7B5CD0C4"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C435F5">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0C9DBD4B"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C435F5">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lastRenderedPageBreak/>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w:t>
      </w:r>
      <w:proofErr w:type="spellStart"/>
      <w:r w:rsidR="0044671E">
        <w:t>Aguida</w:t>
      </w:r>
      <w:proofErr w:type="spellEnd"/>
      <w:r w:rsidR="0044671E">
        <w:t xml:space="preserve">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40489706"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C435F5">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6E88CAE4"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C435F5">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w:t>
      </w:r>
      <w:proofErr w:type="spellStart"/>
      <w:r>
        <w:t>MoCap</w:t>
      </w:r>
      <w:proofErr w:type="spellEnd"/>
      <w:r>
        <w:t>)</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lastRenderedPageBreak/>
        <w:t>Recurrent Neural Network (RNN)</w:t>
      </w:r>
    </w:p>
    <w:p w14:paraId="47F21E14" w14:textId="76866834"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C435F5">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ins w:id="45" w:author="Nate Bachmeier [AWS-SA]" w:date="2023-02-24T20:38:00Z">
        <w:r w:rsidR="009F5716">
          <w:t xml:space="preserve">a </w:t>
        </w:r>
      </w:ins>
      <w:r w:rsidR="00D56FB2">
        <w:t>high-exertion activity and use that output as input to RNN for forecasting that person will injure themselves.</w:t>
      </w:r>
    </w:p>
    <w:p w14:paraId="2E78C853" w14:textId="77777777" w:rsidR="00CC3790" w:rsidRDefault="00CC3790" w:rsidP="00DA5CF7">
      <w:pPr>
        <w:pStyle w:val="Heading2"/>
        <w:ind w:firstLine="0"/>
      </w:pPr>
      <w:bookmarkStart w:id="46" w:name="_Toc127014622"/>
      <w:r>
        <w:t>Summary</w:t>
      </w:r>
      <w:bookmarkEnd w:id="46"/>
    </w:p>
    <w:p w14:paraId="6AA9E793" w14:textId="390EE032" w:rsidR="00CC3790" w:rsidRDefault="00CC3790" w:rsidP="00DA5CF7">
      <w:del w:id="47" w:author="Nate Bachmeier [AWS-SA]" w:date="2023-02-24T20:38:00Z">
        <w:r w:rsidDel="009F5716">
          <w:delText>The cost of healthcare is</w:delText>
        </w:r>
      </w:del>
      <w:ins w:id="48" w:author="Nate Bachmeier [AWS-SA]" w:date="2023-02-24T20:38:00Z">
        <w:r w:rsidR="009F5716">
          <w:t>Healthcare costs are</w:t>
        </w:r>
      </w:ins>
      <w:r>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sufficient and diverse representation, and costs, among other entry barriers. After mitigating these issues, the research results are difficult and expensive to reproduce.</w:t>
      </w:r>
    </w:p>
    <w:p w14:paraId="1325E0ED" w14:textId="4807251B"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in practice.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w:t>
      </w:r>
      <w:r>
        <w:lastRenderedPageBreak/>
        <w:t>Furthermore, those difficulties limit other researchers from reproducing the results. These factors slow innovation and restrict the value researchers can contribute to the body of knowledge.</w:t>
      </w:r>
    </w:p>
    <w:p w14:paraId="2F329481" w14:textId="76B72347" w:rsidR="00CC3790" w:rsidRDefault="00CC3790" w:rsidP="00DA5CF7">
      <w:r>
        <w:t xml:space="preserve">This study aims to remove these barriers using artificial agents within a simulation process. It implements these capabilities using open-source software and existing </w:t>
      </w:r>
      <w:proofErr w:type="spellStart"/>
      <w:r>
        <w:t>MoCAP</w:t>
      </w:r>
      <w:proofErr w:type="spellEnd"/>
      <w:r>
        <w:t xml:space="preserve"> recordings. Next, virtual patients inside a physics simulator will perform animation sequences under differential physical configurations (e.g., weight and height). The study attempts to show this approach for detecting falling behaviors in </w:t>
      </w:r>
      <w:del w:id="49" w:author="Nate Bachmeier [AWS-SA]" w:date="2023-02-11T13:43:00Z">
        <w:r w:rsidDel="0021511C">
          <w:delText>hemodialysis</w:delText>
        </w:r>
      </w:del>
      <w:ins w:id="50" w:author="Nate Bachmeier [AWS-SA]" w:date="2023-02-11T13:43:00Z">
        <w:r w:rsidR="0021511C">
          <w:t>episodic falling syndrome</w:t>
        </w:r>
      </w:ins>
      <w:r>
        <w:t xml:space="preserve"> patients. It will use AI/ML and the CV algorithm’s ability to perform HAR tasks. The project scope is constrained to specific real medical needs, though it is more broadly applicable. For example, similar experiments could exist for monitoring childcare. Regardless of the medical condition, the CV algorithm can learn HAR behaviors and control CPS systems worldwide.</w:t>
      </w:r>
    </w:p>
    <w:p w14:paraId="4277D960" w14:textId="77777777" w:rsidR="00CC3790" w:rsidRDefault="00CC3790" w:rsidP="00DA5CF7">
      <w:r>
        <w:br w:type="page"/>
      </w:r>
    </w:p>
    <w:p w14:paraId="68D149F8" w14:textId="77777777" w:rsidR="00E72F1F" w:rsidRDefault="00E72F1F" w:rsidP="00DA5CF7">
      <w:pPr>
        <w:pStyle w:val="Heading1"/>
      </w:pPr>
      <w:bookmarkStart w:id="51" w:name="_Toc127014623"/>
      <w:r>
        <w:lastRenderedPageBreak/>
        <w:t>Chapter 2: Literature Review</w:t>
      </w:r>
      <w:bookmarkEnd w:id="51"/>
    </w:p>
    <w:p w14:paraId="400FA69B" w14:textId="4837FCC0"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for </w:t>
      </w:r>
      <w:ins w:id="52" w:author="Nate Bachmeier [AWS-SA]" w:date="2023-02-24T20:38:00Z">
        <w:r w:rsidR="009F5716">
          <w:t xml:space="preserve">the </w:t>
        </w:r>
      </w:ins>
      <w:del w:id="53" w:author="Nate Bachmeier [AWS-SA]" w:date="2023-02-11T13:43:00Z">
        <w:r w:rsidDel="0021511C">
          <w:delText>hemodialysis</w:delText>
        </w:r>
      </w:del>
      <w:ins w:id="54" w:author="Nate Bachmeier [AWS-SA]" w:date="2023-02-11T13:43:00Z">
        <w:r w:rsidR="0021511C">
          <w:t>episodic falling syndrome</w:t>
        </w:r>
      </w:ins>
      <w:r w:rsidRPr="005C1EEB">
        <w:t xml:space="preserve"> </w:t>
      </w:r>
      <w:r>
        <w:t>(</w:t>
      </w:r>
      <w:proofErr w:type="spellStart"/>
      <w:r w:rsidR="003F23AB">
        <w:t>Blackhurn</w:t>
      </w:r>
      <w:proofErr w:type="spellEnd"/>
      <w:r w:rsidR="003F23AB">
        <w:t xml:space="preserve">,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7ADF2E5A" w:rsidR="00E72F1F" w:rsidRDefault="00383CF5" w:rsidP="00DA5CF7">
      <w:r w:rsidRPr="00C23676">
        <w:t>The purpose of this constructive research study is to provide an understanding of the effectiveness and efficiency of auto</w:t>
      </w:r>
      <w:r>
        <w:t>nom</w:t>
      </w:r>
      <w:r w:rsidRPr="00C23676">
        <w:t xml:space="preserve">ous assistants for </w:t>
      </w:r>
      <w:del w:id="55" w:author="Nate Bachmeier [AWS-SA]" w:date="2023-02-11T13:43:00Z">
        <w:r w:rsidRPr="00C23676" w:rsidDel="0021511C">
          <w:delText>hemodialysis</w:delText>
        </w:r>
      </w:del>
      <w:ins w:id="56" w:author="Nate Bachmeier [AWS-SA]" w:date="2023-02-11T13:43:00Z">
        <w:r w:rsidR="0021511C">
          <w:t>episodic falling syndrome</w:t>
        </w:r>
      </w:ins>
      <w:r w:rsidRPr="00C23676">
        <w:t xml:space="preserve"> in elderly and special needs care organizations</w:t>
      </w:r>
      <w:r>
        <w:t xml:space="preserve">. </w:t>
      </w:r>
      <w:r w:rsidR="00E85C7F">
        <w:t>This research</w:t>
      </w:r>
      <w:r w:rsidR="00E72F1F">
        <w:t xml:space="preserve"> aims to deliver this capability by utilizing humanoid constructs within a realistic physics simulation process. Next, positioning virtual cameras, instruments, and devices within the virtual world enables researchers to collect their experimentation data. Lastly, automation can modify the environment using programmable interfaces such as raising the alarm or applying other mitigations.</w:t>
      </w:r>
    </w:p>
    <w:p w14:paraId="44379B16" w14:textId="3DD12F14" w:rsidR="005C7D86" w:rsidRDefault="005C7D86" w:rsidP="00DA5CF7">
      <w:pPr>
        <w:pStyle w:val="Heading2"/>
        <w:ind w:firstLine="0"/>
      </w:pPr>
      <w:bookmarkStart w:id="57" w:name="_Toc127014624"/>
      <w:r>
        <w:t>Literature Search Strategies</w:t>
      </w:r>
      <w:bookmarkEnd w:id="57"/>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w:t>
      </w:r>
      <w:r>
        <w:lastRenderedPageBreak/>
        <w:t xml:space="preserve">period. Students use NCUL’s Roadrunner search to aggregate results from industry-standard sources like the </w:t>
      </w:r>
      <w:r w:rsidR="00383CF5" w:rsidRPr="00E85C7F">
        <w:t>IEEE Xplore Digital Library, ACM Digital Library</w:t>
      </w:r>
      <w:r>
        <w:t xml:space="preserve">, and ProQuest. </w:t>
      </w:r>
    </w:p>
    <w:p w14:paraId="6BB0D674" w14:textId="5AAA0BA2" w:rsidR="00E72F1F" w:rsidRDefault="00E72F1F" w:rsidP="00DA5CF7">
      <w:r>
        <w:t xml:space="preserve">A breath-first search scanned for </w:t>
      </w:r>
      <w:r w:rsidRPr="001B4DD7">
        <w:t>surveys</w:t>
      </w:r>
      <w:r>
        <w:t xml:space="preserve">, challenges, and opportunities on the constructive research project’s core concepts (see Table 1). The breath-first search uncovered several themes that drove depth-first investigations. For instance, researchers are approaching hyper-scale ML training with custom hardware acceleration and continuous learning-at-the-edge methods (Plus Company Updates, 2021; </w:t>
      </w:r>
      <w:proofErr w:type="spellStart"/>
      <w:r>
        <w:t>Prapas</w:t>
      </w:r>
      <w:proofErr w:type="spellEnd"/>
      <w:r>
        <w:t xml:space="preserve">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6C2C12F9" w:rsidR="0094287F" w:rsidRPr="0094287F" w:rsidRDefault="0094287F" w:rsidP="00DA5CF7">
      <w:pPr>
        <w:pStyle w:val="Caption"/>
        <w:ind w:firstLine="0"/>
        <w:rPr>
          <w:i/>
        </w:rPr>
      </w:pPr>
      <w:bookmarkStart w:id="58" w:name="_Toc117887982"/>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E16572">
        <w:rPr>
          <w:b/>
          <w:bCs/>
          <w:noProof/>
        </w:rPr>
        <w:t>2</w:t>
      </w:r>
      <w:r w:rsidRPr="00DA5CF7">
        <w:rPr>
          <w:b/>
          <w:bCs/>
          <w:noProof/>
        </w:rPr>
        <w:fldChar w:fldCharType="end"/>
      </w:r>
      <w:r w:rsidRPr="00DA5CF7">
        <w:rPr>
          <w:b/>
          <w:bCs/>
        </w:rPr>
        <w:br/>
      </w:r>
      <w:r w:rsidRPr="0094287F">
        <w:rPr>
          <w:i/>
        </w:rPr>
        <w:t>Survey search terms</w:t>
      </w:r>
      <w:bookmarkEnd w:id="58"/>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(elderly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(global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(human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lastRenderedPageBreak/>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(dynamic or synthetic or virtual) environment testing</w:t>
            </w:r>
          </w:p>
        </w:tc>
      </w:tr>
    </w:tbl>
    <w:p w14:paraId="0908CD8C" w14:textId="4225C4D2" w:rsidR="00E72F1F" w:rsidRDefault="00E72F1F" w:rsidP="00DA5CF7"/>
    <w:p w14:paraId="3DFC92CB" w14:textId="093DC260" w:rsidR="00383CF5" w:rsidRDefault="00383CF5" w:rsidP="00DA5CF7">
      <w:r>
        <w:t xml:space="preserve">This chapter aims to frame the historical drivers and crucial decisions that shape the state-of-the-art for AI/ML and CV sciences. It approaches the problem </w:t>
      </w:r>
      <w:del w:id="59" w:author="Nate Bachmeier [AWS-SA]" w:date="2023-02-24T20:38:00Z">
        <w:r w:rsidDel="009F5716">
          <w:delText>by starting from</w:delText>
        </w:r>
      </w:del>
      <w:ins w:id="60" w:author="Nate Bachmeier [AWS-SA]" w:date="2023-02-24T20:38:00Z">
        <w:r w:rsidR="009F5716">
          <w:t>starting with</w:t>
        </w:r>
      </w:ins>
      <w:r>
        <w:t xml:space="preserve"> a low-level view </w:t>
      </w:r>
      <w:r w:rsidR="0044671E">
        <w:t>of</w:t>
      </w:r>
      <w:r>
        <w:t xml:space="preserve"> data mining and neural network technologies. Then it examines shortcomings across those areas driving deep neural networks (DNN) as the </w:t>
      </w:r>
      <w:proofErr w:type="spellStart"/>
      <w:r>
        <w:t>defacto</w:t>
      </w:r>
      <w:proofErr w:type="spellEnd"/>
      <w:r>
        <w:t xml:space="preserve"> solution.</w:t>
      </w:r>
    </w:p>
    <w:p w14:paraId="31C2211E" w14:textId="54BFA663" w:rsidR="00E72F1F" w:rsidRDefault="00BC7214" w:rsidP="00DA5CF7">
      <w:pPr>
        <w:pStyle w:val="Heading2"/>
        <w:ind w:firstLine="0"/>
      </w:pPr>
      <w:bookmarkStart w:id="61" w:name="_Toc127014625"/>
      <w:r>
        <w:t xml:space="preserve">Theoretical </w:t>
      </w:r>
      <w:r w:rsidR="00E72F1F">
        <w:t>Framework</w:t>
      </w:r>
      <w:bookmarkEnd w:id="61"/>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62F53312" w:rsidR="00E72F1F" w:rsidRPr="003964CA"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C435F5">
            <w:rPr>
              <w:noProof/>
            </w:rPr>
            <w:t>(Silvestrini &amp; Sammito, 2012)</w:t>
          </w:r>
          <w:r>
            <w:fldChar w:fldCharType="end"/>
          </w:r>
        </w:sdtContent>
      </w:sdt>
      <w:r>
        <w:t>. These studies identify a problem, build artifacts, and communicate the implementation’s unique value (</w:t>
      </w:r>
      <w:proofErr w:type="spellStart"/>
      <w:r>
        <w:t>Hevner</w:t>
      </w:r>
      <w:proofErr w:type="spellEnd"/>
      <w:r>
        <w:t xml:space="preserve">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6D512F12" w14:textId="30013A42" w:rsidR="008A7C72" w:rsidRPr="009A4BD4" w:rsidRDefault="008A7C72" w:rsidP="009A4BD4">
      <w:pPr>
        <w:pStyle w:val="Caption"/>
        <w:ind w:firstLine="0"/>
        <w:rPr>
          <w:i/>
          <w:iCs w:val="0"/>
        </w:rPr>
      </w:pPr>
      <w:bookmarkStart w:id="62" w:name="_Toc117887983"/>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E16572">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62"/>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77777777" w:rsidR="00E72F1F" w:rsidRDefault="00E72F1F" w:rsidP="009A4BD4">
      <w:pPr>
        <w:pStyle w:val="Heading3"/>
        <w:ind w:firstLine="0"/>
      </w:pPr>
      <w:bookmarkStart w:id="63" w:name="_Toc79709053"/>
      <w:r>
        <w:t>Fundamental Approach</w:t>
      </w:r>
      <w:bookmarkEnd w:id="63"/>
    </w:p>
    <w:p w14:paraId="0E612479" w14:textId="4DFC2E94"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C435F5">
            <w:rPr>
              <w:noProof/>
            </w:rPr>
            <w:t xml:space="preserve"> (Piirainen &amp; Gonzalez, 2013)</w:t>
          </w:r>
          <w:r>
            <w:fldChar w:fldCharType="end"/>
          </w:r>
        </w:sdtContent>
      </w:sdt>
      <w:r>
        <w:t xml:space="preserve">. More recently, </w:t>
      </w:r>
      <w:proofErr w:type="spellStart"/>
      <w:r>
        <w:t>Iivari</w:t>
      </w:r>
      <w:proofErr w:type="spellEnd"/>
      <w:r>
        <w:t xml:space="preserve">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position, adding success criteria that the artifacts are “challenging, elegant and useful.”  This </w:t>
      </w:r>
      <w:r>
        <w:lastRenderedPageBreak/>
        <w:t>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2AE40E5F"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C435F5">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r>
        <w:t>extract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and plans to reuse existing methods.</w:t>
      </w:r>
    </w:p>
    <w:p w14:paraId="35938397" w14:textId="4B9C98B6" w:rsidR="00E72F1F" w:rsidRDefault="00E72F1F" w:rsidP="00DA5CF7">
      <w:r>
        <w:t xml:space="preserve">Third, the research topic </w:t>
      </w:r>
      <w:del w:id="64" w:author="Nate Bachmeier [AWS-SA]" w:date="2023-02-24T20:38:00Z">
        <w:r w:rsidDel="009F5716">
          <w:delText>needs to</w:delText>
        </w:r>
      </w:del>
      <w:ins w:id="65" w:author="Nate Bachmeier [AWS-SA]" w:date="2023-02-24T20:38:00Z">
        <w:r w:rsidR="009F5716">
          <w:t>must</w:t>
        </w:r>
      </w:ins>
      <w:r>
        <w:t xml:space="preserve"> train the ML model using a simulated environment with humanoid characters and virtual instruments. This situation raises implementation questions</w:t>
      </w:r>
      <w:r w:rsidR="0044671E">
        <w:t>,</w:t>
      </w:r>
      <w:r>
        <w:t xml:space="preserve"> </w:t>
      </w:r>
      <w:r>
        <w:lastRenderedPageBreak/>
        <w:t>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0B52FEC6"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proofErr w:type="spellStart"/>
      <w:r w:rsidR="00736019">
        <w:t>Banjarey</w:t>
      </w:r>
      <w:proofErr w:type="spellEnd"/>
      <w:r w:rsidR="00736019">
        <w:t xml:space="preserve"> et al., 2021; </w:t>
      </w:r>
      <w:r>
        <w:t xml:space="preserve">Gu et al., 2021). However, utilizing humanoid subjects with HAR and CV is not </w:t>
      </w:r>
      <w:del w:id="66" w:author="Nate Bachmeier [AWS-SA]" w:date="2023-02-24T20:39:00Z">
        <w:r w:rsidDel="009F5716">
          <w:delText>a mainstream topic</w:delText>
        </w:r>
      </w:del>
      <w:ins w:id="67" w:author="Nate Bachmeier [AWS-SA]" w:date="2023-02-24T20:39:00Z">
        <w:r w:rsidR="009F5716">
          <w:t>mainstream</w:t>
        </w:r>
      </w:ins>
      <w:r>
        <w:t xml:space="preserve"> in surveyed literature.</w:t>
      </w:r>
    </w:p>
    <w:p w14:paraId="2E36978B" w14:textId="6BE7EC91" w:rsidR="00E72F1F" w:rsidRDefault="00E72F1F" w:rsidP="00DA5CF7">
      <w:r>
        <w:t xml:space="preserve">An evaluation of alternative conceptual frameworks also took place. First, would an alternative virtual instrument be more appropriate? Instead, this study could predict HAR with </w:t>
      </w:r>
      <w:r>
        <w:lastRenderedPageBreak/>
        <w:t xml:space="preserve">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177A8081" w:rsidR="00E72F1F" w:rsidRDefault="00E72F1F" w:rsidP="00DA5CF7">
      <w:r>
        <w:t xml:space="preserve">Second, an argument might exist that using humanoids is nonsensical and advocate for training the HAR models with public video repositories (e.g., YouTube). This approach has several benefits, such as realistic action depictions and freely available labeled data. However, </w:t>
      </w:r>
      <w:del w:id="68" w:author="Nate Bachmeier [AWS-SA]" w:date="2023-02-24T20:39:00Z">
        <w:r w:rsidDel="009F5716">
          <w:delText>it might be more challenging to train models on this real-world basis versus</w:delText>
        </w:r>
      </w:del>
      <w:ins w:id="69" w:author="Nate Bachmeier [AWS-SA]" w:date="2023-02-24T20:39:00Z">
        <w:r w:rsidR="009F5716">
          <w:t>training models on this real-world basis might be more challenging than</w:t>
        </w:r>
      </w:ins>
      <w:r>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363F3CE2" w14:textId="582E41F0" w:rsidR="00E72F1F" w:rsidRDefault="00E72F1F" w:rsidP="009A4BD4">
      <w:pPr>
        <w:pStyle w:val="Heading2"/>
        <w:ind w:firstLine="0"/>
      </w:pPr>
      <w:bookmarkStart w:id="70" w:name="_Toc127014626"/>
      <w:r>
        <w:t>Challenges and opportunities for care providers</w:t>
      </w:r>
      <w:bookmarkEnd w:id="70"/>
    </w:p>
    <w:p w14:paraId="330F685E" w14:textId="269DA77E" w:rsidR="00E72F1F" w:rsidRPr="00A14A25" w:rsidRDefault="00E72F1F" w:rsidP="00DA5CF7">
      <w:r>
        <w:t xml:space="preserve">This section is a placeholder for compiling notes from the Industry state section. It attempts to frame the business environment and limitations that </w:t>
      </w:r>
      <w:del w:id="71" w:author="Nate Bachmeier [AWS-SA]" w:date="2023-02-24T20:39:00Z">
        <w:r w:rsidDel="009F5716">
          <w:delText>create the need for</w:delText>
        </w:r>
      </w:del>
      <w:ins w:id="72" w:author="Nate Bachmeier [AWS-SA]" w:date="2023-02-24T20:39:00Z">
        <w:r w:rsidR="009F5716">
          <w:t>require</w:t>
        </w:r>
      </w:ins>
      <w:r>
        <w:t xml:space="preserve"> additional research.</w:t>
      </w:r>
    </w:p>
    <w:p w14:paraId="7123B5D0" w14:textId="77777777" w:rsidR="00E72F1F" w:rsidRDefault="00E72F1F" w:rsidP="009A4BD4">
      <w:pPr>
        <w:pStyle w:val="Heading2"/>
        <w:ind w:firstLine="0"/>
      </w:pPr>
      <w:bookmarkStart w:id="73" w:name="_Toc127014627"/>
      <w:r>
        <w:t>What is the role of data mining</w:t>
      </w:r>
      <w:bookmarkEnd w:id="73"/>
    </w:p>
    <w:p w14:paraId="0202DA56" w14:textId="15DA888D"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C435F5">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that attempt to group similar items into buckets. The critical difference is that classification knows the bucket labels </w:t>
      </w:r>
      <w:del w:id="74" w:author="Nate Bachmeier [AWS-SA]" w:date="2023-02-24T20:39:00Z">
        <w:r w:rsidDel="009F5716">
          <w:delText>ahead of time</w:delText>
        </w:r>
      </w:del>
      <w:ins w:id="75" w:author="Nate Bachmeier [AWS-SA]" w:date="2023-02-24T20:39:00Z">
        <w:r w:rsidR="009F5716">
          <w:t>beforehand</w:t>
        </w:r>
      </w:ins>
      <w:r>
        <w:t xml:space="preserve"> (supervised)</w:t>
      </w:r>
      <w:r w:rsidR="0044671E">
        <w:t>,</w:t>
      </w:r>
      <w:r>
        <w:t xml:space="preserve"> while clustering does not (unsupervised). For instance, a teacher gives their class a quiz and then maps them into </w:t>
      </w:r>
      <w:r>
        <w:lastRenderedPageBreak/>
        <w:t>groups by their assessment score (e.g., A, B) is a classification problem. Suppose they mapped the 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79AB7906" w:rsidR="00E72F1F" w:rsidRDefault="00E72F1F" w:rsidP="00DA5CF7">
      <w:r>
        <w:t xml:space="preserve">Across these high-level categories, numerous scenario-specific algorithms are available for different data sets. For instance, </w:t>
      </w:r>
      <w:proofErr w:type="spellStart"/>
      <w:r>
        <w:t>Apriori</w:t>
      </w:r>
      <w:proofErr w:type="spellEnd"/>
      <w:r>
        <w:t xml:space="preserve">-based algorithms rely on the concept that subsets of frequent </w:t>
      </w:r>
      <w:proofErr w:type="spellStart"/>
      <w:r>
        <w:t>itemsets</w:t>
      </w:r>
      <w:proofErr w:type="spellEnd"/>
      <w:r>
        <w:t xml:space="preserve"> must also be frequent item</w:t>
      </w:r>
      <w:ins w:id="76" w:author="Nate Bachmeier [AWS-SA]" w:date="2023-02-24T20:40:00Z">
        <w:r w:rsidR="009F5716">
          <w:t>-</w:t>
        </w:r>
      </w:ins>
      <w:r>
        <w:t>sets to prune the search space and timely report recommendations</w:t>
      </w:r>
      <w:r w:rsidR="00736019">
        <w:t xml:space="preserve"> (Mejia et al., 2017)</w:t>
      </w:r>
      <w:r>
        <w:t>.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C435F5">
            <w:rPr>
              <w:noProof/>
            </w:rPr>
            <w:t xml:space="preserve"> (Sonmez et al., 2018)</w:t>
          </w:r>
          <w:r>
            <w:fldChar w:fldCharType="end"/>
          </w:r>
        </w:sdtContent>
      </w:sdt>
      <w:r>
        <w:t>. Then consider Ant Colony Optimization and Genetic Algorithms, which combine random guessing and regression modeling to iterate toward optimal solutions (</w:t>
      </w:r>
      <w:proofErr w:type="spellStart"/>
      <w:r w:rsidR="007B483B">
        <w:t>Leios</w:t>
      </w:r>
      <w:proofErr w:type="spellEnd"/>
      <w:r w:rsidR="007B483B">
        <w:t xml:space="preserve">, 2017; </w:t>
      </w:r>
      <w:proofErr w:type="spellStart"/>
      <w:r>
        <w:t>Mirjaili</w:t>
      </w:r>
      <w:proofErr w:type="spellEnd"/>
      <w:r>
        <w:t xml:space="preserve">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C435F5">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5B58F9C1"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w:t>
      </w:r>
      <w:proofErr w:type="spellStart"/>
      <w:r>
        <w:t>Fonskea</w:t>
      </w:r>
      <w:proofErr w:type="spellEnd"/>
      <w:r>
        <w:t xml:space="preserve"> </w:t>
      </w:r>
      <w:r w:rsidR="007B483B">
        <w:t>and</w:t>
      </w:r>
      <w:r w:rsidR="00736019">
        <w:t xml:space="preserve"> </w:t>
      </w:r>
      <w:proofErr w:type="spellStart"/>
      <w:r>
        <w:t>Liyange</w:t>
      </w:r>
      <w:proofErr w:type="spellEnd"/>
      <w:r>
        <w:t xml:space="preserv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w:t>
      </w:r>
      <w:proofErr w:type="spellStart"/>
      <w:r>
        <w:t>Bhoopathi</w:t>
      </w:r>
      <w:proofErr w:type="spellEnd"/>
      <w:r>
        <w:t xml:space="preserve"> and Rama (2017) propose an </w:t>
      </w:r>
      <w:proofErr w:type="spellStart"/>
      <w:r>
        <w:t>Apriori</w:t>
      </w:r>
      <w:proofErr w:type="spellEnd"/>
      <w:r>
        <w:t xml:space="preserve">-like algorithm that attempts to derive trading signals based on implicit associations between instruments (e.g., X and Y are inversely correlated). Hargreaves and Yi (2012) use a decision tree model to filter the Australian index on fundamental data (e.g., return on equity) </w:t>
      </w:r>
      <w:r>
        <w:lastRenderedPageBreak/>
        <w:t xml:space="preserve">from 2000 companies </w:t>
      </w:r>
      <w:del w:id="77" w:author="Nate Bachmeier [AWS-SA]" w:date="2023-02-24T20:40:00Z">
        <w:r w:rsidDel="009F5716">
          <w:delText xml:space="preserve">down </w:delText>
        </w:r>
      </w:del>
      <w:r>
        <w:t>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Explain challenges experienced using data mining</w:t>
      </w:r>
    </w:p>
    <w:p w14:paraId="43F69F47" w14:textId="2C99FB5F" w:rsidR="00E72F1F" w:rsidRDefault="00E72F1F" w:rsidP="00DA5CF7">
      <w:r>
        <w:t xml:space="preserve">There is a joke that ‘70% of all statistics are made-up,’ inferring that the model is unlikely to work in practice without properly evaluating correlation versus causation. Carver (2007) </w:t>
      </w:r>
      <w:del w:id="78" w:author="Nate Bachmeier [AWS-SA]" w:date="2023-02-24T20:40:00Z">
        <w:r w:rsidDel="009F5716">
          <w:delText>touches on this point with guidance</w:delText>
        </w:r>
      </w:del>
      <w:ins w:id="79" w:author="Nate Bachmeier [AWS-SA]" w:date="2023-02-24T20:40:00Z">
        <w:r w:rsidR="009F5716">
          <w:t>explains</w:t>
        </w:r>
      </w:ins>
      <w:r>
        <w:t xml:space="preserve"> that researchers focus on relevance, not “just seeing what we want to see.”  </w:t>
      </w:r>
      <w:proofErr w:type="spellStart"/>
      <w:r>
        <w:t>Snee</w:t>
      </w:r>
      <w:proofErr w:type="spellEnd"/>
      <w:r>
        <w:t xml:space="preserve"> (2015) echo</w:t>
      </w:r>
      <w:r w:rsidR="00383CF5">
        <w:t>es</w:t>
      </w:r>
      <w:r>
        <w:t xml:space="preserve"> that high-quality models are practical and explainable. Fonseka &amp; Liyanage and George &amp; </w:t>
      </w:r>
      <w:proofErr w:type="spellStart"/>
      <w:r>
        <w:t>Changat</w:t>
      </w:r>
      <w:proofErr w:type="spellEnd"/>
      <w:r>
        <w:t xml:space="preserve"> did not account for the contextually sensitive results of the Great Recession occurring in parallel. </w:t>
      </w:r>
      <w:proofErr w:type="spellStart"/>
      <w:r>
        <w:t>Bhoopathi</w:t>
      </w:r>
      <w:proofErr w:type="spellEnd"/>
      <w:r>
        <w:t xml:space="preserve"> and Rama’s association rules discovered tight relationships between Intuit (creator of TurboTax) and International Fragrance—with no economic justification. Aside from </w:t>
      </w:r>
      <w:proofErr w:type="spellStart"/>
      <w:r>
        <w:t>Hargreave</w:t>
      </w:r>
      <w:proofErr w:type="spellEnd"/>
      <w:r>
        <w:t xml:space="preserve"> and Yi, none of these approaches had a basis in modern market theory. For instance, correlations between price movements did not account for volume. The authors also limited their asset analysis to only primary assets instead of expanding into secondary assets. George &amp; </w:t>
      </w:r>
      <w:proofErr w:type="spellStart"/>
      <w:r>
        <w:t>Changat</w:t>
      </w:r>
      <w:proofErr w:type="spellEnd"/>
      <w:r>
        <w:t xml:space="preserve"> determined that banks were the most critical aspect of their network but did not investigate interest rates, GDP, or consumer credit statistics. </w:t>
      </w:r>
      <w:proofErr w:type="spellStart"/>
      <w:r>
        <w:t>Bhoopathi</w:t>
      </w:r>
      <w:proofErr w:type="spellEnd"/>
      <w:r>
        <w:t xml:space="preserve"> and Rama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8F1436B"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 or machine learning algorithms will lead to inaccurate solutions.</w:t>
      </w:r>
    </w:p>
    <w:p w14:paraId="6A38229F" w14:textId="77777777" w:rsidR="00E72F1F" w:rsidRDefault="00E72F1F" w:rsidP="009A4BD4">
      <w:pPr>
        <w:pStyle w:val="Heading2"/>
        <w:ind w:firstLine="0"/>
      </w:pPr>
      <w:bookmarkStart w:id="80" w:name="_Toc127014628"/>
      <w:r>
        <w:lastRenderedPageBreak/>
        <w:t>What exactly is artificial intelligence</w:t>
      </w:r>
      <w:bookmarkEnd w:id="80"/>
    </w:p>
    <w:p w14:paraId="069528B9" w14:textId="21D606AE"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different domains have unique perspectives, they collectively land in four categories of intelligent systems</w:t>
      </w:r>
      <w:r w:rsidR="008A6625">
        <w:t xml:space="preserve"> (</w:t>
      </w:r>
      <w:proofErr w:type="spellStart"/>
      <w:r w:rsidR="008A6625">
        <w:t>Lukac</w:t>
      </w:r>
      <w:proofErr w:type="spellEnd"/>
      <w:r w:rsidR="008A6625">
        <w:t xml:space="preserve"> et al., 2018)</w:t>
      </w:r>
      <w:r>
        <w:t xml:space="preserve">. The first divide 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5F842454"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C435F5">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w:t>
      </w:r>
      <w:proofErr w:type="spellStart"/>
      <w:r w:rsidR="008A6625">
        <w:t>Lukac</w:t>
      </w:r>
      <w:proofErr w:type="spellEnd"/>
      <w:r w:rsidR="008A6625">
        <w:t xml:space="preserve">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30BDA9EC"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w:t>
      </w:r>
      <w:ins w:id="81" w:author="Nate Bachmeier [AWS-SA]" w:date="2023-02-24T20:40:00Z">
        <w:r w:rsidR="009F5716">
          <w:t>,</w:t>
        </w:r>
      </w:ins>
      <w:r>
        <w:t xml:space="preserve">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0C381D">
        <w:rPr>
          <w:i/>
          <w:iCs/>
        </w:rPr>
        <w:t>Mechanical tasks</w:t>
      </w:r>
      <w:r>
        <w:t xml:space="preserve"> are actions that are highly repetitive and benefit from automation. These are operations like turning on lights or assembly-line construction.</w:t>
      </w:r>
    </w:p>
    <w:p w14:paraId="1C038514" w14:textId="77777777" w:rsidR="00E72F1F" w:rsidRDefault="00E72F1F" w:rsidP="00DA5CF7">
      <w:pPr>
        <w:pStyle w:val="ListParagraph"/>
        <w:numPr>
          <w:ilvl w:val="0"/>
          <w:numId w:val="3"/>
        </w:numPr>
      </w:pPr>
      <w:r w:rsidRPr="000C381D">
        <w:rPr>
          <w:i/>
          <w:iCs/>
        </w:rPr>
        <w:t>Thinking tasks</w:t>
      </w:r>
      <w:r>
        <w:t xml:space="preserve"> are operations that require analysis and rationalization. For instance, “does this picture contain a hotdog,” or “is this sentence grammatically correct?”</w:t>
      </w:r>
    </w:p>
    <w:p w14:paraId="4E152396" w14:textId="66C6D94B" w:rsidR="00E72F1F" w:rsidRDefault="00E72F1F" w:rsidP="00DA5CF7">
      <w:pPr>
        <w:pStyle w:val="ListParagraph"/>
        <w:numPr>
          <w:ilvl w:val="0"/>
          <w:numId w:val="3"/>
        </w:numPr>
      </w:pPr>
      <w:r w:rsidRPr="000C381D">
        <w:rPr>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1F28705D"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C435F5">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that considers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82" w:name="_Toc127014629"/>
      <w:r>
        <w:t>How does computer vision work</w:t>
      </w:r>
      <w:bookmarkEnd w:id="82"/>
    </w:p>
    <w:p w14:paraId="0E13C786" w14:textId="12802977"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C435F5">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7EA427CA" w:rsidR="00E72F1F" w:rsidRDefault="00E72F1F" w:rsidP="00DA5CF7">
      <w:proofErr w:type="spellStart"/>
      <w:r>
        <w:t>Bajcsy</w:t>
      </w:r>
      <w:proofErr w:type="spellEnd"/>
      <w:r>
        <w:t xml:space="preserve">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“hidden layers” within neural network architectures.</w:t>
      </w:r>
    </w:p>
    <w:p w14:paraId="49E81A8F" w14:textId="77777777" w:rsidR="00E72F1F" w:rsidRDefault="00E72F1F" w:rsidP="009A4BD4">
      <w:pPr>
        <w:pStyle w:val="Heading3"/>
        <w:ind w:firstLine="0"/>
      </w:pPr>
      <w:r>
        <w:t>Awareness</w:t>
      </w:r>
    </w:p>
    <w:p w14:paraId="684FAB66" w14:textId="02EF92DD"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C435F5">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4ACDCBA1" w:rsidR="00E72F1F" w:rsidRDefault="00E72F1F" w:rsidP="00DA5CF7">
      <w:r>
        <w:t xml:space="preserve">In 1996, </w:t>
      </w:r>
      <w:proofErr w:type="spellStart"/>
      <w:r>
        <w:t>Kaelbling</w:t>
      </w:r>
      <w:proofErr w:type="spellEnd"/>
      <w:r>
        <w:t xml:space="preserve">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“reinforcement threads” combine to produce sophisticated composite decisions. Consider the problem of “should I eat this food?” In this situation, parallel threads predict it is a hotdog, hunger level, and availability of mustard. Their aggregate response invokes an appropriate behavior based on visual information.</w:t>
      </w:r>
    </w:p>
    <w:p w14:paraId="4923859D" w14:textId="77777777" w:rsidR="00E72F1F" w:rsidRDefault="00E72F1F" w:rsidP="009A4BD4">
      <w:pPr>
        <w:pStyle w:val="Heading2"/>
        <w:ind w:firstLine="0"/>
      </w:pPr>
      <w:bookmarkStart w:id="83" w:name="_Toc127014630"/>
      <w:r>
        <w:lastRenderedPageBreak/>
        <w:t>What’s the role of Markov chains</w:t>
      </w:r>
      <w:bookmarkEnd w:id="83"/>
    </w:p>
    <w:p w14:paraId="40351EFA" w14:textId="6D58F450"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del w:id="84" w:author="Nate Bachmeier [AWS-SA]" w:date="2023-02-24T20:41:00Z">
        <w:r w:rsidDel="009F5716">
          <w:delText>that considers</w:delText>
        </w:r>
      </w:del>
      <w:ins w:id="85" w:author="Nate Bachmeier [AWS-SA]" w:date="2023-02-24T20:41:00Z">
        <w:r w:rsidR="009F5716">
          <w:t>considering</w:t>
        </w:r>
      </w:ins>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C435F5">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xml:space="preserve">. Then Monte Carlo solutions can approximate each edge’s weight by random sampling and recording the decisions. At the same time, multiple use-cases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delta-neutral (directionless) options trader. This trait is similar to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7AE1D063" w:rsidR="008A7C72" w:rsidRPr="008A7C72" w:rsidRDefault="008A7C72" w:rsidP="009A4BD4">
      <w:pPr>
        <w:ind w:firstLine="0"/>
      </w:pPr>
      <w:bookmarkStart w:id="86" w:name="_Toc117888007"/>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33517C">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more stocks model</w:t>
      </w:r>
      <w:bookmarkEnd w:id="86"/>
    </w:p>
    <w:p w14:paraId="2EAFCCE8" w14:textId="77777777" w:rsidR="008A7C72" w:rsidRDefault="00E72F1F" w:rsidP="000C381D">
      <w:pPr>
        <w:ind w:firstLine="0"/>
      </w:pPr>
      <w:r>
        <w:rPr>
          <w:noProof/>
        </w:rPr>
        <w:drawing>
          <wp:inline distT="0" distB="0" distL="0" distR="0" wp14:anchorId="6242A9A5" wp14:editId="32731508">
            <wp:extent cx="5152535" cy="2663687"/>
            <wp:effectExtent l="0" t="0" r="0" b="381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4"/>
                    <a:stretch>
                      <a:fillRect/>
                    </a:stretch>
                  </pic:blipFill>
                  <pic:spPr>
                    <a:xfrm>
                      <a:off x="0" y="0"/>
                      <a:ext cx="5296012" cy="2737860"/>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t>
      </w:r>
      <w:proofErr w:type="spellStart"/>
      <w:r>
        <w:t>word_dictionary</w:t>
      </w:r>
      <w:proofErr w:type="spellEnd"/>
      <w:r>
        <w:t xml:space="preserve"> that maps n-gram tuples to a word bag to </w:t>
      </w:r>
      <w:r w:rsidR="00383CF5">
        <w:t xml:space="preserve">the </w:t>
      </w:r>
      <w:r>
        <w:t xml:space="preserve">immediately following values. Then traversal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125F69D4" w:rsidR="00E72F1F" w:rsidRPr="009A4BD4" w:rsidRDefault="006D08A6" w:rsidP="009A4BD4">
      <w:pPr>
        <w:ind w:firstLine="0"/>
        <w:rPr>
          <w:i/>
        </w:rPr>
      </w:pPr>
      <w:bookmarkStart w:id="87" w:name="_Toc117888008"/>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33517C">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5"/>
                    <a:stretch>
                      <a:fillRect/>
                    </a:stretch>
                  </pic:blipFill>
                  <pic:spPr>
                    <a:xfrm>
                      <a:off x="0" y="0"/>
                      <a:ext cx="6086700" cy="4671676"/>
                    </a:xfrm>
                    <a:prstGeom prst="rect">
                      <a:avLst/>
                    </a:prstGeom>
                  </pic:spPr>
                </pic:pic>
              </a:graphicData>
            </a:graphic>
          </wp:inline>
        </w:drawing>
      </w:r>
      <w:bookmarkEnd w:id="87"/>
    </w:p>
    <w:p w14:paraId="3B7B5A04" w14:textId="77777777" w:rsidR="00E72F1F" w:rsidRDefault="00E72F1F" w:rsidP="009A4BD4">
      <w:pPr>
        <w:pStyle w:val="Heading3"/>
        <w:ind w:firstLine="0"/>
      </w:pPr>
      <w:r>
        <w:t>Neural Networks</w:t>
      </w:r>
    </w:p>
    <w:p w14:paraId="06391F3A" w14:textId="5302CF90"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C435F5">
            <w:rPr>
              <w:noProof/>
            </w:rPr>
            <w:t xml:space="preserve"> (Ng, 2016)</w:t>
          </w:r>
          <w:r>
            <w:fldChar w:fldCharType="end"/>
          </w:r>
        </w:sdtContent>
      </w:sdt>
      <w:r>
        <w:t xml:space="preserve">. </w:t>
      </w:r>
    </w:p>
    <w:p w14:paraId="586FAA64" w14:textId="11D70A0A" w:rsidR="00E72F1F" w:rsidRDefault="00E72F1F" w:rsidP="00DA5CF7">
      <w:r>
        <w:lastRenderedPageBreak/>
        <w:t xml:space="preserve">According to </w:t>
      </w:r>
      <w:proofErr w:type="spellStart"/>
      <w:r>
        <w:t>Fridman</w:t>
      </w:r>
      <w:proofErr w:type="spellEnd"/>
      <w:r>
        <w:t xml:space="preserve">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w:t>
      </w:r>
      <w:proofErr w:type="spellStart"/>
      <w:r>
        <w:t>BellKor</w:t>
      </w:r>
      <w:proofErr w:type="spellEnd"/>
      <w:r>
        <w:t xml:space="preserve"> (2007) and Li et al. (2019) suggest that this assumption is generally accurate.</w:t>
      </w:r>
    </w:p>
    <w:p w14:paraId="67AF8AA8" w14:textId="545A2DD8" w:rsidR="00E72F1F" w:rsidRDefault="006D08A6" w:rsidP="009A4BD4">
      <w:pPr>
        <w:ind w:firstLine="0"/>
      </w:pPr>
      <w:bookmarkStart w:id="88" w:name="_Toc11788800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33517C">
        <w:rPr>
          <w:b/>
          <w:bCs/>
          <w:noProof/>
        </w:rPr>
        <w:t>3</w:t>
      </w:r>
      <w:r w:rsidRPr="00310DC2">
        <w:rPr>
          <w:b/>
          <w:bCs/>
          <w:noProof/>
        </w:rPr>
        <w:fldChar w:fldCharType="end"/>
      </w:r>
      <w:r w:rsidR="00AD3A74">
        <w:br/>
      </w:r>
      <w:r w:rsidRPr="009A4BD4">
        <w:rPr>
          <w:i/>
          <w:iCs/>
        </w:rPr>
        <w:t>3 GANN Architecture (de Waal &amp; du Toit, 2011, p. 399)</w:t>
      </w:r>
      <w:r w:rsidR="00E72F1F">
        <w:rPr>
          <w:noProof/>
        </w:rPr>
        <w:drawing>
          <wp:inline distT="0" distB="0" distL="0" distR="0" wp14:anchorId="6D0273F2" wp14:editId="060A2895">
            <wp:extent cx="3880514" cy="2828925"/>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a:stretch>
                      <a:fillRect/>
                    </a:stretch>
                  </pic:blipFill>
                  <pic:spPr>
                    <a:xfrm>
                      <a:off x="0" y="0"/>
                      <a:ext cx="4011846" cy="2924667"/>
                    </a:xfrm>
                    <a:prstGeom prst="rect">
                      <a:avLst/>
                    </a:prstGeom>
                  </pic:spPr>
                </pic:pic>
              </a:graphicData>
            </a:graphic>
          </wp:inline>
        </w:drawing>
      </w:r>
      <w:bookmarkEnd w:id="88"/>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w:t>
      </w:r>
      <w:proofErr w:type="spellStart"/>
      <w:r>
        <w:t>Rosebrock</w:t>
      </w:r>
      <w:proofErr w:type="spellEnd"/>
      <w:r>
        <w:t xml:space="preserve"> (2019) provides an example solution (see Figure 4) to Fashion MNIST that begins with feature reduction through two max-pooling hidden layers and batch normalization. After cleaning, the solution uses a single 512-neuron hidden layer to predict one of ten output categories (with </w:t>
      </w:r>
      <w:proofErr w:type="spellStart"/>
      <w:r>
        <w:t>softmax</w:t>
      </w:r>
      <w:proofErr w:type="spellEnd"/>
      <w:r>
        <w:t xml:space="preserve">). Reducing the hidden layer's size to 128 or 256 has minimal impact on the cross-validation scores, though </w:t>
      </w:r>
      <w:r w:rsidR="00383CF5">
        <w:t>shal</w:t>
      </w:r>
      <w:r>
        <w:t xml:space="preserve">low values of 5 to 16 negatively impact accuracy. In this example, changing the activation functions (e.g., </w:t>
      </w:r>
      <w:proofErr w:type="spellStart"/>
      <w:r>
        <w:t>softmax</w:t>
      </w:r>
      <w:proofErr w:type="spellEnd"/>
      <w:r>
        <w:t xml:space="preserve"> to tan-h) creates more performance fluctuation than any other knob, with model accuracy ranging from 20 to 85%. </w:t>
      </w:r>
    </w:p>
    <w:p w14:paraId="479E6066" w14:textId="615F36B7" w:rsidR="00E72F1F" w:rsidRDefault="006D08A6" w:rsidP="009A4BD4">
      <w:pPr>
        <w:pStyle w:val="Caption"/>
        <w:ind w:firstLine="0"/>
      </w:pPr>
      <w:bookmarkStart w:id="89" w:name="_Toc11788801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33517C">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17"/>
                    <a:stretch>
                      <a:fillRect/>
                    </a:stretch>
                  </pic:blipFill>
                  <pic:spPr>
                    <a:xfrm>
                      <a:off x="0" y="0"/>
                      <a:ext cx="5599150" cy="3033956"/>
                    </a:xfrm>
                    <a:prstGeom prst="rect">
                      <a:avLst/>
                    </a:prstGeom>
                  </pic:spPr>
                </pic:pic>
              </a:graphicData>
            </a:graphic>
          </wp:inline>
        </w:drawing>
      </w:r>
      <w:bookmarkEnd w:id="89"/>
    </w:p>
    <w:p w14:paraId="21E500CC" w14:textId="77777777" w:rsidR="00E72F1F" w:rsidRDefault="00E72F1F" w:rsidP="009A4BD4">
      <w:pPr>
        <w:pStyle w:val="Heading3"/>
        <w:ind w:firstLine="0"/>
      </w:pPr>
      <w:r>
        <w:lastRenderedPageBreak/>
        <w:t>Observations</w:t>
      </w:r>
    </w:p>
    <w:p w14:paraId="695C607B" w14:textId="7803AB0C" w:rsidR="00E72F1F" w:rsidRDefault="00E72F1F" w:rsidP="00DA5CF7">
      <w:r>
        <w:t xml:space="preserve">The first and most critical step in any data mining exercise is determining the question and discovering supporting evidence. Until this action occurs, the business is unlikely to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del w:id="90" w:author="Nate Bachmeier [AWS-SA]" w:date="2023-02-24T20:41:00Z">
        <w:r w:rsidDel="009F5716">
          <w:delText>needs to</w:delText>
        </w:r>
      </w:del>
      <w:ins w:id="91" w:author="Nate Bachmeier [AWS-SA]" w:date="2023-02-24T20:41:00Z">
        <w:r w:rsidR="009F5716">
          <w:t>must</w:t>
        </w:r>
      </w:ins>
      <w:r>
        <w:t xml:space="preserve"> be </w:t>
      </w:r>
      <w:del w:id="92" w:author="Nate Bachmeier [AWS-SA]" w:date="2023-02-24T20:41:00Z">
        <w:r w:rsidDel="009F5716">
          <w:delText xml:space="preserve">both </w:delText>
        </w:r>
      </w:del>
      <w:r>
        <w:t>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93" w:name="_Toc127014631"/>
      <w:r>
        <w:lastRenderedPageBreak/>
        <w:t>How are neural networks evolving</w:t>
      </w:r>
      <w:bookmarkEnd w:id="93"/>
    </w:p>
    <w:p w14:paraId="7DFE4052" w14:textId="7B9B47F9"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C435F5">
            <w:rPr>
              <w:noProof/>
            </w:rPr>
            <w:t xml:space="preserve"> (Ünal &amp; Başçiftçi, 2021)</w:t>
          </w:r>
          <w:r>
            <w:fldChar w:fldCharType="end"/>
          </w:r>
        </w:sdtContent>
      </w:sdt>
      <w:r>
        <w:t xml:space="preserve">. The research field has two eras, with the first being </w:t>
      </w:r>
      <w:ins w:id="94" w:author="Nate Bachmeier [AWS-SA]" w:date="2023-02-24T20:41:00Z">
        <w:r w:rsidR="009F5716">
          <w:t xml:space="preserve">the </w:t>
        </w:r>
      </w:ins>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52ABD11D"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C435F5">
            <w:rPr>
              <w:noProof/>
            </w:rPr>
            <w:t xml:space="preserve"> (Meta AI, n.a.)</w:t>
          </w:r>
          <w:r>
            <w:fldChar w:fldCharType="end"/>
          </w:r>
        </w:sdtContent>
      </w:sdt>
      <w:r>
        <w:t xml:space="preserve">. Now, researchers </w:t>
      </w:r>
      <w:r w:rsidR="000C381D">
        <w:t>have chosen</w:t>
      </w:r>
      <w:r>
        <w:t xml:space="preserve"> Rectified Linear Unit (</w:t>
      </w:r>
      <w:proofErr w:type="spellStart"/>
      <w:r>
        <w:t>ReLU</w:t>
      </w:r>
      <w:proofErr w:type="spellEnd"/>
      <w:r>
        <w:t>) as the most preferred industry-standard algorithm</w:t>
      </w:r>
      <w:sdt>
        <w:sdtPr>
          <w:id w:val="-294834486"/>
          <w:citation/>
        </w:sdtPr>
        <w:sdtContent>
          <w:r>
            <w:fldChar w:fldCharType="begin"/>
          </w:r>
          <w:r>
            <w:instrText xml:space="preserve"> CITATION Üna21 \l 1033 </w:instrText>
          </w:r>
          <w:r>
            <w:fldChar w:fldCharType="separate"/>
          </w:r>
          <w:r w:rsidR="00C435F5">
            <w:rPr>
              <w:noProof/>
            </w:rPr>
            <w:t xml:space="preserve"> (Ünal &amp; Başçiftçi, 2021)</w:t>
          </w:r>
          <w:r>
            <w:fldChar w:fldCharType="end"/>
          </w:r>
        </w:sdtContent>
      </w:sdt>
      <w:r>
        <w:t xml:space="preserve">. Several scenario-specific variations like Leaky </w:t>
      </w:r>
      <w:proofErr w:type="spellStart"/>
      <w:r>
        <w:t>ReLU</w:t>
      </w:r>
      <w:proofErr w:type="spellEnd"/>
      <w:r>
        <w:t xml:space="preserve"> aim to scale and retain negative values versus truncating them entirely.</w:t>
      </w:r>
    </w:p>
    <w:p w14:paraId="2A01EA07" w14:textId="6724C4DB" w:rsidR="00551E59" w:rsidRPr="00551E59" w:rsidRDefault="00551E59" w:rsidP="009A4BD4">
      <w:pPr>
        <w:pStyle w:val="Caption"/>
        <w:ind w:firstLine="0"/>
        <w:rPr>
          <w:i/>
        </w:rPr>
      </w:pPr>
      <w:bookmarkStart w:id="95" w:name="_Toc117887984"/>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E16572">
        <w:rPr>
          <w:b/>
          <w:bCs/>
          <w:noProof/>
        </w:rPr>
        <w:t>4</w:t>
      </w:r>
      <w:r w:rsidRPr="009A4BD4">
        <w:rPr>
          <w:b/>
          <w:bCs/>
          <w:noProof/>
        </w:rPr>
        <w:fldChar w:fldCharType="end"/>
      </w:r>
      <w:r w:rsidRPr="009A4BD4">
        <w:rPr>
          <w:b/>
          <w:bCs/>
        </w:rPr>
        <w:br/>
      </w:r>
      <w:r w:rsidRPr="00551E59">
        <w:rPr>
          <w:i/>
        </w:rPr>
        <w:t>Activation Functions</w:t>
      </w:r>
      <w:bookmarkEnd w:id="95"/>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 hyperbolic function that’s a ratio of </w:t>
            </w:r>
            <w:proofErr w:type="spellStart"/>
            <w:r>
              <w:t>sinh</w:t>
            </w:r>
            <w:proofErr w:type="spellEnd"/>
            <w:r>
              <w:t xml:space="preserve"> and </w:t>
            </w:r>
            <w:proofErr w:type="spellStart"/>
            <w:r>
              <w:t>cosh</w:t>
            </w:r>
            <w:proofErr w:type="spellEnd"/>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proofErr w:type="spellStart"/>
            <w:r>
              <w:t>ReLU</w:t>
            </w:r>
            <w:proofErr w:type="spellEnd"/>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 xml:space="preserve">Leaky </w:t>
            </w:r>
            <w:proofErr w:type="spellStart"/>
            <w:r>
              <w:t>ReLU</w:t>
            </w:r>
            <w:proofErr w:type="spellEnd"/>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An enhanced </w:t>
            </w:r>
            <w:proofErr w:type="spellStart"/>
            <w:r>
              <w:t>ReLU</w:t>
            </w:r>
            <w:proofErr w:type="spellEnd"/>
            <w:r>
              <w:t xml:space="preserve">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21025C8C"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C435F5">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C435F5">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2ED27B6A"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C435F5">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C435F5">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0B7157B5" w:rsidR="00981175" w:rsidRPr="00F8617E" w:rsidRDefault="00981175" w:rsidP="00F8617E">
      <w:pPr>
        <w:pStyle w:val="Caption"/>
        <w:ind w:firstLine="0"/>
        <w:rPr>
          <w:i/>
          <w:iCs w:val="0"/>
        </w:rPr>
      </w:pPr>
      <w:bookmarkStart w:id="96" w:name="_Toc117888011"/>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33517C">
        <w:rPr>
          <w:b/>
          <w:bCs/>
          <w:noProof/>
        </w:rPr>
        <w:t>5</w:t>
      </w:r>
      <w:r w:rsidRPr="00310DC2">
        <w:rPr>
          <w:b/>
          <w:bCs/>
          <w:noProof/>
        </w:rPr>
        <w:fldChar w:fldCharType="end"/>
      </w:r>
      <w:r>
        <w:br/>
      </w:r>
      <w:r w:rsidRPr="00F8617E">
        <w:rPr>
          <w:i/>
          <w:iCs w:val="0"/>
        </w:rPr>
        <w:t>Multi-dimensional convergence (Kim &amp; Cho, 2008, p. 1605)</w:t>
      </w:r>
      <w:bookmarkEnd w:id="96"/>
    </w:p>
    <w:p w14:paraId="0C0A5FDB" w14:textId="77777777" w:rsidR="00E72F1F" w:rsidRDefault="00E72F1F" w:rsidP="003753A5">
      <w:pPr>
        <w:ind w:firstLine="0"/>
      </w:pPr>
      <w:r w:rsidRPr="00C76DA5">
        <w:rPr>
          <w:noProof/>
        </w:rPr>
        <w:drawing>
          <wp:inline distT="0" distB="0" distL="0" distR="0" wp14:anchorId="6E39F5F8" wp14:editId="15CB9C7C">
            <wp:extent cx="5568971" cy="3502025"/>
            <wp:effectExtent l="0" t="0" r="0" b="317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8"/>
                    <a:stretch>
                      <a:fillRect/>
                    </a:stretch>
                  </pic:blipFill>
                  <pic:spPr>
                    <a:xfrm>
                      <a:off x="0" y="0"/>
                      <a:ext cx="5584656" cy="3511888"/>
                    </a:xfrm>
                    <a:prstGeom prst="rect">
                      <a:avLst/>
                    </a:prstGeom>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0D2D1F27" w:rsidR="00E72F1F" w:rsidRDefault="00E72F1F" w:rsidP="00DA5CF7">
      <w:r>
        <w:t xml:space="preserve">Object detection and labeling tasks were </w:t>
      </w:r>
      <w:del w:id="97" w:author="Nate Bachmeier [AWS-SA]" w:date="2023-02-24T20:42:00Z">
        <w:r w:rsidDel="009F5716">
          <w:delText>some of</w:delText>
        </w:r>
      </w:del>
      <w:ins w:id="98" w:author="Nate Bachmeier [AWS-SA]" w:date="2023-02-24T20:42:00Z">
        <w:r w:rsidR="009F5716">
          <w:t>among</w:t>
        </w:r>
      </w:ins>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C435F5">
            <w:rPr>
              <w:noProof/>
            </w:rPr>
            <w:t xml:space="preserve"> (Ünal &amp; Başçiftçi, 2021)</w:t>
          </w:r>
          <w:r>
            <w:fldChar w:fldCharType="end"/>
          </w:r>
        </w:sdtContent>
      </w:sdt>
      <w:r>
        <w:t xml:space="preserve">. In 2012, </w:t>
      </w:r>
      <w:proofErr w:type="spellStart"/>
      <w:r>
        <w:t>AlexNet</w:t>
      </w:r>
      <w:proofErr w:type="spellEnd"/>
      <w:r>
        <w:t xml:space="preserve"> incorporated graphic processing units (GPUs), reducing the error rate by 50% over previous CV architectures. Today, using GPUs over CPUs is table stakes and has opened the door to training across big data sets.</w:t>
      </w:r>
    </w:p>
    <w:p w14:paraId="7F085701" w14:textId="414D9F39" w:rsidR="00E72F1F" w:rsidRDefault="00E72F1F" w:rsidP="00DA5CF7">
      <w:r>
        <w:t>DNN architectures contain multiple kernels, regularization, and hyperparameters</w:t>
      </w:r>
      <w:r w:rsidR="00383CF5">
        <w:t>.</w:t>
      </w:r>
      <w:r>
        <w:t xml:space="preserve"> </w:t>
      </w:r>
      <w:r w:rsidR="00383CF5">
        <w:t>T</w:t>
      </w:r>
      <w:r>
        <w:t xml:space="preserve">his variability makes them particularly challenging to optimize.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C435F5">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2BB0FE14"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C435F5">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 </w:t>
      </w:r>
      <w:r>
        <w:t>).</w:t>
      </w:r>
    </w:p>
    <w:p w14:paraId="330C7590" w14:textId="77777777" w:rsidR="00E72F1F" w:rsidRDefault="00E72F1F" w:rsidP="00F8617E">
      <w:pPr>
        <w:pStyle w:val="Heading2"/>
        <w:ind w:firstLine="0"/>
      </w:pPr>
      <w:bookmarkStart w:id="99" w:name="_Toc127014632"/>
      <w:r>
        <w:t>How does intelligent agent modeling work</w:t>
      </w:r>
      <w:bookmarkEnd w:id="99"/>
    </w:p>
    <w:p w14:paraId="0006DE12" w14:textId="77777777" w:rsidR="00E72F1F" w:rsidRPr="00824A23" w:rsidRDefault="00E72F1F" w:rsidP="00DA5CF7">
      <w:r>
        <w:t xml:space="preserve">Engineers consistently find that maintaining monolithic technologies requires substantial overhead. Alternatively, using microsystem architectures enables them to build and replace components rapidly in isolation. A similar idea exists with simulations that decompose the environment into multiple intelligent agents (see Table 4). </w:t>
      </w:r>
    </w:p>
    <w:p w14:paraId="7C96AC49" w14:textId="1F58B056" w:rsidR="007F59F3" w:rsidRPr="007F59F3" w:rsidRDefault="007F59F3" w:rsidP="00F8617E">
      <w:pPr>
        <w:pStyle w:val="Caption"/>
        <w:ind w:firstLine="0"/>
        <w:rPr>
          <w:i/>
        </w:rPr>
      </w:pPr>
      <w:bookmarkStart w:id="100" w:name="_Toc117887985"/>
      <w:r w:rsidRPr="00F8617E">
        <w:rPr>
          <w:b/>
          <w:bCs/>
        </w:rPr>
        <w:lastRenderedPageBreak/>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E16572">
        <w:rPr>
          <w:b/>
          <w:bCs/>
          <w:noProof/>
        </w:rPr>
        <w:t>5</w:t>
      </w:r>
      <w:r w:rsidRPr="00F8617E">
        <w:rPr>
          <w:b/>
          <w:bCs/>
          <w:noProof/>
        </w:rPr>
        <w:fldChar w:fldCharType="end"/>
      </w:r>
      <w:r w:rsidRPr="00F8617E">
        <w:rPr>
          <w:b/>
          <w:bCs/>
        </w:rPr>
        <w:br/>
      </w:r>
      <w:r w:rsidRPr="007F59F3">
        <w:rPr>
          <w:i/>
        </w:rPr>
        <w:t>Principal Components</w:t>
      </w:r>
      <w:bookmarkEnd w:id="100"/>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5E8557D0" w:rsidR="0005446B" w:rsidRDefault="00E72F1F" w:rsidP="00DA5CF7">
      <w:r>
        <w:t xml:space="preserve">A simulation experiment first identifies the environment, participants, and one or more objectives. Each participant, called an agent, attempts to complete their aim under guiding rules and principles. For instance, </w:t>
      </w:r>
      <w:proofErr w:type="spellStart"/>
      <w:r>
        <w:t>NetLogo’s</w:t>
      </w:r>
      <w:proofErr w:type="spellEnd"/>
      <w:r>
        <w:t xml:space="preserve"> </w:t>
      </w:r>
      <w:proofErr w:type="spellStart"/>
      <w:r>
        <w:t>BeeSmart</w:t>
      </w:r>
      <w:proofErr w:type="spellEnd"/>
      <w:r>
        <w:t xml:space="preserve">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C435F5">
            <w:rPr>
              <w:noProof/>
            </w:rPr>
            <w:t xml:space="preserve"> (Wilensky, 2014)</w:t>
          </w:r>
          <w:r>
            <w:fldChar w:fldCharType="end"/>
          </w:r>
        </w:sdtContent>
      </w:sdt>
      <w:r>
        <w:t>. Initially, the swarm fumbles around until it discovers a food source. After some time, the colony will divide across multiple honey pots and compare site values with neighboring peers. Eventually, the bees converge to the optimal configuration that provides the maximum food for the hive.</w:t>
      </w:r>
    </w:p>
    <w:p w14:paraId="0C9AB723" w14:textId="00B0109A" w:rsidR="00E72F1F" w:rsidRPr="00F8617E" w:rsidRDefault="0005446B" w:rsidP="00F8617E">
      <w:pPr>
        <w:pStyle w:val="Caption"/>
        <w:ind w:firstLine="0"/>
        <w:rPr>
          <w:i/>
          <w:iCs w:val="0"/>
        </w:rPr>
      </w:pPr>
      <w:bookmarkStart w:id="101" w:name="_Toc117888012"/>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33517C">
        <w:rPr>
          <w:b/>
          <w:bCs/>
          <w:noProof/>
        </w:rPr>
        <w:t>6</w:t>
      </w:r>
      <w:r w:rsidRPr="00310DC2">
        <w:rPr>
          <w:b/>
          <w:bCs/>
          <w:noProof/>
        </w:rPr>
        <w:fldChar w:fldCharType="end"/>
      </w:r>
      <w:r>
        <w:br/>
      </w:r>
      <w:proofErr w:type="spellStart"/>
      <w:r w:rsidRPr="00F8617E">
        <w:rPr>
          <w:i/>
          <w:iCs w:val="0"/>
        </w:rPr>
        <w:t>BeeSmart</w:t>
      </w:r>
      <w:proofErr w:type="spellEnd"/>
      <w:r w:rsidRPr="00F8617E">
        <w:rPr>
          <w:i/>
          <w:iCs w:val="0"/>
        </w:rPr>
        <w:t xml:space="preserve"> Simulation (Wilensky, 2014)</w:t>
      </w:r>
      <w:bookmarkEnd w:id="101"/>
    </w:p>
    <w:p w14:paraId="26707163" w14:textId="77777777" w:rsidR="00E72F1F" w:rsidRDefault="00E72F1F" w:rsidP="00F8617E">
      <w:pPr>
        <w:ind w:firstLine="0"/>
      </w:pPr>
      <w:r>
        <w:rPr>
          <w:noProof/>
        </w:rPr>
        <w:drawing>
          <wp:inline distT="0" distB="0" distL="0" distR="0" wp14:anchorId="0DCD817F" wp14:editId="775AC00B">
            <wp:extent cx="5452589" cy="30956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9"/>
                    <a:stretch>
                      <a:fillRect/>
                    </a:stretch>
                  </pic:blipFill>
                  <pic:spPr>
                    <a:xfrm>
                      <a:off x="0" y="0"/>
                      <a:ext cx="5536269" cy="3143133"/>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59313B06" w:rsidR="00E72F1F" w:rsidRDefault="00E72F1F" w:rsidP="00DA5CF7">
      <w:r>
        <w:t xml:space="preserve">The Traveling Salesman is a classical graph puzzle that attempts to find the most efficient route through N-cities.  Even with ubiquitous access to cloud computing, enumerating through 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xml:space="preserve">. As the simulation continues to scale out, it requires a mechanism to prune that search space and quickly discover the optimal answers. The Theory of Evolution states that biology </w:t>
      </w:r>
      <w:r>
        <w:lastRenderedPageBreak/>
        <w:t>weeds out inferior strains through the Natural Selection Process</w:t>
      </w:r>
      <w:sdt>
        <w:sdtPr>
          <w:id w:val="-1167330100"/>
          <w:citation/>
        </w:sdtPr>
        <w:sdtContent>
          <w:r>
            <w:fldChar w:fldCharType="begin"/>
          </w:r>
          <w:r>
            <w:instrText xml:space="preserve"> CITATION Dar59 \l 1033 </w:instrText>
          </w:r>
          <w:r>
            <w:fldChar w:fldCharType="separate"/>
          </w:r>
          <w:r w:rsidR="00C435F5">
            <w:rPr>
              <w:noProof/>
            </w:rPr>
            <w:t xml:space="preserve"> (Darwin, 1859)</w:t>
          </w:r>
          <w:r>
            <w:fldChar w:fldCharType="end"/>
          </w:r>
        </w:sdtContent>
      </w:sdt>
      <w:r>
        <w:t>. Computers can replicate this model through Genetic Algorithms to converge on optimal configurations (see Figure 2).</w:t>
      </w:r>
    </w:p>
    <w:p w14:paraId="6B45BEBA" w14:textId="306AD61F" w:rsidR="000B5810" w:rsidRPr="000B5810" w:rsidRDefault="000B5810" w:rsidP="00F8617E">
      <w:pPr>
        <w:pStyle w:val="Caption"/>
        <w:ind w:firstLine="0"/>
      </w:pPr>
      <w:bookmarkStart w:id="102" w:name="_Toc117888013"/>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33517C">
        <w:rPr>
          <w:b/>
          <w:bCs/>
          <w:noProof/>
        </w:rPr>
        <w:t>7</w:t>
      </w:r>
      <w:r w:rsidRPr="00F8617E">
        <w:rPr>
          <w:b/>
          <w:bCs/>
          <w:noProof/>
        </w:rPr>
        <w:fldChar w:fldCharType="end"/>
      </w:r>
      <w:r>
        <w:br/>
      </w:r>
      <w:r w:rsidRPr="000B5810">
        <w:rPr>
          <w:i/>
        </w:rPr>
        <w:t>Genetic Algorithm Process</w:t>
      </w:r>
      <w:bookmarkEnd w:id="102"/>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0"/>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w:t>
      </w:r>
      <w:r>
        <w:lastRenderedPageBreak/>
        <w:t xml:space="preserve">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24E26943" w:rsidR="00E72F1F" w:rsidRDefault="00E72F1F" w:rsidP="00F8617E">
      <w:r>
        <w:t>After decomposing complex models into individual agents, a mechanism must aggregate the independent decisions into more macro observations.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C435F5">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w:t>
      </w:r>
      <w:proofErr w:type="spellStart"/>
      <w:r>
        <w:t>Hijorth</w:t>
      </w:r>
      <w:proofErr w:type="spellEnd"/>
      <w:r>
        <w:t xml:space="preserve"> et al., 2020). </w:t>
      </w:r>
    </w:p>
    <w:p w14:paraId="4E932E7D" w14:textId="77777777" w:rsidR="00E72F1F" w:rsidRDefault="00E72F1F" w:rsidP="00F8617E">
      <w:pPr>
        <w:pStyle w:val="Heading2"/>
        <w:ind w:firstLine="0"/>
      </w:pPr>
      <w:bookmarkStart w:id="103" w:name="_Toc127014633"/>
      <w:r>
        <w:t>How does neural network training work</w:t>
      </w:r>
      <w:bookmarkEnd w:id="103"/>
    </w:p>
    <w:p w14:paraId="7F6B507E" w14:textId="34C4633F" w:rsidR="00E72F1F" w:rsidRDefault="00E72F1F" w:rsidP="00DA5CF7">
      <w:r>
        <w:t>Model training aims to estimate the weights and connectivity structure for mapping a set of inputs to prediction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C435F5">
            <w:rPr>
              <w:noProof/>
            </w:rPr>
            <w:t xml:space="preserve"> (Fridman, 2020)</w:t>
          </w:r>
          <w:r>
            <w:fldChar w:fldCharType="end"/>
          </w:r>
        </w:sdtContent>
      </w:sdt>
      <w:r>
        <w:t xml:space="preserve">. Backpropagation is a mathematical procedure that compares the expected versus actual outputs. Next, it calculates </w:t>
      </w:r>
      <w:r>
        <w:lastRenderedPageBreak/>
        <w:t>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C435F5">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How are they scaling to millions of parameters</w:t>
      </w:r>
    </w:p>
    <w:p w14:paraId="23A1D679" w14:textId="6D3288DA" w:rsidR="00E72F1F" w:rsidRDefault="00E72F1F" w:rsidP="00DA5CF7">
      <w:r>
        <w:t xml:space="preserve">Recently, titans of the industry like Google Brain Team, </w:t>
      </w:r>
      <w:proofErr w:type="spellStart"/>
      <w:r>
        <w:t>OpenAI</w:t>
      </w:r>
      <w:proofErr w:type="spellEnd"/>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w:t>
      </w:r>
      <w:proofErr w:type="spellStart"/>
      <w:r>
        <w:t>th</w:t>
      </w:r>
      <w:proofErr w:type="spellEnd"/>
      <w:r>
        <w:t xml:space="preserve">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t>Modern scalability challenges</w:t>
      </w:r>
    </w:p>
    <w:p w14:paraId="5069EAB4" w14:textId="618C6881"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C435F5">
            <w:rPr>
              <w:noProof/>
            </w:rPr>
            <w:t xml:space="preserve"> (Krizhevshy, Sutskever, &amp; Hinton, 2012)</w:t>
          </w:r>
          <w:r>
            <w:fldChar w:fldCharType="end"/>
          </w:r>
        </w:sdtContent>
      </w:sdt>
      <w:r>
        <w:t>. According to some estimates, this hardware change leaped the state-</w:t>
      </w:r>
      <w:r>
        <w:lastRenderedPageBreak/>
        <w:t>of-the-art Deep Learning a decade</w:t>
      </w:r>
      <w:sdt>
        <w:sdtPr>
          <w:id w:val="1166591021"/>
          <w:citation/>
        </w:sdtPr>
        <w:sdtContent>
          <w:r>
            <w:fldChar w:fldCharType="begin"/>
          </w:r>
          <w:r>
            <w:instrText xml:space="preserve"> CITATION Üna21 \l 1033 </w:instrText>
          </w:r>
          <w:r>
            <w:fldChar w:fldCharType="separate"/>
          </w:r>
          <w:r w:rsidR="00C435F5">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w:t>
      </w:r>
      <w:proofErr w:type="spellStart"/>
      <w:r w:rsidR="00340A38">
        <w:t>Fedus</w:t>
      </w:r>
      <w:proofErr w:type="spellEnd"/>
      <w:r w:rsidR="00340A38">
        <w:t xml:space="preserve"> et al., 2022)</w:t>
      </w:r>
      <w:r>
        <w:t>. This exponential parameter growth is likely to continue into the foreseeable future.</w:t>
      </w:r>
    </w:p>
    <w:p w14:paraId="0A5DEC50" w14:textId="47AD49B7"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C435F5">
            <w:rPr>
              <w:noProof/>
            </w:rPr>
            <w:t xml:space="preserve"> (Langer, He, Rahayu, &amp; Xue, 2020)</w:t>
          </w:r>
          <w:r>
            <w:fldChar w:fldCharType="end"/>
          </w:r>
        </w:sdtContent>
      </w:sdt>
      <w:r>
        <w:t>. The orchestrator, parameter server, and worker node are three essential roles within these compute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t>Fault-tolerant design requirements</w:t>
      </w:r>
    </w:p>
    <w:p w14:paraId="2AA9ED86" w14:textId="0686907E" w:rsidR="00E72F1F" w:rsidRPr="00535347" w:rsidRDefault="00E72F1F" w:rsidP="00DA5CF7">
      <w:r>
        <w:t>The exponential growth in parameters and data volumes forces the training process to execute for days or weeks. That process must be highly reliable to withstand random errors during this period.</w:t>
      </w:r>
    </w:p>
    <w:p w14:paraId="5409FC34" w14:textId="6864510B" w:rsidR="00E72F1F" w:rsidRDefault="00E72F1F" w:rsidP="00DA5CF7">
      <w:r w:rsidRPr="00F3396D">
        <w:rPr>
          <w:b/>
          <w:bCs/>
        </w:rPr>
        <w:t xml:space="preserve">Influence of Hierarchy. </w:t>
      </w:r>
      <w:r>
        <w:rPr>
          <w:b/>
          <w:bCs/>
        </w:rPr>
        <w:t xml:space="preserve"> </w:t>
      </w:r>
      <w:r>
        <w:t>Generally speaking, t</w:t>
      </w:r>
      <w:del w:id="104" w:author="Nate Bachmeier [AWS-SA]" w:date="2023-02-24T20:42:00Z">
        <w:r w:rsidDel="009F5716">
          <w:delText>here are two mechanisms for modeling distributed systems</w:delText>
        </w:r>
        <w:r w:rsidR="00751670" w:rsidDel="009F5716">
          <w:delText>:</w:delText>
        </w:r>
      </w:del>
      <w:ins w:id="105" w:author="Nate Bachmeier [AWS-SA]" w:date="2023-02-24T20:42:00Z">
        <w:r w:rsidR="009F5716">
          <w:t>wo mechanisms for modeling distributed systems are</w:t>
        </w:r>
      </w:ins>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w:t>
      </w:r>
      <w:r>
        <w:lastRenderedPageBreak/>
        <w:t>Consider the difference between Domain Name Services (DNS, tree) and NetBIOS (list). NetBIOS can easily manage a small branch office</w:t>
      </w:r>
      <w:del w:id="106" w:author="Nate Bachmeier [AWS-SA]" w:date="2023-02-24T20:43:00Z">
        <w:r w:rsidDel="009F5716">
          <w:delText>, not the Internet</w:delText>
        </w:r>
        <w:r w:rsidR="000C381D" w:rsidDel="009F5716">
          <w:delText>,</w:delText>
        </w:r>
        <w:r w:rsidDel="009F5716">
          <w:delText xml:space="preserve"> </w:delText>
        </w:r>
      </w:del>
      <w:ins w:id="107" w:author="Nate Bachmeier [AWS-SA]" w:date="2023-02-24T20:43:00Z">
        <w:r w:rsidR="009F5716">
          <w:t xml:space="preserve"> because </w:t>
        </w:r>
      </w:ins>
      <w:del w:id="108" w:author="Nate Bachmeier [AWS-SA]" w:date="2023-02-24T20:43:00Z">
        <w:r w:rsidDel="009F5716">
          <w:delText xml:space="preserve">because </w:delText>
        </w:r>
      </w:del>
      <w:ins w:id="109" w:author="Nate Bachmeier [AWS-SA]" w:date="2023-02-24T20:43:00Z">
        <w:r w:rsidR="009F5716">
          <w:t xml:space="preserve">the </w:t>
        </w:r>
      </w:ins>
      <w:del w:id="110" w:author="Nate Bachmeier [AWS-SA]" w:date="2023-02-24T20:43:00Z">
        <w:r w:rsidDel="009F5716">
          <w:delText xml:space="preserve">its </w:delText>
        </w:r>
      </w:del>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read and write operations can be </w:t>
      </w:r>
      <w:r w:rsidRPr="002E1953">
        <w:rPr>
          <w:i/>
        </w:rPr>
        <w:t>localized</w:t>
      </w:r>
      <w:r>
        <w:t>.</w:t>
      </w:r>
    </w:p>
    <w:p w14:paraId="1E1D3E85" w14:textId="5AE64385"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C435F5">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605AE962"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C435F5">
            <w:rPr>
              <w:noProof/>
            </w:rPr>
            <w:t xml:space="preserve"> (Chen &amp; Curtmola, 2017)</w:t>
          </w:r>
          <w:r>
            <w:fldChar w:fldCharType="end"/>
          </w:r>
        </w:sdtContent>
      </w:sdt>
      <w:r>
        <w:t>. The time necessary to perform that repair operation is proportional to the size of each block and the system’s ability to scale the reconstruction over multiple peers horizontally. Assume that 1TB of the dataset has entered a failed state and needs to recover across a 10GB/s network (see Table 5). If only one virtual peer has a copy of the data, the system will heal in 102.4 seconds. Then contrast that with the smaller block size of 128GB, which can economically be sprawled across many servers, reaching an MTTR of under a second.</w:t>
      </w:r>
    </w:p>
    <w:p w14:paraId="27802BE6" w14:textId="77777777" w:rsidR="00FE3EEF" w:rsidRDefault="00FE3EEF">
      <w:pPr>
        <w:spacing w:after="160" w:line="259" w:lineRule="auto"/>
        <w:ind w:firstLine="0"/>
        <w:rPr>
          <w:b/>
          <w:bCs/>
          <w:iCs/>
          <w:szCs w:val="18"/>
        </w:rPr>
      </w:pPr>
      <w:r>
        <w:rPr>
          <w:b/>
          <w:bCs/>
        </w:rPr>
        <w:br w:type="page"/>
      </w:r>
    </w:p>
    <w:p w14:paraId="2FEABCED" w14:textId="35135FB4" w:rsidR="00113FD4" w:rsidRPr="00113FD4" w:rsidRDefault="00113FD4" w:rsidP="003A4285">
      <w:pPr>
        <w:pStyle w:val="Caption"/>
        <w:ind w:firstLine="0"/>
        <w:rPr>
          <w:i/>
        </w:rPr>
      </w:pPr>
      <w:bookmarkStart w:id="111" w:name="_Toc117887986"/>
      <w:r w:rsidRPr="003A4285">
        <w:rPr>
          <w:b/>
          <w:bCs/>
        </w:rPr>
        <w:lastRenderedPageBreak/>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E16572">
        <w:rPr>
          <w:b/>
          <w:bCs/>
          <w:noProof/>
        </w:rPr>
        <w:t>6</w:t>
      </w:r>
      <w:r w:rsidRPr="003A4285">
        <w:rPr>
          <w:b/>
          <w:bCs/>
          <w:noProof/>
        </w:rPr>
        <w:fldChar w:fldCharType="end"/>
      </w:r>
      <w:r w:rsidRPr="00310DC2">
        <w:t xml:space="preserve"> </w:t>
      </w:r>
      <w:r>
        <w:br/>
      </w:r>
      <w:r w:rsidRPr="00113FD4">
        <w:rPr>
          <w:i/>
        </w:rPr>
        <w:t>Mean Time to Recover</w:t>
      </w:r>
      <w:bookmarkEnd w:id="111"/>
    </w:p>
    <w:tbl>
      <w:tblPr>
        <w:tblStyle w:val="GridTable1Light"/>
        <w:tblW w:w="5480" w:type="dxa"/>
        <w:tblLook w:val="04A0" w:firstRow="1" w:lastRow="0" w:firstColumn="1" w:lastColumn="0" w:noHBand="0" w:noVBand="1"/>
      </w:tblPr>
      <w:tblGrid>
        <w:gridCol w:w="1500"/>
        <w:gridCol w:w="1527"/>
        <w:gridCol w:w="1416"/>
        <w:gridCol w:w="1476"/>
      </w:tblGrid>
      <w:tr w:rsidR="00E72F1F" w:rsidRPr="00B55F4B" w14:paraId="51C57CE9" w14:textId="77777777" w:rsidTr="003A428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00" w:type="dxa"/>
            <w:noWrap/>
            <w:hideMark/>
          </w:tcPr>
          <w:p w14:paraId="07CBEC91" w14:textId="4B0E7444" w:rsidR="00E72F1F" w:rsidRPr="00B55F4B" w:rsidRDefault="00E72F1F" w:rsidP="003A4285"/>
        </w:tc>
        <w:tc>
          <w:tcPr>
            <w:tcW w:w="3980"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noWrap/>
            <w:hideMark/>
          </w:tcPr>
          <w:p w14:paraId="2055D6EE" w14:textId="77777777" w:rsidR="00E72F1F" w:rsidRPr="00B55F4B" w:rsidRDefault="00E72F1F" w:rsidP="003A4285">
            <w:pPr>
              <w:ind w:firstLine="0"/>
            </w:pPr>
            <w:r w:rsidRPr="00B55F4B">
              <w:t>Block Size</w:t>
            </w:r>
          </w:p>
        </w:tc>
        <w:tc>
          <w:tcPr>
            <w:tcW w:w="152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1393"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1060"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548B81C1" w14:textId="77777777" w:rsidR="00E72F1F" w:rsidRPr="00B55F4B" w:rsidRDefault="00E72F1F" w:rsidP="003A4285">
            <w:pPr>
              <w:ind w:firstLine="0"/>
            </w:pPr>
            <w:r w:rsidRPr="00B55F4B">
              <w:t>1024</w:t>
            </w:r>
            <w:r>
              <w:t xml:space="preserve"> GB</w:t>
            </w:r>
          </w:p>
        </w:tc>
        <w:tc>
          <w:tcPr>
            <w:tcW w:w="152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1393"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1060"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2D9B683A" w14:textId="77777777" w:rsidR="00E72F1F" w:rsidRPr="00B55F4B" w:rsidRDefault="00E72F1F" w:rsidP="00DA5CF7"/>
        </w:tc>
        <w:tc>
          <w:tcPr>
            <w:tcW w:w="152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1393"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1060"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307C5300" w14:textId="77777777" w:rsidR="00E72F1F" w:rsidRPr="00B55F4B" w:rsidRDefault="00E72F1F" w:rsidP="00DA5CF7"/>
        </w:tc>
        <w:tc>
          <w:tcPr>
            <w:tcW w:w="152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1393"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1060"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2C4B91F0" w14:textId="4C48B4E5" w:rsidR="00E72F1F" w:rsidRPr="00B55F4B" w:rsidRDefault="00E72F1F" w:rsidP="003A4285">
            <w:pPr>
              <w:ind w:firstLine="0"/>
            </w:pPr>
            <w:r w:rsidRPr="00B55F4B">
              <w:t>512</w:t>
            </w:r>
            <w:r w:rsidR="003A4285">
              <w:t>MB</w:t>
            </w:r>
          </w:p>
        </w:tc>
        <w:tc>
          <w:tcPr>
            <w:tcW w:w="152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1393"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1060"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6100AA8D" w14:textId="77777777" w:rsidR="00E72F1F" w:rsidRPr="00B55F4B" w:rsidRDefault="00E72F1F" w:rsidP="00DA5CF7"/>
        </w:tc>
        <w:tc>
          <w:tcPr>
            <w:tcW w:w="152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1393"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1060"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69B04B8B" w14:textId="77777777" w:rsidR="00E72F1F" w:rsidRPr="00B55F4B" w:rsidRDefault="00E72F1F" w:rsidP="00DA5CF7"/>
        </w:tc>
        <w:tc>
          <w:tcPr>
            <w:tcW w:w="152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1393"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1060"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21D33EBA" w14:textId="5830273A" w:rsidR="00E72F1F" w:rsidRPr="00B55F4B" w:rsidRDefault="00E72F1F" w:rsidP="003A4285">
            <w:pPr>
              <w:ind w:firstLine="0"/>
            </w:pPr>
            <w:r w:rsidRPr="00B55F4B">
              <w:t>256</w:t>
            </w:r>
            <w:r w:rsidR="003A4285">
              <w:t>MB</w:t>
            </w:r>
          </w:p>
        </w:tc>
        <w:tc>
          <w:tcPr>
            <w:tcW w:w="152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1393"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1060"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72AE1BD8" w14:textId="77777777" w:rsidR="00E72F1F" w:rsidRPr="00B55F4B" w:rsidRDefault="00E72F1F" w:rsidP="00DA5CF7"/>
        </w:tc>
        <w:tc>
          <w:tcPr>
            <w:tcW w:w="152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1393"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1060"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40F026BB" w14:textId="77777777" w:rsidR="00E72F1F" w:rsidRPr="00B55F4B" w:rsidRDefault="00E72F1F" w:rsidP="00DA5CF7"/>
        </w:tc>
        <w:tc>
          <w:tcPr>
            <w:tcW w:w="152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1393"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1060"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6BC1FEFD" w14:textId="08045E3A" w:rsidR="00E72F1F" w:rsidRPr="00B55F4B" w:rsidRDefault="00E72F1F" w:rsidP="003A4285">
            <w:pPr>
              <w:ind w:firstLine="0"/>
            </w:pPr>
            <w:r w:rsidRPr="00B55F4B">
              <w:t>128</w:t>
            </w:r>
            <w:r w:rsidR="003A4285">
              <w:t>MB</w:t>
            </w:r>
          </w:p>
        </w:tc>
        <w:tc>
          <w:tcPr>
            <w:tcW w:w="152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1393"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1060"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7797FA47" w14:textId="77777777" w:rsidR="00E72F1F" w:rsidRPr="00B55F4B" w:rsidRDefault="00E72F1F" w:rsidP="00DA5CF7"/>
        </w:tc>
        <w:tc>
          <w:tcPr>
            <w:tcW w:w="152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1393"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1060"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2787F5CA" w14:textId="77777777" w:rsidR="00E72F1F" w:rsidRPr="00B55F4B" w:rsidRDefault="00E72F1F" w:rsidP="00DA5CF7"/>
        </w:tc>
        <w:tc>
          <w:tcPr>
            <w:tcW w:w="152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1393"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1060"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C5473F4"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w:t>
      </w:r>
      <w:del w:id="112" w:author="Nate Bachmeier [AWS-SA]" w:date="2023-02-24T20:43:00Z">
        <w:r w:rsidDel="009F5716">
          <w:delText xml:space="preserve">to come </w:delText>
        </w:r>
      </w:del>
      <w:r>
        <w:t xml:space="preserve">from a different source. One strategy is maintaining a target group of service instances and monitoring their availability (see Figure 1). The monitoring can come from at least three reference points: (1) the network operating system, (2) the observed traffic of the broker itself, and (3) a local health agent on the service instance. The broker can use </w:t>
      </w:r>
      <w:r>
        <w:lastRenderedPageBreak/>
        <w:t xml:space="preserve">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35BF97B8" w:rsidR="00E72F1F" w:rsidRDefault="00E72F1F" w:rsidP="00DA5CF7">
      <w:r w:rsidRPr="00F3396D">
        <w:rPr>
          <w:b/>
          <w:bCs/>
        </w:rPr>
        <w:t>Influence of Geo-Redundancy</w:t>
      </w:r>
      <w:r>
        <w:t xml:space="preserve">. Cloud Service Providers (CSP) allow fault tolerance across multiple physical </w:t>
      </w:r>
      <w:del w:id="113" w:author="Nate Bachmeier [AWS-SA]" w:date="2023-02-24T20:44:00Z">
        <w:r w:rsidDel="009F5716">
          <w:delText>regions,</w:delText>
        </w:r>
      </w:del>
      <w:ins w:id="114" w:author="Nate Bachmeier [AWS-SA]" w:date="2023-02-24T20:44:00Z">
        <w:r w:rsidR="009F5716">
          <w:t>partitions (regions or availability zones).</w:t>
        </w:r>
      </w:ins>
      <w:r>
        <w:t xml:space="preserve"> </w:t>
      </w:r>
      <w:del w:id="115" w:author="Nate Bachmeier [AWS-SA]" w:date="2023-02-24T20:44:00Z">
        <w:r w:rsidDel="009F5716">
          <w:delText xml:space="preserve">so that </w:delText>
        </w:r>
      </w:del>
      <w:ins w:id="116" w:author="Nate Bachmeier [AWS-SA]" w:date="2023-02-24T20:44:00Z">
        <w:r w:rsidR="009F5716">
          <w:t xml:space="preserve">This design permits resiliency </w:t>
        </w:r>
      </w:ins>
      <w:ins w:id="117" w:author="Nate Bachmeier [AWS-SA]" w:date="2023-02-24T20:45:00Z">
        <w:r w:rsidR="009F5716">
          <w:t xml:space="preserve">of entire </w:t>
        </w:r>
      </w:ins>
      <w:del w:id="118" w:author="Nate Bachmeier [AWS-SA]" w:date="2023-02-24T20:45:00Z">
        <w:r w:rsidDel="009F5716">
          <w:delText xml:space="preserve">entire </w:delText>
        </w:r>
      </w:del>
      <w:r>
        <w:t>data center</w:t>
      </w:r>
      <w:del w:id="119" w:author="Nate Bachmeier [AWS-SA]" w:date="2023-02-24T20:45:00Z">
        <w:r w:rsidDel="009F5716">
          <w:delText>s</w:delText>
        </w:r>
      </w:del>
      <w:r>
        <w:t xml:space="preserve"> </w:t>
      </w:r>
      <w:del w:id="120" w:author="Nate Bachmeier [AWS-SA]" w:date="2023-02-24T20:45:00Z">
        <w:r w:rsidDel="009F5716">
          <w:delText xml:space="preserve">can </w:delText>
        </w:r>
      </w:del>
      <w:ins w:id="121" w:author="Nate Bachmeier [AWS-SA]" w:date="2023-02-24T20:45:00Z">
        <w:r w:rsidR="009F5716">
          <w:t xml:space="preserve">failures </w:t>
        </w:r>
      </w:ins>
      <w:del w:id="122" w:author="Nate Bachmeier [AWS-SA]" w:date="2023-02-24T20:45:00Z">
        <w:r w:rsidDel="009F5716">
          <w:delText xml:space="preserve">fail </w:delText>
        </w:r>
      </w:del>
      <w:r>
        <w:t xml:space="preserve">without impacting uptime (see Figure 2). The scheme starts with deploying the service stack into two or more locations like Seattle and New York. Next, data store replication enables the sites to </w:t>
      </w:r>
      <w:del w:id="123" w:author="Nate Bachmeier [AWS-SA]" w:date="2023-02-24T20:45:00Z">
        <w:r w:rsidDel="009F5716">
          <w:delText xml:space="preserve">be kept in </w:delText>
        </w:r>
      </w:del>
      <w:ins w:id="124" w:author="Nate Bachmeier [AWS-SA]" w:date="2023-02-24T20:45:00Z">
        <w:r w:rsidR="009F5716">
          <w:t xml:space="preserve">remain in </w:t>
        </w:r>
      </w:ins>
      <w:r>
        <w:t xml:space="preserve">sync. Finally, the user can discover the most performant service stack instance from a location-aware </w:t>
      </w:r>
      <w:proofErr w:type="spellStart"/>
      <w:r>
        <w:t>Canolical</w:t>
      </w:r>
      <w:proofErr w:type="spellEnd"/>
      <w:r>
        <w:t xml:space="preserve"> Naming Service (CNAME). That system can consider latency and other metrics, like the proposed Fail-Over Group solution.</w:t>
      </w:r>
    </w:p>
    <w:p w14:paraId="5D1574D3" w14:textId="2315BB73" w:rsidR="00E72F1F" w:rsidRDefault="00E431EF" w:rsidP="003A4285">
      <w:pPr>
        <w:pStyle w:val="Caption"/>
        <w:ind w:firstLine="0"/>
      </w:pPr>
      <w:bookmarkStart w:id="125" w:name="_Toc117888014"/>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33517C">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3E722FC6">
            <wp:extent cx="3514956" cy="2802576"/>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1"/>
                    <a:stretch>
                      <a:fillRect/>
                    </a:stretch>
                  </pic:blipFill>
                  <pic:spPr>
                    <a:xfrm>
                      <a:off x="0" y="0"/>
                      <a:ext cx="3655291" cy="2914469"/>
                    </a:xfrm>
                    <a:prstGeom prst="rect">
                      <a:avLst/>
                    </a:prstGeom>
                  </pic:spPr>
                </pic:pic>
              </a:graphicData>
            </a:graphic>
          </wp:inline>
        </w:drawing>
      </w:r>
      <w:bookmarkEnd w:id="125"/>
    </w:p>
    <w:p w14:paraId="1B2FBCB7" w14:textId="41DFDD48" w:rsidR="00E72F1F" w:rsidRDefault="00E72F1F" w:rsidP="00DA5CF7">
      <w:r w:rsidRPr="00F3396D">
        <w:rPr>
          <w:b/>
          <w:bCs/>
        </w:rPr>
        <w:lastRenderedPageBreak/>
        <w:t>Influence of Consensus</w:t>
      </w:r>
      <w:r>
        <w:rPr>
          <w:b/>
          <w:bCs/>
        </w:rPr>
        <w:t xml:space="preserve">. </w:t>
      </w:r>
      <w:r>
        <w:t xml:space="preserve">The physical distance between the sites forces the need for eventual consistency protocols that range in complexity from (a) the latest timestamp wins, (b) </w:t>
      </w:r>
      <w:proofErr w:type="spellStart"/>
      <w:r>
        <w:t>Paxos</w:t>
      </w:r>
      <w:proofErr w:type="spellEnd"/>
      <w:r>
        <w:t xml:space="preserve"> algorithms, and (c) Byzantine General’s solutions</w:t>
      </w:r>
      <w:sdt>
        <w:sdtPr>
          <w:id w:val="-1045056126"/>
          <w:citation/>
        </w:sdtPr>
        <w:sdtContent>
          <w:r>
            <w:fldChar w:fldCharType="begin"/>
          </w:r>
          <w:r>
            <w:instrText xml:space="preserve"> CITATION Zha14 \l 1033 </w:instrText>
          </w:r>
          <w:r>
            <w:fldChar w:fldCharType="separate"/>
          </w:r>
          <w:r w:rsidR="00C435F5">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del w:id="126" w:author="Nate Bachmeier [AWS-SA]" w:date="2023-02-24T20:45:00Z">
        <w:r w:rsidDel="006F7F25">
          <w:delText>need to</w:delText>
        </w:r>
      </w:del>
      <w:ins w:id="127" w:author="Nate Bachmeier [AWS-SA]" w:date="2023-02-24T20:45:00Z">
        <w:r w:rsidR="006F7F25">
          <w:t>must</w:t>
        </w:r>
      </w:ins>
      <w:r>
        <w:t xml:space="preserve"> rely on highly reliable distributed clock synchronization, an open research problem </w:t>
      </w:r>
      <w:r w:rsidR="003A4285">
        <w:t xml:space="preserve"> (Ting et al., 2014)</w:t>
      </w:r>
      <w:r>
        <w:t xml:space="preserve">. Under </w:t>
      </w:r>
      <w:proofErr w:type="spellStart"/>
      <w:r>
        <w:t>Paxos</w:t>
      </w:r>
      <w:proofErr w:type="spellEnd"/>
      <w:r>
        <w:t xml:space="preserve"> (see Figure 3), multiple rounds of preparation, acceptance, and learning phases occur to gain consensus. This elegant protocol can efficiently reconcile a single systems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C435F5">
            <w:rPr>
              <w:noProof/>
            </w:rPr>
            <w:t xml:space="preserve"> (Zhao, 2014)</w:t>
          </w:r>
          <w:r>
            <w:fldChar w:fldCharType="end"/>
          </w:r>
        </w:sdtContent>
      </w:sdt>
      <w:r>
        <w:t>.</w:t>
      </w:r>
    </w:p>
    <w:p w14:paraId="3B13843C" w14:textId="012F154F" w:rsidR="00E72F1F" w:rsidRDefault="00161877" w:rsidP="003A4285">
      <w:pPr>
        <w:pStyle w:val="Caption"/>
        <w:ind w:firstLine="0"/>
      </w:pPr>
      <w:bookmarkStart w:id="128" w:name="_Toc117888015"/>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33517C">
        <w:rPr>
          <w:b/>
          <w:bCs/>
          <w:noProof/>
        </w:rPr>
        <w:t>9</w:t>
      </w:r>
      <w:r w:rsidRPr="00310DC2">
        <w:rPr>
          <w:b/>
          <w:bCs/>
          <w:noProof/>
        </w:rPr>
        <w:fldChar w:fldCharType="end"/>
      </w:r>
      <w:r w:rsidR="00BD4565" w:rsidRPr="00310DC2">
        <w:rPr>
          <w:b/>
          <w:bCs/>
        </w:rPr>
        <w:br/>
      </w:r>
      <w:proofErr w:type="spellStart"/>
      <w:r w:rsidRPr="003A4285">
        <w:rPr>
          <w:i/>
          <w:iCs w:val="0"/>
        </w:rPr>
        <w:t>Paxos</w:t>
      </w:r>
      <w:proofErr w:type="spellEnd"/>
      <w:r w:rsidRPr="003A4285">
        <w:rPr>
          <w:i/>
          <w:iCs w:val="0"/>
        </w:rPr>
        <w:t xml:space="preserve">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2"/>
                    <a:stretch>
                      <a:fillRect/>
                    </a:stretch>
                  </pic:blipFill>
                  <pic:spPr>
                    <a:xfrm>
                      <a:off x="0" y="0"/>
                      <a:ext cx="5741468" cy="3390291"/>
                    </a:xfrm>
                    <a:prstGeom prst="rect">
                      <a:avLst/>
                    </a:prstGeom>
                  </pic:spPr>
                </pic:pic>
              </a:graphicData>
            </a:graphic>
          </wp:inline>
        </w:drawing>
      </w:r>
      <w:bookmarkEnd w:id="128"/>
    </w:p>
    <w:p w14:paraId="76C4BF7F" w14:textId="4A186185" w:rsidR="00E72F1F" w:rsidRDefault="00E72F1F" w:rsidP="00DA5CF7">
      <w:r w:rsidRPr="00F3396D">
        <w:rPr>
          <w:b/>
          <w:bCs/>
        </w:rPr>
        <w:t>Influence of Protocol</w:t>
      </w:r>
      <w:r>
        <w:rPr>
          <w:b/>
          <w:bCs/>
        </w:rPr>
        <w:t>.</w:t>
      </w:r>
      <w:r>
        <w:t xml:space="preserve"> Message passing between components can either use reliable or unreliable communication. Unreliable handoff can be helpful for best-effort or performance-critical systems, such as real-time video or sampled telemetry reporting. Reliable handoff is </w:t>
      </w:r>
      <w:r>
        <w:lastRenderedPageBreak/>
        <w:t>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4).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before returning success. Bob stores the event in a durable command queue, whereas Charlie executes it directly. In either scenario, the client can reliably infer that handoff has occurred.</w:t>
      </w:r>
    </w:p>
    <w:p w14:paraId="112987E3" w14:textId="0A34C9B3" w:rsidR="00E81D0D" w:rsidRPr="00E81D0D" w:rsidRDefault="00E81D0D" w:rsidP="003A4285">
      <w:pPr>
        <w:pStyle w:val="Caption"/>
        <w:ind w:firstLine="0"/>
        <w:rPr>
          <w:i/>
        </w:rPr>
      </w:pPr>
      <w:bookmarkStart w:id="129" w:name="_Toc117888016"/>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33517C">
        <w:rPr>
          <w:b/>
          <w:bCs/>
          <w:noProof/>
        </w:rPr>
        <w:t>10</w:t>
      </w:r>
      <w:r w:rsidRPr="003A4285">
        <w:rPr>
          <w:b/>
          <w:bCs/>
          <w:noProof/>
        </w:rPr>
        <w:fldChar w:fldCharType="end"/>
      </w:r>
      <w:r>
        <w:br/>
      </w:r>
      <w:r w:rsidRPr="00E81D0D">
        <w:rPr>
          <w:i/>
        </w:rPr>
        <w:t xml:space="preserve">Durable Command Queue </w:t>
      </w:r>
      <w:r w:rsidRPr="00E81D0D">
        <w:rPr>
          <w:i/>
          <w:noProof/>
        </w:rPr>
        <w:t>Pattern</w:t>
      </w:r>
      <w:bookmarkEnd w:id="129"/>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3"/>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lastRenderedPageBreak/>
        <w:t>Scheduling-specific design requirements</w:t>
      </w:r>
    </w:p>
    <w:p w14:paraId="2107B9DE" w14:textId="1A31965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complexity for this time-optimization.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511099F2" w:rsidR="00E72F1F" w:rsidRDefault="00E72F1F" w:rsidP="00DA5CF7">
      <w:r w:rsidRPr="00F3396D">
        <w:rPr>
          <w:b/>
          <w:bCs/>
        </w:rPr>
        <w:t>On-device training architectures</w:t>
      </w:r>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C435F5">
            <w:rPr>
              <w:noProof/>
            </w:rPr>
            <w:t xml:space="preserve"> (Lee &amp; Yoo, 2021)</w:t>
          </w:r>
          <w:r>
            <w:fldChar w:fldCharType="end"/>
          </w:r>
        </w:sdtContent>
      </w:sdt>
      <w:r>
        <w:t xml:space="preserve">. This design </w:t>
      </w:r>
      <w:r>
        <w:lastRenderedPageBreak/>
        <w:t xml:space="preserve">begins with a cloud training process that consumes a public data set to produce a shared model. Next, a second training process will download </w:t>
      </w:r>
      <w:del w:id="130" w:author="Nate Bachmeier [AWS-SA]" w:date="2023-02-24T20:46:00Z">
        <w:r w:rsidDel="006F7F25">
          <w:delText>the shared dataset and fine-tune i</w:delText>
        </w:r>
      </w:del>
      <w:ins w:id="131" w:author="Nate Bachmeier [AWS-SA]" w:date="2023-02-24T20:46:00Z">
        <w:r w:rsidR="006F7F25">
          <w:t>and fine-tune the shared datase</w:t>
        </w:r>
      </w:ins>
      <w:r>
        <w:t xml:space="preserve">t to include personal data (e.g., a smartphone’s photo album). Lastly, an inference process uses the private model to deliver a personalized experience. </w:t>
      </w:r>
    </w:p>
    <w:p w14:paraId="39464D83" w14:textId="5BFAB650" w:rsidR="00E72F1F" w:rsidRDefault="00E72F1F" w:rsidP="00DA5CF7">
      <w:r>
        <w:t>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characteristic could help overcome specific privacy concerns in regulated industries like healthcare. Third, the decoupled training processes refresh both models at a higher frequency.</w:t>
      </w:r>
    </w:p>
    <w:p w14:paraId="18E16106" w14:textId="703CB5E0" w:rsidR="00E72F1F" w:rsidRDefault="001703B6" w:rsidP="00B955FE">
      <w:pPr>
        <w:pStyle w:val="Caption"/>
        <w:ind w:firstLine="0"/>
      </w:pPr>
      <w:bookmarkStart w:id="132" w:name="_Toc117888017"/>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33517C">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2B7D7267">
            <wp:extent cx="6515358" cy="37338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4"/>
                    <a:stretch>
                      <a:fillRect/>
                    </a:stretch>
                  </pic:blipFill>
                  <pic:spPr>
                    <a:xfrm>
                      <a:off x="0" y="0"/>
                      <a:ext cx="6545345" cy="3750985"/>
                    </a:xfrm>
                    <a:prstGeom prst="rect">
                      <a:avLst/>
                    </a:prstGeom>
                  </pic:spPr>
                </pic:pic>
              </a:graphicData>
            </a:graphic>
          </wp:inline>
        </w:drawing>
      </w:r>
      <w:bookmarkEnd w:id="132"/>
    </w:p>
    <w:p w14:paraId="1953F441" w14:textId="7A48ECB3" w:rsidR="00E72F1F" w:rsidRPr="00CC7C54" w:rsidRDefault="00E72F1F" w:rsidP="00DA5CF7">
      <w:pPr>
        <w:rPr>
          <w:b/>
          <w:bCs/>
        </w:rPr>
      </w:pPr>
      <w:r w:rsidRPr="00F3396D">
        <w:rPr>
          <w:b/>
          <w:bCs/>
        </w:rPr>
        <w:lastRenderedPageBreak/>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7777777" w:rsidR="00E72F1F" w:rsidRDefault="00E72F1F" w:rsidP="00B955FE">
      <w:pPr>
        <w:pStyle w:val="Heading2"/>
        <w:ind w:firstLine="0"/>
      </w:pPr>
      <w:bookmarkStart w:id="133" w:name="_Toc127014634"/>
      <w:r>
        <w:t>What is autoencoding</w:t>
      </w:r>
      <w:bookmarkEnd w:id="133"/>
    </w:p>
    <w:p w14:paraId="2C50749C" w14:textId="6CF488D2"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C435F5">
            <w:rPr>
              <w:noProof/>
            </w:rPr>
            <w:t xml:space="preserve"> (Atienza, 2018, p. 78)</w:t>
          </w:r>
          <w:r>
            <w:fldChar w:fldCharType="end"/>
          </w:r>
        </w:sdtContent>
      </w:sdt>
      <w:r>
        <w:t>.” Figure 2 contains an example architecture illustration with three features compressed into one parameter before expanding into three new features. The precise connectivity graph depends on the specific situation. For instance, researchers can use this process for scenarios such as colorizing images, denoising, replicating artistic styles, and intrusion detection, among other conditions.</w:t>
      </w:r>
    </w:p>
    <w:p w14:paraId="215EE5AC" w14:textId="75493387" w:rsidR="00A306F2" w:rsidRPr="00A306F2" w:rsidRDefault="00A306F2" w:rsidP="00B955FE">
      <w:pPr>
        <w:pStyle w:val="Caption"/>
        <w:ind w:firstLine="0"/>
        <w:rPr>
          <w:i/>
        </w:rPr>
      </w:pPr>
      <w:bookmarkStart w:id="134" w:name="_Toc117888018"/>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33517C">
        <w:rPr>
          <w:b/>
          <w:bCs/>
          <w:noProof/>
        </w:rPr>
        <w:t>12</w:t>
      </w:r>
      <w:r w:rsidRPr="00B955FE">
        <w:rPr>
          <w:b/>
          <w:bCs/>
          <w:noProof/>
        </w:rPr>
        <w:fldChar w:fldCharType="end"/>
      </w:r>
      <w:r w:rsidRPr="00B955FE">
        <w:rPr>
          <w:b/>
          <w:bCs/>
        </w:rPr>
        <w:br/>
      </w:r>
      <w:r w:rsidRPr="00A306F2">
        <w:rPr>
          <w:i/>
        </w:rPr>
        <w:t>Autoencoding architecture</w:t>
      </w:r>
      <w:bookmarkEnd w:id="134"/>
    </w:p>
    <w:p w14:paraId="11B7FBAA" w14:textId="77777777" w:rsidR="00E72F1F" w:rsidRDefault="00E72F1F" w:rsidP="00B955FE">
      <w:pPr>
        <w:ind w:firstLine="0"/>
      </w:pPr>
      <w:r w:rsidRPr="00D00089">
        <w:rPr>
          <w:noProof/>
        </w:rPr>
        <w:drawing>
          <wp:inline distT="0" distB="0" distL="0" distR="0" wp14:anchorId="4A780480" wp14:editId="1599F3F8">
            <wp:extent cx="5151475" cy="38862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5"/>
                    <a:stretch>
                      <a:fillRect/>
                    </a:stretch>
                  </pic:blipFill>
                  <pic:spPr>
                    <a:xfrm>
                      <a:off x="0" y="0"/>
                      <a:ext cx="5153365" cy="3887626"/>
                    </a:xfrm>
                    <a:prstGeom prst="rect">
                      <a:avLst/>
                    </a:prstGeom>
                  </pic:spPr>
                </pic:pic>
              </a:graphicData>
            </a:graphic>
          </wp:inline>
        </w:drawing>
      </w:r>
    </w:p>
    <w:p w14:paraId="5A3E71D0" w14:textId="77777777" w:rsidR="00E72F1F" w:rsidRDefault="00E72F1F" w:rsidP="00B955FE">
      <w:pPr>
        <w:pStyle w:val="Heading3"/>
        <w:ind w:firstLine="0"/>
      </w:pPr>
      <w:r>
        <w:lastRenderedPageBreak/>
        <w:t>Example usages</w:t>
      </w:r>
    </w:p>
    <w:p w14:paraId="28A1163A" w14:textId="30B84DD0" w:rsidR="00E72F1F" w:rsidRPr="008C3B7B" w:rsidRDefault="00E72F1F" w:rsidP="000C381D">
      <w:pPr>
        <w:ind w:firstLine="0"/>
      </w:pPr>
      <w:r>
        <w:t>Include a summary of the art stylizer paper</w:t>
      </w:r>
    </w:p>
    <w:p w14:paraId="46DE647E" w14:textId="77777777" w:rsidR="00E72F1F" w:rsidRPr="008C3B7B" w:rsidRDefault="00E72F1F" w:rsidP="000C381D">
      <w:pPr>
        <w:ind w:firstLine="0"/>
      </w:pPr>
      <w:r>
        <w:t>Include the summary of DACNN here from the intrusion detection paper.</w:t>
      </w:r>
      <w:r>
        <w:tab/>
        <w:t xml:space="preserve"> </w:t>
      </w:r>
    </w:p>
    <w:p w14:paraId="5CC2232B" w14:textId="77777777" w:rsidR="00E72F1F" w:rsidRDefault="00E72F1F" w:rsidP="00B955FE">
      <w:pPr>
        <w:pStyle w:val="Heading2"/>
        <w:ind w:firstLine="0"/>
      </w:pPr>
      <w:bookmarkStart w:id="135" w:name="_Toc127014635"/>
      <w:r>
        <w:t>How does sequence analysis work</w:t>
      </w:r>
      <w:bookmarkEnd w:id="135"/>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790C8AB8"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C435F5">
            <w:rPr>
              <w:noProof/>
            </w:rPr>
            <w:t xml:space="preserve"> (Edureka, 2018)</w:t>
          </w:r>
          <w:r>
            <w:fldChar w:fldCharType="end"/>
          </w:r>
        </w:sdtContent>
      </w:sdt>
      <w:r>
        <w:t xml:space="preserve">. Using </w:t>
      </w:r>
      <w:proofErr w:type="spellStart"/>
      <w:r>
        <w:t>Lemmatiziation</w:t>
      </w:r>
      <w:proofErr w:type="spellEnd"/>
      <w:r>
        <w:t xml:space="preserve"> and Stemming strategies enables the parsers to reduce </w:t>
      </w:r>
      <w:del w:id="136" w:author="Nate Bachmeier [AWS-SA]" w:date="2023-02-24T20:46:00Z">
        <w:r w:rsidDel="006F7F25">
          <w:delText>the variability between sentences</w:delText>
        </w:r>
      </w:del>
      <w:ins w:id="137" w:author="Nate Bachmeier [AWS-SA]" w:date="2023-02-24T20:46:00Z">
        <w:r w:rsidR="006F7F25">
          <w:t>sentence variability</w:t>
        </w:r>
      </w:ins>
      <w:r>
        <w:t xml:space="preserve">, such as removing verb-tensing. Next, </w:t>
      </w:r>
      <w:del w:id="138" w:author="Nate Bachmeier [AWS-SA]" w:date="2023-02-24T20:46:00Z">
        <w:r w:rsidDel="006F7F25">
          <w:delText>annotations are associated with the words by subsystems like Named Entity Recognition (NER)</w:delText>
        </w:r>
      </w:del>
      <w:ins w:id="139" w:author="Nate Bachmeier [AWS-SA]" w:date="2023-02-24T20:46:00Z">
        <w:r w:rsidR="006F7F25">
          <w:t>subsystems like Named Entity Recognition (NER) associate annotations with the words</w:t>
        </w:r>
      </w:ins>
      <w:r>
        <w:t xml:space="preserve"> that discover the sentence’s critical components. After chunking related tokens together, the scenario-specific business logic can operate on a semantic </w:t>
      </w:r>
      <w:del w:id="140" w:author="Nate Bachmeier [AWS-SA]" w:date="2023-02-24T20:46:00Z">
        <w:r w:rsidDel="006F7F25">
          <w:delText>representation of the text</w:delText>
        </w:r>
      </w:del>
      <w:ins w:id="141" w:author="Nate Bachmeier [AWS-SA]" w:date="2023-02-24T20:46:00Z">
        <w:r w:rsidR="006F7F25">
          <w:t>text representation</w:t>
        </w:r>
      </w:ins>
      <w:r>
        <w:t>. Depending on the use case, these steps could be massive subsystems or single lines of code.</w:t>
      </w:r>
    </w:p>
    <w:p w14:paraId="0A73EBF0" w14:textId="52EC98C4" w:rsidR="00E72F1F" w:rsidRPr="00B955FE" w:rsidRDefault="001236EF" w:rsidP="00B955FE">
      <w:pPr>
        <w:pStyle w:val="Caption"/>
        <w:ind w:firstLine="0"/>
        <w:rPr>
          <w:i/>
        </w:rPr>
      </w:pPr>
      <w:bookmarkStart w:id="142" w:name="_Toc117888019"/>
      <w:r w:rsidRPr="00B955FE">
        <w:rPr>
          <w:b/>
          <w:bCs/>
        </w:rPr>
        <w:lastRenderedPageBreak/>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33517C">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677D41B2">
            <wp:extent cx="5313046" cy="3943350"/>
            <wp:effectExtent l="0" t="0" r="1905"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6"/>
                    <a:stretch>
                      <a:fillRect/>
                    </a:stretch>
                  </pic:blipFill>
                  <pic:spPr>
                    <a:xfrm>
                      <a:off x="0" y="0"/>
                      <a:ext cx="5313046" cy="3943350"/>
                    </a:xfrm>
                    <a:prstGeom prst="rect">
                      <a:avLst/>
                    </a:prstGeom>
                  </pic:spPr>
                </pic:pic>
              </a:graphicData>
            </a:graphic>
          </wp:inline>
        </w:drawing>
      </w:r>
      <w:bookmarkEnd w:id="142"/>
    </w:p>
    <w:p w14:paraId="1C2F06E5" w14:textId="77777777" w:rsidR="00E72F1F" w:rsidRDefault="00E72F1F" w:rsidP="00B955FE">
      <w:pPr>
        <w:pStyle w:val="Heading3"/>
        <w:ind w:firstLine="0"/>
      </w:pPr>
      <w:r>
        <w:t>Deep Learning</w:t>
      </w:r>
    </w:p>
    <w:p w14:paraId="53283537" w14:textId="10C8931C" w:rsidR="00E72F1F" w:rsidRDefault="00E72F1F" w:rsidP="00DA5CF7">
      <w:r>
        <w:t>NLP appears across various use cases like language translation, speech-to-text, and sentiment analysis. In biology, animal brains accomplish these tasks through meshes of neurons 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C435F5">
            <w:rPr>
              <w:noProof/>
            </w:rPr>
            <w:t xml:space="preserve"> (Fu, 2019)</w:t>
          </w:r>
          <w:r>
            <w:fldChar w:fldCharType="end"/>
          </w:r>
        </w:sdtContent>
      </w:sdt>
      <w:r>
        <w:t>. Researchers and engineers can add or remove these subsystems to optimize a specific use case.</w:t>
      </w:r>
    </w:p>
    <w:p w14:paraId="553E1962" w14:textId="33E89147" w:rsidR="00D22622" w:rsidRPr="00B955FE" w:rsidRDefault="00D22622" w:rsidP="00B955FE">
      <w:pPr>
        <w:pStyle w:val="Caption"/>
        <w:ind w:firstLine="0"/>
        <w:rPr>
          <w:i/>
          <w:iCs w:val="0"/>
        </w:rPr>
      </w:pPr>
      <w:bookmarkStart w:id="143" w:name="_Toc117887987"/>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E16572">
        <w:rPr>
          <w:b/>
          <w:bCs/>
          <w:noProof/>
        </w:rPr>
        <w:t>7</w:t>
      </w:r>
      <w:r w:rsidRPr="00310DC2">
        <w:rPr>
          <w:b/>
          <w:bCs/>
          <w:noProof/>
        </w:rPr>
        <w:fldChar w:fldCharType="end"/>
      </w:r>
      <w:r>
        <w:br/>
      </w:r>
      <w:r w:rsidRPr="00B955FE">
        <w:rPr>
          <w:i/>
          <w:iCs w:val="0"/>
        </w:rPr>
        <w:t>Example progressions of N.N. architecture complexity</w:t>
      </w:r>
      <w:bookmarkEnd w:id="143"/>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2D34E0E0" w14:textId="2A83A6F5" w:rsidR="007D626A" w:rsidRDefault="002029F2" w:rsidP="007D626A">
      <w:pPr>
        <w:pStyle w:val="Caption"/>
        <w:ind w:firstLine="0"/>
        <w:rPr>
          <w:i/>
        </w:rPr>
      </w:pPr>
      <w:r>
        <w:rPr>
          <w:b/>
          <w:bCs/>
        </w:rPr>
        <w:br/>
      </w:r>
      <w:bookmarkStart w:id="144" w:name="_Toc117888020"/>
      <w:r w:rsidR="00E14B05" w:rsidRPr="007D626A">
        <w:rPr>
          <w:b/>
          <w:bCs/>
        </w:rPr>
        <w:t xml:space="preserve">Figure </w:t>
      </w:r>
      <w:r w:rsidR="00E14B05" w:rsidRPr="007D626A">
        <w:rPr>
          <w:b/>
          <w:bCs/>
        </w:rPr>
        <w:fldChar w:fldCharType="begin"/>
      </w:r>
      <w:r w:rsidR="00E14B05" w:rsidRPr="007D626A">
        <w:rPr>
          <w:b/>
          <w:bCs/>
        </w:rPr>
        <w:instrText xml:space="preserve"> SEQ Figure \* ARABIC </w:instrText>
      </w:r>
      <w:r w:rsidR="00E14B05" w:rsidRPr="007D626A">
        <w:rPr>
          <w:b/>
          <w:bCs/>
        </w:rPr>
        <w:fldChar w:fldCharType="separate"/>
      </w:r>
      <w:r w:rsidR="0033517C">
        <w:rPr>
          <w:b/>
          <w:bCs/>
          <w:noProof/>
        </w:rPr>
        <w:t>14</w:t>
      </w:r>
      <w:r w:rsidR="00E14B05" w:rsidRPr="007D626A">
        <w:rPr>
          <w:b/>
          <w:bCs/>
          <w:noProof/>
        </w:rPr>
        <w:fldChar w:fldCharType="end"/>
      </w:r>
      <w:r w:rsidR="00E14B05" w:rsidRPr="007D626A">
        <w:rPr>
          <w:b/>
          <w:bCs/>
        </w:rPr>
        <w:t xml:space="preserve"> </w:t>
      </w:r>
      <w:r w:rsidR="00E14B05" w:rsidRPr="007D626A">
        <w:rPr>
          <w:b/>
          <w:bCs/>
        </w:rPr>
        <w:br/>
      </w:r>
      <w:r w:rsidR="00E14B05" w:rsidRPr="00E14B05">
        <w:rPr>
          <w:i/>
        </w:rPr>
        <w:t>Abstract Diagram of Differences</w:t>
      </w:r>
      <w:bookmarkEnd w:id="144"/>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7"/>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lastRenderedPageBreak/>
        <w:t>Feature Extraction Process</w:t>
      </w:r>
    </w:p>
    <w:p w14:paraId="3C6B5B0F" w14:textId="7E1C8009"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C435F5">
            <w:rPr>
              <w:noProof/>
            </w:rPr>
            <w:t xml:space="preserve"> (Snee, 2015)</w:t>
          </w:r>
          <w:r>
            <w:fldChar w:fldCharType="end"/>
          </w:r>
        </w:sdtContent>
      </w:sdt>
      <w:r>
        <w:t xml:space="preserve">. When researchers ignore this preparation, it produces garbage-in/garbage-out results. For instance, </w:t>
      </w:r>
      <w:proofErr w:type="spellStart"/>
      <w:r>
        <w:t>Alsudias</w:t>
      </w:r>
      <w:proofErr w:type="spellEnd"/>
      <w:r>
        <w:t xml:space="preserve"> et al. (2014) built an NLP system for predicting where the user was during the submission (e.g., </w:t>
      </w:r>
      <w:r w:rsidR="000C381D">
        <w:t xml:space="preserve">a </w:t>
      </w:r>
      <w:r>
        <w:t>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3A6257BD"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C435F5">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w:t>
      </w:r>
      <w:r>
        <w:lastRenderedPageBreak/>
        <w:t xml:space="preserve">both systems to learn from one another, continuously improving. According to </w:t>
      </w:r>
      <w:proofErr w:type="spellStart"/>
      <w:r>
        <w:t>Fridman</w:t>
      </w:r>
      <w:proofErr w:type="spellEnd"/>
      <w:r>
        <w:t xml:space="preserve"> (2020), detecting Deep Fakes is an arms race because advances in DNN naturally improve GNN results. NPAC leverages this methodology for self-teaching its systems to deliver more accurate content (see Figure 4). The organization’s solution uses the NLP transformer to improve parallelization over LSTM and a second RNN classification network. Periodic snapshots archive the content and model state for offline troubleshooting use cases during t</w:t>
      </w:r>
      <w:del w:id="145" w:author="Nate Bachmeier [AWS-SA]" w:date="2023-02-24T20:46:00Z">
        <w:r w:rsidDel="006F7F25">
          <w:delText>he training process</w:delText>
        </w:r>
      </w:del>
      <w:ins w:id="146" w:author="Nate Bachmeier [AWS-SA]" w:date="2023-02-24T20:46:00Z">
        <w:r w:rsidR="006F7F25">
          <w:t>raining</w:t>
        </w:r>
      </w:ins>
      <w:r>
        <w:t xml:space="preserve">. </w:t>
      </w:r>
    </w:p>
    <w:p w14:paraId="5D9CD5C7" w14:textId="4C0822BD" w:rsidR="00E72F1F" w:rsidRDefault="003A421E" w:rsidP="007D626A">
      <w:pPr>
        <w:pStyle w:val="Caption"/>
        <w:ind w:firstLine="0"/>
      </w:pPr>
      <w:bookmarkStart w:id="147" w:name="_Toc117888021"/>
      <w:r w:rsidRPr="007D626A">
        <w:rPr>
          <w:b/>
          <w:bCs/>
        </w:rPr>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33517C">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101518D0">
            <wp:extent cx="5914359" cy="3333750"/>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28"/>
                    <a:stretch>
                      <a:fillRect/>
                    </a:stretch>
                  </pic:blipFill>
                  <pic:spPr>
                    <a:xfrm>
                      <a:off x="0" y="0"/>
                      <a:ext cx="5985831" cy="3374037"/>
                    </a:xfrm>
                    <a:prstGeom prst="rect">
                      <a:avLst/>
                    </a:prstGeom>
                  </pic:spPr>
                </pic:pic>
              </a:graphicData>
            </a:graphic>
          </wp:inline>
        </w:drawing>
      </w:r>
      <w:bookmarkEnd w:id="147"/>
    </w:p>
    <w:p w14:paraId="64C2161F" w14:textId="77777777" w:rsidR="00E72F1F" w:rsidRDefault="00E72F1F" w:rsidP="007D626A">
      <w:pPr>
        <w:pStyle w:val="Heading2"/>
        <w:ind w:firstLine="0"/>
      </w:pPr>
      <w:bookmarkStart w:id="148" w:name="_Toc127014636"/>
      <w:r>
        <w:t>How does recognizing human activities work</w:t>
      </w:r>
      <w:bookmarkEnd w:id="148"/>
    </w:p>
    <w:p w14:paraId="04D79382" w14:textId="744EE480" w:rsidR="00E72F1F" w:rsidRDefault="00E72F1F" w:rsidP="00DA5CF7">
      <w:r>
        <w:t xml:space="preserve">One critical </w:t>
      </w:r>
      <w:r w:rsidR="00C435F5">
        <w:t xml:space="preserve">CV </w:t>
      </w:r>
      <w:r>
        <w:t xml:space="preserve">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t>
      </w:r>
      <w:r>
        <w:lastRenderedPageBreak/>
        <w:t>with deep learning models (</w:t>
      </w:r>
      <w:proofErr w:type="spellStart"/>
      <w:r w:rsidR="00EF1470">
        <w:t>Banjarey</w:t>
      </w:r>
      <w:proofErr w:type="spellEnd"/>
      <w:r w:rsidR="00EF1470">
        <w:t xml:space="preserve">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t>Convolutional Neural Networks (CNN)</w:t>
      </w:r>
    </w:p>
    <w:p w14:paraId="49D60340" w14:textId="260AEFDA" w:rsidR="00E72F1F" w:rsidRDefault="00C435F5" w:rsidP="00DA5CF7">
      <w:r>
        <w:t>The</w:t>
      </w:r>
      <w:r w:rsidR="00E72F1F">
        <w:t xml:space="preserve"> preceding section examined the biological constructs </w:t>
      </w:r>
      <w:del w:id="149" w:author="Nate Bachmeier [AWS-SA]" w:date="2023-02-24T20:47:00Z">
        <w:r w:rsidR="00E72F1F" w:rsidDel="006F7F25">
          <w:delText>that enable primates’ vision and nature’s solution</w:delText>
        </w:r>
      </w:del>
      <w:ins w:id="150" w:author="Nate Bachmeier [AWS-SA]" w:date="2023-02-24T20:47:00Z">
        <w:r w:rsidR="006F7F25">
          <w:t>enabling primates’ vision and the solution of nature</w:t>
        </w:r>
      </w:ins>
      <w:r w:rsidR="00E72F1F">
        <w:t>.</w:t>
      </w:r>
      <w:r w:rsidR="00097912">
        <w:t xml:space="preserve"> </w:t>
      </w:r>
      <w:r w:rsidR="00E72F1F">
        <w:t xml:space="preserve">A neural network consists of three building blocks' input, hidden, and output layers. For instance, an animal image classification system might assign 64x64 pixel images into ten predetermined categories. This example requires an input layer with 4096 neurons, an output layer of ten </w:t>
      </w:r>
      <w:del w:id="151" w:author="Nate Bachmeier [AWS-SA]" w:date="2023-02-24T20:47:00Z">
        <w:r w:rsidDel="006F7F25">
          <w:delText xml:space="preserve">of </w:delText>
        </w:r>
      </w:del>
      <w:r w:rsidR="00E72F1F">
        <w:t>neurons, and some hidden layers in the middle. Adding more hidden layers enables extracting more details from the image, similar to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5422DF">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06468A89" w:rsidR="00E72F1F" w:rsidRPr="00A524F4" w:rsidRDefault="00E72F1F" w:rsidP="00DA5CF7">
      <w:r>
        <w:t xml:space="preserve">Experts suggest </w:t>
      </w:r>
      <w:del w:id="152" w:author="Nate Bachmeier [AWS-SA]" w:date="2023-02-24T20:47:00Z">
        <w:r w:rsidDel="006F7F25">
          <w:delText xml:space="preserve">that </w:delText>
        </w:r>
      </w:del>
      <w:r>
        <w:t>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C435F5">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C435F5">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7A0ED468" w14:textId="31FA214D" w:rsidR="00097912" w:rsidRDefault="005B0D64" w:rsidP="00097912">
      <w:pPr>
        <w:pStyle w:val="Caption"/>
        <w:ind w:firstLine="0"/>
        <w:rPr>
          <w:i/>
        </w:rPr>
      </w:pPr>
      <w:bookmarkStart w:id="153" w:name="_Toc117888022"/>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33517C">
        <w:rPr>
          <w:b/>
          <w:bCs/>
          <w:noProof/>
        </w:rPr>
        <w:t>16</w:t>
      </w:r>
      <w:r w:rsidRPr="00097912">
        <w:rPr>
          <w:b/>
          <w:bCs/>
          <w:noProof/>
        </w:rPr>
        <w:fldChar w:fldCharType="end"/>
      </w:r>
      <w:r w:rsidRPr="00097912">
        <w:rPr>
          <w:b/>
          <w:bCs/>
        </w:rPr>
        <w:br/>
      </w:r>
      <w:r w:rsidRPr="005B0D64">
        <w:rPr>
          <w:i/>
        </w:rPr>
        <w:t>Network Structure</w:t>
      </w:r>
      <w:bookmarkEnd w:id="153"/>
    </w:p>
    <w:p w14:paraId="1BFAC327" w14:textId="48C2F3C6" w:rsidR="00E72F1F" w:rsidRPr="00097912" w:rsidRDefault="00E72F1F" w:rsidP="00097912">
      <w:pPr>
        <w:pStyle w:val="Caption"/>
        <w:ind w:firstLine="0"/>
        <w:rPr>
          <w:i/>
        </w:rPr>
      </w:pPr>
      <w:r>
        <w:rPr>
          <w:noProof/>
        </w:rPr>
        <w:drawing>
          <wp:inline distT="0" distB="0" distL="0" distR="0" wp14:anchorId="355D30C4" wp14:editId="2D3C3322">
            <wp:extent cx="4933950" cy="3740801"/>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2084" cy="3746968"/>
                    </a:xfrm>
                    <a:prstGeom prst="rect">
                      <a:avLst/>
                    </a:prstGeom>
                    <a:noFill/>
                    <a:ln>
                      <a:noFill/>
                    </a:ln>
                  </pic:spPr>
                </pic:pic>
              </a:graphicData>
            </a:graphic>
          </wp:inline>
        </w:drawing>
      </w:r>
    </w:p>
    <w:p w14:paraId="7E1D7047" w14:textId="77777777" w:rsidR="00E72F1F" w:rsidRDefault="00E72F1F" w:rsidP="00097912">
      <w:pPr>
        <w:pStyle w:val="Heading2"/>
        <w:ind w:firstLine="0"/>
      </w:pPr>
      <w:bookmarkStart w:id="154" w:name="_Toc127014637"/>
      <w:r>
        <w:t>How do dynamic environment simulations work</w:t>
      </w:r>
      <w:bookmarkEnd w:id="154"/>
    </w:p>
    <w:p w14:paraId="4A694E13" w14:textId="33A83F9A" w:rsidR="00E72F1F" w:rsidRPr="00536345" w:rsidRDefault="00CB70ED" w:rsidP="00DA5CF7">
      <w:r>
        <w:t xml:space="preserve">This section </w:t>
      </w:r>
      <w:r w:rsidR="00E72F1F">
        <w:t>is a placeholder for literature review material during the Unity versus ROS selection process. An initial proof-of-concept suggests that both solutions meet the requirements. Future investigation may</w:t>
      </w:r>
      <w:r>
        <w:t xml:space="preserve"> </w:t>
      </w:r>
      <w:r w:rsidR="00E72F1F">
        <w:t>be necessary during the fourth chapter</w:t>
      </w:r>
    </w:p>
    <w:p w14:paraId="44E51986" w14:textId="77777777" w:rsidR="00E72F1F" w:rsidRDefault="00E72F1F" w:rsidP="00097912">
      <w:pPr>
        <w:pStyle w:val="Heading3"/>
        <w:ind w:firstLine="0"/>
      </w:pPr>
      <w:r>
        <w:t>Methods</w:t>
      </w:r>
    </w:p>
    <w:p w14:paraId="241115BA" w14:textId="227241AA" w:rsidR="00E72F1F" w:rsidRPr="00536345" w:rsidRDefault="00CB70ED" w:rsidP="00097912">
      <w:pPr>
        <w:ind w:firstLine="0"/>
      </w:pPr>
      <w:r>
        <w:t xml:space="preserve">This section reserves a placeholder for </w:t>
      </w:r>
      <w:r w:rsidR="00E72F1F">
        <w:t>future investigation into best practices</w:t>
      </w:r>
    </w:p>
    <w:p w14:paraId="3E7B5790" w14:textId="77777777" w:rsidR="00E72F1F" w:rsidRDefault="00E72F1F" w:rsidP="00097912">
      <w:pPr>
        <w:pStyle w:val="Heading3"/>
        <w:ind w:firstLine="0"/>
      </w:pPr>
      <w:r>
        <w:t>Unity-based</w:t>
      </w:r>
    </w:p>
    <w:p w14:paraId="1CDB04BC" w14:textId="3E1E798C" w:rsidR="00E72F1F" w:rsidRPr="00536345" w:rsidRDefault="00E72F1F" w:rsidP="00097912">
      <w:pPr>
        <w:ind w:firstLine="0"/>
      </w:pPr>
      <w:r>
        <w:t xml:space="preserve">Placeholder for anything </w:t>
      </w:r>
      <w:r w:rsidR="00383CF5">
        <w:t>Unity-</w:t>
      </w:r>
      <w:r>
        <w:t>specific.</w:t>
      </w:r>
    </w:p>
    <w:p w14:paraId="19515679" w14:textId="77777777" w:rsidR="00E72F1F" w:rsidRDefault="00E72F1F" w:rsidP="00097912">
      <w:pPr>
        <w:pStyle w:val="Heading2"/>
        <w:ind w:firstLine="0"/>
      </w:pPr>
      <w:bookmarkStart w:id="155" w:name="_Toc127014638"/>
      <w:r>
        <w:lastRenderedPageBreak/>
        <w:t>Computer vision and autonomous driving</w:t>
      </w:r>
      <w:bookmarkEnd w:id="155"/>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47C8CEE1" w:rsidR="00E72F1F" w:rsidRDefault="00E72F1F" w:rsidP="00DA5CF7">
      <w:r>
        <w:t xml:space="preserve">Machine learning can enhance every aspect of the drive, from extending the physical parts’ lifespan to increasing the driver’s overall satisfaction. Figure 1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under a different pillar, safety. However, safety systems could </w:t>
      </w:r>
      <w:del w:id="156" w:author="Nate Bachmeier [AWS-SA]" w:date="2023-02-24T20:47:00Z">
        <w:r w:rsidDel="006F7F25">
          <w:delText>exist in the same capacity using more traditional input interfaces</w:delText>
        </w:r>
      </w:del>
      <w:ins w:id="157" w:author="Nate Bachmeier [AWS-SA]" w:date="2023-02-24T20:47:00Z">
        <w:r w:rsidR="006F7F25">
          <w:t>use more traditional input interfaces in the same capacity</w:t>
        </w:r>
      </w:ins>
      <w:r>
        <w:t>, making this example fall under convenience.</w:t>
      </w:r>
    </w:p>
    <w:p w14:paraId="08A46285" w14:textId="6E5A9F96" w:rsidR="00541718" w:rsidRPr="00541718" w:rsidRDefault="00541718" w:rsidP="00097912">
      <w:pPr>
        <w:pStyle w:val="Caption"/>
        <w:ind w:firstLine="0"/>
        <w:rPr>
          <w:i/>
        </w:rPr>
      </w:pPr>
      <w:bookmarkStart w:id="158" w:name="_Toc117888023"/>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33517C">
        <w:rPr>
          <w:b/>
          <w:bCs/>
          <w:noProof/>
        </w:rPr>
        <w:t>17</w:t>
      </w:r>
      <w:r w:rsidRPr="00097912">
        <w:rPr>
          <w:b/>
          <w:bCs/>
          <w:noProof/>
        </w:rPr>
        <w:fldChar w:fldCharType="end"/>
      </w:r>
      <w:r>
        <w:br/>
      </w:r>
      <w:r w:rsidRPr="00541718">
        <w:rPr>
          <w:i/>
        </w:rPr>
        <w:t>Taxonomy of Example Use-Cases</w:t>
      </w:r>
      <w:bookmarkEnd w:id="158"/>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6C2153F0" w14:textId="77777777" w:rsidR="00E72F1F" w:rsidRDefault="00E72F1F" w:rsidP="00097912">
      <w:pPr>
        <w:pStyle w:val="Heading3"/>
        <w:ind w:firstLine="0"/>
      </w:pPr>
      <w:r>
        <w:t>Data collection process</w:t>
      </w:r>
    </w:p>
    <w:p w14:paraId="559E1C24" w14:textId="6708B359" w:rsidR="00E72F1F" w:rsidRDefault="00E72F1F" w:rsidP="00DA5CF7">
      <w:r>
        <w:t>Since covering each use case in full detail would fill multiple books, this section reviews these user scenarios’ commonalit</w:t>
      </w:r>
      <w:r w:rsidR="00C435F5">
        <w:t>ies</w:t>
      </w:r>
      <w:r>
        <w:t xml:space="preserve">. The lifeblood of these systems is data, and only through </w:t>
      </w:r>
      <w:r>
        <w:lastRenderedPageBreak/>
        <w:t xml:space="preserve">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w:t>
      </w:r>
      <w:del w:id="159" w:author="Nate Bachmeier [AWS-SA]" w:date="2023-02-24T20:47:00Z">
        <w:r w:rsidDel="006F7F25">
          <w:delText xml:space="preserve">also </w:delText>
        </w:r>
      </w:del>
      <w:r>
        <w:t>needs more examples to cover each scenario.</w:t>
      </w:r>
    </w:p>
    <w:p w14:paraId="2DAA77F5" w14:textId="27B0E05A" w:rsidR="00E72F1F" w:rsidRDefault="00E72F1F" w:rsidP="00DA5CF7">
      <w:r>
        <w:t xml:space="preserve">Consider the analogy of building an All-Wheel-Drive (AWD) feature that only knows about Florida’s flat tropical roads. Despite the engineers' best efforts, the vehicle will </w:t>
      </w:r>
      <w:del w:id="160" w:author="Nate Bachmeier [AWS-SA]" w:date="2023-02-24T20:47:00Z">
        <w:r w:rsidDel="006F7F25">
          <w:delText xml:space="preserve">encounter challenges </w:delText>
        </w:r>
        <w:r w:rsidR="00C435F5" w:rsidDel="006F7F25">
          <w:delText>i</w:delText>
        </w:r>
        <w:r w:rsidDel="006F7F25">
          <w:delText>n Colorado’s ice-covered mountainous</w:delText>
        </w:r>
      </w:del>
      <w:ins w:id="161" w:author="Nate Bachmeier [AWS-SA]" w:date="2023-02-24T20:47:00Z">
        <w:r w:rsidR="006F7F25">
          <w:t>face challenges in Colorado’s ice-covered mountain</w:t>
        </w:r>
      </w:ins>
      <w:r>
        <w:t xml:space="preserve"> climbs. Similar behaviors exist across the autonomous vehicle supply chain, demanding either (a) more data or (b) more erroneous assumptions. This trade-off introduces acceptable feature risks in specific situations (e.g., entertainment modules) and undesirable consequences for others (e.g., safety modules).</w:t>
      </w:r>
    </w:p>
    <w:p w14:paraId="110DFFB2" w14:textId="0BD144A9" w:rsidR="004A7CE6" w:rsidRPr="004A7CE6" w:rsidRDefault="004A7CE6" w:rsidP="00D400F7">
      <w:pPr>
        <w:pStyle w:val="Caption"/>
        <w:ind w:firstLine="0"/>
        <w:rPr>
          <w:i/>
        </w:rPr>
      </w:pPr>
      <w:bookmarkStart w:id="162" w:name="_Toc117888024"/>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33517C">
        <w:rPr>
          <w:b/>
          <w:bCs/>
          <w:noProof/>
        </w:rPr>
        <w:t>18</w:t>
      </w:r>
      <w:r w:rsidRPr="00D400F7">
        <w:rPr>
          <w:b/>
          <w:bCs/>
          <w:noProof/>
        </w:rPr>
        <w:fldChar w:fldCharType="end"/>
      </w:r>
      <w:r w:rsidRPr="00D400F7">
        <w:rPr>
          <w:b/>
          <w:bCs/>
        </w:rPr>
        <w:br/>
      </w:r>
      <w:r w:rsidRPr="004A7CE6">
        <w:rPr>
          <w:i/>
        </w:rPr>
        <w:t>System Design</w:t>
      </w:r>
      <w:bookmarkEnd w:id="162"/>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5"/>
                    <a:stretch>
                      <a:fillRect/>
                    </a:stretch>
                  </pic:blipFill>
                  <pic:spPr>
                    <a:xfrm>
                      <a:off x="0" y="0"/>
                      <a:ext cx="5912173" cy="2570152"/>
                    </a:xfrm>
                    <a:prstGeom prst="rect">
                      <a:avLst/>
                    </a:prstGeom>
                  </pic:spPr>
                </pic:pic>
              </a:graphicData>
            </a:graphic>
          </wp:inline>
        </w:drawing>
      </w:r>
    </w:p>
    <w:p w14:paraId="3F986D8C" w14:textId="40D1D88B"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5422DF">
            <w:rPr>
              <w:noProof/>
            </w:rPr>
            <w:t xml:space="preserve"> (Fridman, 2020)</w:t>
          </w:r>
          <w:r>
            <w:fldChar w:fldCharType="end"/>
          </w:r>
        </w:sdtContent>
      </w:sdt>
      <w:r>
        <w:t xml:space="preserve">. These systems utilize a feedback loop between a Generative Neural Network (GNN) and Discriminator </w:t>
      </w:r>
      <w:r>
        <w:lastRenderedPageBreak/>
        <w:t>Neural Network (DNN). Each iteration outputs a ‘Deep-Fake’ asset and assesses its validity (see Figure 3). Under this process, both systems learn from one another, continuously improving their expertise.</w:t>
      </w:r>
    </w:p>
    <w:p w14:paraId="2360B212" w14:textId="0DAF812F" w:rsidR="0049778A" w:rsidRPr="0049778A" w:rsidRDefault="0049778A" w:rsidP="00D400F7">
      <w:pPr>
        <w:pStyle w:val="Caption"/>
        <w:ind w:firstLine="0"/>
        <w:rPr>
          <w:i/>
        </w:rPr>
      </w:pPr>
      <w:bookmarkStart w:id="163" w:name="_Toc117888025"/>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33517C">
        <w:rPr>
          <w:b/>
          <w:bCs/>
          <w:noProof/>
        </w:rPr>
        <w:t>19</w:t>
      </w:r>
      <w:r w:rsidRPr="00D400F7">
        <w:rPr>
          <w:b/>
          <w:bCs/>
          <w:noProof/>
        </w:rPr>
        <w:fldChar w:fldCharType="end"/>
      </w:r>
      <w:r w:rsidR="00BD4565" w:rsidRPr="00310DC2">
        <w:br/>
      </w:r>
      <w:r w:rsidRPr="0049778A">
        <w:rPr>
          <w:i/>
        </w:rPr>
        <w:t>Training Configuration</w:t>
      </w:r>
      <w:bookmarkEnd w:id="163"/>
    </w:p>
    <w:p w14:paraId="53B1D7AC" w14:textId="77777777" w:rsidR="00E72F1F" w:rsidRPr="00535E4F" w:rsidRDefault="00E72F1F" w:rsidP="00D400F7">
      <w:pPr>
        <w:ind w:firstLine="0"/>
      </w:pPr>
      <w:r>
        <w:rPr>
          <w:noProof/>
        </w:rPr>
        <w:drawing>
          <wp:inline distT="0" distB="0" distL="0" distR="0" wp14:anchorId="75218F1C" wp14:editId="02695A43">
            <wp:extent cx="5600700" cy="3310412"/>
            <wp:effectExtent l="0" t="0" r="0" b="444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stretch>
                      <a:fillRect/>
                    </a:stretch>
                  </pic:blipFill>
                  <pic:spPr>
                    <a:xfrm>
                      <a:off x="0" y="0"/>
                      <a:ext cx="5815364" cy="3437294"/>
                    </a:xfrm>
                    <a:prstGeom prst="rect">
                      <a:avLst/>
                    </a:prstGeom>
                  </pic:spPr>
                </pic:pic>
              </a:graphicData>
            </a:graphic>
          </wp:inline>
        </w:drawing>
      </w:r>
    </w:p>
    <w:p w14:paraId="68ABBDF2" w14:textId="76B9015A"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C435F5">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lastRenderedPageBreak/>
        <w:t>Safety Control Systems</w:t>
      </w:r>
    </w:p>
    <w:p w14:paraId="43846237" w14:textId="0A40111B"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C435F5">
            <w:rPr>
              <w:noProof/>
            </w:rPr>
            <w:t xml:space="preserve"> (CDC, 2016)</w:t>
          </w:r>
          <w:r>
            <w:fldChar w:fldCharType="end"/>
          </w:r>
        </w:sdtContent>
      </w:sdt>
      <w:r>
        <w:t>. These statistics are unacceptably high and require innovations that increase all participants’ safety on the road (see Figure 20). Artificial intelligence can assist in these scenarios by collecting sensor data and predicting risks and opportunities. However, numerous open problems exist throughout the safety domain. These challenges should not discourage investments in these areas as they are essential to public safety.</w:t>
      </w:r>
    </w:p>
    <w:p w14:paraId="11DC3EC5" w14:textId="6EC6FDAF" w:rsidR="00B92EC6" w:rsidRPr="000C1B34" w:rsidRDefault="00B92EC6" w:rsidP="000C1B34">
      <w:pPr>
        <w:pStyle w:val="Caption"/>
        <w:ind w:firstLine="0"/>
        <w:rPr>
          <w:i/>
          <w:iCs w:val="0"/>
        </w:rPr>
      </w:pPr>
      <w:bookmarkStart w:id="164" w:name="_Toc117888026"/>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33517C">
        <w:rPr>
          <w:b/>
          <w:bCs/>
          <w:noProof/>
        </w:rPr>
        <w:t>20</w:t>
      </w:r>
      <w:r w:rsidRPr="00310DC2">
        <w:rPr>
          <w:b/>
          <w:bCs/>
          <w:noProof/>
        </w:rPr>
        <w:fldChar w:fldCharType="end"/>
      </w:r>
      <w:r>
        <w:br/>
      </w:r>
      <w:r w:rsidRPr="000C1B34">
        <w:rPr>
          <w:i/>
          <w:iCs w:val="0"/>
        </w:rPr>
        <w:t>Taxonomy of Participants and Example Challenges</w:t>
      </w:r>
      <w:bookmarkEnd w:id="164"/>
    </w:p>
    <w:p w14:paraId="70C4145F" w14:textId="77777777" w:rsidR="00E72F1F" w:rsidRDefault="00E72F1F" w:rsidP="000C1B34">
      <w:pPr>
        <w:ind w:firstLine="0"/>
      </w:pPr>
      <w:r>
        <w:rPr>
          <w:noProof/>
        </w:rPr>
        <w:drawing>
          <wp:inline distT="0" distB="0" distL="0" distR="0" wp14:anchorId="69AD687C" wp14:editId="4BDC879C">
            <wp:extent cx="5829300" cy="4895850"/>
            <wp:effectExtent l="0" t="0" r="76200"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2D4E7A92" w14:textId="77777777" w:rsidR="00E72F1F" w:rsidRDefault="00E72F1F" w:rsidP="00DA5CF7">
      <w:r>
        <w:lastRenderedPageBreak/>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if avoiding the pedestrian requires killing the driver— what calculus dictates that 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w:t>
      </w:r>
      <w:proofErr w:type="spellStart"/>
      <w:r>
        <w:t>Fridman</w:t>
      </w:r>
      <w:proofErr w:type="spellEnd"/>
      <w:r>
        <w:t>, 2020). However, continuing to scale these monolithic expert systems is challenging.</w:t>
      </w:r>
    </w:p>
    <w:p w14:paraId="738523ED" w14:textId="77777777" w:rsidR="002029F2" w:rsidRDefault="002029F2">
      <w:pPr>
        <w:spacing w:after="160" w:line="259" w:lineRule="auto"/>
        <w:ind w:firstLine="0"/>
        <w:rPr>
          <w:b/>
          <w:bCs/>
          <w:iCs/>
          <w:szCs w:val="18"/>
        </w:rPr>
      </w:pPr>
      <w:r>
        <w:rPr>
          <w:b/>
          <w:bCs/>
        </w:rPr>
        <w:br w:type="page"/>
      </w:r>
    </w:p>
    <w:p w14:paraId="2A67EF23" w14:textId="3AD4E1F9" w:rsidR="000079EB" w:rsidRPr="000079EB" w:rsidRDefault="000079EB" w:rsidP="00147510">
      <w:pPr>
        <w:pStyle w:val="Caption"/>
        <w:ind w:firstLine="0"/>
        <w:rPr>
          <w:i/>
        </w:rPr>
      </w:pPr>
      <w:bookmarkStart w:id="165" w:name="_Toc117888027"/>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33517C">
        <w:rPr>
          <w:b/>
          <w:bCs/>
          <w:noProof/>
        </w:rPr>
        <w:t>21</w:t>
      </w:r>
      <w:r w:rsidRPr="00310DC2">
        <w:rPr>
          <w:b/>
          <w:bCs/>
          <w:noProof/>
        </w:rPr>
        <w:fldChar w:fldCharType="end"/>
      </w:r>
      <w:r>
        <w:br/>
      </w:r>
      <w:r w:rsidRPr="000079EB">
        <w:rPr>
          <w:i/>
        </w:rPr>
        <w:t>Example Microservice Architecture</w:t>
      </w:r>
      <w:bookmarkEnd w:id="165"/>
    </w:p>
    <w:p w14:paraId="315C590C" w14:textId="77777777" w:rsidR="00E72F1F" w:rsidRDefault="00E72F1F" w:rsidP="00147510">
      <w:pPr>
        <w:ind w:firstLine="0"/>
      </w:pPr>
      <w:r>
        <w:rPr>
          <w:noProof/>
        </w:rPr>
        <w:drawing>
          <wp:inline distT="0" distB="0" distL="0" distR="0" wp14:anchorId="384983B7" wp14:editId="774EC437">
            <wp:extent cx="6070393" cy="2219325"/>
            <wp:effectExtent l="0" t="0" r="698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2"/>
                    <a:stretch>
                      <a:fillRect/>
                    </a:stretch>
                  </pic:blipFill>
                  <pic:spPr>
                    <a:xfrm>
                      <a:off x="0" y="0"/>
                      <a:ext cx="6863920" cy="2509437"/>
                    </a:xfrm>
                    <a:prstGeom prst="rect">
                      <a:avLst/>
                    </a:prstGeom>
                  </pic:spPr>
                </pic:pic>
              </a:graphicData>
            </a:graphic>
          </wp:inline>
        </w:drawing>
      </w:r>
    </w:p>
    <w:p w14:paraId="3ED0EB77" w14:textId="7FA9D356" w:rsidR="00E72F1F" w:rsidRPr="00D03B25" w:rsidRDefault="00E72F1F" w:rsidP="00DA5CF7">
      <w:pPr>
        <w:rPr>
          <w:i/>
          <w:iCs/>
        </w:rPr>
      </w:pPr>
      <w:r>
        <w:t>V-TORCS (Virtual Open Racing Car Simulation) and other modern architectures address these issues using ensemble and multi-task learning methods (Li et al., 2019). Consider a 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361EA489" w:rsidR="00E72F1F"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C435F5">
            <w:rPr>
              <w:noProof/>
            </w:rPr>
            <w:t xml:space="preserve"> (Ford, 2012)</w:t>
          </w:r>
          <w:r>
            <w:fldChar w:fldCharType="end"/>
          </w:r>
        </w:sdtContent>
      </w:sdt>
      <w:r>
        <w:t xml:space="preserve">. Assuming a driver purchases a $25,000 car and keeps it that entire usable period, they will likely spend at least that much on fuel and repairs (see Table 7). Data </w:t>
      </w:r>
      <w:r>
        <w:lastRenderedPageBreak/>
        <w:t>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7E004E8A" w14:textId="244F63C0" w:rsidR="00A125F3" w:rsidRPr="00A125F3" w:rsidRDefault="00A125F3" w:rsidP="00147510">
      <w:pPr>
        <w:pStyle w:val="Caption"/>
        <w:ind w:firstLine="0"/>
        <w:rPr>
          <w:i/>
        </w:rPr>
      </w:pPr>
      <w:bookmarkStart w:id="166" w:name="_Toc117887988"/>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E16572">
        <w:rPr>
          <w:b/>
          <w:bCs/>
          <w:noProof/>
        </w:rPr>
        <w:t>8</w:t>
      </w:r>
      <w:r w:rsidRPr="00147510">
        <w:rPr>
          <w:b/>
          <w:bCs/>
          <w:noProof/>
        </w:rPr>
        <w:fldChar w:fldCharType="end"/>
      </w:r>
      <w:r>
        <w:br/>
      </w:r>
      <w:r w:rsidRPr="00A125F3">
        <w:rPr>
          <w:i/>
        </w:rPr>
        <w:t>Ongoing Fees</w:t>
      </w:r>
      <w:bookmarkEnd w:id="166"/>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2B4E2ED0"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9522A45" w14:textId="77777777" w:rsidR="00E72F1F" w:rsidRPr="00E90EC1" w:rsidRDefault="00E72F1F" w:rsidP="00DA5CF7"/>
        </w:tc>
        <w:tc>
          <w:tcPr>
            <w:tcW w:w="4675" w:type="dxa"/>
          </w:tcPr>
          <w:p w14:paraId="602CA1F5"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pPr>
          </w:p>
        </w:tc>
      </w:tr>
      <w:tr w:rsidR="00E72F1F" w14:paraId="5DB61A1C"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$26,700</w:t>
            </w:r>
          </w:p>
        </w:tc>
      </w:tr>
    </w:tbl>
    <w:p w14:paraId="2E148E46" w14:textId="77777777" w:rsidR="00E72F1F" w:rsidRDefault="00E72F1F" w:rsidP="00DA5CF7"/>
    <w:p w14:paraId="65A2CEB2" w14:textId="4DF722C3" w:rsidR="00E72F1F" w:rsidRDefault="00E72F1F" w:rsidP="00DA5CF7">
      <w:r>
        <w:t>When the driver has advance notice that a component is likely to fail, they can schedule the maintenance and minimize costs. The Preventative Maintenance System (PMS) provides this capability by collecting component-level telemetry and looking for anomalous metrics (see Figure 4).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C435F5">
            <w:rPr>
              <w:noProof/>
            </w:rPr>
            <w:t xml:space="preserve"> (Jackson &amp; Rege, 2019)</w:t>
          </w:r>
          <w:r>
            <w:fldChar w:fldCharType="end"/>
          </w:r>
        </w:sdtContent>
      </w:sdt>
      <w:r>
        <w:t xml:space="preserve">. Next, the curated call flows into a Recurrent Neural Network (RNN), which uses sequences of previous </w:t>
      </w:r>
      <w:r>
        <w:lastRenderedPageBreak/>
        <w:t>tokens to predict future values (Keller et al., 2016). An anomaly exists when new observations deviate from these predictions and needs to surface in a decision</w:t>
      </w:r>
      <w:r w:rsidR="00C435F5">
        <w:t>-</w:t>
      </w:r>
      <w:r>
        <w:t>control process.</w:t>
      </w:r>
    </w:p>
    <w:p w14:paraId="0B2F05AA" w14:textId="01C6744B" w:rsidR="00E72F1F" w:rsidRDefault="00251EDA" w:rsidP="00DB15A3">
      <w:pPr>
        <w:pStyle w:val="Caption"/>
        <w:ind w:firstLine="0"/>
      </w:pPr>
      <w:bookmarkStart w:id="167" w:name="_Toc117888028"/>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33517C">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3"/>
                    <a:stretch>
                      <a:fillRect/>
                    </a:stretch>
                  </pic:blipFill>
                  <pic:spPr>
                    <a:xfrm>
                      <a:off x="0" y="0"/>
                      <a:ext cx="5492173" cy="3132341"/>
                    </a:xfrm>
                    <a:prstGeom prst="rect">
                      <a:avLst/>
                    </a:prstGeom>
                  </pic:spPr>
                </pic:pic>
              </a:graphicData>
            </a:graphic>
          </wp:inline>
        </w:drawing>
      </w:r>
      <w:bookmarkEnd w:id="167"/>
    </w:p>
    <w:p w14:paraId="25F8F339" w14:textId="77777777" w:rsidR="00E72F1F" w:rsidRDefault="00E72F1F" w:rsidP="00DB15A3">
      <w:pPr>
        <w:pStyle w:val="Heading3"/>
        <w:ind w:firstLine="0"/>
      </w:pPr>
      <w:r>
        <w:t>Smart City Integration</w:t>
      </w:r>
    </w:p>
    <w:p w14:paraId="5A97887A" w14:textId="5C9CB48D" w:rsidR="00E72F1F" w:rsidRDefault="00E72F1F" w:rsidP="00DA5CF7">
      <w:r>
        <w:t>The future evolution of city planning makes urban areas highly connected with fast wireless networking and intelligent machines emitting enormous telemetry data volumes (</w:t>
      </w:r>
      <w:proofErr w:type="spellStart"/>
      <w:r>
        <w:t>Balduccini</w:t>
      </w:r>
      <w:proofErr w:type="spellEnd"/>
      <w:r>
        <w:t xml:space="preserve">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C435F5">
            <w:rPr>
              <w:noProof/>
            </w:rPr>
            <w:t xml:space="preserve"> (Cohen, 2013)</w:t>
          </w:r>
          <w:r>
            <w:fldChar w:fldCharType="end"/>
          </w:r>
        </w:sdtContent>
      </w:sdt>
      <w:r>
        <w:t xml:space="preserve">. Modernizing these areas will require significant infrastructure investments, </w:t>
      </w:r>
      <w:r>
        <w:lastRenderedPageBreak/>
        <w:t xml:space="preserve">consensus on V2X communication protocols, and machines implementing those standards. Machine learning technologies </w:t>
      </w:r>
      <w:del w:id="168" w:author="Nate Bachmeier [AWS-SA]" w:date="2023-02-24T20:48:00Z">
        <w:r w:rsidDel="006F7F25">
          <w:delText>will need to</w:delText>
        </w:r>
      </w:del>
      <w:ins w:id="169" w:author="Nate Bachmeier [AWS-SA]" w:date="2023-02-24T20:48:00Z">
        <w:r w:rsidR="006F7F25">
          <w:t>must</w:t>
        </w:r>
      </w:ins>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3C76D6B8"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del w:id="170" w:author="Nate Bachmeier [AWS-SA]" w:date="2023-02-24T20:48:00Z">
        <w:r w:rsidDel="006F7F25">
          <w:delText>out of</w:delText>
        </w:r>
      </w:del>
      <w:ins w:id="171" w:author="Nate Bachmeier [AWS-SA]" w:date="2023-02-24T20:48:00Z">
        <w:r w:rsidR="006F7F25">
          <w:t>from</w:t>
        </w:r>
      </w:ins>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arise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172" w:name="_Toc127014639"/>
      <w:r>
        <w:t>How does the reproducibility crisis impact ML design</w:t>
      </w:r>
      <w:bookmarkEnd w:id="172"/>
    </w:p>
    <w:p w14:paraId="6B68BDB2" w14:textId="661B4320" w:rsidR="00E72F1F" w:rsidRDefault="00E72F1F" w:rsidP="00DA5CF7">
      <w:r>
        <w:t>There is an abundance of non-reproducible experiments because researchers do not account for nuances in the data collection</w:t>
      </w:r>
      <w:r w:rsidR="00DB15A3">
        <w:t xml:space="preserve"> (Rivera-</w:t>
      </w:r>
      <w:proofErr w:type="spellStart"/>
      <w:r w:rsidR="00DB15A3">
        <w:t>Landos</w:t>
      </w:r>
      <w:proofErr w:type="spellEnd"/>
      <w:r w:rsidR="00DB15A3">
        <w:t xml:space="preserve">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1CF925B4"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w:t>
      </w:r>
      <w:proofErr w:type="spellStart"/>
      <w:r w:rsidR="00DB15A3">
        <w:t>Kilgallon</w:t>
      </w:r>
      <w:proofErr w:type="spellEnd"/>
      <w:r w:rsidR="00DB15A3">
        <w:t xml:space="preserve"> et al., 2017)</w:t>
      </w:r>
      <w:r>
        <w:t xml:space="preserve">. Researchers publish new techniques and present their findings </w:t>
      </w:r>
      <w:r w:rsidR="00A549E3">
        <w:t>using</w:t>
      </w:r>
      <w:r>
        <w:t xml:space="preserve"> open-source products like </w:t>
      </w:r>
      <w:proofErr w:type="spellStart"/>
      <w:r>
        <w:t>FlowDroid</w:t>
      </w:r>
      <w:proofErr w:type="spellEnd"/>
      <w:r>
        <w:t xml:space="preserve">, </w:t>
      </w:r>
      <w:proofErr w:type="spellStart"/>
      <w:r>
        <w:t>AmanDroid</w:t>
      </w:r>
      <w:proofErr w:type="spellEnd"/>
      <w:r>
        <w:t xml:space="preserve">, and </w:t>
      </w:r>
      <w:proofErr w:type="spellStart"/>
      <w:r>
        <w:t>DroidSafe</w:t>
      </w:r>
      <w:proofErr w:type="spellEnd"/>
      <w:r>
        <w:t>. However, the detection rate for those tools is highly dependent on configuration-specific settings</w:t>
      </w:r>
      <w:r w:rsidR="005422DF">
        <w:t xml:space="preserve"> (</w:t>
      </w:r>
      <w:proofErr w:type="spellStart"/>
      <w:r w:rsidR="005422DF">
        <w:t>Qiu</w:t>
      </w:r>
      <w:proofErr w:type="spellEnd"/>
      <w:r w:rsidR="005422DF">
        <w:t xml:space="preserve"> et al., 2018).</w:t>
      </w:r>
      <w:r>
        <w:t xml:space="preserve"> This subtle dependency can be problematic for researchers and small businesses </w:t>
      </w:r>
      <w:del w:id="173" w:author="Nate Bachmeier [AWS-SA]" w:date="2023-02-24T20:48:00Z">
        <w:r w:rsidDel="006F7F25">
          <w:delText>that lack the technical expertise necessary</w:delText>
        </w:r>
      </w:del>
      <w:ins w:id="174" w:author="Nate Bachmeier [AWS-SA]" w:date="2023-02-24T20:48:00Z">
        <w:r w:rsidR="006F7F25">
          <w:t>lacking the technical expertise</w:t>
        </w:r>
      </w:ins>
      <w:r>
        <w:t xml:space="preserve"> to support multiple competing toolchains.</w:t>
      </w:r>
    </w:p>
    <w:p w14:paraId="60E5F45E" w14:textId="74CF653B" w:rsidR="00E72F1F" w:rsidRDefault="00E72F1F" w:rsidP="00DA5CF7">
      <w:del w:id="175" w:author="Nate Bachmeier [AWS-SA]" w:date="2023-02-24T20:48:00Z">
        <w:r w:rsidDel="006F7F25">
          <w:delText>It’s challenging and expensive to recreate many foundational experiments</w:delText>
        </w:r>
      </w:del>
      <w:ins w:id="176" w:author="Nate Bachmeier [AWS-SA]" w:date="2023-02-24T20:48:00Z">
        <w:r w:rsidR="006F7F25">
          <w:t>Recreating many foundational experiments is challenging and expensive</w:t>
        </w:r>
      </w:ins>
      <w:r>
        <w:t xml:space="preserve">, so researchers must assume that previous authors are correct. Unverified facts present a significant risk that can have cascading ramifications. Consider </w:t>
      </w:r>
      <w:proofErr w:type="spellStart"/>
      <w:r>
        <w:t>Majoranas</w:t>
      </w:r>
      <w:proofErr w:type="spellEnd"/>
      <w:r>
        <w:t>,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fldChar w:fldCharType="begin"/>
          </w:r>
          <w:r>
            <w:instrText xml:space="preserve"> CITATION Lan22 \l 1033 </w:instrText>
          </w:r>
          <w:r>
            <w:fldChar w:fldCharType="separate"/>
          </w:r>
          <w:r w:rsidR="00C435F5">
            <w:rPr>
              <w:noProof/>
            </w:rPr>
            <w:t xml:space="preserve"> (Langston, 2022)</w:t>
          </w:r>
          <w:r>
            <w:fldChar w:fldCharType="end"/>
          </w:r>
        </w:sdtContent>
      </w:sdt>
      <w:r>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fldChar w:fldCharType="begin"/>
          </w:r>
          <w:r>
            <w:instrText xml:space="preserve"> CITATION Fro21 \l 1033 </w:instrText>
          </w:r>
          <w:r>
            <w:fldChar w:fldCharType="separate"/>
          </w:r>
          <w:r w:rsidR="00C435F5">
            <w:rPr>
              <w:noProof/>
            </w:rPr>
            <w:t xml:space="preserve"> (Frolov, 2021)</w:t>
          </w:r>
          <w:r>
            <w:fldChar w:fldCharType="end"/>
          </w:r>
        </w:sdtContent>
      </w:sdt>
      <w:r>
        <w:t xml:space="preserve">. After disproving basic expectations, researchers revisited other assumptions and found at least six </w:t>
      </w:r>
      <w:r w:rsidR="005422DF">
        <w:t>false core tenants</w:t>
      </w:r>
      <w:r>
        <w:t xml:space="preserve">. This situation highlights the criticality of </w:t>
      </w:r>
      <w:r>
        <w:lastRenderedPageBreak/>
        <w:t>revalidating technological assumptions. The body of knowledge is never precise and continually evolv</w:t>
      </w:r>
      <w:r w:rsidR="00C435F5">
        <w:t>es</w:t>
      </w:r>
      <w:r>
        <w:t xml:space="preserve"> with new facts.</w:t>
      </w:r>
    </w:p>
    <w:p w14:paraId="70DCA5D1" w14:textId="23B74F51"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C435F5">
            <w:rPr>
              <w:noProof/>
            </w:rPr>
            <w:t>(Miyakawa, 2020, p. 1)</w:t>
          </w:r>
          <w:r>
            <w:fldChar w:fldCharType="end"/>
          </w:r>
        </w:sdtContent>
      </w:sdt>
      <w:r>
        <w:t xml:space="preserve">.” The editor claims to spot these situations by looking for data too perfect, error rates improbable, and study impact too significant. </w:t>
      </w:r>
      <w:del w:id="177" w:author="Nate Bachmeier [AWS-SA]" w:date="2023-02-24T20:48:00Z">
        <w:r w:rsidDel="006F7F25">
          <w:delText xml:space="preserve">It’s relatively easy to catch blatant lies, </w:delText>
        </w:r>
      </w:del>
      <w:ins w:id="178" w:author="Nate Bachmeier [AWS-SA]" w:date="2023-02-24T20:48:00Z">
        <w:r w:rsidR="006F7F25">
          <w:t xml:space="preserve">Catching blatant lies is relatively easy </w:t>
        </w:r>
      </w:ins>
      <w:r>
        <w:t>though humans commonly only cheat a little</w:t>
      </w:r>
      <w:sdt>
        <w:sdtPr>
          <w:id w:val="1832949979"/>
          <w:citation/>
        </w:sdtPr>
        <w:sdtContent>
          <w:r>
            <w:fldChar w:fldCharType="begin"/>
          </w:r>
          <w:r>
            <w:instrText xml:space="preserve"> CITATION Ari09 \l 1033 </w:instrText>
          </w:r>
          <w:r>
            <w:fldChar w:fldCharType="separate"/>
          </w:r>
          <w:r w:rsidR="00C435F5">
            <w:rPr>
              <w:noProof/>
            </w:rPr>
            <w:t xml:space="preserve"> (Ariely, 2009)</w:t>
          </w:r>
          <w:r>
            <w:fldChar w:fldCharType="end"/>
          </w:r>
        </w:sdtContent>
      </w:sdt>
      <w:r>
        <w:t>. Behavioral economists consistently demonstrate that people mispresent small details that lead to a better story with believably exaggerated results (e.g., an 75% accurate score becomes 82%).</w:t>
      </w:r>
    </w:p>
    <w:p w14:paraId="5BD243CD" w14:textId="77777777" w:rsidR="00E72F1F" w:rsidRDefault="00E72F1F" w:rsidP="00DB15A3">
      <w:pPr>
        <w:pStyle w:val="Heading3"/>
        <w:ind w:firstLine="0"/>
      </w:pPr>
      <w:r>
        <w:t>Influence of societal norms and ethical design</w:t>
      </w:r>
    </w:p>
    <w:p w14:paraId="2C7FF97F" w14:textId="24A77BEC"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w:t>
      </w:r>
      <w:proofErr w:type="spellStart"/>
      <w:r>
        <w:t>ladenness</w:t>
      </w:r>
      <w:proofErr w:type="spellEnd"/>
      <w:r>
        <w:t xml:space="preserve"> with bias and mispresents values as evidential factors. They state that researchers are generally well-intentioned and aim to make reliable, repeatable studies. However, it is impractical for those practitioners to wait for results to be flawless, as this means science no longer evolves. Put another way, “all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C435F5">
            <w:rPr>
              <w:noProof/>
            </w:rPr>
            <w:t>(Denis, 2015, p. 3)</w:t>
          </w:r>
          <w:r>
            <w:fldChar w:fldCharType="end"/>
          </w:r>
        </w:sdtContent>
      </w:sdt>
      <w:r>
        <w:t xml:space="preserve">.” The quote infers that it can be challenging to include all aspects of the environment. These external factors can create deltas between expectations and </w:t>
      </w:r>
      <w:r>
        <w:lastRenderedPageBreak/>
        <w:t>reality. 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793AE432"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C435F5">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C435F5">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5542DCC1"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C435F5">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1).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C435F5">
            <w:rPr>
              <w:noProof/>
            </w:rPr>
            <w:t xml:space="preserve"> (García-Pérez, 2012)</w:t>
          </w:r>
          <w:r>
            <w:fldChar w:fldCharType="end"/>
          </w:r>
        </w:sdtContent>
      </w:sdt>
      <w:r>
        <w:t>. Instead, researchers must decide on controls and procedures before even beginning data collection.</w:t>
      </w:r>
    </w:p>
    <w:p w14:paraId="2BA10C6B" w14:textId="269D9FAF" w:rsidR="00E33B08" w:rsidRPr="006305D2" w:rsidRDefault="00E33B08" w:rsidP="00DB15A3">
      <w:pPr>
        <w:pStyle w:val="Caption"/>
        <w:ind w:firstLine="0"/>
        <w:rPr>
          <w:i/>
        </w:rPr>
      </w:pPr>
      <w:bookmarkStart w:id="179" w:name="_Toc117887989"/>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E16572">
        <w:rPr>
          <w:b/>
          <w:bCs/>
          <w:noProof/>
        </w:rPr>
        <w:t>9</w:t>
      </w:r>
      <w:r w:rsidRPr="00DB15A3">
        <w:rPr>
          <w:b/>
          <w:bCs/>
          <w:noProof/>
        </w:rPr>
        <w:fldChar w:fldCharType="end"/>
      </w:r>
      <w:r w:rsidR="006305D2" w:rsidRPr="00DB15A3">
        <w:rPr>
          <w:b/>
          <w:bCs/>
        </w:rPr>
        <w:br/>
      </w:r>
      <w:r w:rsidRPr="006305D2">
        <w:rPr>
          <w:i/>
        </w:rPr>
        <w:t>Threat Sources</w:t>
      </w:r>
      <w:bookmarkEnd w:id="179"/>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5B9DBBBD"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del w:id="180" w:author="Nate Bachmeier [AWS-SA]" w:date="2023-02-24T20:49:00Z">
        <w:r w:rsidR="00E72F1F" w:rsidDel="006F7F25">
          <w:delText>go at odds with</w:delText>
        </w:r>
      </w:del>
      <w:ins w:id="181" w:author="Nate Bachmeier [AWS-SA]" w:date="2023-02-24T20:49:00Z">
        <w:r w:rsidR="006F7F25">
          <w:t>contradict</w:t>
        </w:r>
      </w:ins>
      <w:r w:rsidR="00E72F1F">
        <w:t xml:space="preserve"> the study (external threats). The research team might lack plan</w:t>
      </w:r>
      <w:r w:rsidR="00C435F5">
        <w:t>s</w:t>
      </w:r>
      <w:r w:rsidR="00E72F1F">
        <w:t xml:space="preserve"> to deal with these confounding variables and deviate arbitrarily </w:t>
      </w:r>
      <w:del w:id="182" w:author="Nate Bachmeier [AWS-SA]" w:date="2023-02-24T20:49:00Z">
        <w:r w:rsidR="00E72F1F" w:rsidDel="006F7F25">
          <w:delText xml:space="preserve">exclude </w:delText>
        </w:r>
      </w:del>
      <w:ins w:id="183" w:author="Nate Bachmeier [AWS-SA]" w:date="2023-02-24T20:49:00Z">
        <w:r w:rsidR="006F7F25">
          <w:t>from excluding</w:t>
        </w:r>
        <w:r w:rsidR="006F7F25">
          <w:t xml:space="preserve"> </w:t>
        </w:r>
      </w:ins>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C435F5">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499F6EC9"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C435F5">
            <w:rPr>
              <w:noProof/>
            </w:rPr>
            <w:t xml:space="preserve"> (Owen, 2017)</w:t>
          </w:r>
          <w:r w:rsidRPr="008B5F57">
            <w:fldChar w:fldCharType="end"/>
          </w:r>
        </w:sdtContent>
      </w:sdt>
      <w:r w:rsidRPr="008B5F57">
        <w:t>. Words matter</w:t>
      </w:r>
      <w:ins w:id="184" w:author="Nate Bachmeier [AWS-SA]" w:date="2023-02-24T20:49:00Z">
        <w:r w:rsidR="006F7F25">
          <w:t>,</w:t>
        </w:r>
      </w:ins>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xml:space="preserve">. For instance, the terms such as whitelist and blacklist have </w:t>
      </w:r>
      <w:del w:id="185" w:author="Nate Bachmeier [AWS-SA]" w:date="2023-02-24T20:49:00Z">
        <w:r w:rsidRPr="008B5F57" w:rsidDel="006F7F25">
          <w:delText xml:space="preserve">a </w:delText>
        </w:r>
      </w:del>
      <w:r w:rsidRPr="008B5F57">
        <w:t>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2BC3F4B3"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C435F5">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 xml:space="preserve">After forty years, the ethical code requires modernization to align with evolving worldviews. </w:t>
      </w:r>
      <w:proofErr w:type="spellStart"/>
      <w:r>
        <w:t>Adashi</w:t>
      </w:r>
      <w:proofErr w:type="spellEnd"/>
      <w:r>
        <w:t xml:space="preserve">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proofErr w:type="spellStart"/>
      <w:r w:rsidR="00BD0461">
        <w:t>Adashi</w:t>
      </w:r>
      <w:proofErr w:type="spellEnd"/>
      <w:r w:rsidR="00BD0461">
        <w:t xml:space="preserve">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9F5E8B" w:rsidR="00E72F1F" w:rsidRDefault="00E72F1F" w:rsidP="00BD0461">
      <w:pPr>
        <w:pStyle w:val="Heading2"/>
        <w:ind w:firstLine="0"/>
      </w:pPr>
      <w:bookmarkStart w:id="186" w:name="_Toc127014640"/>
      <w:r>
        <w:t>Ethical considerations of A</w:t>
      </w:r>
      <w:r w:rsidR="004A68E9">
        <w:t>I</w:t>
      </w:r>
      <w:bookmarkEnd w:id="186"/>
    </w:p>
    <w:p w14:paraId="23083D7B" w14:textId="5021DF02" w:rsidR="00E72F1F" w:rsidRDefault="00E72F1F" w:rsidP="00DA5CF7">
      <w:r>
        <w:t>Artificial intelligence is a scary black box that spreads malicious propaganda</w:t>
      </w:r>
      <w:ins w:id="187" w:author="Nate Bachmeier [AWS-SA]" w:date="2023-02-24T20:49:00Z">
        <w:r w:rsidR="006F7F25">
          <w:t>,</w:t>
        </w:r>
      </w:ins>
      <w:del w:id="188" w:author="Nate Bachmeier [AWS-SA]" w:date="2023-02-24T20:49:00Z">
        <w:r w:rsidDel="006F7F25">
          <w:delText>,</w:delText>
        </w:r>
      </w:del>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xml:space="preserve">; </w:t>
      </w:r>
      <w:proofErr w:type="spellStart"/>
      <w:r w:rsidR="004A68E9">
        <w:t>Wildberger</w:t>
      </w:r>
      <w:proofErr w:type="spellEnd"/>
      <w:r w:rsidR="004A68E9">
        <w:t>, 1996</w:t>
      </w:r>
      <w:r>
        <w:t xml:space="preserve">). Instead, organizations </w:t>
      </w:r>
      <w:del w:id="189" w:author="Nate Bachmeier [AWS-SA]" w:date="2023-02-24T20:49:00Z">
        <w:r w:rsidDel="006F7F25">
          <w:delText>need to</w:delText>
        </w:r>
      </w:del>
      <w:ins w:id="190" w:author="Nate Bachmeier [AWS-SA]" w:date="2023-02-24T20:49:00Z">
        <w:r w:rsidR="006F7F25">
          <w:t>must</w:t>
        </w:r>
      </w:ins>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proofErr w:type="spellStart"/>
      <w:r w:rsidR="004A68E9">
        <w:t>Boire</w:t>
      </w:r>
      <w:proofErr w:type="spellEnd"/>
      <w:r w:rsidR="004A68E9">
        <w:t xml:space="preserve">, 2017; </w:t>
      </w:r>
      <w:proofErr w:type="spellStart"/>
      <w:r>
        <w:t>Heer</w:t>
      </w:r>
      <w:proofErr w:type="spellEnd"/>
      <w:r>
        <w:t xml:space="preserve">,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34E6A54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becomes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7777777"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should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people unjustifiably long.  </w:t>
      </w:r>
    </w:p>
    <w:p w14:paraId="302B04A8" w14:textId="2B7295F6"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C435F5">
            <w:rPr>
              <w:noProof/>
            </w:rPr>
            <w:t xml:space="preserve"> (Hole &amp; Ahmad, 2019)</w:t>
          </w:r>
          <w:r>
            <w:fldChar w:fldCharType="end"/>
          </w:r>
        </w:sdtContent>
      </w:sdt>
      <w:r>
        <w:t>. Until artificial brains can rationalize abstract thought, humans must perform this task.</w:t>
      </w:r>
    </w:p>
    <w:p w14:paraId="7D5E5BFF" w14:textId="5C670C56"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C435F5">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C435F5">
            <w:rPr>
              <w:noProof/>
            </w:rPr>
            <w:t>(Kane, 2019)</w:t>
          </w:r>
          <w:r>
            <w:fldChar w:fldCharType="end"/>
          </w:r>
        </w:sdtContent>
      </w:sdt>
      <w:r>
        <w:t>. Delivering on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2F309802"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w:t>
      </w:r>
      <w:proofErr w:type="spellStart"/>
      <w:r>
        <w:t>Guiffrida</w:t>
      </w:r>
      <w:proofErr w:type="spellEnd"/>
      <w:r>
        <w:t xml:space="preserve"> et al., 2018). For instance, machines cannot reason about their instructions, so can the courts hold </w:t>
      </w:r>
      <w:r>
        <w:rPr>
          <w:i/>
          <w:iCs/>
        </w:rPr>
        <w:t>them</w:t>
      </w:r>
      <w:r>
        <w:t xml:space="preserve"> 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5FE74C0F" w:rsidR="00E72F1F" w:rsidRPr="00AC30AE" w:rsidRDefault="00E72F1F" w:rsidP="00DA5CF7">
      <w:proofErr w:type="spellStart"/>
      <w:r>
        <w:t>Robotics’s</w:t>
      </w:r>
      <w:proofErr w:type="spellEnd"/>
      <w:r>
        <w:t xml:space="preserve"> Three Law</w:t>
      </w:r>
      <w:r w:rsidR="00BD0461">
        <w:t>s</w:t>
      </w:r>
      <w:r>
        <w:t xml:space="preserve"> state that automation should not injure humans</w:t>
      </w:r>
      <w:del w:id="191" w:author="Nate Bachmeier [AWS-SA]" w:date="2023-02-24T20:50:00Z">
        <w:r w:rsidDel="006F7F25">
          <w:delText>,</w:delText>
        </w:r>
      </w:del>
      <w:r>
        <w:t xml:space="preserve"> ignore people’s commands, and protect their existence</w:t>
      </w:r>
      <w:sdt>
        <w:sdtPr>
          <w:id w:val="1259026374"/>
          <w:citation/>
        </w:sdtPr>
        <w:sdtContent>
          <w:r>
            <w:fldChar w:fldCharType="begin"/>
          </w:r>
          <w:r>
            <w:instrText xml:space="preserve"> CITATION Asi42 \l 1033 </w:instrText>
          </w:r>
          <w:r>
            <w:fldChar w:fldCharType="separate"/>
          </w:r>
          <w:r w:rsidR="00C435F5">
            <w:rPr>
              <w:noProof/>
            </w:rPr>
            <w:t xml:space="preserve"> (Asimov, 1942)</w:t>
          </w:r>
          <w:r>
            <w:fldChar w:fldCharType="end"/>
          </w:r>
        </w:sdtContent>
      </w:sdt>
      <w:r>
        <w:t xml:space="preserve">. These rules lay a foundation for the idea that devices exist to cooperate and enhance humanity. Unfortunately, the machines cannot reason and are bound to their program designs. Since machines cannot devise these criteria </w:t>
      </w:r>
      <w:r>
        <w:lastRenderedPageBreak/>
        <w:t>independently, it becomes the system engineers’ responsibility to enforce these requirements. Those decisions are predominately a matter of business priorities and vary across different use</w:t>
      </w:r>
      <w:r w:rsidR="00BD0461">
        <w:t xml:space="preserve"> </w:t>
      </w:r>
      <w:r>
        <w:t xml:space="preserve">cases. For instance, </w:t>
      </w:r>
      <w:del w:id="192" w:author="Nate Bachmeier [AWS-SA]" w:date="2023-02-24T20:50:00Z">
        <w:r w:rsidDel="006F7F25">
          <w:delText>Lockheed Martin, a military weapons designer,</w:delText>
        </w:r>
      </w:del>
      <w:ins w:id="193" w:author="Nate Bachmeier [AWS-SA]" w:date="2023-02-24T20:50:00Z">
        <w:r w:rsidR="006F7F25">
          <w:t>a military weapons designer like Lockheed Martin</w:t>
        </w:r>
      </w:ins>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507DD5B0"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C435F5">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del w:id="194" w:author="Nate Bachmeier [AWS-SA]" w:date="2023-02-24T20:51:00Z">
        <w:r w:rsidDel="006F7F25">
          <w:delText>it is possible to miss these edge cases and produce invalid predictions</w:delText>
        </w:r>
      </w:del>
      <w:ins w:id="195" w:author="Nate Bachmeier [AWS-SA]" w:date="2023-02-24T20:51:00Z">
        <w:r w:rsidR="006F7F25">
          <w:t>missing these edge cases and producing invalid predictions is possible</w:t>
        </w:r>
      </w:ins>
      <w:r>
        <w:t>.</w:t>
      </w:r>
    </w:p>
    <w:p w14:paraId="62B26B6E" w14:textId="77777777" w:rsidR="00E72F1F" w:rsidRDefault="00E72F1F" w:rsidP="00BD0461">
      <w:pPr>
        <w:pStyle w:val="Heading3"/>
        <w:ind w:firstLine="0"/>
      </w:pPr>
      <w:r>
        <w:t>Robust and Secure</w:t>
      </w:r>
    </w:p>
    <w:p w14:paraId="71D03AA4" w14:textId="6A0A38E5"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w:t>
      </w:r>
      <w:proofErr w:type="spellStart"/>
      <w:r>
        <w:t>Kantardzic</w:t>
      </w:r>
      <w:proofErr w:type="spellEnd"/>
      <w:r>
        <w:t xml:space="preserve">,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C435F5">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match data, and enhance human capabilities. Organizations can use these means to improve efficiency and reduce wastefulness. These innovations deprecate the need for specific skill sets and lower the entry barrier into other expert systems. While this causes an initial decrease in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76A91980" w:rsidR="00E72F1F" w:rsidRDefault="00E72F1F" w:rsidP="00DA5CF7">
      <w:r>
        <w:t xml:space="preserve">Laws cannot keep up with technology’s high-velocity innovation, causing businesses to define and self-regulate their ethical behavior. </w:t>
      </w:r>
      <w:del w:id="196" w:author="Nate Bachmeier [AWS-SA]" w:date="2023-02-24T20:51:00Z">
        <w:r w:rsidDel="006F7F25">
          <w:delText>Without an official solution for maintaining accountability, this moral desire must compete against existing business priorities</w:delText>
        </w:r>
      </w:del>
      <w:ins w:id="197" w:author="Nate Bachmeier [AWS-SA]" w:date="2023-02-24T20:51:00Z">
        <w:r w:rsidR="006F7F25">
          <w:t>This moral desire must compete against existing business priorities without an official solution for maintaining accountability</w:t>
        </w:r>
      </w:ins>
      <w:r>
        <w:t xml:space="preserve">. Those priorities will vary significantly between organizations, as defining ‘human-centric systems’ is ambiguous. Moving past those challenges are issues with the fundamental integrity of neural network </w:t>
      </w:r>
      <w:r>
        <w:lastRenderedPageBreak/>
        <w:t xml:space="preserve">technologies. Implementing transparency and </w:t>
      </w:r>
      <w:proofErr w:type="spellStart"/>
      <w:r>
        <w:t>explainability</w:t>
      </w:r>
      <w:proofErr w:type="spellEnd"/>
      <w:r>
        <w:t xml:space="preserve">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198" w:name="_Toc127014641"/>
      <w:r>
        <w:t>Summary</w:t>
      </w:r>
      <w:bookmarkEnd w:id="198"/>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2D0C479C" w:rsidR="00E72F1F" w:rsidRDefault="00E72F1F" w:rsidP="00DA5CF7">
      <w:r>
        <w:t xml:space="preserve">Next, the </w:t>
      </w:r>
      <w:del w:id="199" w:author="Nate Bachmeier [AWS-SA]" w:date="2023-02-24T20:51:00Z">
        <w:r w:rsidDel="006F7F25">
          <w:delText>era of deep learning</w:delText>
        </w:r>
      </w:del>
      <w:ins w:id="200" w:author="Nate Bachmeier [AWS-SA]" w:date="2023-02-24T20:51:00Z">
        <w:r w:rsidR="006F7F25">
          <w:t>deep learning era</w:t>
        </w:r>
      </w:ins>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cross-breed random model network connectivity until they discover the most efficient combinations. </w:t>
      </w:r>
    </w:p>
    <w:p w14:paraId="50A921DB" w14:textId="71D0EFAD" w:rsidR="00E72F1F" w:rsidRDefault="00E72F1F" w:rsidP="00DA5CF7">
      <w:r>
        <w:lastRenderedPageBreak/>
        <w:t>There are several significant ramifications to this evolution. For instance, the computing resources necessary for training are growing exponentially, but the per-unit capacity is linearly increasing. This situation means that ML training must operate in high</w:t>
      </w:r>
      <w:r w:rsidR="00BD0461">
        <w:t>ly</w:t>
      </w:r>
      <w:r>
        <w:t xml:space="preserve"> distributed runtimes. </w:t>
      </w:r>
      <w:del w:id="201" w:author="Nate Bachmeier [AWS-SA]" w:date="2023-02-24T20:51:00Z">
        <w:r w:rsidDel="006F7F25">
          <w:delText>Within these environments, failures are likely to occur</w:delText>
        </w:r>
      </w:del>
      <w:ins w:id="202" w:author="Nate Bachmeier [AWS-SA]" w:date="2023-02-24T20:51:00Z">
        <w:r w:rsidR="006F7F25">
          <w:t>Failures are likely to occur within these environments</w:t>
        </w:r>
      </w:ins>
      <w:r>
        <w:t>,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fill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203" w:name="_Toc127014642"/>
      <w:r>
        <w:lastRenderedPageBreak/>
        <w:t>Chapter 3: Research Method</w:t>
      </w:r>
      <w:bookmarkEnd w:id="203"/>
    </w:p>
    <w:p w14:paraId="2337D06A" w14:textId="57F863F1" w:rsidR="00E72F1F" w:rsidRPr="00C94085"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for </w:t>
      </w:r>
      <w:ins w:id="204" w:author="Nate Bachmeier [AWS-SA]" w:date="2023-02-24T20:51:00Z">
        <w:r w:rsidR="006F7F25">
          <w:t xml:space="preserve">the </w:t>
        </w:r>
      </w:ins>
      <w:del w:id="205" w:author="Nate Bachmeier [AWS-SA]" w:date="2023-02-11T13:43:00Z">
        <w:r w:rsidDel="0021511C">
          <w:delText>hemodialysis</w:delText>
        </w:r>
      </w:del>
      <w:ins w:id="206" w:author="Nate Bachmeier [AWS-SA]" w:date="2023-02-11T13:43:00Z">
        <w:r w:rsidR="0021511C">
          <w:t>episodic falling syndrome</w:t>
        </w:r>
      </w:ins>
      <w:r w:rsidRPr="005C1EEB">
        <w:t xml:space="preserve"> </w:t>
      </w:r>
      <w:r>
        <w:t>(</w:t>
      </w:r>
      <w:proofErr w:type="spellStart"/>
      <w:r w:rsidR="00BD0461">
        <w:t>Blackhurn</w:t>
      </w:r>
      <w:proofErr w:type="spellEnd"/>
      <w:r w:rsidR="00BD0461">
        <w:t xml:space="preserve">, 2021; </w:t>
      </w:r>
      <w:r>
        <w:t xml:space="preserve">Kim &amp; Kim, 2021). </w:t>
      </w:r>
      <w:r w:rsidRPr="00C23676">
        <w:t>Th</w:t>
      </w:r>
      <w:del w:id="207" w:author="Nate Bachmeier [AWS-SA]" w:date="2023-02-24T20:51:00Z">
        <w:r w:rsidRPr="00C23676" w:rsidDel="006F7F25">
          <w:delText>e purpose of this constructive research study i</w:delText>
        </w:r>
      </w:del>
      <w:ins w:id="208" w:author="Nate Bachmeier [AWS-SA]" w:date="2023-02-24T20:51:00Z">
        <w:r w:rsidR="006F7F25">
          <w:t>is constructive research study aim</w:t>
        </w:r>
      </w:ins>
      <w:r w:rsidRPr="00C23676">
        <w:t>s to provide an understanding of the effectiveness and efficiency of auto</w:t>
      </w:r>
      <w:r>
        <w:t>nom</w:t>
      </w:r>
      <w:r w:rsidRPr="00C23676">
        <w:t xml:space="preserve">ous assistants for </w:t>
      </w:r>
      <w:del w:id="209" w:author="Nate Bachmeier [AWS-SA]" w:date="2023-02-11T13:43:00Z">
        <w:r w:rsidRPr="00C23676" w:rsidDel="0021511C">
          <w:delText>hemodialysis</w:delText>
        </w:r>
      </w:del>
      <w:ins w:id="210" w:author="Nate Bachmeier [AWS-SA]" w:date="2023-02-11T13:43:00Z">
        <w:r w:rsidR="0021511C">
          <w:t>episodic falling syndrome</w:t>
        </w:r>
      </w:ins>
      <w:r w:rsidRPr="00C23676">
        <w:t xml:space="preserve"> in elderly and special needs care organizations</w:t>
      </w:r>
      <w:r>
        <w:t xml:space="preserve">. </w:t>
      </w:r>
      <w:del w:id="211" w:author="Nate Bachmeier [AWS-SA]" w:date="2023-02-11T13:43:00Z">
        <w:r w:rsidDel="0021511C">
          <w:delText>Hemodialysis</w:delText>
        </w:r>
      </w:del>
      <w:ins w:id="212" w:author="Nate Bachmeier [AWS-SA]" w:date="2023-02-11T13:43:00Z">
        <w:r w:rsidR="0021511C">
          <w:t>Episodic falling syndrome</w:t>
        </w:r>
      </w:ins>
      <w:r>
        <w:t xml:space="preserve"> patients have a high risk of falling and injury (Shirai et al., 2021).</w:t>
      </w:r>
      <w:r w:rsidR="000074A1">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213" w:name="_Toc127014643"/>
      <w:r>
        <w:t>Research Methodology and Design</w:t>
      </w:r>
      <w:bookmarkEnd w:id="213"/>
    </w:p>
    <w:p w14:paraId="538D0F60" w14:textId="079DCF0E" w:rsidR="00646C44" w:rsidRDefault="00E72F1F" w:rsidP="00DA5CF7">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proofErr w:type="spellStart"/>
      <w:r w:rsidR="00BD0461" w:rsidRPr="00BD0461">
        <w:t>Bryar</w:t>
      </w:r>
      <w:proofErr w:type="spellEnd"/>
      <w:r w:rsidR="00BD0461" w:rsidRPr="00BD0461">
        <w:t xml:space="preserve"> &amp; </w:t>
      </w:r>
      <w:proofErr w:type="spellStart"/>
      <w:r w:rsidR="00BD0461" w:rsidRPr="00BD0461">
        <w:t>Carr</w:t>
      </w:r>
      <w:proofErr w:type="spellEnd"/>
      <w:r w:rsidR="00BD0461" w:rsidRPr="00BD0461">
        <w:t xml:space="preserve">, 2021; </w:t>
      </w:r>
      <w:proofErr w:type="spellStart"/>
      <w:r w:rsidRPr="00BD0461">
        <w:t>Peffers</w:t>
      </w:r>
      <w:proofErr w:type="spellEnd"/>
      <w:r w:rsidRPr="00BD0461">
        <w:t xml:space="preserve">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60B1C71A"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 xml:space="preserve">Creswell, 2014; Jason &amp; </w:t>
      </w:r>
      <w:proofErr w:type="spellStart"/>
      <w:r w:rsidRPr="00BD0461">
        <w:t>Glenwick</w:t>
      </w:r>
      <w:proofErr w:type="spellEnd"/>
      <w:r w:rsidRPr="00BD0461">
        <w:t>, 2016</w:t>
      </w:r>
      <w:r w:rsidR="00BD0461" w:rsidRPr="00BD0461">
        <w:t xml:space="preserve">; McCusker &amp; </w:t>
      </w:r>
      <w:proofErr w:type="spellStart"/>
      <w:r w:rsidR="00BD0461" w:rsidRPr="00BD0461">
        <w:t>Gunaydin</w:t>
      </w:r>
      <w:proofErr w:type="spellEnd"/>
      <w:r w:rsidR="00BD0461" w:rsidRPr="00BD0461">
        <w:t>,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 xml:space="preserve">understanding </w:t>
      </w:r>
      <w:r w:rsidR="008767B0" w:rsidRPr="00C23676">
        <w:lastRenderedPageBreak/>
        <w:t>the effectiveness and efficiency of auto</w:t>
      </w:r>
      <w:r w:rsidR="008767B0">
        <w:t>nom</w:t>
      </w:r>
      <w:r w:rsidR="008767B0" w:rsidRPr="00C23676">
        <w:t xml:space="preserve">ous assistants for </w:t>
      </w:r>
      <w:del w:id="214" w:author="Nate Bachmeier [AWS-SA]" w:date="2023-02-11T13:43:00Z">
        <w:r w:rsidR="008767B0" w:rsidRPr="00C23676" w:rsidDel="0021511C">
          <w:delText>hemodialysis</w:delText>
        </w:r>
      </w:del>
      <w:ins w:id="215" w:author="Nate Bachmeier [AWS-SA]" w:date="2023-02-11T13:43:00Z">
        <w:r w:rsidR="0021511C">
          <w:t>episodic falling syndrome</w:t>
        </w:r>
      </w:ins>
      <w:r w:rsidR="008767B0" w:rsidRPr="00C23676">
        <w:t xml:space="preserve"> in 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ins w:id="216" w:author="Nate Bachmeier [AWS-SA]" w:date="2023-02-24T20:51:00Z">
        <w:r w:rsidR="006F7F25">
          <w:t xml:space="preserve"> </w:t>
        </w:r>
      </w:ins>
      <w:r w:rsidR="00646C44">
        <w:t xml:space="preserve">10). Suppose the objective is to compare treatment effectiveness or aggregate patient monitoring </w:t>
      </w:r>
      <w:r w:rsidR="00AC1A31">
        <w:t>implementations</w:t>
      </w:r>
      <w:r w:rsidR="00646C44">
        <w:t xml:space="preserve">. In that case, </w:t>
      </w:r>
      <w:r>
        <w:t>respectably, quantitative and qualitative methods</w:t>
      </w:r>
      <w:r w:rsidR="00646C44">
        <w:t xml:space="preserve"> are a better fit</w:t>
      </w:r>
      <w:r>
        <w:t>.</w:t>
      </w:r>
    </w:p>
    <w:p w14:paraId="28DFFA52" w14:textId="1A16EAA4" w:rsidR="00396DFB" w:rsidRPr="00421FD7" w:rsidRDefault="00457BA5" w:rsidP="00E62F67">
      <w:pPr>
        <w:ind w:firstLine="0"/>
        <w:rPr>
          <w:i/>
        </w:rPr>
      </w:pPr>
      <w:r>
        <w:t xml:space="preserve"> </w:t>
      </w:r>
      <w:bookmarkStart w:id="217" w:name="_Toc117887990"/>
      <w:r w:rsidR="00421FD7" w:rsidRPr="00BC7214">
        <w:rPr>
          <w:b/>
          <w:bCs/>
        </w:rPr>
        <w:t xml:space="preserve">Table </w:t>
      </w:r>
      <w:r w:rsidR="00421FD7" w:rsidRPr="00BC7214">
        <w:rPr>
          <w:b/>
          <w:bCs/>
        </w:rPr>
        <w:fldChar w:fldCharType="begin"/>
      </w:r>
      <w:r w:rsidR="00421FD7" w:rsidRPr="00BC7214">
        <w:rPr>
          <w:b/>
          <w:bCs/>
        </w:rPr>
        <w:instrText xml:space="preserve"> SEQ Table \* ARABIC </w:instrText>
      </w:r>
      <w:r w:rsidR="00421FD7" w:rsidRPr="00BC7214">
        <w:rPr>
          <w:b/>
          <w:bCs/>
        </w:rPr>
        <w:fldChar w:fldCharType="separate"/>
      </w:r>
      <w:r w:rsidR="00E16572">
        <w:rPr>
          <w:b/>
          <w:bCs/>
          <w:noProof/>
        </w:rPr>
        <w:t>10</w:t>
      </w:r>
      <w:r w:rsidR="00421FD7" w:rsidRPr="00BC7214">
        <w:rPr>
          <w:b/>
          <w:bCs/>
          <w:noProof/>
        </w:rPr>
        <w:fldChar w:fldCharType="end"/>
      </w:r>
      <w:r w:rsidR="00421FD7">
        <w:br/>
      </w:r>
      <w:r>
        <w:rPr>
          <w:i/>
          <w:iCs/>
        </w:rPr>
        <w:t xml:space="preserve">Alternative </w:t>
      </w:r>
      <w:r w:rsidR="00421FD7" w:rsidRPr="00421FD7">
        <w:rPr>
          <w:i/>
        </w:rPr>
        <w:t>Research Approaches</w:t>
      </w:r>
      <w:bookmarkEnd w:id="217"/>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Estimate the probability of an event</w:t>
            </w:r>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a scientific idea and then mapping it to use cases</w:t>
            </w:r>
          </w:p>
        </w:tc>
      </w:tr>
    </w:tbl>
    <w:p w14:paraId="0314C693" w14:textId="3E7A9ABD" w:rsidR="003C41F3" w:rsidRDefault="003C41F3" w:rsidP="00DA5CF7">
      <w:pPr>
        <w:rPr>
          <w:rFonts w:eastAsia="Times New Roman" w:cs="Arial"/>
          <w:szCs w:val="28"/>
        </w:rPr>
      </w:pPr>
    </w:p>
    <w:p w14:paraId="3B481B70" w14:textId="7FAC85F7" w:rsidR="00E72F1F" w:rsidRDefault="00E72F1F" w:rsidP="00E62F67">
      <w:pPr>
        <w:pStyle w:val="Heading2"/>
        <w:ind w:firstLine="0"/>
      </w:pPr>
      <w:bookmarkStart w:id="218" w:name="_Toc127014644"/>
      <w:r>
        <w:t>Population and Sample</w:t>
      </w:r>
      <w:bookmarkEnd w:id="218"/>
    </w:p>
    <w:p w14:paraId="02C1DAF2" w14:textId="0475F4DD" w:rsidR="00AE085D" w:rsidRDefault="003C41F3" w:rsidP="00DA5CF7">
      <w:r>
        <w:t xml:space="preserve">This study focuses on </w:t>
      </w:r>
      <w:r w:rsidR="00D942AC">
        <w:t xml:space="preserve">elderly and special needs patients at risk of falls and injuries. That population is </w:t>
      </w:r>
      <w:r w:rsidR="00DB0892">
        <w:t>large</w:t>
      </w:r>
      <w:r w:rsidR="00AE085D">
        <w:t>, with some estimates claiming over three million hospitalized accidents annually in the US alone</w:t>
      </w:r>
      <w:sdt>
        <w:sdtPr>
          <w:id w:val="281694186"/>
          <w:citation/>
        </w:sdtPr>
        <w:sdtContent>
          <w:r w:rsidR="00AE085D">
            <w:fldChar w:fldCharType="begin"/>
          </w:r>
          <w:r w:rsidR="00AE085D">
            <w:instrText xml:space="preserve"> CITATION Cen201 \l 1033 </w:instrText>
          </w:r>
          <w:r w:rsidR="00AE085D">
            <w:fldChar w:fldCharType="separate"/>
          </w:r>
          <w:r w:rsidR="00C435F5">
            <w:rPr>
              <w:noProof/>
            </w:rPr>
            <w:t xml:space="preserve"> (Centers for Disease Control and Prevention, 2020)</w:t>
          </w:r>
          <w:r w:rsidR="00AE085D">
            <w:fldChar w:fldCharType="end"/>
          </w:r>
        </w:sdtContent>
      </w:sdt>
      <w:r w:rsidR="00AE085D">
        <w:t xml:space="preserve">. These persons can </w:t>
      </w:r>
      <w:r w:rsidR="00AE085D">
        <w:lastRenderedPageBreak/>
        <w:t xml:space="preserve">fall due to </w:t>
      </w:r>
      <w:r w:rsidR="00D942AC">
        <w:t xml:space="preserve">"risk factors </w:t>
      </w:r>
      <w:r w:rsidR="00AE085D">
        <w:t xml:space="preserve">that </w:t>
      </w:r>
      <w:r w:rsidR="00D942AC">
        <w:t>are both intrinsic (physical and psychological) and extrinsic (related to environmental safety)</w:t>
      </w:r>
      <w:r w:rsidR="00AE085D">
        <w:t>(</w:t>
      </w:r>
      <w:proofErr w:type="spellStart"/>
      <w:r w:rsidR="00AE085D">
        <w:t>Lytra</w:t>
      </w:r>
      <w:proofErr w:type="spellEnd"/>
      <w:r w:rsidR="00AE085D">
        <w:t xml:space="preserve"> et al., 2022)</w:t>
      </w:r>
      <w:r w:rsidR="00D942AC">
        <w:t>.”</w:t>
      </w:r>
      <w:r w:rsidR="00D67AAD">
        <w:t xml:space="preserve"> For example, a fall could be the byproduct of weight, mobility impairments, cognitive load, medications, lighting, floor sleekness, and tiredness, among other reasons. </w:t>
      </w:r>
      <w:r w:rsidR="0041771B">
        <w:t xml:space="preserve">The software </w:t>
      </w:r>
      <w:r w:rsidR="0010303F">
        <w:t>can generate each discrete combination</w:t>
      </w:r>
      <w:r w:rsidR="00DB0892">
        <w:t xml:space="preserve"> of these situations</w:t>
      </w:r>
      <w:r w:rsidR="0010303F">
        <w:t>, which</w:t>
      </w:r>
      <w:del w:id="219" w:author="Nate Bachmeier [AWS-SA]" w:date="2023-02-24T20:51:00Z">
        <w:r w:rsidR="0010303F" w:rsidDel="006F7F25">
          <w:delText xml:space="preserve"> </w:delText>
        </w:r>
        <w:r w:rsidR="00DB0892" w:rsidDel="006F7F25">
          <w:delText>in the case of</w:delText>
        </w:r>
      </w:del>
      <w:ins w:id="220" w:author="Nate Bachmeier [AWS-SA]" w:date="2023-02-24T20:51:00Z">
        <w:r w:rsidR="006F7F25">
          <w:t>, in</w:t>
        </w:r>
      </w:ins>
      <w:r w:rsidR="00DB0892">
        <w:t xml:space="preserve"> this research</w:t>
      </w:r>
      <w:r w:rsidR="00EE7722">
        <w:t>,</w:t>
      </w:r>
      <w:r w:rsidR="00DB0892">
        <w:t xml:space="preserve"> </w:t>
      </w:r>
      <w:r w:rsidR="0010303F">
        <w:t xml:space="preserve">equals </w:t>
      </w:r>
      <w:r w:rsidR="00DB0892">
        <w:t>t</w:t>
      </w:r>
      <w:r w:rsidR="0041771B">
        <w:t>he study population</w:t>
      </w:r>
      <w:r w:rsidR="0010303F">
        <w:t>.</w:t>
      </w:r>
    </w:p>
    <w:p w14:paraId="131818DE" w14:textId="777F50A6" w:rsidR="00986937" w:rsidRDefault="00D942AC" w:rsidP="00DA5CF7">
      <w:del w:id="221" w:author="Nate Bachmeier [AWS-SA]" w:date="2023-02-24T20:51:00Z">
        <w:r w:rsidDel="006F7F25">
          <w:delText xml:space="preserve">It would be impractical to test </w:delText>
        </w:r>
        <w:r w:rsidR="00AE085D" w:rsidDel="006F7F25">
          <w:delText>a nearly unlimited combination of patient characteristics and fall risks</w:delText>
        </w:r>
      </w:del>
      <w:ins w:id="222" w:author="Nate Bachmeier [AWS-SA]" w:date="2023-02-24T20:51:00Z">
        <w:r w:rsidR="006F7F25">
          <w:t>Testing a nearly unlimited combination of patient characteristics and fall risks would be impractical</w:t>
        </w:r>
      </w:ins>
      <w:r w:rsidR="00AE085D">
        <w:t xml:space="preserve">. Instead, a sampling procedure </w:t>
      </w:r>
      <w:r w:rsidR="00C70842">
        <w:t xml:space="preserve">that combines </w:t>
      </w:r>
      <w:proofErr w:type="spellStart"/>
      <w:r w:rsidR="00C70842">
        <w:t>MoCAP</w:t>
      </w:r>
      <w:proofErr w:type="spellEnd"/>
      <w:r w:rsidR="00C70842">
        <w:t xml:space="preserve"> sequences with different physical properties in a noisy simulated world is require</w:t>
      </w:r>
      <w:r w:rsidR="00E72F1F">
        <w:t>d.</w:t>
      </w:r>
      <w:r w:rsidR="00027636">
        <w:t xml:space="preserve"> The most common place for patients to fall is the bedroom or bathroom (65% and 20%</w:t>
      </w:r>
      <w:r w:rsidR="00DB0892">
        <w:t xml:space="preserve"> of total fall</w:t>
      </w:r>
      <w:r w:rsidR="0041771B">
        <w:t>s,</w:t>
      </w:r>
      <w:r w:rsidR="00DB0892">
        <w:t xml:space="preserve"> respectively</w:t>
      </w:r>
      <w:r w:rsidR="00027636">
        <w:t>)</w:t>
      </w:r>
      <w:r w:rsidR="0041771B">
        <w:t>(</w:t>
      </w:r>
      <w:proofErr w:type="spellStart"/>
      <w:r w:rsidR="0041771B">
        <w:t>Aihara</w:t>
      </w:r>
      <w:proofErr w:type="spellEnd"/>
      <w:r w:rsidR="0041771B">
        <w:t xml:space="preserve"> et al., 2021)</w:t>
      </w:r>
      <w:r w:rsidR="00027636">
        <w:t>.</w:t>
      </w:r>
      <w:r w:rsidR="00DE423D">
        <w:t xml:space="preserve"> Therefore, the sampling </w:t>
      </w:r>
      <w:r w:rsidR="00DB0892">
        <w:t xml:space="preserve">will </w:t>
      </w:r>
      <w:r w:rsidR="00DE423D">
        <w:t xml:space="preserve">consider </w:t>
      </w:r>
      <w:r w:rsidR="008A0C93">
        <w:t xml:space="preserve">everyday </w:t>
      </w:r>
      <w:r w:rsidR="00DE423D">
        <w:t>actions within these environments</w:t>
      </w:r>
      <w:r w:rsidR="00322676">
        <w:t>,</w:t>
      </w:r>
      <w:r w:rsidR="00DE423D">
        <w:t xml:space="preserve"> like getting into bed, </w:t>
      </w:r>
      <w:r w:rsidR="00670B91">
        <w:t>bathing, and dressing.</w:t>
      </w:r>
    </w:p>
    <w:p w14:paraId="3D31E3FD" w14:textId="532EF432" w:rsidR="00E72F1F" w:rsidRDefault="00E72F1F" w:rsidP="00DA5CF7">
      <w:r>
        <w:t xml:space="preserve">For </w:t>
      </w:r>
      <w:r w:rsidR="008F1A96">
        <w:t xml:space="preserve">the study </w:t>
      </w:r>
      <w:r>
        <w:t xml:space="preserve">to </w:t>
      </w:r>
      <w:r w:rsidR="00C70842">
        <w:t>succeed, it needs</w:t>
      </w:r>
      <w:r>
        <w:t xml:space="preserve"> sufficient </w:t>
      </w:r>
      <w:r w:rsidRPr="008C4FA6">
        <w:rPr>
          <w:i/>
          <w:iCs/>
        </w:rPr>
        <w:t>power</w:t>
      </w:r>
      <w:r>
        <w:rPr>
          <w:i/>
          <w:iCs/>
        </w:rPr>
        <w:t xml:space="preserve"> </w:t>
      </w:r>
      <w:r>
        <w:t xml:space="preserve">to measure the </w:t>
      </w:r>
      <w:r>
        <w:rPr>
          <w:i/>
          <w:iCs/>
        </w:rPr>
        <w:t>effect</w:t>
      </w:r>
      <w:r>
        <w:t xml:space="preserve"> in question. Several </w:t>
      </w:r>
      <w:r w:rsidR="008F1A96">
        <w:t xml:space="preserve">parameters control </w:t>
      </w:r>
      <w:r>
        <w:t>the power of an experiment, such as relaxing the confidence interval, using parametric statistics, converting to a one-tail model, increasing the samples, or adjusting the sensitivity</w:t>
      </w:r>
      <w:sdt>
        <w:sdtPr>
          <w:id w:val="1611240062"/>
          <w:citation/>
        </w:sdtPr>
        <w:sdtContent>
          <w:r>
            <w:fldChar w:fldCharType="begin"/>
          </w:r>
          <w:r>
            <w:instrText xml:space="preserve"> CITATION Don16 \l 1033 </w:instrText>
          </w:r>
          <w:r>
            <w:fldChar w:fldCharType="separate"/>
          </w:r>
          <w:r w:rsidR="00C435F5">
            <w:rPr>
              <w:noProof/>
            </w:rPr>
            <w:t xml:space="preserve"> (Donovan, 2016)</w:t>
          </w:r>
          <w:r>
            <w:fldChar w:fldCharType="end"/>
          </w:r>
        </w:sdtContent>
      </w:sdt>
      <w:r>
        <w:t xml:space="preserve">. </w:t>
      </w:r>
      <w:r w:rsidR="00C70842">
        <w:t xml:space="preserve"> </w:t>
      </w:r>
      <w:r>
        <w:t>Effect size measures the strength of a phenomenon</w:t>
      </w:r>
      <w:sdt>
        <w:sdtPr>
          <w:id w:val="1252627815"/>
          <w:citation/>
        </w:sdtPr>
        <w:sdtContent>
          <w:r>
            <w:fldChar w:fldCharType="begin"/>
          </w:r>
          <w:r>
            <w:instrText xml:space="preserve"> CITATION Don16 \l 1033 </w:instrText>
          </w:r>
          <w:r>
            <w:fldChar w:fldCharType="separate"/>
          </w:r>
          <w:r w:rsidR="00C435F5">
            <w:rPr>
              <w:noProof/>
            </w:rPr>
            <w:t xml:space="preserve"> (Donovan, 2016)</w:t>
          </w:r>
          <w:r>
            <w:fldChar w:fldCharType="end"/>
          </w:r>
        </w:sdtContent>
      </w:sdt>
      <w:r>
        <w:t xml:space="preserve">. </w:t>
      </w:r>
      <w:r w:rsidR="00E87D79">
        <w:t>C</w:t>
      </w:r>
      <w:r>
        <w:t xml:space="preserve">alculating the difference between the two distributions is relatively straightforward </w:t>
      </w:r>
      <w:r w:rsidR="00E87D79">
        <w:t xml:space="preserve">and can be determined </w:t>
      </w:r>
      <w:del w:id="223" w:author="Nate Bachmeier [AWS-SA]" w:date="2023-02-24T20:52:00Z">
        <w:r w:rsidDel="006F7F25">
          <w:delText>ahead of time</w:delText>
        </w:r>
      </w:del>
      <w:ins w:id="224" w:author="Nate Bachmeier [AWS-SA]" w:date="2023-02-24T20:52:00Z">
        <w:r w:rsidR="006F7F25">
          <w:t>beforehand</w:t>
        </w:r>
      </w:ins>
      <w:r>
        <w:t xml:space="preserve">. </w:t>
      </w:r>
      <w:r w:rsidR="001226AD">
        <w:t xml:space="preserve">The study uses </w:t>
      </w:r>
      <w:r>
        <w:t>an iterative sequential sampling policy instead of a fixed size upfront</w:t>
      </w:r>
      <w:sdt>
        <w:sdtPr>
          <w:id w:val="-117528821"/>
          <w:citation/>
        </w:sdtPr>
        <w:sdtContent>
          <w:r>
            <w:fldChar w:fldCharType="begin"/>
          </w:r>
          <w:r>
            <w:instrText xml:space="preserve"> CITATION Gar12 \l 1033 </w:instrText>
          </w:r>
          <w:r>
            <w:fldChar w:fldCharType="separate"/>
          </w:r>
          <w:r w:rsidR="00C435F5">
            <w:rPr>
              <w:noProof/>
            </w:rPr>
            <w:t xml:space="preserve"> (García-Pérez, 2012)</w:t>
          </w:r>
          <w:r>
            <w:fldChar w:fldCharType="end"/>
          </w:r>
        </w:sdtContent>
      </w:sdt>
      <w:r>
        <w:t xml:space="preserve">. In this situation, that would mean first choosing two similar </w:t>
      </w:r>
      <w:r w:rsidR="00C70842">
        <w:t xml:space="preserve">virtual agent </w:t>
      </w:r>
      <w:r>
        <w:t xml:space="preserve">populations (e.g., age of 50 and 200LB weight) and comparing </w:t>
      </w:r>
      <w:r>
        <w:rPr>
          <w:i/>
          <w:iCs/>
        </w:rPr>
        <w:t>noise level</w:t>
      </w:r>
      <w:r>
        <w:t xml:space="preserve"> and </w:t>
      </w:r>
      <w:r>
        <w:rPr>
          <w:i/>
          <w:iCs/>
        </w:rPr>
        <w:t>HAR prediction accuracy</w:t>
      </w:r>
      <w:r>
        <w:t xml:space="preserve"> as independent variables. </w:t>
      </w:r>
      <w:r w:rsidR="00E87D79">
        <w:t xml:space="preserve">The </w:t>
      </w:r>
      <w:r w:rsidR="001226AD">
        <w:t xml:space="preserve">study’s design </w:t>
      </w:r>
      <w:r w:rsidR="00E87D79">
        <w:t xml:space="preserve">has the flexibility to simulate sufficient combinations for </w:t>
      </w:r>
      <w:r w:rsidR="00C70842">
        <w:t xml:space="preserve">an </w:t>
      </w:r>
      <w:r w:rsidR="00E87D79">
        <w:t xml:space="preserve">appropriate </w:t>
      </w:r>
      <w:r w:rsidR="00C70842">
        <w:t>sample</w:t>
      </w:r>
      <w:r w:rsidR="00E87D79">
        <w:t xml:space="preserve"> size</w:t>
      </w:r>
      <w:r>
        <w:t>.</w:t>
      </w:r>
    </w:p>
    <w:p w14:paraId="409FA855" w14:textId="35F4256C" w:rsidR="00E72F1F" w:rsidRDefault="00E87D79" w:rsidP="00DA5CF7">
      <w:r>
        <w:t>This study assumes a target effect size of 0.3</w:t>
      </w:r>
      <w:r w:rsidR="00E72F1F">
        <w:t xml:space="preserve">. G*Power version 3.1.9.7 projects that t-tests of the “difference between two independent means (two groups)” for a one-tail model will </w:t>
      </w:r>
      <w:r w:rsidR="00E72F1F">
        <w:lastRenderedPageBreak/>
        <w:t xml:space="preserve">need </w:t>
      </w:r>
      <w:r w:rsidR="008F1A96">
        <w:t xml:space="preserve">111 simulation runs </w:t>
      </w:r>
      <w:r>
        <w:t xml:space="preserve">to measure </w:t>
      </w:r>
      <w:r w:rsidR="008F1A96">
        <w:t xml:space="preserve">a </w:t>
      </w:r>
      <w:r>
        <w:t xml:space="preserve">0.95 </w:t>
      </w:r>
      <w:r w:rsidR="008F1A96">
        <w:t xml:space="preserve">power </w:t>
      </w:r>
      <w:r w:rsidR="00161033">
        <w:t xml:space="preserve">with </w:t>
      </w:r>
      <w:r w:rsidR="008F1A96">
        <w:t>95% confidence</w:t>
      </w:r>
      <w:r w:rsidR="00E72F1F">
        <w:t xml:space="preserve">. Since the available </w:t>
      </w:r>
      <w:proofErr w:type="spellStart"/>
      <w:r w:rsidR="00E72F1F">
        <w:t>MoCAP</w:t>
      </w:r>
      <w:proofErr w:type="spellEnd"/>
      <w:r w:rsidR="00E72F1F">
        <w:t xml:space="preserve"> sequences and simulator configuration options are virtually unlimited, there should be sufficient coverage </w:t>
      </w:r>
      <w:r w:rsidR="00EB2D05">
        <w:t>of the problem space</w:t>
      </w:r>
      <w:r w:rsidR="00E72F1F">
        <w:t xml:space="preserve">. Therefore, a high probability exists that adequate data production can occur to </w:t>
      </w:r>
      <w:r w:rsidR="005511EA">
        <w:t>re</w:t>
      </w:r>
      <w:r w:rsidR="0041771B">
        <w:t>present the phenomenon realistically</w:t>
      </w:r>
      <w:r w:rsidR="00E72F1F">
        <w:t xml:space="preserve">. </w:t>
      </w:r>
    </w:p>
    <w:p w14:paraId="4EDFF6AA" w14:textId="5FC8D024" w:rsidR="00E72F1F" w:rsidRDefault="00E72F1F" w:rsidP="00E62F67">
      <w:pPr>
        <w:pStyle w:val="Heading2"/>
        <w:ind w:firstLine="0"/>
      </w:pPr>
      <w:bookmarkStart w:id="225" w:name="_Toc127014645"/>
      <w:r>
        <w:t>Instrumentation</w:t>
      </w:r>
      <w:bookmarkEnd w:id="225"/>
    </w:p>
    <w:p w14:paraId="4EA4237F" w14:textId="1BC561BD" w:rsidR="00EB2D05" w:rsidRDefault="00EB2D05" w:rsidP="00DA5CF7">
      <w:r>
        <w:t xml:space="preserve">The study has three aspects that require data collection: ML training performance, model accuracy, and inference performance. This information originates from the Amazon </w:t>
      </w:r>
      <w:proofErr w:type="spellStart"/>
      <w:r>
        <w:t>SageMaker</w:t>
      </w:r>
      <w:proofErr w:type="spellEnd"/>
      <w:r>
        <w:t xml:space="preserve"> and AWS </w:t>
      </w:r>
      <w:proofErr w:type="spellStart"/>
      <w:r>
        <w:t>RoboMaker</w:t>
      </w:r>
      <w:proofErr w:type="spellEnd"/>
      <w:r>
        <w:t xml:space="preserve"> services</w:t>
      </w:r>
      <w:sdt>
        <w:sdtPr>
          <w:id w:val="-1124008319"/>
          <w:citation/>
        </w:sdtPr>
        <w:sdtContent>
          <w:r w:rsidR="006F2026">
            <w:fldChar w:fldCharType="begin"/>
          </w:r>
          <w:r w:rsidR="006F2026">
            <w:instrText xml:space="preserve"> CITATION AWS21 \l 1033 </w:instrText>
          </w:r>
          <w:r w:rsidR="006F2026">
            <w:fldChar w:fldCharType="separate"/>
          </w:r>
          <w:r w:rsidR="00C435F5">
            <w:rPr>
              <w:noProof/>
            </w:rPr>
            <w:t xml:space="preserve"> (AWS, 2021)</w:t>
          </w:r>
          <w:r w:rsidR="006F2026">
            <w:fldChar w:fldCharType="end"/>
          </w:r>
        </w:sdtContent>
      </w:sdt>
      <w:r w:rsidR="00C435F5">
        <w:t xml:space="preserve">, which </w:t>
      </w:r>
      <w:r w:rsidR="000C017C">
        <w:t xml:space="preserve">offer these capabilities through </w:t>
      </w:r>
      <w:r w:rsidR="00C435F5">
        <w:t>their</w:t>
      </w:r>
      <w:r w:rsidR="000C017C">
        <w:t xml:space="preserve"> “bring your own container” design. Researchers essentially bundle custom automation and open-source tooling into a virtualized process. </w:t>
      </w:r>
      <w:proofErr w:type="spellStart"/>
      <w:r w:rsidR="000C017C">
        <w:t>SageMaker</w:t>
      </w:r>
      <w:proofErr w:type="spellEnd"/>
      <w:r w:rsidR="000C017C">
        <w:t xml:space="preserve">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 </w:t>
      </w:r>
      <w:proofErr w:type="spellStart"/>
      <w:r>
        <w:t>RoboMaker</w:t>
      </w:r>
      <w:proofErr w:type="spellEnd"/>
      <w:r>
        <w:t xml:space="preserve"> simplifies building agent simulations using the Robot Operating System (ROS)</w:t>
      </w:r>
      <w:r w:rsidR="005B0E27">
        <w:t xml:space="preserve"> </w:t>
      </w:r>
      <w:r>
        <w:t>ecosystem</w:t>
      </w:r>
      <w:r w:rsidR="00D3228B">
        <w:t>s</w:t>
      </w:r>
      <w:r>
        <w:t>.</w:t>
      </w:r>
      <w:r w:rsidR="005B0E27">
        <w:t xml:space="preserve"> </w:t>
      </w:r>
    </w:p>
    <w:p w14:paraId="35E5DEE1" w14:textId="36919F65" w:rsidR="00EB2D05" w:rsidRPr="00EB2D05" w:rsidRDefault="00EB2D05" w:rsidP="00DA5CF7">
      <w:r>
        <w:t xml:space="preserve">These tools and services offer built-in consumable metrics using </w:t>
      </w:r>
      <w:del w:id="226" w:author="Nate Bachmeier [AWS-SA]" w:date="2023-02-24T20:52:00Z">
        <w:r w:rsidDel="006F7F25">
          <w:delText>an extensive set of</w:delText>
        </w:r>
      </w:del>
      <w:ins w:id="227" w:author="Nate Bachmeier [AWS-SA]" w:date="2023-02-24T20:52:00Z">
        <w:r w:rsidR="006F7F25">
          <w:t>extensive</w:t>
        </w:r>
      </w:ins>
      <w:r>
        <w:t xml:space="preserve"> developer tools such as Amazon CloudWatch and </w:t>
      </w:r>
      <w:proofErr w:type="spellStart"/>
      <w:r>
        <w:t>TensorBoard</w:t>
      </w:r>
      <w:proofErr w:type="spellEnd"/>
      <w:r w:rsidR="001E5FEC">
        <w:t xml:space="preserve"> (AWS, 2021; TensorFlow, n.d.)</w:t>
      </w:r>
      <w:r>
        <w:t>. The underlying services support custom metrics for investigating model efficiency. I</w:t>
      </w:r>
      <w:del w:id="228" w:author="Nate Bachmeier [AWS-SA]" w:date="2023-02-24T20:52:00Z">
        <w:r w:rsidDel="006F7F25">
          <w:delText>t’s beyond this project's scope to implement custom metrics beyond troubleshooting scenarios</w:delText>
        </w:r>
      </w:del>
      <w:ins w:id="229" w:author="Nate Bachmeier [AWS-SA]" w:date="2023-02-24T20:52:00Z">
        <w:r w:rsidR="006F7F25">
          <w:t>mplementing custom metrics beyond troubleshooting scenarios is beyond this project's scope</w:t>
        </w:r>
      </w:ins>
      <w:r>
        <w:t>.</w:t>
      </w:r>
    </w:p>
    <w:p w14:paraId="4CA5515E" w14:textId="008F0FBE" w:rsidR="00E72F1F" w:rsidRPr="00887A22" w:rsidRDefault="00E72F1F" w:rsidP="00E62F67">
      <w:pPr>
        <w:pStyle w:val="Heading2"/>
        <w:ind w:firstLine="0"/>
      </w:pPr>
      <w:bookmarkStart w:id="230" w:name="_Toc127014646"/>
      <w:r w:rsidRPr="00887A22">
        <w:t>Study Procedures</w:t>
      </w:r>
      <w:bookmarkEnd w:id="230"/>
    </w:p>
    <w:p w14:paraId="7C394CE4" w14:textId="70C0C0B8" w:rsidR="00322676" w:rsidRDefault="00322676" w:rsidP="00DA5CF7">
      <w:r>
        <w:t xml:space="preserve">The study uses AWS </w:t>
      </w:r>
      <w:proofErr w:type="spellStart"/>
      <w:r>
        <w:t>RoboMaker’s</w:t>
      </w:r>
      <w:proofErr w:type="spellEnd"/>
      <w:r>
        <w:t xml:space="preserve"> </w:t>
      </w:r>
      <w:proofErr w:type="spellStart"/>
      <w:r>
        <w:t>WorldForge</w:t>
      </w:r>
      <w:proofErr w:type="spellEnd"/>
      <w:r>
        <w:t xml:space="preserve"> to create three simulation worlds representing studio, 2-bedroom, and 2-level homes</w:t>
      </w:r>
      <w:r w:rsidR="00E66FA8">
        <w:t xml:space="preserve"> (see Figure 23)</w:t>
      </w:r>
      <w:r>
        <w:t xml:space="preserve">. This feature offers parameterized controls to introduce variations like floor plans, furnishings, and environmental changes (e.g., ambiance)(AWS, 2020). While </w:t>
      </w:r>
      <w:proofErr w:type="spellStart"/>
      <w:r>
        <w:t>WorldForge</w:t>
      </w:r>
      <w:proofErr w:type="spellEnd"/>
      <w:r>
        <w:t xml:space="preserve"> can </w:t>
      </w:r>
      <w:del w:id="231" w:author="Nate Bachmeier [AWS-SA]" w:date="2023-02-24T20:52:00Z">
        <w:r w:rsidDel="006F7F25">
          <w:delText>produce dozens or hundreds of unique worlds quickly</w:delText>
        </w:r>
      </w:del>
      <w:ins w:id="232" w:author="Nate Bachmeier [AWS-SA]" w:date="2023-02-24T20:52:00Z">
        <w:r w:rsidR="006F7F25">
          <w:t xml:space="preserve">quickly produce dozens or </w:t>
        </w:r>
        <w:r w:rsidR="006F7F25">
          <w:lastRenderedPageBreak/>
          <w:t>hundreds of unique worlds</w:t>
        </w:r>
      </w:ins>
      <w:r>
        <w:t>, this offering is beyond the project’s scope. Instead, having one static instance of each world type is appropriate because only 111 total test cases are necessary for the sampling requirements.</w:t>
      </w:r>
    </w:p>
    <w:p w14:paraId="02641023" w14:textId="670D2B8B" w:rsidR="00E66FA8" w:rsidRPr="000869AC" w:rsidRDefault="00E66FA8" w:rsidP="00E62F67">
      <w:pPr>
        <w:pStyle w:val="Caption"/>
        <w:ind w:firstLine="0"/>
        <w:rPr>
          <w:i/>
        </w:rPr>
      </w:pPr>
      <w:bookmarkStart w:id="233" w:name="_Toc117888029"/>
      <w:r w:rsidRPr="00E62F67">
        <w:rPr>
          <w:b/>
          <w:bCs/>
        </w:rPr>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33517C">
        <w:rPr>
          <w:b/>
          <w:bCs/>
          <w:noProof/>
        </w:rPr>
        <w:t>23</w:t>
      </w:r>
      <w:r w:rsidRPr="00E62F67">
        <w:rPr>
          <w:b/>
          <w:bCs/>
        </w:rPr>
        <w:fldChar w:fldCharType="end"/>
      </w:r>
      <w:r>
        <w:br/>
      </w:r>
      <w:r w:rsidRPr="000869AC">
        <w:rPr>
          <w:i/>
        </w:rPr>
        <w:t>Simulation Instance</w:t>
      </w:r>
      <w:bookmarkEnd w:id="233"/>
    </w:p>
    <w:p w14:paraId="11A858D1" w14:textId="53CBC9C2" w:rsidR="00E66FA8" w:rsidRDefault="00E66FA8" w:rsidP="00E62F67">
      <w:pPr>
        <w:ind w:firstLine="0"/>
      </w:pPr>
      <w:r w:rsidRPr="00E4140D">
        <w:rPr>
          <w:noProof/>
        </w:rPr>
        <w:drawing>
          <wp:inline distT="0" distB="0" distL="0" distR="0" wp14:anchorId="4C07F66A" wp14:editId="6885104E">
            <wp:extent cx="3429000" cy="3526574"/>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4"/>
                    <a:stretch>
                      <a:fillRect/>
                    </a:stretch>
                  </pic:blipFill>
                  <pic:spPr>
                    <a:xfrm>
                      <a:off x="0" y="0"/>
                      <a:ext cx="3466712" cy="3565359"/>
                    </a:xfrm>
                    <a:prstGeom prst="rect">
                      <a:avLst/>
                    </a:prstGeom>
                  </pic:spPr>
                </pic:pic>
              </a:graphicData>
            </a:graphic>
          </wp:inline>
        </w:drawing>
      </w:r>
    </w:p>
    <w:p w14:paraId="5E927E96" w14:textId="0C8F1170" w:rsidR="00A7372C" w:rsidRPr="00360368" w:rsidRDefault="00322676" w:rsidP="00DA5CF7">
      <w:r>
        <w:t xml:space="preserve">Adobe </w:t>
      </w:r>
      <w:proofErr w:type="spellStart"/>
      <w:r>
        <w:t>Mixamo</w:t>
      </w:r>
      <w:proofErr w:type="spellEnd"/>
      <w:r>
        <w:t xml:space="preserve"> is an open-source repository containing 2500 </w:t>
      </w:r>
      <w:proofErr w:type="spellStart"/>
      <w:r>
        <w:t>MoCAP</w:t>
      </w:r>
      <w:proofErr w:type="spellEnd"/>
      <w:r>
        <w:t xml:space="preserve"> animations and 145 characters. The study will choose three characters and five behaviors as a subset from this collection and utilize </w:t>
      </w:r>
      <w:r w:rsidR="00C726FF">
        <w:t xml:space="preserve">them across multiple test cases with varying </w:t>
      </w:r>
      <w:r>
        <w:t>placement</w:t>
      </w:r>
      <w:r w:rsidR="00C726FF">
        <w:t xml:space="preserve"> options</w:t>
      </w:r>
      <w:r>
        <w:t xml:space="preserve"> </w:t>
      </w:r>
      <w:r w:rsidR="00C726FF">
        <w:t xml:space="preserve">(see Figure </w:t>
      </w:r>
      <w:r w:rsidR="00DA6289">
        <w:t>2</w:t>
      </w:r>
      <w:r w:rsidR="00E66FA8">
        <w:t>4</w:t>
      </w:r>
      <w:r w:rsidR="00C726FF">
        <w:t>)</w:t>
      </w:r>
      <w:r>
        <w:t>.</w:t>
      </w:r>
      <w:r w:rsidR="00C726FF">
        <w:t xml:space="preserve"> During the behavior simulation, statically placed virtual cameras will capture the animation sequences and broadcast them as RGB+D video feeds. The video input streams into Amazon </w:t>
      </w:r>
      <w:proofErr w:type="spellStart"/>
      <w:r w:rsidR="00C726FF">
        <w:t>SageMake</w:t>
      </w:r>
      <w:proofErr w:type="spellEnd"/>
      <w:r w:rsidR="00C726FF">
        <w:t>, which aims to predict which behavior has occurred.</w:t>
      </w:r>
    </w:p>
    <w:p w14:paraId="4FD5D99B" w14:textId="77777777" w:rsidR="00FE3EEF" w:rsidRDefault="00FE3EEF">
      <w:pPr>
        <w:spacing w:after="160" w:line="259" w:lineRule="auto"/>
        <w:ind w:firstLine="0"/>
        <w:rPr>
          <w:b/>
          <w:bCs/>
          <w:iCs/>
          <w:szCs w:val="18"/>
        </w:rPr>
      </w:pPr>
      <w:r>
        <w:rPr>
          <w:b/>
          <w:bCs/>
        </w:rPr>
        <w:br w:type="page"/>
      </w:r>
    </w:p>
    <w:p w14:paraId="1CF31B24" w14:textId="3D1DA4F4" w:rsidR="00495599" w:rsidRPr="00185623" w:rsidRDefault="00495599" w:rsidP="00E62F67">
      <w:pPr>
        <w:pStyle w:val="Caption"/>
        <w:ind w:firstLine="0"/>
        <w:rPr>
          <w:i/>
        </w:rPr>
      </w:pPr>
      <w:bookmarkStart w:id="234" w:name="_Toc117888030"/>
      <w:r w:rsidRPr="00E62F67">
        <w:rPr>
          <w:b/>
          <w:bCs/>
        </w:rPr>
        <w:lastRenderedPageBreak/>
        <w:t xml:space="preserve">Figure </w:t>
      </w:r>
      <w:r w:rsidRPr="00E62F67">
        <w:rPr>
          <w:b/>
          <w:bCs/>
        </w:rPr>
        <w:fldChar w:fldCharType="begin"/>
      </w:r>
      <w:r w:rsidRPr="00E62F67">
        <w:rPr>
          <w:b/>
          <w:bCs/>
        </w:rPr>
        <w:instrText xml:space="preserve"> SEQ Figure \* ARABIC </w:instrText>
      </w:r>
      <w:r w:rsidRPr="00E62F67">
        <w:rPr>
          <w:b/>
          <w:bCs/>
        </w:rPr>
        <w:fldChar w:fldCharType="separate"/>
      </w:r>
      <w:ins w:id="235" w:author="Nate Bachmeier [AWS-SA]" w:date="2023-02-25T21:40:00Z">
        <w:r w:rsidR="0033517C">
          <w:rPr>
            <w:b/>
            <w:bCs/>
            <w:noProof/>
          </w:rPr>
          <w:t>24</w:t>
        </w:r>
      </w:ins>
      <w:del w:id="236" w:author="Nate Bachmeier [AWS-SA]" w:date="2023-02-25T11:50:00Z">
        <w:r w:rsidRPr="00E62F67" w:rsidDel="008555BA">
          <w:rPr>
            <w:b/>
            <w:bCs/>
            <w:noProof/>
          </w:rPr>
          <w:delText>2</w:delText>
        </w:r>
        <w:r w:rsidR="00E66FA8" w:rsidRPr="00E62F67" w:rsidDel="008555BA">
          <w:rPr>
            <w:b/>
            <w:bCs/>
            <w:noProof/>
          </w:rPr>
          <w:delText>4</w:delText>
        </w:r>
      </w:del>
      <w:r w:rsidRPr="00E62F67">
        <w:rPr>
          <w:b/>
          <w:bCs/>
        </w:rPr>
        <w:fldChar w:fldCharType="end"/>
      </w:r>
      <w:r w:rsidRPr="00185623">
        <w:br/>
      </w:r>
      <w:r w:rsidRPr="00185623">
        <w:rPr>
          <w:i/>
        </w:rPr>
        <w:t>Characters</w:t>
      </w:r>
      <w:bookmarkEnd w:id="234"/>
    </w:p>
    <w:p w14:paraId="6594EA73" w14:textId="7FE1A420" w:rsidR="00495599" w:rsidRDefault="00495599" w:rsidP="00E62F67">
      <w:pPr>
        <w:ind w:firstLine="0"/>
      </w:pPr>
      <w:r w:rsidRPr="00322676">
        <w:rPr>
          <w:noProof/>
        </w:rPr>
        <w:drawing>
          <wp:inline distT="0" distB="0" distL="0" distR="0" wp14:anchorId="7CF12EC9" wp14:editId="4B9CDB37">
            <wp:extent cx="5895975" cy="2638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5975" cy="2638425"/>
                    </a:xfrm>
                    <a:prstGeom prst="rect">
                      <a:avLst/>
                    </a:prstGeom>
                    <a:noFill/>
                    <a:ln>
                      <a:noFill/>
                    </a:ln>
                  </pic:spPr>
                </pic:pic>
              </a:graphicData>
            </a:graphic>
          </wp:inline>
        </w:drawing>
      </w:r>
      <w:r>
        <w:t xml:space="preserve">  </w:t>
      </w:r>
    </w:p>
    <w:p w14:paraId="303ED627" w14:textId="346131F4" w:rsidR="004B1C1F" w:rsidRDefault="00756489" w:rsidP="00DA5CF7">
      <w:r>
        <w:t xml:space="preserve">A machine learning algorithm will process short video clips and predict agents’ intent based on their behavior. </w:t>
      </w:r>
      <w:r w:rsidR="006152BE">
        <w:t>The algorith</w:t>
      </w:r>
      <w:r w:rsidR="003925DA">
        <w:t>m</w:t>
      </w:r>
      <w:r w:rsidR="006152BE">
        <w:t xml:space="preserve"> </w:t>
      </w:r>
      <w:r>
        <w:t xml:space="preserve">models the subject’s skeleton movement changes into </w:t>
      </w:r>
      <w:r w:rsidR="004B1C1F">
        <w:t xml:space="preserve">a </w:t>
      </w:r>
      <w:r>
        <w:t>sequence-to-classification model.</w:t>
      </w:r>
      <w:r w:rsidR="00495599">
        <w:t xml:space="preserve"> </w:t>
      </w:r>
    </w:p>
    <w:p w14:paraId="41AB763D" w14:textId="11E19248" w:rsidR="0013127C" w:rsidRDefault="00495599" w:rsidP="00DA5CF7">
      <w:r>
        <w:t>This process begins with sampling the video stream from 24 frames per second (fps) to 6</w:t>
      </w:r>
      <w:r w:rsidR="004B1C1F">
        <w:t xml:space="preserve"> fps</w:t>
      </w:r>
      <w:r>
        <w:t>.</w:t>
      </w:r>
      <w:r w:rsidR="004B1C1F">
        <w:t xml:space="preserve"> Th</w:t>
      </w:r>
      <w:r w:rsidR="00FD404D">
        <w:t>is operation aim</w:t>
      </w:r>
      <w:r w:rsidR="004B1C1F">
        <w:t>s to speed up model convergence and reduce operational costs.</w:t>
      </w:r>
      <w:r>
        <w:t xml:space="preserve"> </w:t>
      </w:r>
      <w:r w:rsidR="00FD404D">
        <w:t xml:space="preserve">Next, </w:t>
      </w:r>
      <w:r w:rsidR="00E62F67">
        <w:t>s</w:t>
      </w:r>
      <w:r>
        <w:t>imilar to Das et al. (2019)</w:t>
      </w:r>
      <w:r w:rsidR="00E62F67">
        <w:t>,</w:t>
      </w:r>
      <w:r>
        <w:t xml:space="preserve"> the research will use the </w:t>
      </w:r>
      <w:proofErr w:type="spellStart"/>
      <w:r>
        <w:t>OpenPose</w:t>
      </w:r>
      <w:proofErr w:type="spellEnd"/>
      <w:r>
        <w:t xml:space="preserve"> library to identify the character’s joint positions </w:t>
      </w:r>
      <w:r w:rsidR="004B1C1F">
        <w:t>in a given frame</w:t>
      </w:r>
      <w:r>
        <w:t>.</w:t>
      </w:r>
      <w:r w:rsidR="00FD404D">
        <w:t xml:space="preserve"> </w:t>
      </w:r>
      <w:r w:rsidR="004B1C1F">
        <w:t xml:space="preserve">Those </w:t>
      </w:r>
      <w:r w:rsidR="003925DA">
        <w:t xml:space="preserve">matrix-encoded </w:t>
      </w:r>
      <w:r w:rsidR="004B1C1F">
        <w:t xml:space="preserve">positions represent the input sequence to the model. </w:t>
      </w:r>
      <w:r w:rsidR="00756489">
        <w:t xml:space="preserve">According to the literature review, </w:t>
      </w:r>
      <w:r w:rsidR="003925DA">
        <w:t xml:space="preserve">these </w:t>
      </w:r>
      <w:r w:rsidR="004B1C1F">
        <w:t>matrices should be relative delta updates</w:t>
      </w:r>
      <w:r w:rsidR="003925DA">
        <w:t>,</w:t>
      </w:r>
      <w:r w:rsidR="004B1C1F">
        <w:t xml:space="preserve"> not literal coordinates</w:t>
      </w:r>
      <w:r w:rsidR="00756489">
        <w:t>.</w:t>
      </w:r>
      <w:r w:rsidR="00FD404D">
        <w:t xml:space="preserve"> Third, </w:t>
      </w:r>
      <w:r w:rsidR="004B1C1F">
        <w:t xml:space="preserve">the matrices feed into an RNN-based algorithm (e.g., LTSM) for sequence analysis. </w:t>
      </w:r>
      <w:r w:rsidR="0013127C">
        <w:t xml:space="preserve">This portion will use the standard </w:t>
      </w:r>
      <w:proofErr w:type="spellStart"/>
      <w:r w:rsidR="0013127C">
        <w:t>Keras</w:t>
      </w:r>
      <w:proofErr w:type="spellEnd"/>
      <w:r w:rsidR="0013127C">
        <w:t xml:space="preserve"> libraries for generating TensorFlow</w:t>
      </w:r>
      <w:r w:rsidR="003925DA">
        <w:t>,</w:t>
      </w:r>
      <w:r w:rsidR="0013127C">
        <w:t xml:space="preserve"> a neural network.</w:t>
      </w:r>
      <w:r w:rsidR="00FD404D">
        <w:t xml:space="preserve"> </w:t>
      </w:r>
      <w:r w:rsidR="0013127C">
        <w:t>Lastly, a fully-connected layer extends the architecture to represent the classification action space and output.</w:t>
      </w:r>
    </w:p>
    <w:p w14:paraId="1D0C1850" w14:textId="6671DB3B" w:rsidR="00DA6289" w:rsidRDefault="00C726FF" w:rsidP="00DA5CF7">
      <w:r>
        <w:lastRenderedPageBreak/>
        <w:t xml:space="preserve">This experiment repeats enough test case combinations for the sampling requirements, with each iteration archiving the video feeds, world configurations, and model accuracy scores (see Figure </w:t>
      </w:r>
      <w:r w:rsidR="00DA6289">
        <w:t>2</w:t>
      </w:r>
      <w:r w:rsidR="00E66FA8">
        <w:t>5</w:t>
      </w:r>
      <w:r>
        <w:t>). A feedback monitoring process will ensure adequate behavior coverage and identify potential gaps. An example scenario is the patient falls behind the couch or another obstructed view.</w:t>
      </w:r>
    </w:p>
    <w:p w14:paraId="64CBBA7A" w14:textId="3881CA62" w:rsidR="00A7372C" w:rsidRPr="000869AC" w:rsidRDefault="00A7372C" w:rsidP="00E62F67">
      <w:pPr>
        <w:pStyle w:val="Caption"/>
        <w:ind w:firstLine="0"/>
        <w:rPr>
          <w:i/>
        </w:rPr>
      </w:pPr>
      <w:bookmarkStart w:id="237" w:name="_Toc117888031"/>
      <w:r w:rsidRPr="00E62F67">
        <w:rPr>
          <w:b/>
          <w:bCs/>
        </w:rPr>
        <w:t xml:space="preserve">Figure </w:t>
      </w:r>
      <w:r w:rsidRPr="00E62F67">
        <w:rPr>
          <w:b/>
          <w:bCs/>
        </w:rPr>
        <w:fldChar w:fldCharType="begin"/>
      </w:r>
      <w:r w:rsidRPr="00E62F67">
        <w:rPr>
          <w:b/>
          <w:bCs/>
        </w:rPr>
        <w:instrText xml:space="preserve"> SEQ Figure \* ARABIC </w:instrText>
      </w:r>
      <w:r w:rsidRPr="00E62F67">
        <w:rPr>
          <w:b/>
          <w:bCs/>
        </w:rPr>
        <w:fldChar w:fldCharType="separate"/>
      </w:r>
      <w:ins w:id="238" w:author="Nate Bachmeier [AWS-SA]" w:date="2023-02-25T21:40:00Z">
        <w:r w:rsidR="0033517C">
          <w:rPr>
            <w:b/>
            <w:bCs/>
            <w:noProof/>
          </w:rPr>
          <w:t>25</w:t>
        </w:r>
      </w:ins>
      <w:del w:id="239" w:author="Nate Bachmeier [AWS-SA]" w:date="2023-02-25T11:50:00Z">
        <w:r w:rsidRPr="00E62F67" w:rsidDel="008555BA">
          <w:rPr>
            <w:b/>
            <w:bCs/>
            <w:noProof/>
          </w:rPr>
          <w:delText>2</w:delText>
        </w:r>
        <w:r w:rsidR="00E66FA8" w:rsidRPr="00E62F67" w:rsidDel="008555BA">
          <w:rPr>
            <w:b/>
            <w:bCs/>
            <w:noProof/>
          </w:rPr>
          <w:delText>5</w:delText>
        </w:r>
      </w:del>
      <w:r w:rsidRPr="00E62F67">
        <w:rPr>
          <w:b/>
          <w:bCs/>
        </w:rPr>
        <w:fldChar w:fldCharType="end"/>
      </w:r>
      <w:r>
        <w:br/>
      </w:r>
      <w:r w:rsidRPr="000869AC">
        <w:rPr>
          <w:i/>
        </w:rPr>
        <w:t>Experiment Design</w:t>
      </w:r>
      <w:bookmarkEnd w:id="237"/>
    </w:p>
    <w:p w14:paraId="0E70E24C" w14:textId="6423E493" w:rsidR="00A7372C" w:rsidRPr="00360368" w:rsidRDefault="00FD404D" w:rsidP="00E62F67">
      <w:pPr>
        <w:ind w:firstLine="0"/>
      </w:pPr>
      <w:r w:rsidRPr="00FD404D">
        <w:rPr>
          <w:noProof/>
        </w:rPr>
        <w:drawing>
          <wp:inline distT="0" distB="0" distL="0" distR="0" wp14:anchorId="36FD7162" wp14:editId="1120DAC6">
            <wp:extent cx="3391047" cy="5804672"/>
            <wp:effectExtent l="0" t="6668"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3414382" cy="5844616"/>
                    </a:xfrm>
                    <a:prstGeom prst="rect">
                      <a:avLst/>
                    </a:prstGeom>
                    <a:noFill/>
                    <a:ln>
                      <a:noFill/>
                    </a:ln>
                  </pic:spPr>
                </pic:pic>
              </a:graphicData>
            </a:graphic>
          </wp:inline>
        </w:drawing>
      </w:r>
    </w:p>
    <w:p w14:paraId="3CAF2FD8" w14:textId="11517495" w:rsidR="00A7372C" w:rsidRDefault="00A7372C" w:rsidP="00DA5CF7">
      <w:r>
        <w:t xml:space="preserve">ROS simplifies initiating character behaviors through configuration rules (see Figure 25). For example, the world definition might load the Alice model at a specific offset. Next, wait for </w:t>
      </w:r>
      <w:r w:rsidR="003925DA">
        <w:t>several</w:t>
      </w:r>
      <w:r>
        <w:t xml:space="preserve"> milliseconds before performing a </w:t>
      </w:r>
      <w:r w:rsidR="003925DA">
        <w:t xml:space="preserve">particular </w:t>
      </w:r>
      <w:r>
        <w:t xml:space="preserve">motion capture file. Suppose that motion causes Alice to walk into a couch. In that case, the physics engine will prevent her </w:t>
      </w:r>
      <w:r w:rsidR="003925DA">
        <w:t xml:space="preserve">from </w:t>
      </w:r>
      <w:r>
        <w:t>traversing through solid matter.</w:t>
      </w:r>
    </w:p>
    <w:p w14:paraId="2559330A" w14:textId="3311AA85" w:rsidR="00A7372C" w:rsidRDefault="003925DA" w:rsidP="00DA5CF7">
      <w:pPr>
        <w:pStyle w:val="Caption"/>
      </w:pPr>
      <w:r>
        <w:lastRenderedPageBreak/>
        <w:t>An explicit assumption is</w:t>
      </w:r>
      <w:r w:rsidR="00A7372C">
        <w:t xml:space="preserve"> that training the model to detect motion</w:t>
      </w:r>
      <w:r w:rsidR="00B75049">
        <w:t>-</w:t>
      </w:r>
      <w:r w:rsidR="00A7372C">
        <w:t xml:space="preserve">capture falls and similar behaviors implies the ability to </w:t>
      </w:r>
      <w:r w:rsidR="00B75049">
        <w:t>observe</w:t>
      </w:r>
      <w:r w:rsidR="00A7372C">
        <w:t xml:space="preserve"> </w:t>
      </w:r>
      <w:del w:id="240" w:author="Nate Bachmeier [AWS-SA]" w:date="2023-02-11T13:43:00Z">
        <w:r w:rsidR="00A7372C" w:rsidDel="0021511C">
          <w:delText>hemodialysis</w:delText>
        </w:r>
      </w:del>
      <w:ins w:id="241" w:author="Nate Bachmeier [AWS-SA]" w:date="2023-02-11T13:43:00Z">
        <w:r w:rsidR="0021511C">
          <w:t>episodic falling syndrome</w:t>
        </w:r>
      </w:ins>
      <w:r w:rsidR="00A7372C">
        <w:t xml:space="preserve"> falls. This assumption is reasonable because the study </w:t>
      </w:r>
      <w:r>
        <w:t>looks</w:t>
      </w:r>
      <w:r w:rsidR="00A7372C">
        <w:t xml:space="preserve"> for patterns in skeletal movements. It would be possible to validate this assumption using freely available videos from Reddit and YouTube channels. However, confirming this point is beyond the study’s scope.</w:t>
      </w:r>
    </w:p>
    <w:p w14:paraId="6417D8E6" w14:textId="71D0B2EA" w:rsidR="00E72F1F" w:rsidRPr="00887A22" w:rsidRDefault="00756489" w:rsidP="00B75049">
      <w:pPr>
        <w:pStyle w:val="Heading2"/>
        <w:ind w:firstLine="0"/>
      </w:pPr>
      <w:bookmarkStart w:id="242" w:name="_Toc127014647"/>
      <w:r>
        <w:t>D</w:t>
      </w:r>
      <w:r w:rsidR="00E72F1F">
        <w:t>ata Analysis</w:t>
      </w:r>
      <w:bookmarkEnd w:id="242"/>
    </w:p>
    <w:p w14:paraId="01E8EB31" w14:textId="244FE0CC" w:rsidR="00E72F1F" w:rsidRDefault="00E72F1F" w:rsidP="00DA5CF7">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w:t>
      </w:r>
    </w:p>
    <w:p w14:paraId="33B1CADE" w14:textId="4544460B" w:rsidR="00E72F1F" w:rsidRPr="00887A22" w:rsidRDefault="00E72F1F" w:rsidP="00DA5CF7">
      <w:r>
        <w:t xml:space="preserve">This research project attempts to demonstrate extracting </w:t>
      </w:r>
      <w:r w:rsidRPr="00587326">
        <w:rPr>
          <w:i/>
          <w:iCs/>
        </w:rPr>
        <w:t>intents</w:t>
      </w:r>
      <w:r>
        <w:t xml:space="preserve"> from dynamic and noisy video streams (see RQ1). </w:t>
      </w:r>
      <w:del w:id="243" w:author="Nate Bachmeier [AWS-SA]" w:date="2023-02-24T20:52:00Z">
        <w:r w:rsidDel="006F7F25">
          <w:delText>There must exist measurements of the inference accuracy and the extent to which the scene contains noise</w:delText>
        </w:r>
      </w:del>
      <w:ins w:id="244" w:author="Nate Bachmeier [AWS-SA]" w:date="2023-02-24T20:52:00Z">
        <w:r w:rsidR="006F7F25">
          <w:t>A measure of the inference accuracy and the extent to which the scene contains noise must exist</w:t>
        </w:r>
      </w:ins>
      <w:r>
        <w:t xml:space="preserve">. Unity offers several rendering effects for smoke, fog, reflections, and lighting. Controls exist </w:t>
      </w:r>
      <w:del w:id="245" w:author="Nate Bachmeier [AWS-SA]" w:date="2023-02-24T20:53:00Z">
        <w:r w:rsidDel="006F7F25">
          <w:delText>for adjusting these effects and their enablement strength between zero to</w:delText>
        </w:r>
      </w:del>
      <w:ins w:id="246" w:author="Nate Bachmeier [AWS-SA]" w:date="2023-02-24T20:53:00Z">
        <w:r w:rsidR="006F7F25">
          <w:t>to adjust these effects and their enablement strength between zero and</w:t>
        </w:r>
      </w:ins>
      <w:r>
        <w:t xml:space="preserve"> one hundred percent. This analysis is appropriate as it assesses the research questions directly.</w:t>
      </w:r>
    </w:p>
    <w:p w14:paraId="605640DE" w14:textId="77777777" w:rsidR="00E72F1F" w:rsidRDefault="00E72F1F" w:rsidP="00DA5CF7">
      <w:r>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w:t>
      </w:r>
      <w:proofErr w:type="spellStart"/>
      <w:r>
        <w:t>SageMaker</w:t>
      </w:r>
      <w:proofErr w:type="spellEnd"/>
      <w:r>
        <w:t xml:space="preserve">). It is beyond this study’s scope to create “a perfect model” and only seeks to demonstrate the research technique’s viability. However, this study will validate that training is reliable and reproducible across positive and negative test cases.    </w:t>
      </w:r>
    </w:p>
    <w:p w14:paraId="66BC7704" w14:textId="651F65AB" w:rsidR="00E72F1F" w:rsidRDefault="00E72F1F" w:rsidP="00DA5CF7">
      <w:r>
        <w:lastRenderedPageBreak/>
        <w:t>An analysis of the model inference must confirm that it is usable. This phase requires provisioning a model endpoint and posting experimental data. A simple approach could be using RGB+D cameras to record a small human group repeating the humanoid behaviors. There are several core advantages to this solution. First, it demonstrates bringing the simulation process into the real world. Next, these volunteers are readily available through work and social gatherings. It is beyond this study’s scope to “perfectly predict” every behavior. Instead, the goal is to collect and evaluate operationalizing the research technique.</w:t>
      </w:r>
    </w:p>
    <w:p w14:paraId="672EC84A" w14:textId="0F0CEE1E" w:rsidR="00E72F1F" w:rsidRDefault="00E72F1F" w:rsidP="00342F9B">
      <w:pPr>
        <w:pStyle w:val="Heading2"/>
        <w:ind w:firstLine="0"/>
      </w:pPr>
      <w:bookmarkStart w:id="247" w:name="_Toc127014648"/>
      <w:r w:rsidRPr="00887A22">
        <w:t>Assumptions</w:t>
      </w:r>
      <w:bookmarkEnd w:id="247"/>
    </w:p>
    <w:p w14:paraId="5029151F" w14:textId="2C8D2CFA"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that open-source motion capture (</w:t>
      </w:r>
      <w:proofErr w:type="spellStart"/>
      <w:r>
        <w:t>MoCAP</w:t>
      </w:r>
      <w:proofErr w:type="spellEnd"/>
      <w:r>
        <w:t xml:space="preserve">) files are compatible with industry-standard physics simulation processes. The test cases aim to use virtual cameras to capture this information in 3-D open worlds. Suppose it is not possible to reuse that footage. In that case, the study can flatten the </w:t>
      </w:r>
      <w:proofErr w:type="spellStart"/>
      <w:r>
        <w:t>MoCAP</w:t>
      </w:r>
      <w:proofErr w:type="spellEnd"/>
      <w:r>
        <w:t xml:space="preserve"> to 2-D and present the findings. 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3BE905C2" w:rsidR="00E72F1F" w:rsidRDefault="00E72F1F" w:rsidP="00DA5CF7">
      <w:r>
        <w:lastRenderedPageBreak/>
        <w:t xml:space="preserve">This study makes several assumptions about the current industry state. It assumes that mainstream solutions like Amazon </w:t>
      </w:r>
      <w:proofErr w:type="spellStart"/>
      <w:r>
        <w:t>SageMaker</w:t>
      </w:r>
      <w:proofErr w:type="spellEnd"/>
      <w:r>
        <w:t xml:space="preserve">, Robotic Operating System, Docker, </w:t>
      </w:r>
      <w:proofErr w:type="spellStart"/>
      <w:r>
        <w:t>OpenAI’s</w:t>
      </w:r>
      <w:proofErr w:type="spellEnd"/>
      <w:r>
        <w:t xml:space="preserve"> Gym, and Unity’s PhysX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62495D6C"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 xml:space="preserve">to evaluate the validity of that assumption. Future research could exist to compare real cameras against the </w:t>
      </w:r>
      <w:proofErr w:type="spellStart"/>
      <w:r>
        <w:t>MoCAP</w:t>
      </w:r>
      <w:proofErr w:type="spellEnd"/>
      <w:r>
        <w:t xml:space="preserve"> footage.</w:t>
      </w:r>
    </w:p>
    <w:p w14:paraId="4B28239E" w14:textId="295129E9" w:rsidR="00E72F1F" w:rsidRDefault="00E72F1F" w:rsidP="009419EF">
      <w:pPr>
        <w:pStyle w:val="Heading2"/>
        <w:ind w:firstLine="0"/>
      </w:pPr>
      <w:bookmarkStart w:id="248" w:name="_Toc127014649"/>
      <w:r w:rsidRPr="00887A22">
        <w:t>Limitations</w:t>
      </w:r>
      <w:bookmarkEnd w:id="248"/>
    </w:p>
    <w:p w14:paraId="5DEB3E76" w14:textId="218BC62F"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del w:id="249" w:author="Nate Bachmeier [AWS-SA]" w:date="2023-02-24T20:53:00Z">
        <w:r w:rsidR="003925DA" w:rsidDel="006F7F25">
          <w:delText>access to resource</w:delText>
        </w:r>
      </w:del>
      <w:ins w:id="250" w:author="Nate Bachmeier [AWS-SA]" w:date="2023-02-24T20:53:00Z">
        <w:r w:rsidR="006F7F25">
          <w:t>resource acces</w:t>
        </w:r>
      </w:ins>
      <w:r w:rsidR="003925DA">
        <w:t>s, and real-world application.</w:t>
      </w:r>
    </w:p>
    <w:p w14:paraId="2BD1B171" w14:textId="35440007" w:rsidR="00E72F1F" w:rsidRDefault="00E72F1F" w:rsidP="00DA5CF7">
      <w:r>
        <w:t>This study aims to build a HAR classification model that supports a predefined set of activitie</w:t>
      </w:r>
      <w:r w:rsidR="003925DA">
        <w:t xml:space="preserve">s </w:t>
      </w:r>
      <w:r>
        <w:t>due to challenges in finding sufficient example data. In this case, expanding the sample to contain open-source repositories will become necessary. These repositories could include YouTube, among other sites.</w:t>
      </w:r>
    </w:p>
    <w:p w14:paraId="26910B67" w14:textId="77777777" w:rsidR="00E72F1F" w:rsidRDefault="00E72F1F" w:rsidP="009419EF">
      <w:pPr>
        <w:pStyle w:val="Heading2"/>
        <w:ind w:firstLine="0"/>
      </w:pPr>
      <w:bookmarkStart w:id="251" w:name="_Toc127014650"/>
      <w:r w:rsidRPr="00887A22">
        <w:t>Delimitations</w:t>
      </w:r>
      <w:bookmarkEnd w:id="251"/>
    </w:p>
    <w:p w14:paraId="4ACC122E" w14:textId="40871564" w:rsidR="00E72F1F" w:rsidRDefault="00E72F1F" w:rsidP="00DA5CF7">
      <w:proofErr w:type="spellStart"/>
      <w:r>
        <w:t>Deliminiations</w:t>
      </w:r>
      <w:proofErr w:type="spellEnd"/>
      <w:r>
        <w:t xml:space="preserve"> are internal and external factors that </w:t>
      </w:r>
      <w:r w:rsidRPr="008F6708">
        <w:rPr>
          <w:i/>
          <w:iCs/>
        </w:rPr>
        <w:t>explicitly</w:t>
      </w:r>
      <w:r>
        <w:t xml:space="preserve"> restrict the study from exploring all aspects of the problem.</w:t>
      </w:r>
      <w:r w:rsidR="00CE269B">
        <w:t xml:space="preserve"> </w:t>
      </w:r>
      <w:r>
        <w:t xml:space="preserve">Humanoid actors initialize with a configuration that controls their mechanical movement. There are virtually unlimited permutations for these </w:t>
      </w:r>
      <w:r>
        <w:lastRenderedPageBreak/>
        <w:t xml:space="preserve">characters and their weight, height, </w:t>
      </w:r>
      <w:r w:rsidR="000A5678">
        <w:t>agility</w:t>
      </w:r>
      <w:r>
        <w:t xml:space="preserve">, and flexibility, among other properties. The distributed training process must set value bounds to learn the problem space efficiently. For instance, there’s only one person over </w:t>
      </w:r>
      <w:del w:id="252" w:author="Nate Bachmeier [AWS-SA]" w:date="2023-02-11T14:41:00Z">
        <w:r w:rsidDel="00D83CBA">
          <w:delText xml:space="preserve">635KG </w:delText>
        </w:r>
      </w:del>
      <w:ins w:id="253" w:author="Nate Bachmeier [AWS-SA]" w:date="2023-02-11T14:41:00Z">
        <w:r w:rsidR="00D83CBA">
          <w:t xml:space="preserve">635 kg </w:t>
        </w:r>
      </w:ins>
      <w:r>
        <w:t>weight</w:t>
      </w:r>
      <w:sdt>
        <w:sdtPr>
          <w:id w:val="-2135155842"/>
          <w:citation/>
        </w:sdtPr>
        <w:sdtContent>
          <w:r>
            <w:fldChar w:fldCharType="begin"/>
          </w:r>
          <w:r>
            <w:instrText xml:space="preserve"> CITATION Gui22 \l 1033 </w:instrText>
          </w:r>
          <w:r>
            <w:fldChar w:fldCharType="separate"/>
          </w:r>
          <w:r w:rsidR="00C435F5">
            <w:rPr>
              <w:noProof/>
            </w:rPr>
            <w:t xml:space="preserve"> (Guinness World Records, 2022)</w:t>
          </w:r>
          <w:r>
            <w:fldChar w:fldCharType="end"/>
          </w:r>
        </w:sdtContent>
      </w:sdt>
      <w:r>
        <w:t>. Therefore, it does not make sense for test cases to exceed this extreme limit. Similar practical constraints also exist for other properties. It is beyond the scope and budget of this study to examine outliers.</w:t>
      </w:r>
    </w:p>
    <w:p w14:paraId="5E9A4B7D" w14:textId="4B051593" w:rsidR="005D24F5" w:rsidRPr="001D619A" w:rsidRDefault="005D24F5" w:rsidP="00DA5CF7">
      <w:r>
        <w:t>This study utilizes video footage from simulated resources that might behave differently than physical beings. These distinctions arise from software errors, hardware resources, and modeling errors within the underlying data. HAR is also a vast concept with virtually unlimited permutations. The research project aims to minimize these challenges within the existing simulation software’s capabilities.</w:t>
      </w:r>
    </w:p>
    <w:p w14:paraId="11E2560A" w14:textId="77777777" w:rsidR="00E72F1F" w:rsidRPr="00887A22" w:rsidRDefault="00E72F1F" w:rsidP="009419EF">
      <w:pPr>
        <w:pStyle w:val="Heading2"/>
        <w:ind w:firstLine="0"/>
      </w:pPr>
      <w:bookmarkStart w:id="254" w:name="_Toc127014651"/>
      <w:r w:rsidRPr="00887A22">
        <w:t>Ethical Assurances</w:t>
      </w:r>
      <w:bookmarkEnd w:id="254"/>
    </w:p>
    <w:p w14:paraId="330B839E" w14:textId="1043D54C" w:rsidR="00E72F1F" w:rsidRDefault="00E72F1F" w:rsidP="00DA5CF7">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p>
    <w:p w14:paraId="322632DA" w14:textId="6B04AD58" w:rsidR="00E72F1F" w:rsidRDefault="00E72F1F" w:rsidP="00DA5CF7">
      <w:r>
        <w:t xml:space="preserve">This study uses humanoids in a physics simulation process as a research technique that mitigates ethical concerns and personal privacy risks. Since a humanoid is a virtual construct, it intentionally and explicitly divorces any moral hazards. Furthermore, the simulation has no right or assumption </w:t>
      </w:r>
      <w:r w:rsidR="003925DA">
        <w:t xml:space="preserve">of </w:t>
      </w:r>
      <w:r>
        <w:t>privacy, as it does not exist in the real world. To verify the model training, a small cohort of volunteers will re-enact safe behaviors that do not risk personal privacy or harm. For instance, the falling behavior can be on a padded surface.</w:t>
      </w:r>
    </w:p>
    <w:p w14:paraId="1DDDB6B4" w14:textId="6BA1DAB5" w:rsidR="00E72F1F" w:rsidRPr="000B66FE" w:rsidRDefault="00E72F1F" w:rsidP="00DA5CF7">
      <w:r>
        <w:lastRenderedPageBreak/>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174B24B4"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w:t>
      </w:r>
      <w:proofErr w:type="spellStart"/>
      <w:r>
        <w:t>Zovi</w:t>
      </w:r>
      <w:proofErr w:type="spellEnd"/>
      <w:r>
        <w:t xml:space="preserve">, 2019). For instance, many small to midsized business owners lack the expertise to run a domain controller or email service. Employing dedicated staff retracts from resources that could provide value differentiation towards its core competencies. Contracting a consulting firm would be less expensive but lacks the deep economy of scale discounts available from Microsoft Office365. While financial factors influence many decisions, the security and compliance teams </w:t>
      </w:r>
      <w:del w:id="255" w:author="Nate Bachmeier [AWS-SA]" w:date="2023-02-24T20:54:00Z">
        <w:r w:rsidDel="006F7F25">
          <w:delText>need to assess the risks to privacy and availability</w:delText>
        </w:r>
      </w:del>
      <w:ins w:id="256" w:author="Nate Bachmeier [AWS-SA]" w:date="2023-02-24T20:54:00Z">
        <w:r w:rsidR="006F7F25">
          <w:t>must assess the privacy and availability risks</w:t>
        </w:r>
      </w:ins>
      <w:r>
        <w:t xml:space="preserve">. Not all decisions originate from the leadership and often </w:t>
      </w:r>
      <w:del w:id="257" w:author="Nate Bachmeier [AWS-SA]" w:date="2023-02-24T20:54:00Z">
        <w:r w:rsidDel="006F7F25">
          <w:delText xml:space="preserve">come </w:delText>
        </w:r>
      </w:del>
      <w:r>
        <w:t xml:space="preserve">from internal department requests. For instance, a data science team might require a </w:t>
      </w:r>
      <w:proofErr w:type="spellStart"/>
      <w:r>
        <w:t>Juypter</w:t>
      </w:r>
      <w:proofErr w:type="spellEnd"/>
      <w:r>
        <w:t xml:space="preserve">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C435F5">
            <w:rPr>
              <w:noProof/>
            </w:rPr>
            <w:t xml:space="preserve"> (Brown, 2015)</w:t>
          </w:r>
          <w:r>
            <w:fldChar w:fldCharType="end"/>
          </w:r>
        </w:sdtContent>
      </w:sdt>
      <w:r>
        <w:t xml:space="preserve">. What physical host controls this instance? Does the database connection use encryption? How are backup and restore scenarios handled? Until </w:t>
      </w:r>
      <w:r>
        <w:lastRenderedPageBreak/>
        <w:t>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056BEFB2"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proofErr w:type="spellStart"/>
      <w:r>
        <w:t>MoCAP</w:t>
      </w:r>
      <w:proofErr w:type="spellEnd"/>
      <w:r>
        <w:t xml:space="preserve"> sequences but only three work successfully. In that case, the results should not ignore the failure and instead discuss potential reasons for the issue. It is beyond this project’s scope to validate every situation though it should 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258" w:name="_Toc127014652"/>
      <w:r>
        <w:t>Summary</w:t>
      </w:r>
      <w:bookmarkEnd w:id="258"/>
    </w:p>
    <w:p w14:paraId="61E05B4A" w14:textId="62CB50EF"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ins w:id="259" w:author="Nate Bachmeier [AWS-SA]" w:date="2023-02-24T20:54:00Z">
        <w:r w:rsidR="006F7F25">
          <w:t xml:space="preserve">the </w:t>
        </w:r>
      </w:ins>
      <w:del w:id="260" w:author="Nate Bachmeier [AWS-SA]" w:date="2023-02-11T13:43:00Z">
        <w:r w:rsidDel="0021511C">
          <w:delText>hemodialysis</w:delText>
        </w:r>
      </w:del>
      <w:ins w:id="261" w:author="Nate Bachmeier [AWS-SA]" w:date="2023-02-11T13:43:00Z">
        <w:r w:rsidR="0021511C">
          <w:t>episodic falling syndrome</w:t>
        </w:r>
      </w:ins>
      <w:r>
        <w:t xml:space="preserve">. These challenges exist because it’s difficult for researchers to experiment within personal private space. This study aims to mitigate those issues using a virtual environment and humanoid characters that perform </w:t>
      </w:r>
      <w:proofErr w:type="spellStart"/>
      <w:r>
        <w:t>MoCAP</w:t>
      </w:r>
      <w:proofErr w:type="spellEnd"/>
      <w:r>
        <w:t xml:space="preserve"> animation sequences. There are </w:t>
      </w:r>
      <w:r>
        <w:lastRenderedPageBreak/>
        <w:t>unlimited permutations the agents could perform. This study scopes the action space to 117 behaviors, prioritizing the most common situations and use cases.</w:t>
      </w:r>
    </w:p>
    <w:p w14:paraId="0A4B239B" w14:textId="31A8AA2A" w:rsidR="00EE7722" w:rsidRDefault="00EE7722" w:rsidP="00DA5CF7">
      <w:r>
        <w:t xml:space="preserve">The study uses industry-standard tools (e.g., AWS </w:t>
      </w:r>
      <w:proofErr w:type="spellStart"/>
      <w:r>
        <w:t>RoboMaker</w:t>
      </w:r>
      <w:proofErr w:type="spellEnd"/>
      <w:r>
        <w:t xml:space="preserve"> and Amazon </w:t>
      </w:r>
      <w:proofErr w:type="spellStart"/>
      <w:r>
        <w:t>SageMaker</w:t>
      </w:r>
      <w:proofErr w:type="spellEnd"/>
      <w:r>
        <w:t xml:space="preserve">) to build a human activity recognition (HAR) computer vision (CV) model. Those tools include built-in instruments and metrics for assessing the </w:t>
      </w:r>
      <w:del w:id="262" w:author="Nate Bachmeier [AWS-SA]" w:date="2023-02-11T13:30:00Z">
        <w:r w:rsidDel="0021511C">
          <w:delText>performance, quality, and efficiency of the machine-learning process</w:delText>
        </w:r>
      </w:del>
      <w:ins w:id="263" w:author="Nate Bachmeier [AWS-SA]" w:date="2023-02-11T13:30:00Z">
        <w:r w:rsidR="0021511C">
          <w:t>machine-learning process's performance, quality, and efficiency</w:t>
        </w:r>
      </w:ins>
      <w:r>
        <w:t xml:space="preserve">. The study procedure will generate randomized worlds for the characters to move around and utilize virtual cameras to monitor their behaviors. Next, a data analysis phase will validate </w:t>
      </w:r>
      <w:ins w:id="264" w:author="Nate Bachmeier [AWS-SA]" w:date="2023-02-11T13:30:00Z">
        <w:r w:rsidR="0021511C">
          <w:t xml:space="preserve">that </w:t>
        </w:r>
      </w:ins>
      <w:r>
        <w:t xml:space="preserve">the HAR model can reliably extract intents (RQ1) and the </w:t>
      </w:r>
      <w:del w:id="265" w:author="Nate Bachmeier [AWS-SA]" w:date="2023-02-24T20:54:00Z">
        <w:r w:rsidDel="006F7F25">
          <w:delText xml:space="preserve">processes </w:delText>
        </w:r>
      </w:del>
      <w:ins w:id="266" w:author="Nate Bachmeier [AWS-SA]" w:date="2023-02-24T20:54:00Z">
        <w:r w:rsidR="006F7F25">
          <w:t>process</w:t>
        </w:r>
        <w:r w:rsidR="006F7F25">
          <w:t>'</w:t>
        </w:r>
        <w:r w:rsidR="006F7F25">
          <w:t xml:space="preserve">s </w:t>
        </w:r>
      </w:ins>
      <w:r>
        <w:t>efficiency (RQ2).</w:t>
      </w:r>
    </w:p>
    <w:p w14:paraId="6D9C2817" w14:textId="5E776321" w:rsidR="0021511C" w:rsidRDefault="00EE7722" w:rsidP="00DA5CF7">
      <w:pPr>
        <w:rPr>
          <w:ins w:id="267" w:author="Nate Bachmeier [AWS-SA]" w:date="2023-02-11T13:30:00Z"/>
        </w:rPr>
      </w:pP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due vast combinatorial set of behaviors. </w:t>
      </w:r>
      <w:del w:id="268" w:author="Nate Bachmeier [AWS-SA]" w:date="2023-02-24T20:54:00Z">
        <w:r w:rsidDel="006F7F25">
          <w:delText>It’s impossible to examine every potential aspect of this problem</w:delText>
        </w:r>
      </w:del>
      <w:ins w:id="269" w:author="Nate Bachmeier [AWS-SA]" w:date="2023-02-24T20:54:00Z">
        <w:r w:rsidR="006F7F25">
          <w:t>Examining every potential aspect of this problem is impossible</w:t>
        </w:r>
      </w:ins>
      <w:r>
        <w:t>, so prioritization is essential. Lastly, the study lacks ethical or privacy concerns because all agents are virtual.</w:t>
      </w:r>
    </w:p>
    <w:p w14:paraId="108327E8" w14:textId="77777777" w:rsidR="0021511C" w:rsidRDefault="0021511C">
      <w:pPr>
        <w:spacing w:after="160" w:line="259" w:lineRule="auto"/>
        <w:ind w:firstLine="0"/>
        <w:rPr>
          <w:ins w:id="270" w:author="Nate Bachmeier [AWS-SA]" w:date="2023-02-11T13:30:00Z"/>
        </w:rPr>
      </w:pPr>
      <w:ins w:id="271" w:author="Nate Bachmeier [AWS-SA]" w:date="2023-02-11T13:30:00Z">
        <w:r>
          <w:br w:type="page"/>
        </w:r>
      </w:ins>
    </w:p>
    <w:p w14:paraId="221E93AE" w14:textId="77777777" w:rsidR="0021511C" w:rsidRDefault="0021511C" w:rsidP="0021511C">
      <w:pPr>
        <w:pStyle w:val="Heading1"/>
        <w:rPr>
          <w:ins w:id="272" w:author="Nate Bachmeier [AWS-SA]" w:date="2023-02-11T13:32:00Z"/>
        </w:rPr>
      </w:pPr>
      <w:ins w:id="273" w:author="Nate Bachmeier [AWS-SA]" w:date="2023-02-11T13:32:00Z">
        <w:r>
          <w:lastRenderedPageBreak/>
          <w:t>Chapter 4: Findings</w:t>
        </w:r>
      </w:ins>
    </w:p>
    <w:p w14:paraId="16EDB5D1" w14:textId="79318D2B" w:rsidR="0021511C" w:rsidRDefault="0021511C" w:rsidP="0021511C">
      <w:pPr>
        <w:rPr>
          <w:ins w:id="274" w:author="Nate Bachmeier [AWS-SA]" w:date="2023-02-11T13:41:00Z"/>
        </w:rPr>
      </w:pPr>
      <w:ins w:id="275" w:author="Nate Bachmeier [AWS-SA]" w:date="2023-02-11T13:35:00Z">
        <w:r w:rsidRPr="0021511C">
          <w:t>The problem to be addressed in this study is 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w:t>
        </w:r>
      </w:ins>
      <w:ins w:id="276" w:author="Nate Bachmeier [AWS-SA]" w:date="2023-02-11T13:40:00Z">
        <w:r>
          <w:t xml:space="preserve">These situations have </w:t>
        </w:r>
      </w:ins>
      <w:ins w:id="277" w:author="Nate Bachmeier [AWS-SA]" w:date="2023-02-11T13:36:00Z">
        <w:r>
          <w:t xml:space="preserve">a high barrier to entry in studying due to technical constraints, </w:t>
        </w:r>
      </w:ins>
      <w:ins w:id="278" w:author="Nate Bachmeier [AWS-SA]" w:date="2023-02-11T13:37:00Z">
        <w:r>
          <w:t xml:space="preserve">limitations in reproducing results, and privacy and safety concerns. </w:t>
        </w:r>
      </w:ins>
      <w:ins w:id="279" w:author="Nate Bachmeier [AWS-SA]" w:date="2023-02-11T13:38:00Z">
        <w:r>
          <w:t>This constructive research study aims to provide an understanding of the effectiveness and efficiency of autonomous assistants in elderly and special needs care scenarios. It delivers this ca</w:t>
        </w:r>
      </w:ins>
      <w:ins w:id="280" w:author="Nate Bachmeier [AWS-SA]" w:date="2023-02-11T13:39:00Z">
        <w:r>
          <w:t>pability by modeling human movements within labeled video recordings</w:t>
        </w:r>
      </w:ins>
      <w:ins w:id="281" w:author="Nate Bachmeier [AWS-SA]" w:date="2023-02-11T13:40:00Z">
        <w:r>
          <w:t xml:space="preserve"> by tracking the subject’s skeletal movements.</w:t>
        </w:r>
      </w:ins>
    </w:p>
    <w:p w14:paraId="7D01AD5E" w14:textId="793C973F" w:rsidR="0021511C" w:rsidRDefault="0021511C" w:rsidP="0021511C">
      <w:pPr>
        <w:rPr>
          <w:ins w:id="282" w:author="Nate Bachmeier [AWS-SA]" w:date="2023-02-11T13:42:00Z"/>
        </w:rPr>
      </w:pPr>
      <w:ins w:id="283" w:author="Nate Bachmeier [AWS-SA]" w:date="2023-02-11T13:41:00Z">
        <w:r>
          <w:t>This chapter outlines the experiment’s finding</w:t>
        </w:r>
      </w:ins>
      <w:ins w:id="284" w:author="Nate Bachmeier [AWS-SA]" w:date="2023-02-11T13:42:00Z">
        <w:r>
          <w:t>s</w:t>
        </w:r>
      </w:ins>
      <w:ins w:id="285" w:author="Nate Bachmeier [AWS-SA]" w:date="2023-02-11T13:41:00Z">
        <w:r>
          <w:t xml:space="preserve"> and answers to the research questions.</w:t>
        </w:r>
      </w:ins>
      <w:ins w:id="286" w:author="Nate Bachmeier [AWS-SA]" w:date="2023-02-11T13:42:00Z">
        <w:r>
          <w:t xml:space="preserve"> </w:t>
        </w:r>
      </w:ins>
      <w:ins w:id="287" w:author="Nate Bachmeier [AWS-SA]" w:date="2023-02-11T13:45:00Z">
        <w:r>
          <w:t>Specifically, this study aims to understand the following two aspects of autonomous assistant effectiveness and efficiency:</w:t>
        </w:r>
      </w:ins>
    </w:p>
    <w:p w14:paraId="3DDA4525" w14:textId="31AB4363" w:rsidR="00B15984" w:rsidRPr="00B15984" w:rsidRDefault="00B15984">
      <w:pPr>
        <w:pStyle w:val="ListParagraph"/>
        <w:numPr>
          <w:ilvl w:val="0"/>
          <w:numId w:val="6"/>
        </w:numPr>
        <w:rPr>
          <w:ins w:id="288" w:author="Nate Bachmeier [AWS-SA]" w:date="2023-02-25T15:03:00Z"/>
          <w:b/>
          <w:bCs/>
          <w:rPrChange w:id="289" w:author="Nate Bachmeier [AWS-SA]" w:date="2023-02-25T15:03:00Z">
            <w:rPr>
              <w:ins w:id="290" w:author="Nate Bachmeier [AWS-SA]" w:date="2023-02-25T15:03:00Z"/>
            </w:rPr>
          </w:rPrChange>
        </w:rPr>
      </w:pPr>
      <w:ins w:id="291" w:author="Nate Bachmeier [AWS-SA]" w:date="2023-02-25T15:03:00Z">
        <w:r w:rsidRPr="00B15984">
          <w:rPr>
            <w:rPrChange w:id="292" w:author="Nate Bachmeier [AWS-SA]" w:date="2023-02-25T15:03:00Z">
              <w:rPr>
                <w:i/>
                <w:iCs/>
              </w:rPr>
            </w:rPrChange>
          </w:rPr>
          <w:t>What is the effectiveness of autonomous assistants for classifying behaviors of elderly and special needs patients for care organizations</w:t>
        </w:r>
        <w:r>
          <w:t>?</w:t>
        </w:r>
        <w:r w:rsidRPr="00B15984">
          <w:t xml:space="preserve"> </w:t>
        </w:r>
      </w:ins>
    </w:p>
    <w:p w14:paraId="6FF909BC" w14:textId="22546265" w:rsidR="0021511C" w:rsidRPr="0021511C" w:rsidRDefault="00B15984">
      <w:pPr>
        <w:pStyle w:val="ListParagraph"/>
        <w:numPr>
          <w:ilvl w:val="0"/>
          <w:numId w:val="6"/>
        </w:numPr>
        <w:rPr>
          <w:ins w:id="293" w:author="Nate Bachmeier [AWS-SA]" w:date="2023-02-11T13:42:00Z"/>
          <w:b/>
          <w:bCs/>
        </w:rPr>
        <w:pPrChange w:id="294" w:author="Nate Bachmeier [AWS-SA]" w:date="2023-02-11T13:44:00Z">
          <w:pPr/>
        </w:pPrChange>
      </w:pPr>
      <w:ins w:id="295" w:author="Nate Bachmeier [AWS-SA]" w:date="2023-02-25T15:03:00Z">
        <w:r w:rsidRPr="00462221">
          <w:t>What is the effectiveness of autonomous assistants for classifying behaviors of elderly and special needs patients for care organizations</w:t>
        </w:r>
        <w:r>
          <w:t>?</w:t>
        </w:r>
      </w:ins>
    </w:p>
    <w:p w14:paraId="61923A83" w14:textId="0E214111" w:rsidR="0021511C" w:rsidRDefault="0021511C" w:rsidP="0021511C">
      <w:pPr>
        <w:pStyle w:val="Heading2"/>
        <w:ind w:firstLine="0"/>
        <w:rPr>
          <w:ins w:id="296" w:author="Nate Bachmeier [AWS-SA]" w:date="2023-02-11T13:46:00Z"/>
        </w:rPr>
      </w:pPr>
      <w:ins w:id="297" w:author="Nate Bachmeier [AWS-SA]" w:date="2023-02-11T13:46:00Z">
        <w:r>
          <w:t>Trustworthiness of the Data</w:t>
        </w:r>
      </w:ins>
    </w:p>
    <w:p w14:paraId="42CB48AB" w14:textId="470E8453" w:rsidR="00D83CBA" w:rsidRPr="00D83CBA" w:rsidRDefault="00D83CBA" w:rsidP="0021511C">
      <w:pPr>
        <w:rPr>
          <w:ins w:id="298" w:author="Nate Bachmeier [AWS-SA]" w:date="2023-02-11T14:28:00Z"/>
        </w:rPr>
      </w:pPr>
      <w:ins w:id="299" w:author="Nate Bachmeier [AWS-SA]" w:date="2023-02-11T14:28:00Z">
        <w:r>
          <w:t xml:space="preserve">The </w:t>
        </w:r>
      </w:ins>
      <w:ins w:id="300" w:author="Nate Bachmeier [AWS-SA]" w:date="2023-02-11T14:29:00Z">
        <w:r>
          <w:t>dissertation</w:t>
        </w:r>
      </w:ins>
      <w:ins w:id="301" w:author="Nate Bachmeier [AWS-SA]" w:date="2023-02-11T14:28:00Z">
        <w:r>
          <w:t xml:space="preserve"> proposal </w:t>
        </w:r>
      </w:ins>
      <w:ins w:id="302" w:author="Nate Bachmeier [AWS-SA]" w:date="2023-02-11T14:29:00Z">
        <w:r>
          <w:t xml:space="preserve">outlined a research strategy that relies on Adobe’s Maximo </w:t>
        </w:r>
        <w:proofErr w:type="spellStart"/>
        <w:r>
          <w:t>MoCAP</w:t>
        </w:r>
        <w:proofErr w:type="spellEnd"/>
        <w:r>
          <w:t xml:space="preserve"> database. </w:t>
        </w:r>
      </w:ins>
      <w:ins w:id="303" w:author="Nate Bachmeier [AWS-SA]" w:date="2023-02-11T14:30:00Z">
        <w:r>
          <w:t>During the initial experimentation phase, this approach was determined to be impractical because the character</w:t>
        </w:r>
      </w:ins>
      <w:ins w:id="304" w:author="Nate Bachmeier [AWS-SA]" w:date="2023-02-11T14:32:00Z">
        <w:r>
          <w:t>’</w:t>
        </w:r>
      </w:ins>
      <w:ins w:id="305" w:author="Nate Bachmeier [AWS-SA]" w:date="2023-02-11T14:30:00Z">
        <w:r>
          <w:t xml:space="preserve">s </w:t>
        </w:r>
      </w:ins>
      <w:ins w:id="306" w:author="Nate Bachmeier [AWS-SA]" w:date="2023-02-11T14:31:00Z">
        <w:r>
          <w:t xml:space="preserve">movements </w:t>
        </w:r>
      </w:ins>
      <w:ins w:id="307" w:author="Nate Bachmeier [AWS-SA]" w:date="2023-02-11T14:32:00Z">
        <w:r>
          <w:t xml:space="preserve">were too artificial and ridged. </w:t>
        </w:r>
      </w:ins>
      <w:ins w:id="308" w:author="Nate Bachmeier [AWS-SA]" w:date="2023-02-11T14:34:00Z">
        <w:r>
          <w:t xml:space="preserve">As a result, the </w:t>
        </w:r>
      </w:ins>
      <w:ins w:id="309" w:author="Nate Bachmeier [AWS-SA]" w:date="2023-02-11T14:35:00Z">
        <w:r>
          <w:t xml:space="preserve">study’s </w:t>
        </w:r>
      </w:ins>
      <w:ins w:id="310" w:author="Nate Bachmeier [AWS-SA]" w:date="2023-02-11T14:33:00Z">
        <w:r>
          <w:t xml:space="preserve">human activity recognition (HAR) classification model </w:t>
        </w:r>
      </w:ins>
      <w:ins w:id="311" w:author="Nate Bachmeier [AWS-SA]" w:date="2023-02-11T14:35:00Z">
        <w:r>
          <w:t xml:space="preserve">would </w:t>
        </w:r>
      </w:ins>
      <w:ins w:id="312" w:author="Nate Bachmeier [AWS-SA]" w:date="2023-02-11T14:33:00Z">
        <w:r>
          <w:t>reliably p</w:t>
        </w:r>
      </w:ins>
      <w:ins w:id="313" w:author="Nate Bachmeier [AWS-SA]" w:date="2023-02-11T14:34:00Z">
        <w:r>
          <w:t xml:space="preserve">redict the </w:t>
        </w:r>
        <w:r>
          <w:rPr>
            <w:i/>
            <w:iCs/>
          </w:rPr>
          <w:t>character</w:t>
        </w:r>
        <w:r w:rsidRPr="00D83CBA">
          <w:rPr>
            <w:rPrChange w:id="314" w:author="Nate Bachmeier [AWS-SA]" w:date="2023-02-11T14:34:00Z">
              <w:rPr>
                <w:i/>
                <w:iCs/>
              </w:rPr>
            </w:rPrChange>
          </w:rPr>
          <w:t>,</w:t>
        </w:r>
        <w:r>
          <w:t xml:space="preserve"> not the </w:t>
        </w:r>
        <w:r>
          <w:rPr>
            <w:i/>
            <w:iCs/>
          </w:rPr>
          <w:t>behavior.</w:t>
        </w:r>
      </w:ins>
    </w:p>
    <w:p w14:paraId="5C8E4D40" w14:textId="66134091" w:rsidR="00D83CBA" w:rsidRDefault="00D83CBA" w:rsidP="00D83CBA">
      <w:pPr>
        <w:rPr>
          <w:ins w:id="315" w:author="Nate Bachmeier [AWS-SA]" w:date="2023-02-11T14:41:00Z"/>
        </w:rPr>
      </w:pPr>
      <w:ins w:id="316" w:author="Nate Bachmeier [AWS-SA]" w:date="2023-02-11T14:36:00Z">
        <w:r>
          <w:lastRenderedPageBreak/>
          <w:t>The experiment mitigated this issue by adopting the kinetic</w:t>
        </w:r>
      </w:ins>
      <w:ins w:id="317" w:author="Nate Bachmeier [AWS-SA]" w:date="2023-02-11T14:38:00Z">
        <w:r>
          <w:t>s</w:t>
        </w:r>
      </w:ins>
      <w:ins w:id="318" w:author="Nate Bachmeier [AWS-SA]" w:date="2023-02-11T14:36:00Z">
        <w:r>
          <w:t xml:space="preserve"> 700-2020 data set from DeepMind</w:t>
        </w:r>
      </w:ins>
      <w:ins w:id="319" w:author="Nate Bachmeier [AWS-SA]" w:date="2023-02-11T14:37:00Z">
        <w:r>
          <w:t xml:space="preserve"> (</w:t>
        </w:r>
        <w:proofErr w:type="spellStart"/>
        <w:r>
          <w:t>Smaria</w:t>
        </w:r>
        <w:proofErr w:type="spellEnd"/>
        <w:r>
          <w:t xml:space="preserve"> et al., 2020).</w:t>
        </w:r>
      </w:ins>
      <w:ins w:id="320" w:author="Nate Bachmeier [AWS-SA]" w:date="2023-02-11T14:38:00Z">
        <w:r>
          <w:t xml:space="preserve"> Kinetics is a large-scale, high-quality collection of 650,000 YouTube video clips that cover </w:t>
        </w:r>
      </w:ins>
      <w:ins w:id="321" w:author="Nate Bachmeier [AWS-SA]" w:date="2023-02-11T14:51:00Z">
        <w:r>
          <w:t xml:space="preserve">sixty-five thousand </w:t>
        </w:r>
      </w:ins>
      <w:ins w:id="322" w:author="Nate Bachmeier [AWS-SA]" w:date="2023-02-11T14:39:00Z">
        <w:r>
          <w:t>human action classes</w:t>
        </w:r>
      </w:ins>
      <w:ins w:id="323" w:author="Nate Bachmeier [AWS-SA]" w:date="2023-02-11T14:40:00Z">
        <w:r>
          <w:t>. Humans manually annotated ten-second segments with single action classes</w:t>
        </w:r>
      </w:ins>
      <w:ins w:id="324" w:author="Nate Bachmeier [AWS-SA]" w:date="2023-02-11T14:39:00Z">
        <w:r>
          <w:t xml:space="preserve"> such as playing instruments, shaking hands, and jumping. </w:t>
        </w:r>
      </w:ins>
      <w:ins w:id="325" w:author="Nate Bachmeier [AWS-SA]" w:date="2023-02-11T14:40:00Z">
        <w:r>
          <w:t>Alphabet, the parent company of DeepMind and Google, has vetted the labeling accuracy through “comprehensive statistics that baseline the results using the I3D network (</w:t>
        </w:r>
        <w:proofErr w:type="spellStart"/>
        <w:r>
          <w:t>Smaria</w:t>
        </w:r>
        <w:proofErr w:type="spellEnd"/>
        <w:r>
          <w:t xml:space="preserve"> et al., 2020)”. Additionally, independent verification of the data set’s label accuracy occurred in at least twenty-two publications, such as Zhu et al. (2021) and Orhan (2021).</w:t>
        </w:r>
      </w:ins>
    </w:p>
    <w:p w14:paraId="3C3DF875" w14:textId="7DF624B3" w:rsidR="00D83CBA" w:rsidRDefault="00D83CBA" w:rsidP="00D83CBA">
      <w:pPr>
        <w:rPr>
          <w:ins w:id="326" w:author="Nate Bachmeier [AWS-SA]" w:date="2023-02-11T14:54:00Z"/>
        </w:rPr>
      </w:pPr>
      <w:ins w:id="327" w:author="Nate Bachmeier [AWS-SA]" w:date="2023-02-11T14:43:00Z">
        <w:r>
          <w:t>The</w:t>
        </w:r>
      </w:ins>
      <w:ins w:id="328" w:author="Nate Bachmeier [AWS-SA]" w:date="2023-02-24T20:55:00Z">
        <w:r w:rsidR="006F7F25">
          <w:t xml:space="preserve"> kinetics dataset has four core advantages</w:t>
        </w:r>
      </w:ins>
      <w:ins w:id="329" w:author="Nate Bachmeier [AWS-SA]" w:date="2023-02-11T14:43:00Z">
        <w:r>
          <w:t>:</w:t>
        </w:r>
      </w:ins>
      <w:ins w:id="330" w:author="Nate Bachmeier [AWS-SA]" w:date="2023-02-11T14:42:00Z">
        <w:r>
          <w:t xml:space="preserve"> credibility</w:t>
        </w:r>
      </w:ins>
      <w:ins w:id="331" w:author="Nate Bachmeier [AWS-SA]" w:date="2023-02-11T14:43:00Z">
        <w:r>
          <w:t xml:space="preserve">, transferability, dependability, and confirmability. </w:t>
        </w:r>
      </w:ins>
      <w:ins w:id="332" w:author="Nate Bachmeier [AWS-SA]" w:date="2023-02-11T14:45:00Z">
        <w:r>
          <w:t>This study’s results are more credible because they must align with existing publications or have a strong justification.</w:t>
        </w:r>
      </w:ins>
      <w:ins w:id="333" w:author="Nate Bachmeier [AWS-SA]" w:date="2023-02-11T14:49:00Z">
        <w:r>
          <w:t xml:space="preserve"> </w:t>
        </w:r>
      </w:ins>
      <w:ins w:id="334" w:author="Nate Bachmeier [AWS-SA]" w:date="2023-02-11T14:50:00Z">
        <w:r>
          <w:t xml:space="preserve">The dataset also gains transferability due to its usage of real-world people. </w:t>
        </w:r>
      </w:ins>
      <w:ins w:id="335" w:author="Nate Bachmeier [AWS-SA]" w:date="2023-02-11T14:47:00Z">
        <w:r>
          <w:t>Each action class has at least se</w:t>
        </w:r>
      </w:ins>
      <w:ins w:id="336" w:author="Nate Bachmeier [AWS-SA]" w:date="2023-02-11T14:48:00Z">
        <w:r>
          <w:t>ven hundred examples</w:t>
        </w:r>
      </w:ins>
      <w:ins w:id="337" w:author="Nate Bachmeier [AWS-SA]" w:date="2023-02-11T14:49:00Z">
        <w:r>
          <w:t>, improving the predictions’ dependability.</w:t>
        </w:r>
      </w:ins>
      <w:ins w:id="338" w:author="Nate Bachmeier [AWS-SA]" w:date="2023-02-11T14:50:00Z">
        <w:r>
          <w:t xml:space="preserve"> Lastly, the </w:t>
        </w:r>
      </w:ins>
      <w:ins w:id="339" w:author="Nate Bachmeier [AWS-SA]" w:date="2023-02-11T14:52:00Z">
        <w:r>
          <w:t xml:space="preserve">results are more confirmable because external parties </w:t>
        </w:r>
      </w:ins>
      <w:ins w:id="340" w:author="Nate Bachmeier [AWS-SA]" w:date="2023-02-11T14:53:00Z">
        <w:r>
          <w:t>choose the videos, limiting the research</w:t>
        </w:r>
      </w:ins>
      <w:ins w:id="341" w:author="Nate Bachmeier [AWS-SA]" w:date="2023-02-25T11:04:00Z">
        <w:r w:rsidR="000704B9">
          <w:t xml:space="preserve">er’s </w:t>
        </w:r>
      </w:ins>
      <w:ins w:id="342" w:author="Nate Bachmeier [AWS-SA]" w:date="2023-02-11T14:53:00Z">
        <w:r>
          <w:t xml:space="preserve">ability to insert biases. </w:t>
        </w:r>
      </w:ins>
    </w:p>
    <w:p w14:paraId="05DC6C47" w14:textId="1A30F21A" w:rsidR="001B38B1" w:rsidRDefault="001B38B1" w:rsidP="001B38B1">
      <w:pPr>
        <w:pStyle w:val="Heading2"/>
        <w:ind w:firstLine="0"/>
        <w:rPr>
          <w:ins w:id="343" w:author="Nate Bachmeier [AWS-SA]" w:date="2023-02-25T11:05:00Z"/>
        </w:rPr>
      </w:pPr>
      <w:ins w:id="344" w:author="Nate Bachmeier [AWS-SA]" w:date="2023-02-11T14:54:00Z">
        <w:r>
          <w:t>Results</w:t>
        </w:r>
      </w:ins>
    </w:p>
    <w:p w14:paraId="62C48D7C" w14:textId="6CD4B0DD" w:rsidR="00E16572" w:rsidRDefault="00E16572" w:rsidP="00E16572">
      <w:pPr>
        <w:ind w:firstLine="0"/>
        <w:rPr>
          <w:ins w:id="345" w:author="Nate Bachmeier [AWS-SA]" w:date="2023-02-25T11:36:00Z"/>
        </w:rPr>
      </w:pPr>
      <w:ins w:id="346" w:author="Nate Bachmeier [AWS-SA]" w:date="2023-02-25T11:06:00Z">
        <w:r>
          <w:tab/>
        </w:r>
      </w:ins>
      <w:ins w:id="347" w:author="Nate Bachmeier [AWS-SA]" w:date="2023-02-25T11:08:00Z">
        <w:r>
          <w:t>The kinetics-700 training dataset contains 530,510 Y</w:t>
        </w:r>
      </w:ins>
      <w:ins w:id="348" w:author="Nate Bachmeier [AWS-SA]" w:date="2023-02-25T11:09:00Z">
        <w:r>
          <w:t xml:space="preserve">ouTube videos that third-party users have uploaded. This research </w:t>
        </w:r>
      </w:ins>
      <w:ins w:id="349" w:author="Nate Bachmeier [AWS-SA]" w:date="2023-02-25T11:10:00Z">
        <w:r>
          <w:t xml:space="preserve">effort successfully downloaded 424,613 (80%) of the potential dataset totaling 9.7TB in size. The </w:t>
        </w:r>
      </w:ins>
      <w:ins w:id="350" w:author="Nate Bachmeier [AWS-SA]" w:date="2023-02-25T11:11:00Z">
        <w:r>
          <w:t>primary reason for missing the remaining 105,897 (20%) was due to n</w:t>
        </w:r>
      </w:ins>
      <w:ins w:id="351" w:author="Nate Bachmeier [AWS-SA]" w:date="2023-02-25T11:12:00Z">
        <w:r>
          <w:t>etwork timeouts and without retries enabled.</w:t>
        </w:r>
      </w:ins>
      <w:ins w:id="352" w:author="Nate Bachmeier [AWS-SA]" w:date="2023-02-25T11:16:00Z">
        <w:r>
          <w:t xml:space="preserve"> </w:t>
        </w:r>
      </w:ins>
      <w:ins w:id="353" w:author="Nate Bachmeier [AWS-SA]" w:date="2023-02-25T11:32:00Z">
        <w:r>
          <w:t xml:space="preserve">Since the </w:t>
        </w:r>
      </w:ins>
      <w:ins w:id="354" w:author="Nate Bachmeier [AWS-SA]" w:date="2023-02-25T11:41:00Z">
        <w:r w:rsidR="0077790A">
          <w:t>missing</w:t>
        </w:r>
      </w:ins>
      <w:ins w:id="355" w:author="Nate Bachmeier [AWS-SA]" w:date="2023-02-25T11:32:00Z">
        <w:r>
          <w:t xml:space="preserve"> videos follow a random distribution across seven hundred categories, it </w:t>
        </w:r>
      </w:ins>
      <w:ins w:id="356" w:author="Nate Bachmeier [AWS-SA]" w:date="2023-02-25T11:33:00Z">
        <w:r>
          <w:t xml:space="preserve">is </w:t>
        </w:r>
      </w:ins>
      <w:ins w:id="357" w:author="Nate Bachmeier [AWS-SA]" w:date="2023-02-25T11:32:00Z">
        <w:r>
          <w:t>unnecessary to reattempt their collection</w:t>
        </w:r>
      </w:ins>
      <w:ins w:id="358" w:author="Nate Bachmeier [AWS-SA]" w:date="2023-02-25T11:39:00Z">
        <w:r>
          <w:t xml:space="preserve"> (see Table 11</w:t>
        </w:r>
      </w:ins>
      <w:ins w:id="359" w:author="Nate Bachmeier [AWS-SA]" w:date="2023-02-25T12:03:00Z">
        <w:r w:rsidR="008555BA">
          <w:t>, Appendix 1</w:t>
        </w:r>
      </w:ins>
      <w:ins w:id="360" w:author="Nate Bachmeier [AWS-SA]" w:date="2023-02-25T11:39:00Z">
        <w:r>
          <w:t>)</w:t>
        </w:r>
      </w:ins>
      <w:ins w:id="361" w:author="Nate Bachmeier [AWS-SA]" w:date="2023-02-25T11:32:00Z">
        <w:r>
          <w:t>.</w:t>
        </w:r>
      </w:ins>
    </w:p>
    <w:p w14:paraId="528DBFF9" w14:textId="77777777" w:rsidR="00E16572" w:rsidRDefault="00E16572" w:rsidP="00E16572">
      <w:pPr>
        <w:pStyle w:val="Caption"/>
        <w:ind w:firstLine="0"/>
        <w:rPr>
          <w:ins w:id="362" w:author="Nate Bachmeier [AWS-SA]" w:date="2023-02-25T11:37:00Z"/>
        </w:rPr>
      </w:pPr>
    </w:p>
    <w:p w14:paraId="72427DF1" w14:textId="25CBFDF0" w:rsidR="00E16572" w:rsidRPr="00C714B9" w:rsidRDefault="00E16572" w:rsidP="00C714B9">
      <w:pPr>
        <w:pStyle w:val="Caption"/>
        <w:ind w:firstLine="0"/>
        <w:rPr>
          <w:ins w:id="363" w:author="Nate Bachmeier [AWS-SA]" w:date="2023-02-25T11:37:00Z"/>
          <w:b/>
          <w:bCs/>
          <w:rPrChange w:id="364" w:author="Nate Bachmeier [AWS-SA]" w:date="2023-02-25T12:43:00Z">
            <w:rPr>
              <w:ins w:id="365" w:author="Nate Bachmeier [AWS-SA]" w:date="2023-02-25T11:37:00Z"/>
              <w:i/>
              <w:iCs/>
            </w:rPr>
          </w:rPrChange>
        </w:rPr>
        <w:pPrChange w:id="366" w:author="Nate Bachmeier [AWS-SA]" w:date="2023-02-25T12:43:00Z">
          <w:pPr>
            <w:ind w:firstLine="0"/>
          </w:pPr>
        </w:pPrChange>
      </w:pPr>
      <w:ins w:id="367" w:author="Nate Bachmeier [AWS-SA]" w:date="2023-02-25T11:37:00Z">
        <w:r w:rsidRPr="00E16572">
          <w:rPr>
            <w:b/>
            <w:bCs/>
            <w:rPrChange w:id="368" w:author="Nate Bachmeier [AWS-SA]" w:date="2023-02-25T11:37:00Z">
              <w:rPr/>
            </w:rPrChange>
          </w:rPr>
          <w:lastRenderedPageBreak/>
          <w:t xml:space="preserve">Table </w:t>
        </w:r>
        <w:r w:rsidRPr="00E16572">
          <w:rPr>
            <w:b/>
            <w:bCs/>
            <w:rPrChange w:id="369" w:author="Nate Bachmeier [AWS-SA]" w:date="2023-02-25T11:37:00Z">
              <w:rPr/>
            </w:rPrChange>
          </w:rPr>
          <w:fldChar w:fldCharType="begin"/>
        </w:r>
        <w:r w:rsidRPr="00E16572">
          <w:rPr>
            <w:b/>
            <w:bCs/>
            <w:rPrChange w:id="370" w:author="Nate Bachmeier [AWS-SA]" w:date="2023-02-25T11:37:00Z">
              <w:rPr/>
            </w:rPrChange>
          </w:rPr>
          <w:instrText xml:space="preserve"> SEQ Table \* ARABIC </w:instrText>
        </w:r>
      </w:ins>
      <w:r w:rsidRPr="00E16572">
        <w:rPr>
          <w:b/>
          <w:bCs/>
          <w:rPrChange w:id="371" w:author="Nate Bachmeier [AWS-SA]" w:date="2023-02-25T11:37:00Z">
            <w:rPr/>
          </w:rPrChange>
        </w:rPr>
        <w:fldChar w:fldCharType="separate"/>
      </w:r>
      <w:ins w:id="372" w:author="Nate Bachmeier [AWS-SA]" w:date="2023-02-25T11:37:00Z">
        <w:r w:rsidRPr="00E16572">
          <w:rPr>
            <w:b/>
            <w:bCs/>
            <w:noProof/>
            <w:rPrChange w:id="373" w:author="Nate Bachmeier [AWS-SA]" w:date="2023-02-25T11:37:00Z">
              <w:rPr>
                <w:noProof/>
              </w:rPr>
            </w:rPrChange>
          </w:rPr>
          <w:t>11</w:t>
        </w:r>
        <w:r w:rsidRPr="00E16572">
          <w:rPr>
            <w:b/>
            <w:bCs/>
            <w:rPrChange w:id="374" w:author="Nate Bachmeier [AWS-SA]" w:date="2023-02-25T11:37:00Z">
              <w:rPr/>
            </w:rPrChange>
          </w:rPr>
          <w:fldChar w:fldCharType="end"/>
        </w:r>
      </w:ins>
      <w:ins w:id="375" w:author="Nate Bachmeier [AWS-SA]" w:date="2023-02-25T12:43:00Z">
        <w:r w:rsidR="00C714B9">
          <w:rPr>
            <w:b/>
            <w:bCs/>
          </w:rPr>
          <w:br/>
        </w:r>
      </w:ins>
      <w:ins w:id="376" w:author="Nate Bachmeier [AWS-SA]" w:date="2023-02-25T11:37:00Z">
        <w:r>
          <w:rPr>
            <w:i/>
            <w:iCs w:val="0"/>
          </w:rPr>
          <w:t>Processed Video Category Statistics</w:t>
        </w:r>
      </w:ins>
    </w:p>
    <w:tbl>
      <w:tblPr>
        <w:tblStyle w:val="GridTable4"/>
        <w:tblW w:w="0" w:type="auto"/>
        <w:tblLook w:val="04A0" w:firstRow="1" w:lastRow="0" w:firstColumn="1" w:lastColumn="0" w:noHBand="0" w:noVBand="1"/>
        <w:tblPrChange w:id="377" w:author="Nate Bachmeier [AWS-SA]" w:date="2023-02-25T11:38:00Z">
          <w:tblPr>
            <w:tblStyle w:val="TableGrid"/>
            <w:tblW w:w="0" w:type="auto"/>
            <w:tblLook w:val="04A0" w:firstRow="1" w:lastRow="0" w:firstColumn="1" w:lastColumn="0" w:noHBand="0" w:noVBand="1"/>
          </w:tblPr>
        </w:tblPrChange>
      </w:tblPr>
      <w:tblGrid>
        <w:gridCol w:w="4675"/>
        <w:gridCol w:w="4675"/>
        <w:tblGridChange w:id="378">
          <w:tblGrid>
            <w:gridCol w:w="4675"/>
            <w:gridCol w:w="4675"/>
          </w:tblGrid>
        </w:tblGridChange>
      </w:tblGrid>
      <w:tr w:rsidR="00E16572" w14:paraId="60487B08" w14:textId="77777777" w:rsidTr="00E16572">
        <w:trPr>
          <w:cnfStyle w:val="100000000000" w:firstRow="1" w:lastRow="0" w:firstColumn="0" w:lastColumn="0" w:oddVBand="0" w:evenVBand="0" w:oddHBand="0" w:evenHBand="0" w:firstRowFirstColumn="0" w:firstRowLastColumn="0" w:lastRowFirstColumn="0" w:lastRowLastColumn="0"/>
          <w:ins w:id="379" w:author="Nate Bachmeier [AWS-SA]" w:date="2023-02-25T11:37:00Z"/>
        </w:trPr>
        <w:tc>
          <w:tcPr>
            <w:cnfStyle w:val="001000000000" w:firstRow="0" w:lastRow="0" w:firstColumn="1" w:lastColumn="0" w:oddVBand="0" w:evenVBand="0" w:oddHBand="0" w:evenHBand="0" w:firstRowFirstColumn="0" w:firstRowLastColumn="0" w:lastRowFirstColumn="0" w:lastRowLastColumn="0"/>
            <w:tcW w:w="4675" w:type="dxa"/>
            <w:tcPrChange w:id="380" w:author="Nate Bachmeier [AWS-SA]" w:date="2023-02-25T11:38:00Z">
              <w:tcPr>
                <w:tcW w:w="4675" w:type="dxa"/>
              </w:tcPr>
            </w:tcPrChange>
          </w:tcPr>
          <w:p w14:paraId="6CCB51F8" w14:textId="1CDED66E" w:rsidR="00E16572" w:rsidRDefault="00E16572" w:rsidP="00E16572">
            <w:pPr>
              <w:ind w:firstLine="0"/>
              <w:cnfStyle w:val="101000000000" w:firstRow="1" w:lastRow="0" w:firstColumn="1" w:lastColumn="0" w:oddVBand="0" w:evenVBand="0" w:oddHBand="0" w:evenHBand="0" w:firstRowFirstColumn="0" w:firstRowLastColumn="0" w:lastRowFirstColumn="0" w:lastRowLastColumn="0"/>
              <w:rPr>
                <w:ins w:id="381" w:author="Nate Bachmeier [AWS-SA]" w:date="2023-02-25T11:37:00Z"/>
              </w:rPr>
            </w:pPr>
            <w:ins w:id="382" w:author="Nate Bachmeier [AWS-SA]" w:date="2023-02-25T11:37:00Z">
              <w:r>
                <w:t>Statistic</w:t>
              </w:r>
            </w:ins>
          </w:p>
        </w:tc>
        <w:tc>
          <w:tcPr>
            <w:tcW w:w="4675" w:type="dxa"/>
            <w:tcPrChange w:id="383" w:author="Nate Bachmeier [AWS-SA]" w:date="2023-02-25T11:38:00Z">
              <w:tcPr>
                <w:tcW w:w="4675" w:type="dxa"/>
              </w:tcPr>
            </w:tcPrChange>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rPr>
                <w:ins w:id="384" w:author="Nate Bachmeier [AWS-SA]" w:date="2023-02-25T11:37:00Z"/>
              </w:rPr>
            </w:pPr>
            <w:ins w:id="385" w:author="Nate Bachmeier [AWS-SA]" w:date="2023-02-25T11:37:00Z">
              <w:r>
                <w:t>Value</w:t>
              </w:r>
            </w:ins>
          </w:p>
        </w:tc>
      </w:tr>
      <w:tr w:rsidR="00E16572" w14:paraId="4C0D933D" w14:textId="77777777" w:rsidTr="00E16572">
        <w:trPr>
          <w:cnfStyle w:val="000000100000" w:firstRow="0" w:lastRow="0" w:firstColumn="0" w:lastColumn="0" w:oddVBand="0" w:evenVBand="0" w:oddHBand="1" w:evenHBand="0" w:firstRowFirstColumn="0" w:firstRowLastColumn="0" w:lastRowFirstColumn="0" w:lastRowLastColumn="0"/>
          <w:ins w:id="386" w:author="Nate Bachmeier [AWS-SA]" w:date="2023-02-25T11:37:00Z"/>
        </w:trPr>
        <w:tc>
          <w:tcPr>
            <w:cnfStyle w:val="001000000000" w:firstRow="0" w:lastRow="0" w:firstColumn="1" w:lastColumn="0" w:oddVBand="0" w:evenVBand="0" w:oddHBand="0" w:evenHBand="0" w:firstRowFirstColumn="0" w:firstRowLastColumn="0" w:lastRowFirstColumn="0" w:lastRowLastColumn="0"/>
            <w:tcW w:w="4675" w:type="dxa"/>
            <w:tcPrChange w:id="387" w:author="Nate Bachmeier [AWS-SA]" w:date="2023-02-25T11:38:00Z">
              <w:tcPr>
                <w:tcW w:w="4675" w:type="dxa"/>
              </w:tcPr>
            </w:tcPrChange>
          </w:tcPr>
          <w:p w14:paraId="148AA8FB" w14:textId="07A6746A" w:rsidR="00E16572" w:rsidRDefault="00E16572" w:rsidP="00E16572">
            <w:pPr>
              <w:ind w:firstLine="0"/>
              <w:cnfStyle w:val="001000100000" w:firstRow="0" w:lastRow="0" w:firstColumn="1" w:lastColumn="0" w:oddVBand="0" w:evenVBand="0" w:oddHBand="1" w:evenHBand="0" w:firstRowFirstColumn="0" w:firstRowLastColumn="0" w:lastRowFirstColumn="0" w:lastRowLastColumn="0"/>
              <w:rPr>
                <w:ins w:id="388" w:author="Nate Bachmeier [AWS-SA]" w:date="2023-02-25T11:37:00Z"/>
              </w:rPr>
            </w:pPr>
            <w:ins w:id="389" w:author="Nate Bachmeier [AWS-SA]" w:date="2023-02-25T11:37:00Z">
              <w:r>
                <w:t>Total Categories</w:t>
              </w:r>
            </w:ins>
          </w:p>
        </w:tc>
        <w:tc>
          <w:tcPr>
            <w:tcW w:w="4675" w:type="dxa"/>
            <w:tcPrChange w:id="390" w:author="Nate Bachmeier [AWS-SA]" w:date="2023-02-25T11:38:00Z">
              <w:tcPr>
                <w:tcW w:w="4675" w:type="dxa"/>
              </w:tcPr>
            </w:tcPrChange>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rPr>
                <w:ins w:id="391" w:author="Nate Bachmeier [AWS-SA]" w:date="2023-02-25T11:37:00Z"/>
              </w:rPr>
            </w:pPr>
            <w:ins w:id="392" w:author="Nate Bachmeier [AWS-SA]" w:date="2023-02-25T11:37:00Z">
              <w:r>
                <w:t>700</w:t>
              </w:r>
            </w:ins>
          </w:p>
        </w:tc>
      </w:tr>
      <w:tr w:rsidR="00E16572" w14:paraId="6C62CD08" w14:textId="77777777" w:rsidTr="00E16572">
        <w:trPr>
          <w:ins w:id="393" w:author="Nate Bachmeier [AWS-SA]" w:date="2023-02-25T11:37:00Z"/>
        </w:trPr>
        <w:tc>
          <w:tcPr>
            <w:cnfStyle w:val="001000000000" w:firstRow="0" w:lastRow="0" w:firstColumn="1" w:lastColumn="0" w:oddVBand="0" w:evenVBand="0" w:oddHBand="0" w:evenHBand="0" w:firstRowFirstColumn="0" w:firstRowLastColumn="0" w:lastRowFirstColumn="0" w:lastRowLastColumn="0"/>
            <w:tcW w:w="4675" w:type="dxa"/>
            <w:tcPrChange w:id="394" w:author="Nate Bachmeier [AWS-SA]" w:date="2023-02-25T11:38:00Z">
              <w:tcPr>
                <w:tcW w:w="4675" w:type="dxa"/>
              </w:tcPr>
            </w:tcPrChange>
          </w:tcPr>
          <w:p w14:paraId="46F00CA5" w14:textId="2043E013" w:rsidR="00E16572" w:rsidRDefault="00E16572" w:rsidP="00E16572">
            <w:pPr>
              <w:ind w:firstLine="0"/>
              <w:rPr>
                <w:ins w:id="395" w:author="Nate Bachmeier [AWS-SA]" w:date="2023-02-25T11:37:00Z"/>
              </w:rPr>
            </w:pPr>
            <w:ins w:id="396" w:author="Nate Bachmeier [AWS-SA]" w:date="2023-02-25T11:37:00Z">
              <w:r>
                <w:t>Minimum Videos Per Category</w:t>
              </w:r>
            </w:ins>
          </w:p>
        </w:tc>
        <w:tc>
          <w:tcPr>
            <w:tcW w:w="4675" w:type="dxa"/>
            <w:tcPrChange w:id="397" w:author="Nate Bachmeier [AWS-SA]" w:date="2023-02-25T11:38:00Z">
              <w:tcPr>
                <w:tcW w:w="4675" w:type="dxa"/>
              </w:tcPr>
            </w:tcPrChange>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rPr>
                <w:ins w:id="398" w:author="Nate Bachmeier [AWS-SA]" w:date="2023-02-25T11:37:00Z"/>
              </w:rPr>
            </w:pPr>
            <w:ins w:id="399" w:author="Nate Bachmeier [AWS-SA]" w:date="2023-02-25T11:37:00Z">
              <w:r>
                <w:t>250</w:t>
              </w:r>
            </w:ins>
          </w:p>
        </w:tc>
      </w:tr>
      <w:tr w:rsidR="00E16572" w14:paraId="2D91A9CD" w14:textId="77777777" w:rsidTr="00E16572">
        <w:trPr>
          <w:cnfStyle w:val="000000100000" w:firstRow="0" w:lastRow="0" w:firstColumn="0" w:lastColumn="0" w:oddVBand="0" w:evenVBand="0" w:oddHBand="1" w:evenHBand="0" w:firstRowFirstColumn="0" w:firstRowLastColumn="0" w:lastRowFirstColumn="0" w:lastRowLastColumn="0"/>
          <w:ins w:id="400" w:author="Nate Bachmeier [AWS-SA]" w:date="2023-02-25T11:38:00Z"/>
        </w:trPr>
        <w:tc>
          <w:tcPr>
            <w:cnfStyle w:val="001000000000" w:firstRow="0" w:lastRow="0" w:firstColumn="1" w:lastColumn="0" w:oddVBand="0" w:evenVBand="0" w:oddHBand="0" w:evenHBand="0" w:firstRowFirstColumn="0" w:firstRowLastColumn="0" w:lastRowFirstColumn="0" w:lastRowLastColumn="0"/>
            <w:tcW w:w="4675" w:type="dxa"/>
            <w:tcPrChange w:id="401" w:author="Nate Bachmeier [AWS-SA]" w:date="2023-02-25T11:38:00Z">
              <w:tcPr>
                <w:tcW w:w="4675" w:type="dxa"/>
              </w:tcPr>
            </w:tcPrChange>
          </w:tcPr>
          <w:p w14:paraId="6E02AEA3" w14:textId="3EA5ABCA" w:rsidR="00E16572" w:rsidRDefault="00E16572" w:rsidP="00E16572">
            <w:pPr>
              <w:ind w:firstLine="0"/>
              <w:cnfStyle w:val="001000100000" w:firstRow="0" w:lastRow="0" w:firstColumn="1" w:lastColumn="0" w:oddVBand="0" w:evenVBand="0" w:oddHBand="1" w:evenHBand="0" w:firstRowFirstColumn="0" w:firstRowLastColumn="0" w:lastRowFirstColumn="0" w:lastRowLastColumn="0"/>
              <w:rPr>
                <w:ins w:id="402" w:author="Nate Bachmeier [AWS-SA]" w:date="2023-02-25T11:38:00Z"/>
              </w:rPr>
            </w:pPr>
            <w:ins w:id="403" w:author="Nate Bachmeier [AWS-SA]" w:date="2023-02-25T11:38:00Z">
              <w:r>
                <w:t>Maximum Videos Per Category</w:t>
              </w:r>
            </w:ins>
          </w:p>
        </w:tc>
        <w:tc>
          <w:tcPr>
            <w:tcW w:w="4675" w:type="dxa"/>
            <w:tcPrChange w:id="404" w:author="Nate Bachmeier [AWS-SA]" w:date="2023-02-25T11:38:00Z">
              <w:tcPr>
                <w:tcW w:w="4675" w:type="dxa"/>
              </w:tcPr>
            </w:tcPrChange>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rPr>
                <w:ins w:id="405" w:author="Nate Bachmeier [AWS-SA]" w:date="2023-02-25T11:38:00Z"/>
              </w:rPr>
            </w:pPr>
            <w:ins w:id="406" w:author="Nate Bachmeier [AWS-SA]" w:date="2023-02-25T11:38:00Z">
              <w:r>
                <w:t>881</w:t>
              </w:r>
            </w:ins>
          </w:p>
        </w:tc>
      </w:tr>
      <w:tr w:rsidR="00E16572" w14:paraId="53099312" w14:textId="77777777" w:rsidTr="00E16572">
        <w:trPr>
          <w:ins w:id="407" w:author="Nate Bachmeier [AWS-SA]" w:date="2023-02-25T11:38:00Z"/>
        </w:trPr>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rPr>
                <w:ins w:id="408" w:author="Nate Bachmeier [AWS-SA]" w:date="2023-02-25T11:38:00Z"/>
              </w:rPr>
            </w:pPr>
            <w:ins w:id="409" w:author="Nate Bachmeier [AWS-SA]" w:date="2023-02-25T11:38:00Z">
              <w:r>
                <w:t>Standard Deviation Videos Per Category</w:t>
              </w:r>
            </w:ins>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rPr>
                <w:ins w:id="410" w:author="Nate Bachmeier [AWS-SA]" w:date="2023-02-25T11:38:00Z"/>
              </w:rPr>
            </w:pPr>
            <w:ins w:id="411" w:author="Nate Bachmeier [AWS-SA]" w:date="2023-02-25T11:38:00Z">
              <w:r>
                <w:t>128</w:t>
              </w:r>
            </w:ins>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ins w:id="412" w:author="Nate Bachmeier [AWS-SA]" w:date="2023-02-25T11:38:00Z"/>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rPr>
                <w:ins w:id="413" w:author="Nate Bachmeier [AWS-SA]" w:date="2023-02-25T11:38:00Z"/>
              </w:rPr>
            </w:pPr>
            <w:ins w:id="414" w:author="Nate Bachmeier [AWS-SA]" w:date="2023-02-25T11:38:00Z">
              <w:r>
                <w:t>Median Videos Per Category</w:t>
              </w:r>
            </w:ins>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rPr>
                <w:ins w:id="415" w:author="Nate Bachmeier [AWS-SA]" w:date="2023-02-25T11:38:00Z"/>
              </w:rPr>
            </w:pPr>
            <w:ins w:id="416" w:author="Nate Bachmeier [AWS-SA]" w:date="2023-02-25T11:38:00Z">
              <w:r>
                <w:t>611</w:t>
              </w:r>
            </w:ins>
          </w:p>
        </w:tc>
      </w:tr>
      <w:tr w:rsidR="00E16572" w14:paraId="74D59962" w14:textId="77777777" w:rsidTr="00E16572">
        <w:trPr>
          <w:ins w:id="417" w:author="Nate Bachmeier [AWS-SA]" w:date="2023-02-25T11:38:00Z"/>
        </w:trPr>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rPr>
                <w:ins w:id="418" w:author="Nate Bachmeier [AWS-SA]" w:date="2023-02-25T11:38:00Z"/>
              </w:rPr>
            </w:pPr>
            <w:ins w:id="419" w:author="Nate Bachmeier [AWS-SA]" w:date="2023-02-25T11:39:00Z">
              <w:r>
                <w:t>95</w:t>
              </w:r>
              <w:r w:rsidRPr="00E16572">
                <w:rPr>
                  <w:vertAlign w:val="superscript"/>
                  <w:rPrChange w:id="420" w:author="Nate Bachmeier [AWS-SA]" w:date="2023-02-25T11:39:00Z">
                    <w:rPr/>
                  </w:rPrChange>
                </w:rPr>
                <w:t>th</w:t>
              </w:r>
              <w:r>
                <w:t xml:space="preserve"> Percentile Videos Per Category</w:t>
              </w:r>
            </w:ins>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rPr>
                <w:ins w:id="421" w:author="Nate Bachmeier [AWS-SA]" w:date="2023-02-25T11:38:00Z"/>
              </w:rPr>
            </w:pPr>
            <w:ins w:id="422" w:author="Nate Bachmeier [AWS-SA]" w:date="2023-02-25T11:39:00Z">
              <w:r>
                <w:t>838</w:t>
              </w:r>
            </w:ins>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ins w:id="423" w:author="Nate Bachmeier [AWS-SA]" w:date="2023-02-25T11:39:00Z"/>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rPr>
                <w:ins w:id="424" w:author="Nate Bachmeier [AWS-SA]" w:date="2023-02-25T11:39:00Z"/>
              </w:rPr>
            </w:pPr>
            <w:ins w:id="425" w:author="Nate Bachmeier [AWS-SA]" w:date="2023-02-25T11:39:00Z">
              <w:r>
                <w:t>99</w:t>
              </w:r>
              <w:r w:rsidRPr="00E16572">
                <w:rPr>
                  <w:vertAlign w:val="superscript"/>
                  <w:rPrChange w:id="426" w:author="Nate Bachmeier [AWS-SA]" w:date="2023-02-25T11:39:00Z">
                    <w:rPr/>
                  </w:rPrChange>
                </w:rPr>
                <w:t>th</w:t>
              </w:r>
              <w:r>
                <w:t xml:space="preserve"> Percentile Videos Per Category</w:t>
              </w:r>
            </w:ins>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rPr>
                <w:ins w:id="427" w:author="Nate Bachmeier [AWS-SA]" w:date="2023-02-25T11:39:00Z"/>
              </w:rPr>
            </w:pPr>
            <w:ins w:id="428" w:author="Nate Bachmeier [AWS-SA]" w:date="2023-02-25T11:39:00Z">
              <w:r>
                <w:t>860</w:t>
              </w:r>
            </w:ins>
          </w:p>
        </w:tc>
      </w:tr>
    </w:tbl>
    <w:p w14:paraId="494B332C" w14:textId="74EB3098" w:rsidR="00E16572" w:rsidRDefault="00E16572" w:rsidP="00E16572">
      <w:pPr>
        <w:ind w:firstLine="0"/>
        <w:rPr>
          <w:ins w:id="429" w:author="Nate Bachmeier [AWS-SA]" w:date="2023-02-25T12:26:00Z"/>
        </w:rPr>
      </w:pPr>
    </w:p>
    <w:p w14:paraId="7DB43E89" w14:textId="62E09B2F" w:rsidR="00104B25" w:rsidRPr="00C714B9" w:rsidRDefault="00104B25" w:rsidP="00C714B9">
      <w:pPr>
        <w:pStyle w:val="Caption"/>
        <w:ind w:firstLine="0"/>
        <w:rPr>
          <w:ins w:id="430" w:author="Nate Bachmeier [AWS-SA]" w:date="2023-02-25T12:26:00Z"/>
          <w:b/>
          <w:bCs/>
          <w:rPrChange w:id="431" w:author="Nate Bachmeier [AWS-SA]" w:date="2023-02-25T12:43:00Z">
            <w:rPr>
              <w:ins w:id="432" w:author="Nate Bachmeier [AWS-SA]" w:date="2023-02-25T12:26:00Z"/>
            </w:rPr>
          </w:rPrChange>
        </w:rPr>
        <w:pPrChange w:id="433" w:author="Nate Bachmeier [AWS-SA]" w:date="2023-02-25T12:43:00Z">
          <w:pPr>
            <w:ind w:firstLine="0"/>
          </w:pPr>
        </w:pPrChange>
      </w:pPr>
      <w:ins w:id="434" w:author="Nate Bachmeier [AWS-SA]" w:date="2023-02-25T12:26:00Z">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ins>
      <w:ins w:id="435" w:author="Nate Bachmeier [AWS-SA]" w:date="2023-02-25T21:40:00Z">
        <w:r w:rsidR="0033517C">
          <w:rPr>
            <w:b/>
            <w:bCs/>
            <w:noProof/>
          </w:rPr>
          <w:t>26</w:t>
        </w:r>
      </w:ins>
      <w:ins w:id="436" w:author="Nate Bachmeier [AWS-SA]" w:date="2023-02-25T12:26:00Z">
        <w:r w:rsidRPr="00462221">
          <w:rPr>
            <w:b/>
            <w:bCs/>
          </w:rPr>
          <w:fldChar w:fldCharType="end"/>
        </w:r>
      </w:ins>
      <w:ins w:id="437" w:author="Nate Bachmeier [AWS-SA]" w:date="2023-02-25T12:43:00Z">
        <w:r w:rsidR="00C714B9">
          <w:rPr>
            <w:b/>
            <w:bCs/>
          </w:rPr>
          <w:br/>
        </w:r>
      </w:ins>
      <w:ins w:id="438" w:author="Nate Bachmeier [AWS-SA]" w:date="2023-02-25T12:26:00Z">
        <w:r>
          <w:rPr>
            <w:i/>
            <w:iCs w:val="0"/>
          </w:rPr>
          <w:t>High-Level Analysis Process</w:t>
        </w:r>
      </w:ins>
    </w:p>
    <w:p w14:paraId="681B57AC" w14:textId="6A0E365F" w:rsidR="00104B25" w:rsidRDefault="00104B25" w:rsidP="00E16572">
      <w:pPr>
        <w:ind w:firstLine="0"/>
        <w:rPr>
          <w:ins w:id="439" w:author="Nate Bachmeier [AWS-SA]" w:date="2023-02-25T11:49:00Z"/>
        </w:rPr>
      </w:pPr>
      <w:ins w:id="440" w:author="Nate Bachmeier [AWS-SA]" w:date="2023-02-25T12:26:00Z">
        <w:r>
          <w:rPr>
            <w:noProof/>
          </w:rPr>
          <w:drawing>
            <wp:inline distT="0" distB="0" distL="0" distR="0" wp14:anchorId="3E48B8A0" wp14:editId="06DFA201">
              <wp:extent cx="5840532" cy="972541"/>
              <wp:effectExtent l="19050" t="0" r="27305"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ins>
    </w:p>
    <w:p w14:paraId="3A3A6418" w14:textId="0D3A6C05" w:rsidR="00104B25" w:rsidRDefault="008555BA" w:rsidP="00E16572">
      <w:pPr>
        <w:ind w:firstLine="0"/>
        <w:rPr>
          <w:ins w:id="441" w:author="Nate Bachmeier [AWS-SA]" w:date="2023-02-25T12:30:00Z"/>
        </w:rPr>
      </w:pPr>
      <w:ins w:id="442" w:author="Nate Bachmeier [AWS-SA]" w:date="2023-02-25T11:56:00Z">
        <w:r>
          <w:tab/>
          <w:t xml:space="preserve">The kinetics-700 annotations specify the offset (in seconds) </w:t>
        </w:r>
      </w:ins>
      <w:ins w:id="443" w:author="Nate Bachmeier [AWS-SA]" w:date="2023-02-25T11:58:00Z">
        <w:r>
          <w:t xml:space="preserve">and duration of </w:t>
        </w:r>
      </w:ins>
      <w:ins w:id="444" w:author="Nate Bachmeier [AWS-SA]" w:date="2023-02-25T11:56:00Z">
        <w:r>
          <w:t xml:space="preserve">the labeled action within the video. </w:t>
        </w:r>
      </w:ins>
      <w:ins w:id="445" w:author="Nate Bachmeier [AWS-SA]" w:date="2023-02-25T12:23:00Z">
        <w:r w:rsidR="00104B25">
          <w:t xml:space="preserve">A high-level illustration of this analysis is available in Figure 26. </w:t>
        </w:r>
      </w:ins>
      <w:ins w:id="446" w:author="Nate Bachmeier [AWS-SA]" w:date="2023-02-25T11:59:00Z">
        <w:r>
          <w:t>This research project used the OpenCV library to sample one frame every half</w:t>
        </w:r>
      </w:ins>
      <w:ins w:id="447" w:author="Nate Bachmeier [AWS-SA]" w:date="2023-02-25T12:00:00Z">
        <w:r>
          <w:t>-</w:t>
        </w:r>
      </w:ins>
      <w:ins w:id="448" w:author="Nate Bachmeier [AWS-SA]" w:date="2023-02-25T11:59:00Z">
        <w:r>
          <w:t xml:space="preserve">second </w:t>
        </w:r>
      </w:ins>
      <w:ins w:id="449" w:author="Nate Bachmeier [AWS-SA]" w:date="2023-02-25T12:00:00Z">
        <w:r>
          <w:t xml:space="preserve">during that period for a maximum of 20 frames/video. </w:t>
        </w:r>
      </w:ins>
      <w:ins w:id="450" w:author="Nate Bachmeier [AWS-SA]" w:date="2023-02-25T12:01:00Z">
        <w:r>
          <w:t>The sa</w:t>
        </w:r>
      </w:ins>
      <w:ins w:id="451" w:author="Nate Bachmeier [AWS-SA]" w:date="2023-02-25T12:02:00Z">
        <w:r>
          <w:t>mpling process persisted those frames into Amazon S3, an object store, and queued them for Carn</w:t>
        </w:r>
      </w:ins>
      <w:ins w:id="452" w:author="Nate Bachmeier [AWS-SA]" w:date="2023-02-25T12:04:00Z">
        <w:r w:rsidR="0000740C">
          <w:t>egi</w:t>
        </w:r>
      </w:ins>
      <w:ins w:id="453" w:author="Nate Bachmeier [AWS-SA]" w:date="2023-02-25T12:02:00Z">
        <w:r>
          <w:t>e</w:t>
        </w:r>
      </w:ins>
      <w:ins w:id="454" w:author="Nate Bachmeier [AWS-SA]" w:date="2023-02-25T12:04:00Z">
        <w:r w:rsidR="0000740C">
          <w:t xml:space="preserve"> Mellon’s </w:t>
        </w:r>
        <w:proofErr w:type="spellStart"/>
        <w:r w:rsidR="0000740C">
          <w:t>OpenPose</w:t>
        </w:r>
        <w:proofErr w:type="spellEnd"/>
        <w:r w:rsidR="0000740C">
          <w:t xml:space="preserve"> framework</w:t>
        </w:r>
      </w:ins>
      <w:customXmlInsRangeStart w:id="455" w:author="Nate Bachmeier [AWS-SA]" w:date="2023-02-25T12:07:00Z"/>
      <w:sdt>
        <w:sdtPr>
          <w:id w:val="1126205028"/>
          <w:citation/>
        </w:sdtPr>
        <w:sdtContent>
          <w:customXmlInsRangeEnd w:id="455"/>
          <w:ins w:id="456" w:author="Nate Bachmeier [AWS-SA]" w:date="2023-02-25T12:07:00Z">
            <w:r w:rsidR="0000740C">
              <w:fldChar w:fldCharType="begin"/>
            </w:r>
            <w:r w:rsidR="0000740C">
              <w:instrText xml:space="preserve"> CITATION Cao21 \l 1033 </w:instrText>
            </w:r>
          </w:ins>
          <w:r w:rsidR="0000740C">
            <w:fldChar w:fldCharType="separate"/>
          </w:r>
          <w:ins w:id="457" w:author="Nate Bachmeier [AWS-SA]" w:date="2023-02-25T12:07:00Z">
            <w:r w:rsidR="0000740C">
              <w:rPr>
                <w:noProof/>
              </w:rPr>
              <w:t xml:space="preserve"> </w:t>
            </w:r>
            <w:r w:rsidR="0000740C">
              <w:rPr>
                <w:noProof/>
              </w:rPr>
              <w:t>(Cao, Hidalgo, Simon, S, &amp; Sheikh, 2021)</w:t>
            </w:r>
            <w:r w:rsidR="0000740C">
              <w:fldChar w:fldCharType="end"/>
            </w:r>
          </w:ins>
          <w:customXmlInsRangeStart w:id="458" w:author="Nate Bachmeier [AWS-SA]" w:date="2023-02-25T12:07:00Z"/>
        </w:sdtContent>
      </w:sdt>
      <w:customXmlInsRangeEnd w:id="458"/>
      <w:ins w:id="459" w:author="Nate Bachmeier [AWS-SA]" w:date="2023-02-25T12:04:00Z">
        <w:r w:rsidR="0000740C">
          <w:t xml:space="preserve">. </w:t>
        </w:r>
      </w:ins>
      <w:ins w:id="460" w:author="Nate Bachmeier [AWS-SA]" w:date="2023-02-25T12:12:00Z">
        <w:r w:rsidR="0000740C">
          <w:t xml:space="preserve">Amazon Elastic Container Service (ECS) scheduled </w:t>
        </w:r>
      </w:ins>
      <w:ins w:id="461" w:author="Nate Bachmeier [AWS-SA]" w:date="2023-02-25T12:16:00Z">
        <w:r w:rsidR="0000740C">
          <w:t xml:space="preserve">the </w:t>
        </w:r>
        <w:r w:rsidR="0000740C">
          <w:lastRenderedPageBreak/>
          <w:t xml:space="preserve">library operations </w:t>
        </w:r>
      </w:ins>
      <w:ins w:id="462" w:author="Nate Bachmeier [AWS-SA]" w:date="2023-02-25T12:12:00Z">
        <w:r w:rsidR="0000740C">
          <w:t xml:space="preserve">across 38 </w:t>
        </w:r>
      </w:ins>
      <w:ins w:id="463" w:author="Nate Bachmeier [AWS-SA]" w:date="2023-02-25T12:13:00Z">
        <w:r w:rsidR="0000740C">
          <w:t xml:space="preserve">x </w:t>
        </w:r>
      </w:ins>
      <w:ins w:id="464" w:author="Nate Bachmeier [AWS-SA]" w:date="2023-02-25T12:12:00Z">
        <w:r w:rsidR="0000740C">
          <w:t xml:space="preserve">p4gdn.xlarge </w:t>
        </w:r>
      </w:ins>
      <w:ins w:id="465" w:author="Nate Bachmeier [AWS-SA]" w:date="2023-02-25T12:13:00Z">
        <w:r w:rsidR="0000740C">
          <w:t>instances for 49 hours (1</w:t>
        </w:r>
      </w:ins>
      <w:ins w:id="466" w:author="Nate Bachmeier [AWS-SA]" w:date="2023-02-25T12:14:00Z">
        <w:r w:rsidR="0000740C">
          <w:t xml:space="preserve">52 </w:t>
        </w:r>
      </w:ins>
      <w:ins w:id="467" w:author="Nate Bachmeier [AWS-SA]" w:date="2023-02-25T12:53:00Z">
        <w:r w:rsidR="00C714B9">
          <w:t>V</w:t>
        </w:r>
      </w:ins>
      <w:ins w:id="468" w:author="Nate Bachmeier [AWS-SA]" w:date="2023-02-25T12:54:00Z">
        <w:r w:rsidR="00C714B9">
          <w:t>CPU</w:t>
        </w:r>
      </w:ins>
      <w:ins w:id="469" w:author="Nate Bachmeier [AWS-SA]" w:date="2023-02-25T12:14:00Z">
        <w:r w:rsidR="0000740C">
          <w:t>, 608G</w:t>
        </w:r>
      </w:ins>
      <w:ins w:id="470" w:author="Nate Bachmeier [AWS-SA]" w:date="2023-02-25T12:54:00Z">
        <w:r w:rsidR="00C714B9">
          <w:t>iB RAM</w:t>
        </w:r>
      </w:ins>
      <w:ins w:id="471" w:author="Nate Bachmeier [AWS-SA]" w:date="2023-02-25T12:14:00Z">
        <w:r w:rsidR="0000740C">
          <w:t>, and 38 NV</w:t>
        </w:r>
      </w:ins>
      <w:ins w:id="472" w:author="Nate Bachmeier [AWS-SA]" w:date="2023-02-25T12:15:00Z">
        <w:r w:rsidR="0000740C">
          <w:t>IDIA T4 GPUs)</w:t>
        </w:r>
      </w:ins>
      <w:ins w:id="473" w:author="Nate Bachmeier [AWS-SA]" w:date="2023-02-25T12:13:00Z">
        <w:r w:rsidR="0000740C">
          <w:t>.</w:t>
        </w:r>
      </w:ins>
      <w:ins w:id="474" w:author="Nate Bachmeier [AWS-SA]" w:date="2023-02-25T12:27:00Z">
        <w:r w:rsidR="00104B25">
          <w:t xml:space="preserve"> </w:t>
        </w:r>
      </w:ins>
    </w:p>
    <w:p w14:paraId="57545506" w14:textId="34963961" w:rsidR="00C714B9" w:rsidRDefault="00104B25" w:rsidP="00C714B9">
      <w:pPr>
        <w:rPr>
          <w:ins w:id="475" w:author="Nate Bachmeier [AWS-SA]" w:date="2023-02-25T12:57:00Z"/>
        </w:rPr>
      </w:pPr>
      <w:ins w:id="476" w:author="Nate Bachmeier [AWS-SA]" w:date="2023-02-25T12:20:00Z">
        <w:r>
          <w:t xml:space="preserve">The </w:t>
        </w:r>
        <w:proofErr w:type="spellStart"/>
        <w:r>
          <w:t>OpenPose</w:t>
        </w:r>
        <w:proofErr w:type="spellEnd"/>
        <w:r>
          <w:t xml:space="preserve"> framework inferred </w:t>
        </w:r>
      </w:ins>
      <w:ins w:id="477" w:author="Nate Bachmeier [AWS-SA]" w:date="2023-02-25T12:19:00Z">
        <w:r>
          <w:t xml:space="preserve">millions of </w:t>
        </w:r>
      </w:ins>
      <w:ins w:id="478" w:author="Nate Bachmeier [AWS-SA]" w:date="2023-02-25T12:20:00Z">
        <w:r>
          <w:t xml:space="preserve">potential </w:t>
        </w:r>
      </w:ins>
      <w:ins w:id="479" w:author="Nate Bachmeier [AWS-SA]" w:date="2023-02-25T12:22:00Z">
        <w:r>
          <w:t>human poses within the frame</w:t>
        </w:r>
      </w:ins>
      <w:ins w:id="480" w:author="Nate Bachmeier [AWS-SA]" w:date="2023-02-25T12:21:00Z">
        <w:r>
          <w:t xml:space="preserve"> as </w:t>
        </w:r>
      </w:ins>
      <w:ins w:id="481" w:author="Nate Bachmeier [AWS-SA]" w:date="2023-02-25T12:30:00Z">
        <w:r>
          <w:t>lists of 2</w:t>
        </w:r>
      </w:ins>
      <w:ins w:id="482" w:author="Nate Bachmeier [AWS-SA]" w:date="2023-02-25T12:22:00Z">
        <w:r>
          <w:t xml:space="preserve">5x3 </w:t>
        </w:r>
      </w:ins>
      <w:proofErr w:type="spellStart"/>
      <w:ins w:id="483" w:author="Nate Bachmeier [AWS-SA]" w:date="2023-02-25T12:21:00Z">
        <w:r>
          <w:t>matrics</w:t>
        </w:r>
      </w:ins>
      <w:proofErr w:type="spellEnd"/>
      <w:ins w:id="484" w:author="Nate Bachmeier [AWS-SA]" w:date="2023-02-25T12:29:00Z">
        <w:r>
          <w:t>.</w:t>
        </w:r>
      </w:ins>
      <w:ins w:id="485" w:author="Nate Bachmeier [AWS-SA]" w:date="2023-02-25T12:32:00Z">
        <w:r>
          <w:t xml:space="preserve"> Each item represents </w:t>
        </w:r>
      </w:ins>
      <w:ins w:id="486" w:author="Nate Bachmeier [AWS-SA]" w:date="2023-02-25T12:33:00Z">
        <w:r>
          <w:t xml:space="preserve">a likely body and the location of its </w:t>
        </w:r>
      </w:ins>
      <w:ins w:id="487" w:author="Nate Bachmeier [AWS-SA]" w:date="2023-02-25T12:32:00Z">
        <w:r>
          <w:t>twenty-five body parts</w:t>
        </w:r>
      </w:ins>
      <w:ins w:id="488" w:author="Nate Bachmeier [AWS-SA]" w:date="2023-02-25T12:41:00Z">
        <w:r w:rsidR="00C714B9">
          <w:t xml:space="preserve"> (see</w:t>
        </w:r>
      </w:ins>
      <w:ins w:id="489" w:author="Nate Bachmeier [AWS-SA]" w:date="2023-02-25T12:33:00Z">
        <w:r>
          <w:t xml:space="preserve"> </w:t>
        </w:r>
      </w:ins>
      <w:ins w:id="490" w:author="Nate Bachmeier [AWS-SA]" w:date="2023-02-25T12:34:00Z">
        <w:r>
          <w:t>Figure 27</w:t>
        </w:r>
      </w:ins>
      <w:ins w:id="491" w:author="Nate Bachmeier [AWS-SA]" w:date="2023-02-25T12:41:00Z">
        <w:r w:rsidR="00C714B9">
          <w:t>).</w:t>
        </w:r>
      </w:ins>
      <w:ins w:id="492" w:author="Nate Bachmeier [AWS-SA]" w:date="2023-02-25T12:34:00Z">
        <w:r>
          <w:t xml:space="preserve"> </w:t>
        </w:r>
      </w:ins>
      <w:ins w:id="493" w:author="Nate Bachmeier [AWS-SA]" w:date="2023-02-25T12:42:00Z">
        <w:r w:rsidR="00C714B9">
          <w:t>The framework repo</w:t>
        </w:r>
      </w:ins>
      <w:ins w:id="494" w:author="Nate Bachmeier [AWS-SA]" w:date="2023-02-25T12:43:00Z">
        <w:r w:rsidR="00C714B9">
          <w:t>rts body part locations as the three-part tuple X, Y, and confidence score.</w:t>
        </w:r>
      </w:ins>
      <w:ins w:id="495" w:author="Nate Bachmeier [AWS-SA]" w:date="2023-02-25T12:46:00Z">
        <w:r w:rsidR="00C714B9">
          <w:t xml:space="preserve"> </w:t>
        </w:r>
      </w:ins>
      <w:proofErr w:type="spellStart"/>
      <w:ins w:id="496" w:author="Nate Bachmeier [AWS-SA]" w:date="2023-02-25T12:47:00Z">
        <w:r w:rsidR="00C714B9">
          <w:t>OpenPose</w:t>
        </w:r>
        <w:proofErr w:type="spellEnd"/>
        <w:r w:rsidR="00C714B9">
          <w:t xml:space="preserve"> doesn’t provide any </w:t>
        </w:r>
      </w:ins>
      <w:ins w:id="497" w:author="Nate Bachmeier [AWS-SA]" w:date="2023-02-25T12:48:00Z">
        <w:r w:rsidR="00C714B9">
          <w:t xml:space="preserve">consistent list order </w:t>
        </w:r>
      </w:ins>
      <w:ins w:id="498" w:author="Nate Bachmeier [AWS-SA]" w:date="2023-02-25T12:47:00Z">
        <w:r w:rsidR="00C714B9">
          <w:t xml:space="preserve">guarantees </w:t>
        </w:r>
      </w:ins>
      <w:ins w:id="499" w:author="Nate Bachmeier [AWS-SA]" w:date="2023-02-25T12:48:00Z">
        <w:r w:rsidR="00C714B9">
          <w:t>of potential humans detected. For instance</w:t>
        </w:r>
      </w:ins>
      <w:ins w:id="500" w:author="Nate Bachmeier [AWS-SA]" w:date="2023-02-25T12:49:00Z">
        <w:r w:rsidR="00C714B9">
          <w:t>, the first frame might report Alice, Bob, and Charlie – versus the second reports Bob, Charlie, and Alice. A heur</w:t>
        </w:r>
      </w:ins>
      <w:ins w:id="501" w:author="Nate Bachmeier [AWS-SA]" w:date="2023-02-25T12:50:00Z">
        <w:r w:rsidR="00C714B9">
          <w:t xml:space="preserve">istic algorithm compared the relative </w:t>
        </w:r>
      </w:ins>
      <w:ins w:id="502" w:author="Nate Bachmeier [AWS-SA]" w:date="2023-02-25T12:52:00Z">
        <w:r w:rsidR="00C714B9">
          <w:t xml:space="preserve">movement distance of skeletons across frames to </w:t>
        </w:r>
      </w:ins>
      <w:ins w:id="503" w:author="Nate Bachmeier [AWS-SA]" w:date="2023-02-25T12:53:00Z">
        <w:r w:rsidR="00C714B9">
          <w:t xml:space="preserve">provide </w:t>
        </w:r>
      </w:ins>
      <w:ins w:id="504" w:author="Nate Bachmeier [AWS-SA]" w:date="2023-02-25T12:52:00Z">
        <w:r w:rsidR="00C714B9">
          <w:t>consistent sorting</w:t>
        </w:r>
      </w:ins>
      <w:ins w:id="505" w:author="Nate Bachmeier [AWS-SA]" w:date="2023-02-25T12:54:00Z">
        <w:r w:rsidR="00C714B9">
          <w:t xml:space="preserve"> (see git://</w:t>
        </w:r>
      </w:ins>
      <w:ins w:id="506" w:author="Nate Bachmeier [AWS-SA]" w:date="2023-02-25T12:55:00Z">
        <w:r w:rsidR="00C714B9">
          <w:t>src/extract/tracer.py)</w:t>
        </w:r>
      </w:ins>
      <w:ins w:id="507" w:author="Nate Bachmeier [AWS-SA]" w:date="2023-02-25T12:52:00Z">
        <w:r w:rsidR="00C714B9">
          <w:t>.</w:t>
        </w:r>
      </w:ins>
    </w:p>
    <w:p w14:paraId="7F9075A6" w14:textId="717565A4" w:rsidR="00E64BB3" w:rsidRDefault="00C714B9" w:rsidP="00E64BB3">
      <w:pPr>
        <w:rPr>
          <w:ins w:id="508" w:author="Nate Bachmeier [AWS-SA]" w:date="2023-02-25T13:25:00Z"/>
        </w:rPr>
      </w:pPr>
      <w:ins w:id="509" w:author="Nate Bachmeier [AWS-SA]" w:date="2023-02-25T12:57:00Z">
        <w:r>
          <w:t xml:space="preserve">Next, </w:t>
        </w:r>
      </w:ins>
      <w:ins w:id="510" w:author="Nate Bachmeier [AWS-SA]" w:date="2023-02-25T12:58:00Z">
        <w:r>
          <w:t xml:space="preserve">a normalization and annotation process assessed the motion sequences. This process began with encoding the motion sequences into Nx25x3 </w:t>
        </w:r>
        <w:proofErr w:type="spellStart"/>
        <w:r>
          <w:t>matrics</w:t>
        </w:r>
        <w:proofErr w:type="spellEnd"/>
        <w:r>
          <w:t xml:space="preserve">, where </w:t>
        </w:r>
        <w:r w:rsidRPr="00C714B9">
          <w:rPr>
            <w:i/>
            <w:iCs/>
            <w:rPrChange w:id="511" w:author="Nate Bachmeier [AWS-SA]" w:date="2023-02-25T12:59:00Z">
              <w:rPr/>
            </w:rPrChange>
          </w:rPr>
          <w:t>N</w:t>
        </w:r>
      </w:ins>
      <w:ins w:id="512" w:author="Nate Bachmeier [AWS-SA]" w:date="2023-02-25T12:59:00Z">
        <w:r>
          <w:t xml:space="preserve"> represents the subsequent half-second frames</w:t>
        </w:r>
      </w:ins>
      <w:ins w:id="513" w:author="Nate Bachmeier [AWS-SA]" w:date="2023-02-25T13:21:00Z">
        <w:r w:rsidR="00E64BB3">
          <w:t xml:space="preserve">. </w:t>
        </w:r>
      </w:ins>
      <w:ins w:id="514" w:author="Nate Bachmeier [AWS-SA]" w:date="2023-02-25T13:23:00Z">
        <w:r w:rsidR="00E64BB3">
          <w:t>Since videos originate in different re</w:t>
        </w:r>
      </w:ins>
      <w:ins w:id="515" w:author="Nate Bachmeier [AWS-SA]" w:date="2023-02-25T13:24:00Z">
        <w:r w:rsidR="00E64BB3">
          <w:t>solutions and frame sizes, t</w:t>
        </w:r>
      </w:ins>
      <w:ins w:id="516" w:author="Nate Bachmeier [AWS-SA]" w:date="2023-02-25T13:21:00Z">
        <w:r w:rsidR="00E64BB3">
          <w:t xml:space="preserve">he </w:t>
        </w:r>
      </w:ins>
      <w:ins w:id="517" w:author="Nate Bachmeier [AWS-SA]" w:date="2023-02-25T13:03:00Z">
        <w:r>
          <w:t>body part locations</w:t>
        </w:r>
      </w:ins>
      <w:ins w:id="518" w:author="Nate Bachmeier [AWS-SA]" w:date="2023-02-25T13:05:00Z">
        <w:r>
          <w:t>’</w:t>
        </w:r>
      </w:ins>
      <w:ins w:id="519" w:author="Nate Bachmeier [AWS-SA]" w:date="2023-02-25T13:03:00Z">
        <w:r>
          <w:t xml:space="preserve"> </w:t>
        </w:r>
      </w:ins>
      <w:ins w:id="520" w:author="Nate Bachmeier [AWS-SA]" w:date="2023-02-25T13:04:00Z">
        <w:r>
          <w:t xml:space="preserve">X&amp;Y-coordinates </w:t>
        </w:r>
      </w:ins>
      <w:ins w:id="521" w:author="Nate Bachmeier [AWS-SA]" w:date="2023-02-25T13:21:00Z">
        <w:r w:rsidR="00E64BB3">
          <w:t xml:space="preserve">became </w:t>
        </w:r>
      </w:ins>
      <w:ins w:id="522" w:author="Nate Bachmeier [AWS-SA]" w:date="2023-02-25T13:22:00Z">
        <w:r w:rsidR="00E64BB3">
          <w:t xml:space="preserve">regularized </w:t>
        </w:r>
      </w:ins>
      <w:ins w:id="523" w:author="Nate Bachmeier [AWS-SA]" w:date="2023-02-25T13:05:00Z">
        <w:r>
          <w:t xml:space="preserve">from absolute pixel offsets </w:t>
        </w:r>
      </w:ins>
      <w:ins w:id="524" w:author="Nate Bachmeier [AWS-SA]" w:date="2023-02-25T13:04:00Z">
        <w:r>
          <w:t xml:space="preserve">into </w:t>
        </w:r>
      </w:ins>
      <w:ins w:id="525" w:author="Nate Bachmeier [AWS-SA]" w:date="2023-02-25T13:05:00Z">
        <w:r>
          <w:t xml:space="preserve">relative distances </w:t>
        </w:r>
      </w:ins>
      <w:ins w:id="526" w:author="Nate Bachmeier [AWS-SA]" w:date="2023-02-25T13:04:00Z">
        <w:r>
          <w:t>between zero and one</w:t>
        </w:r>
      </w:ins>
      <w:ins w:id="527" w:author="Nate Bachmeier [AWS-SA]" w:date="2023-02-25T13:05:00Z">
        <w:r>
          <w:t>.</w:t>
        </w:r>
      </w:ins>
      <w:ins w:id="528" w:author="Nate Bachmeier [AWS-SA]" w:date="2023-02-25T13:04:00Z">
        <w:r>
          <w:t xml:space="preserve"> </w:t>
        </w:r>
      </w:ins>
      <w:ins w:id="529" w:author="Nate Bachmeier [AWS-SA]" w:date="2023-02-25T13:21:00Z">
        <w:r w:rsidR="00E64BB3">
          <w:t>Th</w:t>
        </w:r>
      </w:ins>
      <w:ins w:id="530" w:author="Nate Bachmeier [AWS-SA]" w:date="2023-02-25T13:23:00Z">
        <w:r w:rsidR="00E64BB3">
          <w:t>is step aim</w:t>
        </w:r>
      </w:ins>
      <w:ins w:id="531" w:author="Nate Bachmeier [AWS-SA]" w:date="2023-02-25T13:22:00Z">
        <w:r w:rsidR="00E64BB3">
          <w:t xml:space="preserve">s to enable </w:t>
        </w:r>
      </w:ins>
      <w:ins w:id="532" w:author="Nate Bachmeier [AWS-SA]" w:date="2023-02-25T13:23:00Z">
        <w:r w:rsidR="00E64BB3">
          <w:t xml:space="preserve">motion </w:t>
        </w:r>
      </w:ins>
      <w:ins w:id="533" w:author="Nate Bachmeier [AWS-SA]" w:date="2023-02-25T13:22:00Z">
        <w:r w:rsidR="00E64BB3">
          <w:t xml:space="preserve">sequence comparability </w:t>
        </w:r>
      </w:ins>
      <w:ins w:id="534" w:author="Nate Bachmeier [AWS-SA]" w:date="2023-02-25T13:23:00Z">
        <w:r w:rsidR="00E64BB3">
          <w:t xml:space="preserve">across discrete videos. </w:t>
        </w:r>
      </w:ins>
      <w:ins w:id="535" w:author="Nate Bachmeier [AWS-SA]" w:date="2023-02-25T13:00:00Z">
        <w:r>
          <w:t xml:space="preserve">Amazon </w:t>
        </w:r>
        <w:proofErr w:type="spellStart"/>
        <w:r>
          <w:t>Rekognition</w:t>
        </w:r>
        <w:proofErr w:type="spellEnd"/>
        <w:r>
          <w:t xml:space="preserve">, a computer vision service, </w:t>
        </w:r>
      </w:ins>
      <w:ins w:id="536" w:author="Nate Bachmeier [AWS-SA]" w:date="2023-02-25T13:05:00Z">
        <w:r>
          <w:t xml:space="preserve">further </w:t>
        </w:r>
      </w:ins>
      <w:ins w:id="537" w:author="Nate Bachmeier [AWS-SA]" w:date="2023-02-25T13:00:00Z">
        <w:r>
          <w:t xml:space="preserve">annotated the frames </w:t>
        </w:r>
      </w:ins>
      <w:ins w:id="538" w:author="Nate Bachmeier [AWS-SA]" w:date="2023-02-25T13:01:00Z">
        <w:r>
          <w:t>with object, activity, and facial detection metadata.</w:t>
        </w:r>
      </w:ins>
    </w:p>
    <w:p w14:paraId="3FC939EB" w14:textId="2A882829" w:rsidR="00E64BB3" w:rsidRDefault="00E64BB3" w:rsidP="00E64BB3">
      <w:pPr>
        <w:rPr>
          <w:ins w:id="539" w:author="Nate Bachmeier [AWS-SA]" w:date="2023-02-25T13:14:00Z"/>
        </w:rPr>
      </w:pPr>
      <w:ins w:id="540" w:author="Nate Bachmeier [AWS-SA]" w:date="2023-02-25T13:25:00Z">
        <w:r>
          <w:t xml:space="preserve">Lastly, aggregation queries </w:t>
        </w:r>
      </w:ins>
      <w:ins w:id="541" w:author="Nate Bachmeier [AWS-SA]" w:date="2023-02-25T13:26:00Z">
        <w:r>
          <w:t xml:space="preserve">assess the information extracted from the videos and attempt to answer the original research questions. Specifically, what </w:t>
        </w:r>
      </w:ins>
      <w:ins w:id="542" w:author="Nate Bachmeier [AWS-SA]" w:date="2023-02-25T13:27:00Z">
        <w:r>
          <w:t>are</w:t>
        </w:r>
      </w:ins>
      <w:ins w:id="543" w:author="Nate Bachmeier [AWS-SA]" w:date="2023-02-25T13:26:00Z">
        <w:r>
          <w:t xml:space="preserve"> the effectiveness and </w:t>
        </w:r>
      </w:ins>
      <w:ins w:id="544" w:author="Nate Bachmeier [AWS-SA]" w:date="2023-02-25T13:27:00Z">
        <w:r>
          <w:t>efficiency of autonomous agents in assisting elderly and special needs care facilities</w:t>
        </w:r>
      </w:ins>
      <w:ins w:id="545" w:author="Nate Bachmeier [AWS-SA]" w:date="2023-02-25T13:28:00Z">
        <w:r>
          <w:t xml:space="preserve">? This research project hypothesizes that monitoring human activity recognition </w:t>
        </w:r>
      </w:ins>
      <w:ins w:id="546" w:author="Nate Bachmeier [AWS-SA]" w:date="2023-02-25T13:29:00Z">
        <w:r>
          <w:t xml:space="preserve">(HAR) enables these agents to make informed decisions and reduce the overhead of care facilities. </w:t>
        </w:r>
      </w:ins>
      <w:ins w:id="547" w:author="Nate Bachmeier [AWS-SA]" w:date="2023-02-25T13:30:00Z">
        <w:r>
          <w:t xml:space="preserve">Suppose that quality can improve and simultaneously costs decrease. In that case, one expects that the accessibility of those </w:t>
        </w:r>
        <w:r>
          <w:lastRenderedPageBreak/>
          <w:t xml:space="preserve">services should increase </w:t>
        </w:r>
      </w:ins>
      <w:ins w:id="548" w:author="Nate Bachmeier [AWS-SA]" w:date="2023-02-25T13:31:00Z">
        <w:r>
          <w:t>due to commoditization. That</w:t>
        </w:r>
      </w:ins>
      <w:ins w:id="549" w:author="Nate Bachmeier [AWS-SA]" w:date="2023-02-25T13:32:00Z">
        <w:r>
          <w:t>,</w:t>
        </w:r>
      </w:ins>
      <w:ins w:id="550" w:author="Nate Bachmeier [AWS-SA]" w:date="2023-02-25T13:31:00Z">
        <w:r>
          <w:t xml:space="preserve"> in</w:t>
        </w:r>
      </w:ins>
      <w:ins w:id="551" w:author="Nate Bachmeier [AWS-SA]" w:date="2023-02-25T13:32:00Z">
        <w:r>
          <w:t xml:space="preserve"> </w:t>
        </w:r>
      </w:ins>
      <w:ins w:id="552" w:author="Nate Bachmeier [AWS-SA]" w:date="2023-02-25T13:31:00Z">
        <w:r>
          <w:t>turn</w:t>
        </w:r>
      </w:ins>
      <w:ins w:id="553" w:author="Nate Bachmeier [AWS-SA]" w:date="2023-02-25T13:32:00Z">
        <w:r>
          <w:t>,</w:t>
        </w:r>
      </w:ins>
      <w:ins w:id="554" w:author="Nate Bachmeier [AWS-SA]" w:date="2023-02-25T13:31:00Z">
        <w:r>
          <w:t xml:space="preserve"> improves medical care for an aging po</w:t>
        </w:r>
      </w:ins>
      <w:ins w:id="555" w:author="Nate Bachmeier [AWS-SA]" w:date="2023-02-25T13:32:00Z">
        <w:r>
          <w:t>pulation</w:t>
        </w:r>
      </w:ins>
      <w:ins w:id="556" w:author="Nate Bachmeier [AWS-SA]" w:date="2023-02-25T13:33:00Z">
        <w:r>
          <w:t>.</w:t>
        </w:r>
      </w:ins>
    </w:p>
    <w:p w14:paraId="667E8C59" w14:textId="30F658F6" w:rsidR="00104B25" w:rsidRPr="00104B25" w:rsidRDefault="00104B25" w:rsidP="00104B25">
      <w:pPr>
        <w:pStyle w:val="Caption"/>
        <w:ind w:firstLine="0"/>
        <w:rPr>
          <w:ins w:id="557" w:author="Nate Bachmeier [AWS-SA]" w:date="2023-02-25T12:25:00Z"/>
          <w:b/>
          <w:bCs/>
          <w:i/>
          <w:iCs w:val="0"/>
          <w:rPrChange w:id="558" w:author="Nate Bachmeier [AWS-SA]" w:date="2023-02-25T12:27:00Z">
            <w:rPr>
              <w:ins w:id="559" w:author="Nate Bachmeier [AWS-SA]" w:date="2023-02-25T12:25:00Z"/>
            </w:rPr>
          </w:rPrChange>
        </w:rPr>
        <w:pPrChange w:id="560" w:author="Nate Bachmeier [AWS-SA]" w:date="2023-02-25T12:27:00Z">
          <w:pPr>
            <w:ind w:firstLine="0"/>
          </w:pPr>
        </w:pPrChange>
      </w:pPr>
      <w:ins w:id="561" w:author="Nate Bachmeier [AWS-SA]" w:date="2023-02-25T12:27:00Z">
        <w:r w:rsidRPr="00104B25">
          <w:rPr>
            <w:b/>
            <w:bCs/>
            <w:rPrChange w:id="562" w:author="Nate Bachmeier [AWS-SA]" w:date="2023-02-25T12:27:00Z">
              <w:rPr/>
            </w:rPrChange>
          </w:rPr>
          <w:t xml:space="preserve">Figure </w:t>
        </w:r>
        <w:r w:rsidRPr="00104B25">
          <w:rPr>
            <w:b/>
            <w:bCs/>
            <w:rPrChange w:id="563" w:author="Nate Bachmeier [AWS-SA]" w:date="2023-02-25T12:27:00Z">
              <w:rPr/>
            </w:rPrChange>
          </w:rPr>
          <w:fldChar w:fldCharType="begin"/>
        </w:r>
        <w:r w:rsidRPr="00104B25">
          <w:rPr>
            <w:b/>
            <w:bCs/>
            <w:rPrChange w:id="564" w:author="Nate Bachmeier [AWS-SA]" w:date="2023-02-25T12:27:00Z">
              <w:rPr/>
            </w:rPrChange>
          </w:rPr>
          <w:instrText xml:space="preserve"> SEQ Figure \* ARABIC </w:instrText>
        </w:r>
      </w:ins>
      <w:r w:rsidRPr="00104B25">
        <w:rPr>
          <w:b/>
          <w:bCs/>
          <w:rPrChange w:id="565" w:author="Nate Bachmeier [AWS-SA]" w:date="2023-02-25T12:27:00Z">
            <w:rPr/>
          </w:rPrChange>
        </w:rPr>
        <w:fldChar w:fldCharType="separate"/>
      </w:r>
      <w:ins w:id="566" w:author="Nate Bachmeier [AWS-SA]" w:date="2023-02-25T21:40:00Z">
        <w:r w:rsidR="0033517C">
          <w:rPr>
            <w:b/>
            <w:bCs/>
            <w:noProof/>
          </w:rPr>
          <w:t>27</w:t>
        </w:r>
      </w:ins>
      <w:ins w:id="567" w:author="Nate Bachmeier [AWS-SA]" w:date="2023-02-25T12:27:00Z">
        <w:r w:rsidRPr="00104B25">
          <w:rPr>
            <w:b/>
            <w:bCs/>
            <w:rPrChange w:id="568" w:author="Nate Bachmeier [AWS-SA]" w:date="2023-02-25T12:27:00Z">
              <w:rPr/>
            </w:rPrChange>
          </w:rPr>
          <w:fldChar w:fldCharType="end"/>
        </w:r>
        <w:r>
          <w:rPr>
            <w:b/>
            <w:bCs/>
          </w:rPr>
          <w:br/>
        </w:r>
        <w:r w:rsidRPr="00104B25">
          <w:rPr>
            <w:i/>
            <w:iCs w:val="0"/>
            <w:rPrChange w:id="569" w:author="Nate Bachmeier [AWS-SA]" w:date="2023-02-25T12:27:00Z">
              <w:rPr>
                <w:b/>
                <w:bCs/>
                <w:i/>
                <w:iCs/>
              </w:rPr>
            </w:rPrChange>
          </w:rPr>
          <w:t>Pose</w:t>
        </w:r>
        <w:r>
          <w:rPr>
            <w:i/>
            <w:iCs w:val="0"/>
          </w:rPr>
          <w:t xml:space="preserve"> Output Format Body-25</w:t>
        </w:r>
      </w:ins>
    </w:p>
    <w:p w14:paraId="07802253" w14:textId="174B659A" w:rsidR="00104B25" w:rsidRDefault="00104B25" w:rsidP="00E16572">
      <w:pPr>
        <w:ind w:firstLine="0"/>
        <w:rPr>
          <w:ins w:id="570" w:author="Nate Bachmeier [AWS-SA]" w:date="2023-02-25T11:50:00Z"/>
        </w:rPr>
      </w:pPr>
      <w:ins w:id="571" w:author="Nate Bachmeier [AWS-SA]" w:date="2023-02-25T12:25:00Z">
        <w:r>
          <w:rPr>
            <w:noProof/>
          </w:rPr>
          <w:drawing>
            <wp:inline distT="0" distB="0" distL="0" distR="0" wp14:anchorId="2B9588C6" wp14:editId="215A48F6">
              <wp:extent cx="2774093" cy="4830992"/>
              <wp:effectExtent l="0" t="0" r="7620" b="8255"/>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5140" cy="4832816"/>
                      </a:xfrm>
                      <a:prstGeom prst="rect">
                        <a:avLst/>
                      </a:prstGeom>
                      <a:noFill/>
                      <a:ln>
                        <a:noFill/>
                      </a:ln>
                    </pic:spPr>
                  </pic:pic>
                </a:graphicData>
              </a:graphic>
            </wp:inline>
          </w:drawing>
        </w:r>
      </w:ins>
    </w:p>
    <w:p w14:paraId="1E50DD8C" w14:textId="0F417DA2" w:rsidR="008555BA" w:rsidRPr="00E16572" w:rsidRDefault="008555BA" w:rsidP="00E16572">
      <w:pPr>
        <w:ind w:firstLine="0"/>
        <w:rPr>
          <w:ins w:id="572" w:author="Nate Bachmeier [AWS-SA]" w:date="2023-02-25T11:05:00Z"/>
        </w:rPr>
        <w:pPrChange w:id="573" w:author="Nate Bachmeier [AWS-SA]" w:date="2023-02-25T11:37:00Z">
          <w:pPr/>
        </w:pPrChange>
      </w:pPr>
    </w:p>
    <w:p w14:paraId="7B15ECFF" w14:textId="77777777" w:rsidR="006514D0" w:rsidRDefault="00000000" w:rsidP="006514D0">
      <w:pPr>
        <w:ind w:left="720"/>
        <w:rPr>
          <w:ins w:id="574" w:author="Nate Bachmeier [AWS-SA]" w:date="2023-02-11T15:28:00Z"/>
        </w:rPr>
      </w:pPr>
      <w:customXmlInsRangeStart w:id="575" w:author="Nate Bachmeier [AWS-SA]" w:date="2023-02-11T15:28:00Z"/>
      <w:sdt>
        <w:sdtPr>
          <w:id w:val="415063826"/>
          <w14:checkbox>
            <w14:checked w14:val="0"/>
            <w14:checkedState w14:val="2612" w14:font="MS Gothic"/>
            <w14:uncheckedState w14:val="2610" w14:font="MS Gothic"/>
          </w14:checkbox>
        </w:sdtPr>
        <w:sdtContent>
          <w:customXmlInsRangeEnd w:id="575"/>
          <w:ins w:id="576" w:author="Nate Bachmeier [AWS-SA]" w:date="2023-02-11T15:28:00Z">
            <w:r w:rsidR="006514D0">
              <w:rPr>
                <w:rFonts w:ascii="Segoe UI Symbol" w:hAnsi="Segoe UI Symbol" w:cs="Segoe UI Symbol"/>
              </w:rPr>
              <w:t>☐</w:t>
            </w:r>
          </w:ins>
          <w:customXmlInsRangeStart w:id="577" w:author="Nate Bachmeier [AWS-SA]" w:date="2023-02-11T15:28:00Z"/>
        </w:sdtContent>
      </w:sdt>
      <w:customXmlInsRangeEnd w:id="577"/>
      <w:ins w:id="578" w:author="Nate Bachmeier [AWS-SA]" w:date="2023-02-11T15:28:00Z">
        <w:r w:rsidR="006514D0">
          <w:t xml:space="preserve"> Provide an overview of the demographic information collected. It can be presented in a table. Ensure no potentially identifying information is reported.</w:t>
        </w:r>
      </w:ins>
    </w:p>
    <w:p w14:paraId="14DE4903" w14:textId="77777777" w:rsidR="006514D0" w:rsidRPr="006514D0" w:rsidRDefault="006514D0">
      <w:pPr>
        <w:ind w:firstLine="0"/>
        <w:rPr>
          <w:ins w:id="579" w:author="Nate Bachmeier [AWS-SA]" w:date="2023-02-11T14:54:00Z"/>
        </w:rPr>
        <w:pPrChange w:id="580" w:author="Nate Bachmeier [AWS-SA]" w:date="2023-02-11T15:28:00Z">
          <w:pPr>
            <w:pStyle w:val="Heading2"/>
            <w:ind w:firstLine="0"/>
          </w:pPr>
        </w:pPrChange>
      </w:pPr>
    </w:p>
    <w:p w14:paraId="6ADF0F4A" w14:textId="5897CB3F" w:rsidR="001B38B1" w:rsidRDefault="001B38B1">
      <w:pPr>
        <w:pStyle w:val="Heading3"/>
        <w:ind w:firstLine="0"/>
        <w:rPr>
          <w:ins w:id="581" w:author="Nate Bachmeier [AWS-SA]" w:date="2023-02-11T14:55:00Z"/>
        </w:rPr>
        <w:pPrChange w:id="582" w:author="Nate Bachmeier [AWS-SA]" w:date="2023-02-11T15:28:00Z">
          <w:pPr>
            <w:ind w:firstLine="0"/>
          </w:pPr>
        </w:pPrChange>
      </w:pPr>
      <w:ins w:id="583" w:author="Nate Bachmeier [AWS-SA]" w:date="2023-02-11T14:55:00Z">
        <w:r>
          <w:lastRenderedPageBreak/>
          <w:t>RQ1</w:t>
        </w:r>
      </w:ins>
      <w:ins w:id="584" w:author="Nate Bachmeier [AWS-SA]" w:date="2023-02-25T14:11:00Z">
        <w:r w:rsidR="00FD62B7">
          <w:t xml:space="preserve"> </w:t>
        </w:r>
      </w:ins>
    </w:p>
    <w:p w14:paraId="0A5A80A6" w14:textId="0205B559" w:rsidR="001B38B1" w:rsidRPr="00FD62B7" w:rsidRDefault="001B38B1" w:rsidP="001B38B1">
      <w:pPr>
        <w:rPr>
          <w:ins w:id="585" w:author="Nate Bachmeier [AWS-SA]" w:date="2023-02-25T14:11:00Z"/>
          <w:i/>
          <w:iCs/>
          <w:rPrChange w:id="586" w:author="Nate Bachmeier [AWS-SA]" w:date="2023-02-25T14:11:00Z">
            <w:rPr>
              <w:ins w:id="587" w:author="Nate Bachmeier [AWS-SA]" w:date="2023-02-25T14:11:00Z"/>
            </w:rPr>
          </w:rPrChange>
        </w:rPr>
      </w:pPr>
      <w:ins w:id="588" w:author="Nate Bachmeier [AWS-SA]" w:date="2023-02-11T14:55:00Z">
        <w:r w:rsidRPr="00FD62B7">
          <w:rPr>
            <w:i/>
            <w:iCs/>
            <w:rPrChange w:id="589" w:author="Nate Bachmeier [AWS-SA]" w:date="2023-02-25T14:11:00Z">
              <w:rPr/>
            </w:rPrChange>
          </w:rPr>
          <w:t xml:space="preserve">What is the effectiveness of autonomous assistants for </w:t>
        </w:r>
      </w:ins>
      <w:ins w:id="590" w:author="Nate Bachmeier [AWS-SA]" w:date="2023-02-25T11:15:00Z">
        <w:r w:rsidR="00E16572" w:rsidRPr="00FD62B7">
          <w:rPr>
            <w:i/>
            <w:iCs/>
            <w:rPrChange w:id="591" w:author="Nate Bachmeier [AWS-SA]" w:date="2023-02-25T14:11:00Z">
              <w:rPr/>
            </w:rPrChange>
          </w:rPr>
          <w:t xml:space="preserve">classifying behaviors of </w:t>
        </w:r>
      </w:ins>
      <w:ins w:id="592" w:author="Nate Bachmeier [AWS-SA]" w:date="2023-02-11T14:55:00Z">
        <w:r w:rsidRPr="00FD62B7">
          <w:rPr>
            <w:i/>
            <w:iCs/>
            <w:rPrChange w:id="593" w:author="Nate Bachmeier [AWS-SA]" w:date="2023-02-25T14:11:00Z">
              <w:rPr/>
            </w:rPrChange>
          </w:rPr>
          <w:t xml:space="preserve">elderly and special needs </w:t>
        </w:r>
      </w:ins>
      <w:ins w:id="594" w:author="Nate Bachmeier [AWS-SA]" w:date="2023-02-25T11:40:00Z">
        <w:r w:rsidR="00E16572" w:rsidRPr="00FD62B7">
          <w:rPr>
            <w:i/>
            <w:iCs/>
            <w:rPrChange w:id="595" w:author="Nate Bachmeier [AWS-SA]" w:date="2023-02-25T14:11:00Z">
              <w:rPr/>
            </w:rPrChange>
          </w:rPr>
          <w:t>patient</w:t>
        </w:r>
      </w:ins>
      <w:ins w:id="596" w:author="Nate Bachmeier [AWS-SA]" w:date="2023-02-25T11:41:00Z">
        <w:r w:rsidR="00E16572" w:rsidRPr="00FD62B7">
          <w:rPr>
            <w:i/>
            <w:iCs/>
            <w:rPrChange w:id="597" w:author="Nate Bachmeier [AWS-SA]" w:date="2023-02-25T14:11:00Z">
              <w:rPr/>
            </w:rPrChange>
          </w:rPr>
          <w:t>s for</w:t>
        </w:r>
      </w:ins>
      <w:ins w:id="598" w:author="Nate Bachmeier [AWS-SA]" w:date="2023-02-25T11:40:00Z">
        <w:r w:rsidR="00E16572" w:rsidRPr="00FD62B7">
          <w:rPr>
            <w:i/>
            <w:iCs/>
            <w:rPrChange w:id="599" w:author="Nate Bachmeier [AWS-SA]" w:date="2023-02-25T14:11:00Z">
              <w:rPr/>
            </w:rPrChange>
          </w:rPr>
          <w:t xml:space="preserve"> </w:t>
        </w:r>
      </w:ins>
      <w:ins w:id="600" w:author="Nate Bachmeier [AWS-SA]" w:date="2023-02-11T14:55:00Z">
        <w:r w:rsidRPr="00FD62B7">
          <w:rPr>
            <w:i/>
            <w:iCs/>
            <w:rPrChange w:id="601" w:author="Nate Bachmeier [AWS-SA]" w:date="2023-02-25T14:11:00Z">
              <w:rPr/>
            </w:rPrChange>
          </w:rPr>
          <w:t>care organizations?</w:t>
        </w:r>
      </w:ins>
    </w:p>
    <w:p w14:paraId="3AC7BFA7" w14:textId="5364E962" w:rsidR="00FD62B7" w:rsidRDefault="00FD62B7" w:rsidP="001B38B1">
      <w:pPr>
        <w:rPr>
          <w:ins w:id="602" w:author="Nate Bachmeier [AWS-SA]" w:date="2023-02-25T16:32:00Z"/>
        </w:rPr>
      </w:pPr>
      <w:ins w:id="603" w:author="Nate Bachmeier [AWS-SA]" w:date="2023-02-25T14:16:00Z">
        <w:r>
          <w:t xml:space="preserve">The </w:t>
        </w:r>
        <w:proofErr w:type="spellStart"/>
        <w:r>
          <w:t>OpenPose</w:t>
        </w:r>
        <w:proofErr w:type="spellEnd"/>
        <w:r>
          <w:t xml:space="preserve"> framework offers a foundational capability to e</w:t>
        </w:r>
      </w:ins>
      <w:ins w:id="604" w:author="Nate Bachmeier [AWS-SA]" w:date="2023-02-25T14:17:00Z">
        <w:r>
          <w:t xml:space="preserve">xtract skeletal positions from a 2-D frame. This constructive design research project extended core features to support monitoring </w:t>
        </w:r>
      </w:ins>
      <w:ins w:id="605" w:author="Nate Bachmeier [AWS-SA]" w:date="2023-02-25T14:18:00Z">
        <w:r>
          <w:t xml:space="preserve">human activity </w:t>
        </w:r>
      </w:ins>
      <w:ins w:id="606" w:author="Nate Bachmeier [AWS-SA]" w:date="2023-02-25T14:17:00Z">
        <w:r>
          <w:t>movements across</w:t>
        </w:r>
      </w:ins>
      <w:ins w:id="607" w:author="Nate Bachmeier [AWS-SA]" w:date="2023-02-25T14:18:00Z">
        <w:r>
          <w:t xml:space="preserve"> multiple subsequent images. It </w:t>
        </w:r>
      </w:ins>
      <w:ins w:id="608" w:author="Nate Bachmeier [AWS-SA]" w:date="2023-02-25T14:20:00Z">
        <w:r>
          <w:t>can</w:t>
        </w:r>
      </w:ins>
      <w:ins w:id="609" w:author="Nate Bachmeier [AWS-SA]" w:date="2023-02-25T14:19:00Z">
        <w:r>
          <w:t xml:space="preserve"> classify those sequences into co</w:t>
        </w:r>
      </w:ins>
      <w:ins w:id="610" w:author="Nate Bachmeier [AWS-SA]" w:date="2023-02-25T14:20:00Z">
        <w:r>
          <w:t xml:space="preserve">arse behavioral categories, not necessarily the seven hundred labels. For instance, </w:t>
        </w:r>
      </w:ins>
      <w:ins w:id="611" w:author="Nate Bachmeier [AWS-SA]" w:date="2023-02-25T14:21:00Z">
        <w:r w:rsidRPr="00FD62B7">
          <w:rPr>
            <w:i/>
            <w:iCs/>
            <w:rPrChange w:id="612" w:author="Nate Bachmeier [AWS-SA]" w:date="2023-02-25T14:31:00Z">
              <w:rPr/>
            </w:rPrChange>
          </w:rPr>
          <w:t>playing cello</w:t>
        </w:r>
        <w:r>
          <w:t xml:space="preserve"> </w:t>
        </w:r>
      </w:ins>
      <w:ins w:id="613" w:author="Nate Bachmeier [AWS-SA]" w:date="2023-02-25T14:22:00Z">
        <w:r>
          <w:t xml:space="preserve">and </w:t>
        </w:r>
      </w:ins>
      <w:ins w:id="614" w:author="Nate Bachmeier [AWS-SA]" w:date="2023-02-25T14:31:00Z">
        <w:r w:rsidRPr="00FD62B7">
          <w:rPr>
            <w:i/>
            <w:iCs/>
            <w:rPrChange w:id="615" w:author="Nate Bachmeier [AWS-SA]" w:date="2023-02-25T14:31:00Z">
              <w:rPr/>
            </w:rPrChange>
          </w:rPr>
          <w:t xml:space="preserve">playing </w:t>
        </w:r>
      </w:ins>
      <w:ins w:id="616" w:author="Nate Bachmeier [AWS-SA]" w:date="2023-02-25T14:22:00Z">
        <w:r w:rsidRPr="00FD62B7">
          <w:rPr>
            <w:i/>
            <w:iCs/>
            <w:rPrChange w:id="617" w:author="Nate Bachmeier [AWS-SA]" w:date="2023-02-25T14:31:00Z">
              <w:rPr/>
            </w:rPrChange>
          </w:rPr>
          <w:t>clarinet</w:t>
        </w:r>
        <w:r>
          <w:t xml:space="preserve"> are distinct labels. However, the </w:t>
        </w:r>
      </w:ins>
      <w:ins w:id="618" w:author="Nate Bachmeier [AWS-SA]" w:date="2023-02-25T14:23:00Z">
        <w:r>
          <w:t>actor is typically sitting in a chair and only moving their hands slightly.</w:t>
        </w:r>
      </w:ins>
      <w:ins w:id="619" w:author="Nate Bachmeier [AWS-SA]" w:date="2023-02-25T14:24:00Z">
        <w:r>
          <w:t xml:space="preserve"> </w:t>
        </w:r>
      </w:ins>
      <w:ins w:id="620" w:author="Nate Bachmeier [AWS-SA]" w:date="2023-02-25T14:25:00Z">
        <w:r>
          <w:t xml:space="preserve">Likewise, the movement similarity score for </w:t>
        </w:r>
        <w:r w:rsidRPr="00FD62B7">
          <w:rPr>
            <w:i/>
            <w:iCs/>
            <w:rPrChange w:id="621" w:author="Nate Bachmeier [AWS-SA]" w:date="2023-02-25T14:30:00Z">
              <w:rPr/>
            </w:rPrChange>
          </w:rPr>
          <w:t>eating donuts</w:t>
        </w:r>
        <w:r>
          <w:t xml:space="preserve"> </w:t>
        </w:r>
      </w:ins>
      <w:ins w:id="622" w:author="Nate Bachmeier [AWS-SA]" w:date="2023-02-25T14:26:00Z">
        <w:r>
          <w:t xml:space="preserve">and </w:t>
        </w:r>
        <w:r w:rsidRPr="00FD62B7">
          <w:rPr>
            <w:i/>
            <w:iCs/>
            <w:rPrChange w:id="623" w:author="Nate Bachmeier [AWS-SA]" w:date="2023-02-25T14:30:00Z">
              <w:rPr/>
            </w:rPrChange>
          </w:rPr>
          <w:t>playing the flute</w:t>
        </w:r>
        <w:r>
          <w:t xml:space="preserve"> was too close to distinguish for many videos.</w:t>
        </w:r>
      </w:ins>
    </w:p>
    <w:p w14:paraId="615A42F8" w14:textId="3F3D16AD" w:rsidR="00BC12DE" w:rsidRDefault="00BC12DE" w:rsidP="00BC12DE">
      <w:pPr>
        <w:pStyle w:val="Caption"/>
        <w:ind w:firstLine="0"/>
        <w:rPr>
          <w:ins w:id="624" w:author="Nate Bachmeier [AWS-SA]" w:date="2023-02-25T16:32:00Z"/>
          <w:i/>
          <w:iCs w:val="0"/>
        </w:rPr>
      </w:pPr>
      <w:ins w:id="625" w:author="Nate Bachmeier [AWS-SA]" w:date="2023-02-25T16:32:00Z">
        <w:r w:rsidRPr="00BC12DE">
          <w:rPr>
            <w:b/>
            <w:bCs/>
            <w:rPrChange w:id="626" w:author="Nate Bachmeier [AWS-SA]" w:date="2023-02-25T16:32:00Z">
              <w:rPr/>
            </w:rPrChange>
          </w:rPr>
          <w:t xml:space="preserve">Figure </w:t>
        </w:r>
        <w:r w:rsidRPr="00BC12DE">
          <w:rPr>
            <w:b/>
            <w:bCs/>
            <w:rPrChange w:id="627" w:author="Nate Bachmeier [AWS-SA]" w:date="2023-02-25T16:32:00Z">
              <w:rPr/>
            </w:rPrChange>
          </w:rPr>
          <w:fldChar w:fldCharType="begin"/>
        </w:r>
        <w:r w:rsidRPr="00BC12DE">
          <w:rPr>
            <w:b/>
            <w:bCs/>
            <w:rPrChange w:id="628" w:author="Nate Bachmeier [AWS-SA]" w:date="2023-02-25T16:32:00Z">
              <w:rPr/>
            </w:rPrChange>
          </w:rPr>
          <w:instrText xml:space="preserve"> SEQ Figure \* ARABIC </w:instrText>
        </w:r>
      </w:ins>
      <w:r w:rsidRPr="00BC12DE">
        <w:rPr>
          <w:b/>
          <w:bCs/>
          <w:rPrChange w:id="629" w:author="Nate Bachmeier [AWS-SA]" w:date="2023-02-25T16:32:00Z">
            <w:rPr/>
          </w:rPrChange>
        </w:rPr>
        <w:fldChar w:fldCharType="separate"/>
      </w:r>
      <w:ins w:id="630" w:author="Nate Bachmeier [AWS-SA]" w:date="2023-02-25T21:40:00Z">
        <w:r w:rsidR="0033517C">
          <w:rPr>
            <w:b/>
            <w:bCs/>
            <w:noProof/>
          </w:rPr>
          <w:t>28</w:t>
        </w:r>
      </w:ins>
      <w:ins w:id="631" w:author="Nate Bachmeier [AWS-SA]" w:date="2023-02-25T16:32:00Z">
        <w:r w:rsidRPr="00BC12DE">
          <w:rPr>
            <w:b/>
            <w:bCs/>
            <w:rPrChange w:id="632" w:author="Nate Bachmeier [AWS-SA]" w:date="2023-02-25T16:32:00Z">
              <w:rPr/>
            </w:rPrChange>
          </w:rPr>
          <w:fldChar w:fldCharType="end"/>
        </w:r>
        <w:r>
          <w:rPr>
            <w:b/>
            <w:bCs/>
          </w:rPr>
          <w:br/>
        </w:r>
        <w:r w:rsidRPr="00BC12DE">
          <w:rPr>
            <w:i/>
            <w:iCs w:val="0"/>
            <w:rPrChange w:id="633" w:author="Nate Bachmeier [AWS-SA]" w:date="2023-02-25T16:32:00Z">
              <w:rPr>
                <w:b/>
                <w:bCs/>
                <w:i/>
                <w:iCs w:val="0"/>
              </w:rPr>
            </w:rPrChange>
          </w:rPr>
          <w:t>Playing the cello (</w:t>
        </w:r>
        <w:r w:rsidRPr="00BC12DE">
          <w:rPr>
            <w:i/>
            <w:iCs w:val="0"/>
          </w:rPr>
          <w:t>-23ykna85DI</w:t>
        </w:r>
        <w:r>
          <w:rPr>
            <w:i/>
            <w:iCs w:val="0"/>
          </w:rPr>
          <w:t>)</w:t>
        </w:r>
      </w:ins>
    </w:p>
    <w:p w14:paraId="66D58B1F" w14:textId="5A7DC1C0" w:rsidR="00BC12DE" w:rsidRPr="00BC12DE" w:rsidRDefault="00BC12DE" w:rsidP="00BC12DE">
      <w:pPr>
        <w:ind w:firstLine="0"/>
        <w:rPr>
          <w:ins w:id="634" w:author="Nate Bachmeier [AWS-SA]" w:date="2023-02-25T14:26:00Z"/>
        </w:rPr>
        <w:pPrChange w:id="635" w:author="Nate Bachmeier [AWS-SA]" w:date="2023-02-25T16:32:00Z">
          <w:pPr/>
        </w:pPrChange>
      </w:pPr>
      <w:ins w:id="636" w:author="Nate Bachmeier [AWS-SA]" w:date="2023-02-25T16:32:00Z">
        <w:r w:rsidRPr="00BC12DE">
          <w:drawing>
            <wp:inline distT="0" distB="0" distL="0" distR="0" wp14:anchorId="257EC309" wp14:editId="3F5DA5DE">
              <wp:extent cx="5177639" cy="2447209"/>
              <wp:effectExtent l="0" t="0" r="4445" b="0"/>
              <wp:docPr id="30" name="Picture 30" descr="A picture containing text, yellow,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yellow, different&#10;&#10;Description automatically generated"/>
                      <pic:cNvPicPr/>
                    </pic:nvPicPr>
                    <pic:blipFill>
                      <a:blip r:embed="rId53"/>
                      <a:stretch>
                        <a:fillRect/>
                      </a:stretch>
                    </pic:blipFill>
                    <pic:spPr>
                      <a:xfrm>
                        <a:off x="0" y="0"/>
                        <a:ext cx="5187678" cy="2451954"/>
                      </a:xfrm>
                      <a:prstGeom prst="rect">
                        <a:avLst/>
                      </a:prstGeom>
                    </pic:spPr>
                  </pic:pic>
                </a:graphicData>
              </a:graphic>
            </wp:inline>
          </w:drawing>
        </w:r>
      </w:ins>
    </w:p>
    <w:p w14:paraId="09A53591" w14:textId="50BFD0E4" w:rsidR="00FD62B7" w:rsidRDefault="00FD62B7" w:rsidP="001B38B1">
      <w:pPr>
        <w:rPr>
          <w:ins w:id="637" w:author="Nate Bachmeier [AWS-SA]" w:date="2023-02-25T16:58:00Z"/>
        </w:rPr>
      </w:pPr>
      <w:ins w:id="638" w:author="Nate Bachmeier [AWS-SA]" w:date="2023-02-25T14:28:00Z">
        <w:r>
          <w:t xml:space="preserve">Using </w:t>
        </w:r>
      </w:ins>
      <w:ins w:id="639" w:author="Nate Bachmeier [AWS-SA]" w:date="2023-02-25T14:29:00Z">
        <w:r>
          <w:t xml:space="preserve">full-body skeletal monitoring is also insufficient for several kinetic-700 action types. For instance, </w:t>
        </w:r>
      </w:ins>
      <w:ins w:id="640" w:author="Nate Bachmeier [AWS-SA]" w:date="2023-02-25T14:30:00Z">
        <w:r>
          <w:t xml:space="preserve">videos </w:t>
        </w:r>
      </w:ins>
      <w:ins w:id="641" w:author="Nate Bachmeier [AWS-SA]" w:date="2023-02-25T14:31:00Z">
        <w:r>
          <w:t>within</w:t>
        </w:r>
      </w:ins>
      <w:ins w:id="642" w:author="Nate Bachmeier [AWS-SA]" w:date="2023-02-25T14:30:00Z">
        <w:r>
          <w:t xml:space="preserve"> the </w:t>
        </w:r>
      </w:ins>
      <w:ins w:id="643" w:author="Nate Bachmeier [AWS-SA]" w:date="2023-02-25T14:32:00Z">
        <w:r w:rsidRPr="00FD62B7">
          <w:rPr>
            <w:rPrChange w:id="644" w:author="Nate Bachmeier [AWS-SA]" w:date="2023-02-25T14:33:00Z">
              <w:rPr>
                <w:i/>
                <w:iCs/>
              </w:rPr>
            </w:rPrChange>
          </w:rPr>
          <w:t xml:space="preserve">categories of </w:t>
        </w:r>
        <w:r w:rsidRPr="00FD62B7">
          <w:rPr>
            <w:i/>
            <w:iCs/>
          </w:rPr>
          <w:t>waving</w:t>
        </w:r>
        <w:r w:rsidRPr="00FD62B7">
          <w:rPr>
            <w:rPrChange w:id="645" w:author="Nate Bachmeier [AWS-SA]" w:date="2023-02-25T14:33:00Z">
              <w:rPr>
                <w:i/>
                <w:iCs/>
              </w:rPr>
            </w:rPrChange>
          </w:rPr>
          <w:t xml:space="preserve"> and </w:t>
        </w:r>
        <w:r w:rsidRPr="00FD62B7">
          <w:rPr>
            <w:i/>
            <w:iCs/>
          </w:rPr>
          <w:t>washing hands</w:t>
        </w:r>
        <w:r w:rsidRPr="00FD62B7">
          <w:rPr>
            <w:rPrChange w:id="646" w:author="Nate Bachmeier [AWS-SA]" w:date="2023-02-25T14:33:00Z">
              <w:rPr>
                <w:i/>
                <w:iCs/>
              </w:rPr>
            </w:rPrChange>
          </w:rPr>
          <w:t xml:space="preserve"> focus </w:t>
        </w:r>
      </w:ins>
      <w:ins w:id="647" w:author="Nate Bachmeier [AWS-SA]" w:date="2023-02-25T14:33:00Z">
        <w:r>
          <w:t xml:space="preserve">the camera on only the person’s </w:t>
        </w:r>
      </w:ins>
      <w:ins w:id="648" w:author="Nate Bachmeier [AWS-SA]" w:date="2023-02-25T14:32:00Z">
        <w:r w:rsidRPr="00FD62B7">
          <w:rPr>
            <w:rPrChange w:id="649" w:author="Nate Bachmeier [AWS-SA]" w:date="2023-02-25T14:33:00Z">
              <w:rPr>
                <w:i/>
                <w:iCs/>
              </w:rPr>
            </w:rPrChange>
          </w:rPr>
          <w:t>hands</w:t>
        </w:r>
        <w:r>
          <w:t xml:space="preserve">. This situation causes </w:t>
        </w:r>
      </w:ins>
      <w:proofErr w:type="spellStart"/>
      <w:ins w:id="650" w:author="Nate Bachmeier [AWS-SA]" w:date="2023-02-25T14:34:00Z">
        <w:r>
          <w:t>OpenPose</w:t>
        </w:r>
        <w:proofErr w:type="spellEnd"/>
        <w:r>
          <w:t xml:space="preserve"> not to detect other body parts and return a low-confidence </w:t>
        </w:r>
      </w:ins>
      <w:ins w:id="651" w:author="Nate Bachmeier [AWS-SA]" w:date="2023-02-25T14:32:00Z">
        <w:r>
          <w:t>25x3 position matrix</w:t>
        </w:r>
      </w:ins>
      <w:ins w:id="652" w:author="Nate Bachmeier [AWS-SA]" w:date="2023-02-25T14:34:00Z">
        <w:r>
          <w:t>. Car</w:t>
        </w:r>
      </w:ins>
      <w:ins w:id="653" w:author="Nate Bachmeier [AWS-SA]" w:date="2023-02-25T14:35:00Z">
        <w:r>
          <w:t>ne</w:t>
        </w:r>
      </w:ins>
      <w:ins w:id="654" w:author="Nate Bachmeier [AWS-SA]" w:date="2023-02-25T14:34:00Z">
        <w:r>
          <w:t xml:space="preserve">gie Mellon’s team </w:t>
        </w:r>
      </w:ins>
      <w:ins w:id="655" w:author="Nate Bachmeier [AWS-SA]" w:date="2023-02-25T14:35:00Z">
        <w:r>
          <w:t xml:space="preserve">has addressed this </w:t>
        </w:r>
        <w:r>
          <w:lastRenderedPageBreak/>
          <w:t xml:space="preserve">situation with </w:t>
        </w:r>
      </w:ins>
      <w:ins w:id="656" w:author="Nate Bachmeier [AWS-SA]" w:date="2023-02-25T14:36:00Z">
        <w:r>
          <w:t xml:space="preserve">two purpose-built </w:t>
        </w:r>
      </w:ins>
      <w:ins w:id="657" w:author="Nate Bachmeier [AWS-SA]" w:date="2023-02-25T14:35:00Z">
        <w:r>
          <w:t>models for face</w:t>
        </w:r>
      </w:ins>
      <w:ins w:id="658" w:author="Nate Bachmeier [AWS-SA]" w:date="2023-02-25T14:36:00Z">
        <w:r>
          <w:t xml:space="preserve">s and hands. </w:t>
        </w:r>
      </w:ins>
      <w:ins w:id="659" w:author="Nate Bachmeier [AWS-SA]" w:date="2023-02-25T14:37:00Z">
        <w:r>
          <w:t xml:space="preserve">The research examined </w:t>
        </w:r>
      </w:ins>
      <w:ins w:id="660" w:author="Nate Bachmeier [AWS-SA]" w:date="2023-02-25T14:38:00Z">
        <w:r>
          <w:t>these features briefly</w:t>
        </w:r>
      </w:ins>
      <w:ins w:id="661" w:author="Nate Bachmeier [AWS-SA]" w:date="2023-02-25T14:37:00Z">
        <w:r>
          <w:t xml:space="preserve"> </w:t>
        </w:r>
      </w:ins>
      <w:ins w:id="662" w:author="Nate Bachmeier [AWS-SA]" w:date="2023-02-25T14:38:00Z">
        <w:r>
          <w:t xml:space="preserve">and found them inconsistent with arbitrary video feeds. </w:t>
        </w:r>
      </w:ins>
      <w:ins w:id="663" w:author="Nate Bachmeier [AWS-SA]" w:date="2023-02-25T14:39:00Z">
        <w:r>
          <w:t xml:space="preserve">These challenges were more pronounced in low-resolution </w:t>
        </w:r>
      </w:ins>
      <w:ins w:id="664" w:author="Nate Bachmeier [AWS-SA]" w:date="2023-02-25T14:40:00Z">
        <w:r>
          <w:t xml:space="preserve">cellphone recordings due to blurry motion. Actors </w:t>
        </w:r>
      </w:ins>
      <w:ins w:id="665" w:author="Nate Bachmeier [AWS-SA]" w:date="2023-02-25T14:42:00Z">
        <w:r>
          <w:t xml:space="preserve">routinely rotate their orientation relative to the camera, which causes the </w:t>
        </w:r>
        <w:proofErr w:type="spellStart"/>
        <w:r>
          <w:t>OpenPose</w:t>
        </w:r>
        <w:proofErr w:type="spellEnd"/>
        <w:r>
          <w:t xml:space="preserve"> framework to predict phantom limbs.</w:t>
        </w:r>
      </w:ins>
    </w:p>
    <w:p w14:paraId="69BD9138" w14:textId="603BBECC" w:rsidR="00A4437A" w:rsidRDefault="00A4437A" w:rsidP="00A4437A">
      <w:pPr>
        <w:pStyle w:val="Caption"/>
        <w:ind w:firstLine="0"/>
        <w:rPr>
          <w:ins w:id="666" w:author="Nate Bachmeier [AWS-SA]" w:date="2023-02-25T16:59:00Z"/>
          <w:i/>
          <w:iCs w:val="0"/>
        </w:rPr>
      </w:pPr>
      <w:ins w:id="667" w:author="Nate Bachmeier [AWS-SA]" w:date="2023-02-25T16:58:00Z">
        <w:r w:rsidRPr="00A4437A">
          <w:rPr>
            <w:b/>
            <w:bCs/>
            <w:rPrChange w:id="668" w:author="Nate Bachmeier [AWS-SA]" w:date="2023-02-25T16:58:00Z">
              <w:rPr/>
            </w:rPrChange>
          </w:rPr>
          <w:t xml:space="preserve">Figure </w:t>
        </w:r>
        <w:r w:rsidRPr="00A4437A">
          <w:rPr>
            <w:b/>
            <w:bCs/>
            <w:rPrChange w:id="669" w:author="Nate Bachmeier [AWS-SA]" w:date="2023-02-25T16:58:00Z">
              <w:rPr/>
            </w:rPrChange>
          </w:rPr>
          <w:fldChar w:fldCharType="begin"/>
        </w:r>
        <w:r w:rsidRPr="00A4437A">
          <w:rPr>
            <w:b/>
            <w:bCs/>
            <w:rPrChange w:id="670" w:author="Nate Bachmeier [AWS-SA]" w:date="2023-02-25T16:58:00Z">
              <w:rPr/>
            </w:rPrChange>
          </w:rPr>
          <w:instrText xml:space="preserve"> SEQ Figure \* ARABIC </w:instrText>
        </w:r>
      </w:ins>
      <w:r w:rsidRPr="00A4437A">
        <w:rPr>
          <w:b/>
          <w:bCs/>
          <w:rPrChange w:id="671" w:author="Nate Bachmeier [AWS-SA]" w:date="2023-02-25T16:58:00Z">
            <w:rPr/>
          </w:rPrChange>
        </w:rPr>
        <w:fldChar w:fldCharType="separate"/>
      </w:r>
      <w:ins w:id="672" w:author="Nate Bachmeier [AWS-SA]" w:date="2023-02-25T21:40:00Z">
        <w:r w:rsidR="0033517C">
          <w:rPr>
            <w:b/>
            <w:bCs/>
            <w:noProof/>
          </w:rPr>
          <w:t>29</w:t>
        </w:r>
      </w:ins>
      <w:ins w:id="673" w:author="Nate Bachmeier [AWS-SA]" w:date="2023-02-25T16:58:00Z">
        <w:r w:rsidRPr="00A4437A">
          <w:rPr>
            <w:b/>
            <w:bCs/>
            <w:rPrChange w:id="674" w:author="Nate Bachmeier [AWS-SA]" w:date="2023-02-25T16:58:00Z">
              <w:rPr/>
            </w:rPrChange>
          </w:rPr>
          <w:fldChar w:fldCharType="end"/>
        </w:r>
        <w:r>
          <w:rPr>
            <w:b/>
            <w:bCs/>
            <w:i/>
            <w:iCs w:val="0"/>
          </w:rPr>
          <w:br/>
        </w:r>
        <w:r w:rsidRPr="00A4437A">
          <w:rPr>
            <w:i/>
            <w:iCs w:val="0"/>
            <w:rPrChange w:id="675" w:author="Nate Bachmeier [AWS-SA]" w:date="2023-02-25T16:58:00Z">
              <w:rPr>
                <w:b/>
                <w:bCs/>
                <w:i/>
                <w:iCs w:val="0"/>
              </w:rPr>
            </w:rPrChange>
          </w:rPr>
          <w:t>Playing</w:t>
        </w:r>
        <w:r>
          <w:rPr>
            <w:i/>
            <w:iCs w:val="0"/>
          </w:rPr>
          <w:t xml:space="preserve"> hand</w:t>
        </w:r>
      </w:ins>
      <w:ins w:id="676" w:author="Nate Bachmeier [AWS-SA]" w:date="2023-02-25T16:59:00Z">
        <w:r>
          <w:rPr>
            <w:i/>
            <w:iCs w:val="0"/>
          </w:rPr>
          <w:t>-</w:t>
        </w:r>
      </w:ins>
      <w:ins w:id="677" w:author="Nate Bachmeier [AWS-SA]" w:date="2023-02-25T16:58:00Z">
        <w:r>
          <w:rPr>
            <w:i/>
            <w:iCs w:val="0"/>
          </w:rPr>
          <w:t>clapping games</w:t>
        </w:r>
      </w:ins>
    </w:p>
    <w:p w14:paraId="4BA14E6E" w14:textId="21D55051" w:rsidR="00A4437A" w:rsidRPr="00A4437A" w:rsidRDefault="00A4437A" w:rsidP="00A4437A">
      <w:pPr>
        <w:ind w:firstLine="0"/>
        <w:rPr>
          <w:ins w:id="678" w:author="Nate Bachmeier [AWS-SA]" w:date="2023-02-25T16:36:00Z"/>
        </w:rPr>
        <w:pPrChange w:id="679" w:author="Nate Bachmeier [AWS-SA]" w:date="2023-02-25T16:59:00Z">
          <w:pPr/>
        </w:pPrChange>
      </w:pPr>
      <w:ins w:id="680" w:author="Nate Bachmeier [AWS-SA]" w:date="2023-02-25T16:59:00Z">
        <w:r w:rsidRPr="00A4437A">
          <w:drawing>
            <wp:inline distT="0" distB="0" distL="0" distR="0" wp14:anchorId="0F76EBED" wp14:editId="4D464F2A">
              <wp:extent cx="5317262" cy="3045496"/>
              <wp:effectExtent l="0" t="0" r="0" b="2540"/>
              <wp:docPr id="33" name="Picture 33" descr="A picture containing different, various, colors,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fferent, various, colors, several&#10;&#10;Description automatically generated"/>
                      <pic:cNvPicPr/>
                    </pic:nvPicPr>
                    <pic:blipFill>
                      <a:blip r:embed="rId54"/>
                      <a:stretch>
                        <a:fillRect/>
                      </a:stretch>
                    </pic:blipFill>
                    <pic:spPr>
                      <a:xfrm>
                        <a:off x="0" y="0"/>
                        <a:ext cx="5330846" cy="3053276"/>
                      </a:xfrm>
                      <a:prstGeom prst="rect">
                        <a:avLst/>
                      </a:prstGeom>
                    </pic:spPr>
                  </pic:pic>
                </a:graphicData>
              </a:graphic>
            </wp:inline>
          </w:drawing>
        </w:r>
      </w:ins>
    </w:p>
    <w:p w14:paraId="7B4BDEC6" w14:textId="0EC8A1E6" w:rsidR="00FD62B7" w:rsidRDefault="00FD62B7" w:rsidP="001B38B1">
      <w:pPr>
        <w:rPr>
          <w:ins w:id="681" w:author="Nate Bachmeier [AWS-SA]" w:date="2023-02-25T16:58:00Z"/>
        </w:rPr>
      </w:pPr>
      <w:ins w:id="682" w:author="Nate Bachmeier [AWS-SA]" w:date="2023-02-25T14:45:00Z">
        <w:r>
          <w:t xml:space="preserve">Requiring more information than simple skeletal movements was expected and called out during the literature review (see Chapter 2). The research project </w:t>
        </w:r>
      </w:ins>
      <w:ins w:id="683" w:author="Nate Bachmeier [AWS-SA]" w:date="2023-02-25T14:46:00Z">
        <w:r>
          <w:t xml:space="preserve">increased accuracy by adding object detection metadata to the frames. For example, </w:t>
        </w:r>
      </w:ins>
      <w:ins w:id="684" w:author="Nate Bachmeier [AWS-SA]" w:date="2023-02-25T14:47:00Z">
        <w:r>
          <w:t>their body posture would infer th</w:t>
        </w:r>
      </w:ins>
      <w:ins w:id="685" w:author="Nate Bachmeier [AWS-SA]" w:date="2023-02-25T14:50:00Z">
        <w:r>
          <w:t>at the person is sitting in a chair and labels</w:t>
        </w:r>
      </w:ins>
      <w:ins w:id="686" w:author="Nate Bachmeier [AWS-SA]" w:date="2023-02-25T14:48:00Z">
        <w:r>
          <w:t xml:space="preserve"> </w:t>
        </w:r>
      </w:ins>
      <w:ins w:id="687" w:author="Nate Bachmeier [AWS-SA]" w:date="2023-02-25T14:50:00Z">
        <w:r>
          <w:t xml:space="preserve">for </w:t>
        </w:r>
      </w:ins>
      <w:ins w:id="688" w:author="Nate Bachmeier [AWS-SA]" w:date="2023-02-25T14:48:00Z">
        <w:r>
          <w:t>the</w:t>
        </w:r>
      </w:ins>
      <w:ins w:id="689" w:author="Nate Bachmeier [AWS-SA]" w:date="2023-02-25T14:47:00Z">
        <w:r>
          <w:t xml:space="preserve"> </w:t>
        </w:r>
      </w:ins>
      <w:ins w:id="690" w:author="Nate Bachmeier [AWS-SA]" w:date="2023-02-25T14:48:00Z">
        <w:r w:rsidRPr="00FD62B7">
          <w:rPr>
            <w:i/>
            <w:iCs/>
            <w:rPrChange w:id="691" w:author="Nate Bachmeier [AWS-SA]" w:date="2023-02-25T14:48:00Z">
              <w:rPr/>
            </w:rPrChange>
          </w:rPr>
          <w:t>instrument</w:t>
        </w:r>
        <w:r>
          <w:t xml:space="preserve"> and </w:t>
        </w:r>
        <w:r w:rsidRPr="00FD62B7">
          <w:rPr>
            <w:i/>
            <w:iCs/>
            <w:rPrChange w:id="692" w:author="Nate Bachmeier [AWS-SA]" w:date="2023-02-25T14:48:00Z">
              <w:rPr/>
            </w:rPrChange>
          </w:rPr>
          <w:t>cello</w:t>
        </w:r>
        <w:r>
          <w:t xml:space="preserve"> detections within the frame. </w:t>
        </w:r>
      </w:ins>
      <w:ins w:id="693" w:author="Nate Bachmeier [AWS-SA]" w:date="2023-02-25T14:50:00Z">
        <w:r>
          <w:t xml:space="preserve">Calculating the likelihood </w:t>
        </w:r>
      </w:ins>
      <w:ins w:id="694" w:author="Nate Bachmeier [AWS-SA]" w:date="2023-02-25T14:51:00Z">
        <w:r>
          <w:t>of the person</w:t>
        </w:r>
      </w:ins>
      <w:ins w:id="695" w:author="Nate Bachmeier [AWS-SA]" w:date="2023-02-25T14:50:00Z">
        <w:r>
          <w:t xml:space="preserve"> using the object was straightforward</w:t>
        </w:r>
      </w:ins>
      <w:ins w:id="696" w:author="Nate Bachmeier [AWS-SA]" w:date="2023-02-25T14:53:00Z">
        <w:r>
          <w:t>,</w:t>
        </w:r>
      </w:ins>
      <w:ins w:id="697" w:author="Nate Bachmeier [AWS-SA]" w:date="2023-02-25T14:51:00Z">
        <w:r>
          <w:t xml:space="preserve"> using </w:t>
        </w:r>
      </w:ins>
      <w:ins w:id="698" w:author="Nate Bachmeier [AWS-SA]" w:date="2023-02-25T14:53:00Z">
        <w:r>
          <w:t xml:space="preserve">collision detection with the </w:t>
        </w:r>
      </w:ins>
      <w:ins w:id="699" w:author="Nate Bachmeier [AWS-SA]" w:date="2023-02-25T14:57:00Z">
        <w:r>
          <w:t xml:space="preserve">human’s and </w:t>
        </w:r>
      </w:ins>
      <w:ins w:id="700" w:author="Nate Bachmeier [AWS-SA]" w:date="2023-02-25T14:51:00Z">
        <w:r>
          <w:t>object’s bounding box</w:t>
        </w:r>
      </w:ins>
      <w:ins w:id="701" w:author="Nate Bachmeier [AWS-SA]" w:date="2023-02-25T14:57:00Z">
        <w:r>
          <w:t>es</w:t>
        </w:r>
      </w:ins>
      <w:ins w:id="702" w:author="Nate Bachmeier [AWS-SA]" w:date="2023-02-25T14:51:00Z">
        <w:r>
          <w:t>.</w:t>
        </w:r>
      </w:ins>
      <w:ins w:id="703" w:author="Nate Bachmeier [AWS-SA]" w:date="2023-02-25T14:53:00Z">
        <w:r>
          <w:t xml:space="preserve"> </w:t>
        </w:r>
      </w:ins>
      <w:ins w:id="704" w:author="Nate Bachmeier [AWS-SA]" w:date="2023-02-25T14:54:00Z">
        <w:r>
          <w:t xml:space="preserve">While this methodology was broadly </w:t>
        </w:r>
        <w:r>
          <w:lastRenderedPageBreak/>
          <w:t xml:space="preserve">effective, it didn’t work with </w:t>
        </w:r>
      </w:ins>
      <w:ins w:id="705" w:author="Nate Bachmeier [AWS-SA]" w:date="2023-02-25T14:55:00Z">
        <w:r>
          <w:t>perspective shots. For instance, if the cello w</w:t>
        </w:r>
      </w:ins>
      <w:ins w:id="706" w:author="Nate Bachmeier [AWS-SA]" w:date="2023-02-25T14:56:00Z">
        <w:r>
          <w:t>ere</w:t>
        </w:r>
      </w:ins>
      <w:ins w:id="707" w:author="Nate Bachmeier [AWS-SA]" w:date="2023-02-25T14:55:00Z">
        <w:r>
          <w:t xml:space="preserve"> near the camera</w:t>
        </w:r>
      </w:ins>
      <w:ins w:id="708" w:author="Nate Bachmeier [AWS-SA]" w:date="2023-02-25T14:56:00Z">
        <w:r>
          <w:t>,</w:t>
        </w:r>
      </w:ins>
      <w:ins w:id="709" w:author="Nate Bachmeier [AWS-SA]" w:date="2023-02-25T14:55:00Z">
        <w:r>
          <w:t xml:space="preserve"> </w:t>
        </w:r>
      </w:ins>
      <w:ins w:id="710" w:author="Nate Bachmeier [AWS-SA]" w:date="2023-02-25T14:56:00Z">
        <w:r>
          <w:t xml:space="preserve">its bounding box would </w:t>
        </w:r>
      </w:ins>
      <w:ins w:id="711" w:author="Nate Bachmeier [AWS-SA]" w:date="2023-02-25T14:57:00Z">
        <w:r>
          <w:t xml:space="preserve">saturate </w:t>
        </w:r>
      </w:ins>
      <w:ins w:id="712" w:author="Nate Bachmeier [AWS-SA]" w:date="2023-02-25T14:56:00Z">
        <w:r>
          <w:t>the frame and trigger the collisi</w:t>
        </w:r>
      </w:ins>
      <w:ins w:id="713" w:author="Nate Bachmeier [AWS-SA]" w:date="2023-02-25T14:57:00Z">
        <w:r>
          <w:t>on logic.</w:t>
        </w:r>
      </w:ins>
    </w:p>
    <w:p w14:paraId="1FA82C50" w14:textId="0AF6CD63" w:rsidR="00A4437A" w:rsidRDefault="00A4437A" w:rsidP="00A4437A">
      <w:pPr>
        <w:pStyle w:val="Caption"/>
        <w:ind w:firstLine="0"/>
        <w:rPr>
          <w:ins w:id="714" w:author="Nate Bachmeier [AWS-SA]" w:date="2023-02-25T16:58:00Z"/>
          <w:i/>
          <w:iCs w:val="0"/>
        </w:rPr>
      </w:pPr>
      <w:ins w:id="715" w:author="Nate Bachmeier [AWS-SA]" w:date="2023-02-25T16:58:00Z">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ins>
      <w:ins w:id="716" w:author="Nate Bachmeier [AWS-SA]" w:date="2023-02-25T21:40:00Z">
        <w:r w:rsidR="0033517C">
          <w:rPr>
            <w:b/>
            <w:bCs/>
            <w:noProof/>
          </w:rPr>
          <w:t>30</w:t>
        </w:r>
      </w:ins>
      <w:ins w:id="717" w:author="Nate Bachmeier [AWS-SA]" w:date="2023-02-25T16:58:00Z">
        <w:r w:rsidRPr="00462221">
          <w:rPr>
            <w:b/>
            <w:bCs/>
          </w:rPr>
          <w:fldChar w:fldCharType="end"/>
        </w:r>
        <w:r>
          <w:rPr>
            <w:b/>
            <w:bCs/>
          </w:rPr>
          <w:br/>
        </w:r>
        <w:r>
          <w:rPr>
            <w:i/>
            <w:iCs w:val="0"/>
          </w:rPr>
          <w:t>Cello with l</w:t>
        </w:r>
        <w:r w:rsidRPr="00462221">
          <w:rPr>
            <w:i/>
            <w:iCs w:val="0"/>
          </w:rPr>
          <w:t>abel annotations</w:t>
        </w:r>
      </w:ins>
    </w:p>
    <w:p w14:paraId="41F7A6C2" w14:textId="394D09F0" w:rsidR="00A4437A" w:rsidRPr="00FD62B7" w:rsidRDefault="00A4437A" w:rsidP="00A4437A">
      <w:pPr>
        <w:ind w:firstLine="0"/>
        <w:rPr>
          <w:ins w:id="718" w:author="Nate Bachmeier [AWS-SA]" w:date="2023-02-25T14:16:00Z"/>
        </w:rPr>
        <w:pPrChange w:id="719" w:author="Nate Bachmeier [AWS-SA]" w:date="2023-02-25T16:58:00Z">
          <w:pPr/>
        </w:pPrChange>
      </w:pPr>
      <w:ins w:id="720" w:author="Nate Bachmeier [AWS-SA]" w:date="2023-02-25T16:58:00Z">
        <w:r>
          <w:rPr>
            <w:noProof/>
          </w:rPr>
          <w:drawing>
            <wp:inline distT="0" distB="0" distL="0" distR="0" wp14:anchorId="74BFFBCD" wp14:editId="0572A771">
              <wp:extent cx="5941060" cy="1496060"/>
              <wp:effectExtent l="0" t="0" r="2540" b="889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1060" cy="1496060"/>
                      </a:xfrm>
                      <a:prstGeom prst="rect">
                        <a:avLst/>
                      </a:prstGeom>
                      <a:noFill/>
                      <a:ln>
                        <a:noFill/>
                      </a:ln>
                    </pic:spPr>
                  </pic:pic>
                </a:graphicData>
              </a:graphic>
            </wp:inline>
          </w:drawing>
        </w:r>
      </w:ins>
    </w:p>
    <w:p w14:paraId="4D061009" w14:textId="77777777" w:rsidR="001B38B1" w:rsidRDefault="001B38B1">
      <w:pPr>
        <w:pStyle w:val="Heading3"/>
        <w:ind w:firstLine="0"/>
        <w:rPr>
          <w:ins w:id="721" w:author="Nate Bachmeier [AWS-SA]" w:date="2023-02-11T14:55:00Z"/>
        </w:rPr>
        <w:pPrChange w:id="722" w:author="Nate Bachmeier [AWS-SA]" w:date="2023-02-11T15:28:00Z">
          <w:pPr>
            <w:ind w:firstLine="0"/>
          </w:pPr>
        </w:pPrChange>
      </w:pPr>
      <w:ins w:id="723" w:author="Nate Bachmeier [AWS-SA]" w:date="2023-02-11T14:55:00Z">
        <w:r>
          <w:t>RQ2</w:t>
        </w:r>
      </w:ins>
    </w:p>
    <w:p w14:paraId="75645C35" w14:textId="7B9BB51E" w:rsidR="001B38B1" w:rsidRDefault="001B38B1" w:rsidP="001B38B1">
      <w:pPr>
        <w:rPr>
          <w:ins w:id="724" w:author="Nate Bachmeier [AWS-SA]" w:date="2023-02-25T15:05:00Z"/>
          <w:i/>
          <w:iCs/>
        </w:rPr>
      </w:pPr>
      <w:ins w:id="725" w:author="Nate Bachmeier [AWS-SA]" w:date="2023-02-11T14:55:00Z">
        <w:r w:rsidRPr="00B15984">
          <w:rPr>
            <w:i/>
            <w:iCs/>
            <w:rPrChange w:id="726" w:author="Nate Bachmeier [AWS-SA]" w:date="2023-02-25T15:04:00Z">
              <w:rPr/>
            </w:rPrChange>
          </w:rPr>
          <w:t xml:space="preserve">What is the efficiency of autonomous assistance </w:t>
        </w:r>
      </w:ins>
      <w:ins w:id="727" w:author="Nate Bachmeier [AWS-SA]" w:date="2023-02-25T11:41:00Z">
        <w:r w:rsidR="00E16572" w:rsidRPr="00B15984">
          <w:rPr>
            <w:i/>
            <w:iCs/>
            <w:rPrChange w:id="728" w:author="Nate Bachmeier [AWS-SA]" w:date="2023-02-25T15:04:00Z">
              <w:rPr/>
            </w:rPrChange>
          </w:rPr>
          <w:t>for classifying behaviors of elderly and special needs patients for care organizations</w:t>
        </w:r>
      </w:ins>
      <w:ins w:id="729" w:author="Nate Bachmeier [AWS-SA]" w:date="2023-02-11T14:55:00Z">
        <w:r w:rsidRPr="00B15984">
          <w:rPr>
            <w:i/>
            <w:iCs/>
            <w:rPrChange w:id="730" w:author="Nate Bachmeier [AWS-SA]" w:date="2023-02-25T15:04:00Z">
              <w:rPr/>
            </w:rPrChange>
          </w:rPr>
          <w:t>?</w:t>
        </w:r>
      </w:ins>
    </w:p>
    <w:p w14:paraId="1F803191" w14:textId="4C53C853" w:rsidR="00B15984" w:rsidRDefault="009B2C56" w:rsidP="001B38B1">
      <w:pPr>
        <w:rPr>
          <w:ins w:id="731" w:author="Nate Bachmeier [AWS-SA]" w:date="2023-02-25T15:22:00Z"/>
        </w:rPr>
      </w:pPr>
      <w:ins w:id="732" w:author="Nate Bachmeier [AWS-SA]" w:date="2023-02-25T15:14:00Z">
        <w:r>
          <w:t xml:space="preserve">An underlying assumption of this research project is autonomous assistance can monitor the person in their home and </w:t>
        </w:r>
      </w:ins>
      <w:ins w:id="733" w:author="Nate Bachmeier [AWS-SA]" w:date="2023-02-25T15:15:00Z">
        <w:r>
          <w:t xml:space="preserve">replace nursing staff with electronics. These </w:t>
        </w:r>
      </w:ins>
      <w:ins w:id="734" w:author="Nate Bachmeier [AWS-SA]" w:date="2023-02-25T15:16:00Z">
        <w:r>
          <w:t xml:space="preserve">video recording devices have unfiltered access to the patient’s privacy and data security. This situation </w:t>
        </w:r>
      </w:ins>
      <w:ins w:id="735" w:author="Nate Bachmeier [AWS-SA]" w:date="2023-02-25T15:17:00Z">
        <w:r>
          <w:t xml:space="preserve">makes it ideal for the analysis to occur on-premises and never leave the local network. Additionally, this </w:t>
        </w:r>
      </w:ins>
      <w:ins w:id="736" w:author="Nate Bachmeier [AWS-SA]" w:date="2023-02-25T15:18:00Z">
        <w:r>
          <w:t>design improves the system’s reliability by removing remote dependencies. However, it also me</w:t>
        </w:r>
      </w:ins>
      <w:ins w:id="737" w:author="Nate Bachmeier [AWS-SA]" w:date="2023-02-25T15:19:00Z">
        <w:r>
          <w:t>ans that the system must have high efficiency to perform these operations using commodity</w:t>
        </w:r>
      </w:ins>
      <w:ins w:id="738" w:author="Nate Bachmeier [AWS-SA]" w:date="2023-02-25T15:20:00Z">
        <w:r>
          <w:t xml:space="preserve"> hardware.</w:t>
        </w:r>
      </w:ins>
    </w:p>
    <w:p w14:paraId="4539003A" w14:textId="430E8C06" w:rsidR="009B2C56" w:rsidRPr="00B15984" w:rsidRDefault="009B2C56" w:rsidP="001B38B1">
      <w:pPr>
        <w:rPr>
          <w:ins w:id="739" w:author="Nate Bachmeier [AWS-SA]" w:date="2023-02-25T15:04:00Z"/>
          <w:rPrChange w:id="740" w:author="Nate Bachmeier [AWS-SA]" w:date="2023-02-25T15:05:00Z">
            <w:rPr>
              <w:ins w:id="741" w:author="Nate Bachmeier [AWS-SA]" w:date="2023-02-25T15:04:00Z"/>
              <w:i/>
              <w:iCs/>
            </w:rPr>
          </w:rPrChange>
        </w:rPr>
      </w:pPr>
      <w:ins w:id="742" w:author="Nate Bachmeier [AWS-SA]" w:date="2023-02-25T15:31:00Z">
        <w:r>
          <w:t>The Amazon ECS cluster processed 4.2 million seconds of video during the experiment</w:t>
        </w:r>
      </w:ins>
      <w:ins w:id="743" w:author="Nate Bachmeier [AWS-SA]" w:date="2023-02-25T15:24:00Z">
        <w:r>
          <w:t xml:space="preserve"> </w:t>
        </w:r>
      </w:ins>
      <w:ins w:id="744" w:author="Nate Bachmeier [AWS-SA]" w:date="2023-02-25T15:25:00Z">
        <w:r>
          <w:t xml:space="preserve">using </w:t>
        </w:r>
      </w:ins>
      <w:ins w:id="745" w:author="Nate Bachmeier [AWS-SA]" w:date="2023-02-25T15:26:00Z">
        <w:r w:rsidRPr="009B2C56">
          <w:t>6</w:t>
        </w:r>
        <w:r>
          <w:t>.</w:t>
        </w:r>
      </w:ins>
      <w:ins w:id="746" w:author="Nate Bachmeier [AWS-SA]" w:date="2023-02-25T15:28:00Z">
        <w:r>
          <w:t>7 million</w:t>
        </w:r>
      </w:ins>
      <w:ins w:id="747" w:author="Nate Bachmeier [AWS-SA]" w:date="2023-02-25T15:26:00Z">
        <w:r>
          <w:t xml:space="preserve"> </w:t>
        </w:r>
      </w:ins>
      <w:ins w:id="748" w:author="Nate Bachmeier [AWS-SA]" w:date="2023-02-25T15:31:00Z">
        <w:r>
          <w:t xml:space="preserve">compute </w:t>
        </w:r>
      </w:ins>
      <w:ins w:id="749" w:author="Nate Bachmeier [AWS-SA]" w:date="2023-02-25T15:26:00Z">
        <w:r>
          <w:t>seconds</w:t>
        </w:r>
      </w:ins>
      <w:ins w:id="750" w:author="Nate Bachmeier [AWS-SA]" w:date="2023-02-25T15:25:00Z">
        <w:r>
          <w:t>.</w:t>
        </w:r>
      </w:ins>
      <w:ins w:id="751" w:author="Nate Bachmeier [AWS-SA]" w:date="2023-02-25T15:28:00Z">
        <w:r>
          <w:t xml:space="preserve"> </w:t>
        </w:r>
      </w:ins>
      <w:ins w:id="752" w:author="Nate Bachmeier [AWS-SA]" w:date="2023-02-25T15:39:00Z">
        <w:r>
          <w:t>All code within the cluster emits telemetry to AWS X-Ray, a distr</w:t>
        </w:r>
      </w:ins>
      <w:ins w:id="753" w:author="Nate Bachmeier [AWS-SA]" w:date="2023-02-25T15:40:00Z">
        <w:r>
          <w:t xml:space="preserve">ibuted tracing solution. These traces report that </w:t>
        </w:r>
      </w:ins>
      <w:ins w:id="754" w:author="Nate Bachmeier [AWS-SA]" w:date="2023-02-25T15:41:00Z">
        <w:r>
          <w:t>processing a high-resolution (1080p) clip takes 9.67</w:t>
        </w:r>
      </w:ins>
      <w:ins w:id="755" w:author="Nate Bachmeier [AWS-SA]" w:date="2023-02-25T15:42:00Z">
        <w:r>
          <w:t xml:space="preserve"> seconds</w:t>
        </w:r>
      </w:ins>
      <w:ins w:id="756" w:author="Nate Bachmeier [AWS-SA]" w:date="2023-02-25T15:43:00Z">
        <w:r>
          <w:t>,</w:t>
        </w:r>
      </w:ins>
      <w:ins w:id="757" w:author="Nate Bachmeier [AWS-SA]" w:date="2023-02-25T15:42:00Z">
        <w:r>
          <w:t xml:space="preserve"> with 86</w:t>
        </w:r>
      </w:ins>
      <w:ins w:id="758" w:author="Nate Bachmeier [AWS-SA]" w:date="2023-02-25T15:43:00Z">
        <w:r>
          <w:t>% of the time spent waiting on network I/O (</w:t>
        </w:r>
      </w:ins>
      <w:ins w:id="759" w:author="Nate Bachmeier [AWS-SA]" w:date="2023-02-25T15:44:00Z">
        <w:r>
          <w:t>checkpointing frames)</w:t>
        </w:r>
      </w:ins>
      <w:ins w:id="760" w:author="Nate Bachmeier [AWS-SA]" w:date="2023-02-25T15:43:00Z">
        <w:r>
          <w:t xml:space="preserve">. </w:t>
        </w:r>
      </w:ins>
      <w:ins w:id="761" w:author="Nate Bachmeier [AWS-SA]" w:date="2023-02-25T15:46:00Z">
        <w:r>
          <w:lastRenderedPageBreak/>
          <w:t xml:space="preserve">Suppose a reduction or elimination of these checkpoints occurred. In that case, the entire </w:t>
        </w:r>
      </w:ins>
      <w:ins w:id="762" w:author="Nate Bachmeier [AWS-SA]" w:date="2023-02-25T15:47:00Z">
        <w:r>
          <w:t>data set could reprocess in 0.94 million compute seconds. Ther</w:t>
        </w:r>
      </w:ins>
      <w:ins w:id="763" w:author="Nate Bachmeier [AWS-SA]" w:date="2023-02-25T15:48:00Z">
        <w:r>
          <w:t>e are further</w:t>
        </w:r>
      </w:ins>
      <w:ins w:id="764" w:author="Nate Bachmeier [AWS-SA]" w:date="2023-02-25T15:47:00Z">
        <w:r>
          <w:t xml:space="preserve"> potential performance gains from multi-thre</w:t>
        </w:r>
      </w:ins>
      <w:ins w:id="765" w:author="Nate Bachmeier [AWS-SA]" w:date="2023-02-25T15:48:00Z">
        <w:r>
          <w:t>aded extraction processes.</w:t>
        </w:r>
      </w:ins>
      <w:ins w:id="766" w:author="Nate Bachmeier [AWS-SA]" w:date="2023-02-25T15:54:00Z">
        <w:r>
          <w:t xml:space="preserve"> This </w:t>
        </w:r>
      </w:ins>
      <w:ins w:id="767" w:author="Nate Bachmeier [AWS-SA]" w:date="2023-02-25T15:55:00Z">
        <w:r>
          <w:t xml:space="preserve">outcome </w:t>
        </w:r>
      </w:ins>
      <w:ins w:id="768" w:author="Nate Bachmeier [AWS-SA]" w:date="2023-02-25T15:54:00Z">
        <w:r>
          <w:t xml:space="preserve">means </w:t>
        </w:r>
      </w:ins>
      <w:ins w:id="769" w:author="Nate Bachmeier [AWS-SA]" w:date="2023-02-25T15:55:00Z">
        <w:r>
          <w:t>the approach is sufficiently efficient before any optimizations.</w:t>
        </w:r>
      </w:ins>
    </w:p>
    <w:p w14:paraId="43F8DF29" w14:textId="4ACDFE4B" w:rsidR="00E72F1F" w:rsidRDefault="006C7178" w:rsidP="006C7178">
      <w:pPr>
        <w:pStyle w:val="Heading2"/>
        <w:ind w:firstLine="0"/>
        <w:rPr>
          <w:ins w:id="770" w:author="Nate Bachmeier [AWS-SA]" w:date="2023-02-25T15:56:00Z"/>
        </w:rPr>
      </w:pPr>
      <w:ins w:id="771" w:author="Nate Bachmeier [AWS-SA]" w:date="2023-02-11T14:56:00Z">
        <w:r>
          <w:t>Evaluation of the Findings</w:t>
        </w:r>
      </w:ins>
    </w:p>
    <w:p w14:paraId="5BA1725D" w14:textId="37240C1E" w:rsidR="009B2C56" w:rsidRDefault="00BC12DE" w:rsidP="009B2C56">
      <w:pPr>
        <w:rPr>
          <w:ins w:id="772" w:author="Nate Bachmeier [AWS-SA]" w:date="2023-02-25T16:02:00Z"/>
        </w:rPr>
      </w:pPr>
      <w:ins w:id="773" w:author="Nate Bachmeier [AWS-SA]" w:date="2023-02-25T15:56:00Z">
        <w:r>
          <w:t>This constructive design research project demonstrates that it</w:t>
        </w:r>
      </w:ins>
      <w:ins w:id="774" w:author="Nate Bachmeier [AWS-SA]" w:date="2023-02-25T15:57:00Z">
        <w:r>
          <w:t xml:space="preserve">’s </w:t>
        </w:r>
      </w:ins>
      <w:ins w:id="775" w:author="Nate Bachmeier [AWS-SA]" w:date="2023-02-25T15:56:00Z">
        <w:r>
          <w:t xml:space="preserve">possible to </w:t>
        </w:r>
      </w:ins>
      <w:ins w:id="776" w:author="Nate Bachmeier [AWS-SA]" w:date="2023-02-25T15:57:00Z">
        <w:r>
          <w:t xml:space="preserve">classify human activity using their skeletal movements. It also </w:t>
        </w:r>
      </w:ins>
      <w:ins w:id="777" w:author="Nate Bachmeier [AWS-SA]" w:date="2023-02-25T15:58:00Z">
        <w:r>
          <w:t xml:space="preserve">provides evidence that an arbitrary activity taxonomy could exist through ensemble methods that combine </w:t>
        </w:r>
      </w:ins>
      <w:ins w:id="778" w:author="Nate Bachmeier [AWS-SA]" w:date="2023-02-25T15:59:00Z">
        <w:r>
          <w:t xml:space="preserve">additional metadata sources. Entrepreneurs can also </w:t>
        </w:r>
      </w:ins>
      <w:ins w:id="779" w:author="Nate Bachmeier [AWS-SA]" w:date="2023-02-25T16:00:00Z">
        <w:r>
          <w:t xml:space="preserve">package these solutions onto commoditized hardware and </w:t>
        </w:r>
      </w:ins>
      <w:ins w:id="780" w:author="Nate Bachmeier [AWS-SA]" w:date="2023-02-25T16:01:00Z">
        <w:r>
          <w:t>know sufficient processing power exists to keep data local and secure.</w:t>
        </w:r>
      </w:ins>
    </w:p>
    <w:p w14:paraId="423C7662" w14:textId="326D3F91" w:rsidR="00BC12DE" w:rsidRDefault="00BC12DE" w:rsidP="009B2C56">
      <w:pPr>
        <w:rPr>
          <w:ins w:id="781" w:author="Nate Bachmeier [AWS-SA]" w:date="2023-02-25T16:28:00Z"/>
        </w:rPr>
      </w:pPr>
      <w:ins w:id="782" w:author="Nate Bachmeier [AWS-SA]" w:date="2023-02-25T16:02:00Z">
        <w:r>
          <w:t xml:space="preserve">These findings align with recent state-of-the-art publications </w:t>
        </w:r>
      </w:ins>
      <w:ins w:id="783" w:author="Nate Bachmeier [AWS-SA]" w:date="2023-02-25T16:03:00Z">
        <w:r>
          <w:t xml:space="preserve">and classical theory. For instance, </w:t>
        </w:r>
      </w:ins>
      <w:ins w:id="784" w:author="Nate Bachmeier [AWS-SA]" w:date="2023-02-25T16:05:00Z">
        <w:r>
          <w:t xml:space="preserve">Ballard &amp; Zhang (2021) </w:t>
        </w:r>
      </w:ins>
      <w:ins w:id="785" w:author="Nate Bachmeier [AWS-SA]" w:date="2023-02-25T16:07:00Z">
        <w:r>
          <w:t xml:space="preserve">states that </w:t>
        </w:r>
      </w:ins>
      <w:ins w:id="786" w:author="Nate Bachmeier [AWS-SA]" w:date="2023-02-25T16:06:00Z">
        <w:r>
          <w:t xml:space="preserve">primate vision relies on a hierarchical system of understanding </w:t>
        </w:r>
      </w:ins>
      <w:ins w:id="787" w:author="Nate Bachmeier [AWS-SA]" w:date="2023-02-25T16:07:00Z">
        <w:r>
          <w:t>and that system layers annotations to derive deeper ins</w:t>
        </w:r>
      </w:ins>
      <w:ins w:id="788" w:author="Nate Bachmeier [AWS-SA]" w:date="2023-02-25T16:08:00Z">
        <w:r>
          <w:t xml:space="preserve">ights. Likewise, this research found many indoor activities </w:t>
        </w:r>
      </w:ins>
      <w:ins w:id="789" w:author="Nate Bachmeier [AWS-SA]" w:date="2023-02-25T16:09:00Z">
        <w:r>
          <w:t>have a high similarity score.</w:t>
        </w:r>
      </w:ins>
      <w:ins w:id="790" w:author="Nate Bachmeier [AWS-SA]" w:date="2023-02-25T16:17:00Z">
        <w:r>
          <w:t xml:space="preserve"> Das et al. (2016) enum</w:t>
        </w:r>
      </w:ins>
      <w:ins w:id="791" w:author="Nate Bachmeier [AWS-SA]" w:date="2023-02-25T16:18:00Z">
        <w:r>
          <w:t>er</w:t>
        </w:r>
      </w:ins>
      <w:ins w:id="792" w:author="Nate Bachmeier [AWS-SA]" w:date="2023-02-25T16:17:00Z">
        <w:r>
          <w:t xml:space="preserve">ate challenges </w:t>
        </w:r>
      </w:ins>
      <w:ins w:id="793" w:author="Nate Bachmeier [AWS-SA]" w:date="2023-02-25T16:18:00Z">
        <w:r>
          <w:t xml:space="preserve">to </w:t>
        </w:r>
      </w:ins>
      <w:ins w:id="794" w:author="Nate Bachmeier [AWS-SA]" w:date="2023-02-25T16:17:00Z">
        <w:r>
          <w:t>HAR</w:t>
        </w:r>
      </w:ins>
      <w:ins w:id="795" w:author="Nate Bachmeier [AWS-SA]" w:date="2023-02-25T16:18:00Z">
        <w:r>
          <w:t xml:space="preserve"> predictions within indoor environments. However, the authors only report that the datasets are not widely available. After completing this </w:t>
        </w:r>
      </w:ins>
      <w:ins w:id="796" w:author="Nate Bachmeier [AWS-SA]" w:date="2023-02-25T16:19:00Z">
        <w:r>
          <w:t>project, the limited availability is partially due to many categories being too similar.</w:t>
        </w:r>
      </w:ins>
      <w:ins w:id="797" w:author="Nate Bachmeier [AWS-SA]" w:date="2023-02-25T16:17:00Z">
        <w:r>
          <w:t xml:space="preserve"> </w:t>
        </w:r>
      </w:ins>
      <w:ins w:id="798" w:author="Nate Bachmeier [AWS-SA]" w:date="2023-02-25T16:09:00Z">
        <w:r>
          <w:t xml:space="preserve"> </w:t>
        </w:r>
      </w:ins>
      <w:ins w:id="799" w:author="Nate Bachmeier [AWS-SA]" w:date="2023-02-25T16:10:00Z">
        <w:r>
          <w:t xml:space="preserve">For example, one sits in their chair to eat, watch tv, defecate, </w:t>
        </w:r>
      </w:ins>
      <w:ins w:id="800" w:author="Nate Bachmeier [AWS-SA]" w:date="2023-02-25T16:11:00Z">
        <w:r>
          <w:t xml:space="preserve">and read a book. These situations share a partner action of </w:t>
        </w:r>
      </w:ins>
      <w:ins w:id="801" w:author="Nate Bachmeier [AWS-SA]" w:date="2023-02-25T16:12:00Z">
        <w:r>
          <w:rPr>
            <w:i/>
            <w:iCs/>
          </w:rPr>
          <w:t>s</w:t>
        </w:r>
      </w:ins>
      <w:ins w:id="802" w:author="Nate Bachmeier [AWS-SA]" w:date="2023-02-25T16:55:00Z">
        <w:r w:rsidR="00A4437A">
          <w:rPr>
            <w:i/>
            <w:iCs/>
          </w:rPr>
          <w:t>ea</w:t>
        </w:r>
      </w:ins>
      <w:ins w:id="803" w:author="Nate Bachmeier [AWS-SA]" w:date="2023-02-25T16:12:00Z">
        <w:r>
          <w:rPr>
            <w:i/>
            <w:iCs/>
          </w:rPr>
          <w:t xml:space="preserve">ting, </w:t>
        </w:r>
        <w:r w:rsidRPr="00BC12DE">
          <w:rPr>
            <w:rPrChange w:id="804" w:author="Nate Bachmeier [AWS-SA]" w:date="2023-02-25T16:12:00Z">
              <w:rPr>
                <w:i/>
                <w:iCs/>
              </w:rPr>
            </w:rPrChange>
          </w:rPr>
          <w:t>and</w:t>
        </w:r>
        <w:r>
          <w:t xml:space="preserve"> </w:t>
        </w:r>
      </w:ins>
      <w:ins w:id="805" w:author="Nate Bachmeier [AWS-SA]" w:date="2023-02-25T16:13:00Z">
        <w:r>
          <w:t>the derived behavior becomes apparent only through annotations.</w:t>
        </w:r>
      </w:ins>
    </w:p>
    <w:p w14:paraId="7CF1AF57" w14:textId="4B09FC01" w:rsidR="00BC12DE" w:rsidRPr="009D1A29" w:rsidRDefault="00BC12DE" w:rsidP="00A4437A">
      <w:pPr>
        <w:ind w:firstLine="0"/>
        <w:rPr>
          <w:ins w:id="806" w:author="Nate Bachmeier [AWS-SA]" w:date="2023-02-25T16:27:00Z"/>
        </w:rPr>
        <w:pPrChange w:id="807" w:author="Nate Bachmeier [AWS-SA]" w:date="2023-02-25T17:10:00Z">
          <w:pPr/>
        </w:pPrChange>
      </w:pPr>
      <w:ins w:id="808" w:author="Nate Bachmeier [AWS-SA]" w:date="2023-02-25T16:20:00Z">
        <w:r>
          <w:t xml:space="preserve">In contrast, outdoor activities are more expressive and </w:t>
        </w:r>
      </w:ins>
      <w:ins w:id="809" w:author="Nate Bachmeier [AWS-SA]" w:date="2023-02-25T16:53:00Z">
        <w:r w:rsidR="00A4437A">
          <w:t xml:space="preserve">pronounced </w:t>
        </w:r>
      </w:ins>
      <w:ins w:id="810" w:author="Nate Bachmeier [AWS-SA]" w:date="2023-02-25T16:20:00Z">
        <w:r>
          <w:t>signatures</w:t>
        </w:r>
      </w:ins>
      <w:ins w:id="811" w:author="Nate Bachmeier [AWS-SA]" w:date="2023-02-25T16:28:00Z">
        <w:r>
          <w:t xml:space="preserve"> (see Figure </w:t>
        </w:r>
      </w:ins>
      <w:ins w:id="812" w:author="Nate Bachmeier [AWS-SA]" w:date="2023-02-25T16:37:00Z">
        <w:r>
          <w:t>30</w:t>
        </w:r>
      </w:ins>
      <w:ins w:id="813" w:author="Nate Bachmeier [AWS-SA]" w:date="2023-02-25T16:28:00Z">
        <w:r>
          <w:t>)</w:t>
        </w:r>
      </w:ins>
      <w:ins w:id="814" w:author="Nate Bachmeier [AWS-SA]" w:date="2023-02-25T16:20:00Z">
        <w:r>
          <w:t>.</w:t>
        </w:r>
      </w:ins>
      <w:ins w:id="815" w:author="Nate Bachmeier [AWS-SA]" w:date="2023-02-25T16:37:00Z">
        <w:r w:rsidR="009D1A29">
          <w:t xml:space="preserve"> </w:t>
        </w:r>
      </w:ins>
      <w:ins w:id="816" w:author="Nate Bachmeier [AWS-SA]" w:date="2023-02-25T16:38:00Z">
        <w:r w:rsidR="009D1A29">
          <w:t xml:space="preserve">The first </w:t>
        </w:r>
      </w:ins>
      <w:ins w:id="817" w:author="Nate Bachmeier [AWS-SA]" w:date="2023-02-25T16:39:00Z">
        <w:r w:rsidR="009D1A29">
          <w:t xml:space="preserve">five </w:t>
        </w:r>
      </w:ins>
      <w:ins w:id="818" w:author="Nate Bachmeier [AWS-SA]" w:date="2023-02-25T16:38:00Z">
        <w:r w:rsidR="009D1A29">
          <w:t>frames are th</w:t>
        </w:r>
      </w:ins>
      <w:ins w:id="819" w:author="Nate Bachmeier [AWS-SA]" w:date="2023-02-25T16:39:00Z">
        <w:r w:rsidR="009D1A29">
          <w:t xml:space="preserve">e composite activity of </w:t>
        </w:r>
        <w:r w:rsidR="009D1A29">
          <w:rPr>
            <w:i/>
            <w:iCs/>
          </w:rPr>
          <w:t>holding something</w:t>
        </w:r>
        <w:r w:rsidR="009D1A29">
          <w:t xml:space="preserve"> and </w:t>
        </w:r>
        <w:r w:rsidR="009D1A29">
          <w:rPr>
            <w:i/>
            <w:iCs/>
          </w:rPr>
          <w:t>standing</w:t>
        </w:r>
      </w:ins>
      <w:ins w:id="820" w:author="Nate Bachmeier [AWS-SA]" w:date="2023-02-25T16:41:00Z">
        <w:r w:rsidR="009D1A29">
          <w:t>. T</w:t>
        </w:r>
      </w:ins>
      <w:ins w:id="821" w:author="Nate Bachmeier [AWS-SA]" w:date="2023-02-25T16:39:00Z">
        <w:r w:rsidR="009D1A29">
          <w:t xml:space="preserve">hen in frames seven through </w:t>
        </w:r>
      </w:ins>
      <w:ins w:id="822" w:author="Nate Bachmeier [AWS-SA]" w:date="2023-02-25T16:42:00Z">
        <w:r w:rsidR="009D1A29">
          <w:t>thirteen</w:t>
        </w:r>
      </w:ins>
      <w:ins w:id="823" w:author="Nate Bachmeier [AWS-SA]" w:date="2023-02-25T16:40:00Z">
        <w:r w:rsidR="009D1A29">
          <w:t xml:space="preserve">, the entire body rotation is </w:t>
        </w:r>
      </w:ins>
      <w:ins w:id="824" w:author="Nate Bachmeier [AWS-SA]" w:date="2023-02-25T16:41:00Z">
        <w:r w:rsidR="009D1A29">
          <w:t xml:space="preserve">an </w:t>
        </w:r>
      </w:ins>
      <w:ins w:id="825" w:author="Nate Bachmeier [AWS-SA]" w:date="2023-02-25T16:40:00Z">
        <w:r w:rsidR="009D1A29">
          <w:t>entirely different activity</w:t>
        </w:r>
      </w:ins>
      <w:ins w:id="826" w:author="Nate Bachmeier [AWS-SA]" w:date="2023-02-25T16:54:00Z">
        <w:r w:rsidR="00A4437A">
          <w:t xml:space="preserve"> – </w:t>
        </w:r>
        <w:r w:rsidR="00A4437A" w:rsidRPr="00A4437A">
          <w:rPr>
            <w:i/>
            <w:iCs/>
            <w:rPrChange w:id="827" w:author="Nate Bachmeier [AWS-SA]" w:date="2023-02-25T16:55:00Z">
              <w:rPr/>
            </w:rPrChange>
          </w:rPr>
          <w:t>throwing</w:t>
        </w:r>
        <w:r w:rsidR="00A4437A">
          <w:t>.</w:t>
        </w:r>
      </w:ins>
      <w:ins w:id="828" w:author="Nate Bachmeier [AWS-SA]" w:date="2023-02-25T17:06:00Z">
        <w:r w:rsidR="00A4437A">
          <w:t xml:space="preserve"> </w:t>
        </w:r>
        <w:r w:rsidR="00A4437A">
          <w:t xml:space="preserve">Actors transitioning between </w:t>
        </w:r>
        <w:r w:rsidR="00A4437A">
          <w:t xml:space="preserve">distinct </w:t>
        </w:r>
        <w:r w:rsidR="00A4437A">
          <w:t xml:space="preserve">actions </w:t>
        </w:r>
        <w:r w:rsidR="00A4437A">
          <w:t>are</w:t>
        </w:r>
        <w:r w:rsidR="00A4437A">
          <w:t xml:space="preserve"> surprisingly common within the dataset. This </w:t>
        </w:r>
        <w:r w:rsidR="00A4437A">
          <w:lastRenderedPageBreak/>
          <w:t xml:space="preserve">behavior </w:t>
        </w:r>
        <w:r w:rsidR="00A4437A">
          <w:t xml:space="preserve">logically makes sense as people </w:t>
        </w:r>
      </w:ins>
      <w:ins w:id="829" w:author="Nate Bachmeier [AWS-SA]" w:date="2023-02-25T17:07:00Z">
        <w:r w:rsidR="00A4437A">
          <w:t>set up</w:t>
        </w:r>
      </w:ins>
      <w:ins w:id="830" w:author="Nate Bachmeier [AWS-SA]" w:date="2023-02-25T17:06:00Z">
        <w:r w:rsidR="00A4437A">
          <w:t>, perform</w:t>
        </w:r>
      </w:ins>
      <w:ins w:id="831" w:author="Nate Bachmeier [AWS-SA]" w:date="2023-02-25T17:07:00Z">
        <w:r w:rsidR="00A4437A">
          <w:t xml:space="preserve">, and conclude action sequences. For </w:t>
        </w:r>
      </w:ins>
      <w:ins w:id="832" w:author="Nate Bachmeier [AWS-SA]" w:date="2023-02-25T17:08:00Z">
        <w:r w:rsidR="00A4437A">
          <w:t>instance, seating activities generally end with the person standing up.</w:t>
        </w:r>
      </w:ins>
    </w:p>
    <w:p w14:paraId="6644BCC6" w14:textId="2EDF3D31" w:rsidR="00BC12DE" w:rsidRPr="00BC12DE" w:rsidRDefault="00BC12DE" w:rsidP="00BC12DE">
      <w:pPr>
        <w:pStyle w:val="Caption"/>
        <w:ind w:firstLine="0"/>
        <w:rPr>
          <w:ins w:id="833" w:author="Nate Bachmeier [AWS-SA]" w:date="2023-02-25T16:21:00Z"/>
          <w:i/>
          <w:iCs w:val="0"/>
          <w:rPrChange w:id="834" w:author="Nate Bachmeier [AWS-SA]" w:date="2023-02-25T16:27:00Z">
            <w:rPr>
              <w:ins w:id="835" w:author="Nate Bachmeier [AWS-SA]" w:date="2023-02-25T16:21:00Z"/>
            </w:rPr>
          </w:rPrChange>
        </w:rPr>
        <w:pPrChange w:id="836" w:author="Nate Bachmeier [AWS-SA]" w:date="2023-02-25T16:27:00Z">
          <w:pPr/>
        </w:pPrChange>
      </w:pPr>
      <w:ins w:id="837" w:author="Nate Bachmeier [AWS-SA]" w:date="2023-02-25T16:27:00Z">
        <w:r w:rsidRPr="00BC12DE">
          <w:rPr>
            <w:b/>
            <w:bCs/>
            <w:rPrChange w:id="838" w:author="Nate Bachmeier [AWS-SA]" w:date="2023-02-25T16:27:00Z">
              <w:rPr/>
            </w:rPrChange>
          </w:rPr>
          <w:t xml:space="preserve">Figure </w:t>
        </w:r>
        <w:r w:rsidRPr="00BC12DE">
          <w:rPr>
            <w:b/>
            <w:bCs/>
            <w:rPrChange w:id="839" w:author="Nate Bachmeier [AWS-SA]" w:date="2023-02-25T16:27:00Z">
              <w:rPr/>
            </w:rPrChange>
          </w:rPr>
          <w:fldChar w:fldCharType="begin"/>
        </w:r>
        <w:r w:rsidRPr="00BC12DE">
          <w:rPr>
            <w:b/>
            <w:bCs/>
            <w:rPrChange w:id="840" w:author="Nate Bachmeier [AWS-SA]" w:date="2023-02-25T16:27:00Z">
              <w:rPr/>
            </w:rPrChange>
          </w:rPr>
          <w:instrText xml:space="preserve"> SEQ Figure \* ARABIC </w:instrText>
        </w:r>
      </w:ins>
      <w:r w:rsidRPr="00BC12DE">
        <w:rPr>
          <w:b/>
          <w:bCs/>
          <w:rPrChange w:id="841" w:author="Nate Bachmeier [AWS-SA]" w:date="2023-02-25T16:27:00Z">
            <w:rPr/>
          </w:rPrChange>
        </w:rPr>
        <w:fldChar w:fldCharType="separate"/>
      </w:r>
      <w:ins w:id="842" w:author="Nate Bachmeier [AWS-SA]" w:date="2023-02-25T21:40:00Z">
        <w:r w:rsidR="0033517C">
          <w:rPr>
            <w:b/>
            <w:bCs/>
            <w:noProof/>
          </w:rPr>
          <w:t>31</w:t>
        </w:r>
      </w:ins>
      <w:ins w:id="843" w:author="Nate Bachmeier [AWS-SA]" w:date="2023-02-25T16:27:00Z">
        <w:r w:rsidRPr="00BC12DE">
          <w:rPr>
            <w:b/>
            <w:bCs/>
            <w:rPrChange w:id="844" w:author="Nate Bachmeier [AWS-SA]" w:date="2023-02-25T16:27:00Z">
              <w:rPr/>
            </w:rPrChange>
          </w:rPr>
          <w:fldChar w:fldCharType="end"/>
        </w:r>
        <w:r>
          <w:br/>
        </w:r>
        <w:r w:rsidRPr="00BC12DE">
          <w:rPr>
            <w:i/>
            <w:iCs w:val="0"/>
          </w:rPr>
          <w:t>Jav</w:t>
        </w:r>
      </w:ins>
      <w:ins w:id="845" w:author="Nate Bachmeier [AWS-SA]" w:date="2023-02-25T16:38:00Z">
        <w:r w:rsidR="009D1A29">
          <w:rPr>
            <w:i/>
            <w:iCs w:val="0"/>
          </w:rPr>
          <w:t>e</w:t>
        </w:r>
      </w:ins>
      <w:ins w:id="846" w:author="Nate Bachmeier [AWS-SA]" w:date="2023-02-25T16:27:00Z">
        <w:r w:rsidRPr="00BC12DE">
          <w:rPr>
            <w:i/>
            <w:iCs w:val="0"/>
          </w:rPr>
          <w:t>l</w:t>
        </w:r>
      </w:ins>
      <w:ins w:id="847" w:author="Nate Bachmeier [AWS-SA]" w:date="2023-02-25T16:28:00Z">
        <w:r w:rsidRPr="00BC12DE">
          <w:rPr>
            <w:i/>
            <w:iCs w:val="0"/>
          </w:rPr>
          <w:t>in Throwing (</w:t>
        </w:r>
        <w:proofErr w:type="spellStart"/>
        <w:r w:rsidRPr="00BC12DE">
          <w:rPr>
            <w:i/>
            <w:iCs w:val="0"/>
          </w:rPr>
          <w:t>zVlBFLFkUNk</w:t>
        </w:r>
        <w:proofErr w:type="spellEnd"/>
        <w:r w:rsidRPr="00BC12DE">
          <w:rPr>
            <w:i/>
            <w:iCs w:val="0"/>
          </w:rPr>
          <w:t>)</w:t>
        </w:r>
      </w:ins>
    </w:p>
    <w:p w14:paraId="4A3D2D3D" w14:textId="3F73A27C" w:rsidR="00BC12DE" w:rsidRDefault="00BC12DE" w:rsidP="00BC12DE">
      <w:pPr>
        <w:ind w:firstLine="0"/>
        <w:rPr>
          <w:ins w:id="848" w:author="Nate Bachmeier [AWS-SA]" w:date="2023-02-25T17:02:00Z"/>
        </w:rPr>
      </w:pPr>
      <w:ins w:id="849" w:author="Nate Bachmeier [AWS-SA]" w:date="2023-02-25T16:27:00Z">
        <w:r w:rsidRPr="00BC12DE">
          <w:drawing>
            <wp:inline distT="0" distB="0" distL="0" distR="0" wp14:anchorId="522DDA08" wp14:editId="6A83B98D">
              <wp:extent cx="5943600" cy="2253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3615"/>
                      </a:xfrm>
                      <a:prstGeom prst="rect">
                        <a:avLst/>
                      </a:prstGeom>
                    </pic:spPr>
                  </pic:pic>
                </a:graphicData>
              </a:graphic>
            </wp:inline>
          </w:drawing>
        </w:r>
      </w:ins>
    </w:p>
    <w:p w14:paraId="68A2A174" w14:textId="49BE7D46" w:rsidR="006C7178" w:rsidRDefault="006C7178" w:rsidP="006C7178">
      <w:pPr>
        <w:pStyle w:val="Heading2"/>
        <w:ind w:firstLine="0"/>
        <w:rPr>
          <w:ins w:id="850" w:author="Nate Bachmeier [AWS-SA]" w:date="2023-02-11T14:57:00Z"/>
        </w:rPr>
      </w:pPr>
      <w:ins w:id="851" w:author="Nate Bachmeier [AWS-SA]" w:date="2023-02-11T14:56:00Z">
        <w:r>
          <w:t>Summary</w:t>
        </w:r>
      </w:ins>
    </w:p>
    <w:p w14:paraId="2DF541F3" w14:textId="77777777" w:rsidR="00A4437A" w:rsidRDefault="00A4437A" w:rsidP="00A4437A">
      <w:pPr>
        <w:ind w:firstLine="0"/>
        <w:rPr>
          <w:ins w:id="852" w:author="Nate Bachmeier [AWS-SA]" w:date="2023-02-25T17:24:00Z"/>
        </w:rPr>
      </w:pPr>
      <w:ins w:id="853" w:author="Nate Bachmeier [AWS-SA]" w:date="2023-02-25T17:15:00Z">
        <w:r>
          <w:tab/>
        </w:r>
      </w:ins>
      <w:ins w:id="854" w:author="Nate Bachmeier [AWS-SA]" w:date="2023-02-25T17:16:00Z">
        <w:r>
          <w:t xml:space="preserve">This research project </w:t>
        </w:r>
      </w:ins>
      <w:ins w:id="855" w:author="Nate Bachmeier [AWS-SA]" w:date="2023-02-25T17:17:00Z">
        <w:r>
          <w:t>extracted metadata from</w:t>
        </w:r>
      </w:ins>
      <w:ins w:id="856" w:author="Nate Bachmeier [AWS-SA]" w:date="2023-02-25T17:16:00Z">
        <w:r>
          <w:t xml:space="preserve"> thousands of YouTube clip</w:t>
        </w:r>
      </w:ins>
      <w:ins w:id="857" w:author="Nate Bachmeier [AWS-SA]" w:date="2023-02-25T17:17:00Z">
        <w:r>
          <w:t>s</w:t>
        </w:r>
      </w:ins>
      <w:ins w:id="858" w:author="Nate Bachmeier [AWS-SA]" w:date="2023-02-25T17:18:00Z">
        <w:r>
          <w:t xml:space="preserve"> and used that</w:t>
        </w:r>
      </w:ins>
      <w:ins w:id="859" w:author="Nate Bachmeier [AWS-SA]" w:date="2023-02-25T17:17:00Z">
        <w:r>
          <w:t xml:space="preserve"> information to </w:t>
        </w:r>
      </w:ins>
      <w:ins w:id="860" w:author="Nate Bachmeier [AWS-SA]" w:date="2023-02-25T17:18:00Z">
        <w:r>
          <w:t xml:space="preserve">evaluate seven hundred discrete actions. </w:t>
        </w:r>
      </w:ins>
      <w:ins w:id="861" w:author="Nate Bachmeier [AWS-SA]" w:date="2023-02-25T17:19:00Z">
        <w:r>
          <w:t xml:space="preserve">Based on those findings, </w:t>
        </w:r>
      </w:ins>
      <w:ins w:id="862" w:author="Nate Bachmeier [AWS-SA]" w:date="2023-02-25T17:20:00Z">
        <w:r>
          <w:t>the evidence suggests</w:t>
        </w:r>
      </w:ins>
      <w:ins w:id="863" w:author="Nate Bachmeier [AWS-SA]" w:date="2023-02-25T17:19:00Z">
        <w:r>
          <w:t xml:space="preserve"> an efficient and effective </w:t>
        </w:r>
      </w:ins>
      <w:ins w:id="864" w:author="Nate Bachmeier [AWS-SA]" w:date="2023-02-25T17:20:00Z">
        <w:r>
          <w:t xml:space="preserve">mechanism exists for classifying human activity recognition within video sequences. </w:t>
        </w:r>
      </w:ins>
      <w:ins w:id="865" w:author="Nate Bachmeier [AWS-SA]" w:date="2023-02-25T17:21:00Z">
        <w:r>
          <w:t xml:space="preserve">Medical care facilities could leverage these capabilities to monitor their patients securely while </w:t>
        </w:r>
      </w:ins>
      <w:ins w:id="866" w:author="Nate Bachmeier [AWS-SA]" w:date="2023-02-25T17:22:00Z">
        <w:r>
          <w:t xml:space="preserve">maintaining privacy requirements. </w:t>
        </w:r>
      </w:ins>
    </w:p>
    <w:p w14:paraId="06EE8870" w14:textId="77777777" w:rsidR="00A4437A" w:rsidRDefault="00A4437A" w:rsidP="00A4437A">
      <w:pPr>
        <w:rPr>
          <w:ins w:id="867" w:author="Nate Bachmeier [AWS-SA]" w:date="2023-02-25T17:32:00Z"/>
        </w:rPr>
      </w:pPr>
      <w:ins w:id="868" w:author="Nate Bachmeier [AWS-SA]" w:date="2023-02-25T17:22:00Z">
        <w:r>
          <w:t xml:space="preserve">Realizing this outcome is possible through a hierarchical </w:t>
        </w:r>
      </w:ins>
      <w:ins w:id="869" w:author="Nate Bachmeier [AWS-SA]" w:date="2023-02-25T17:23:00Z">
        <w:r>
          <w:t>action space with root behaviors like seating, standing, and running.</w:t>
        </w:r>
      </w:ins>
      <w:ins w:id="870" w:author="Nate Bachmeier [AWS-SA]" w:date="2023-02-25T17:24:00Z">
        <w:r>
          <w:t xml:space="preserve"> Object detection and image annotation can provide sufficient information to derive child activities </w:t>
        </w:r>
      </w:ins>
      <w:ins w:id="871" w:author="Nate Bachmeier [AWS-SA]" w:date="2023-02-25T17:25:00Z">
        <w:r>
          <w:t>like playing soccer versus basketball. The tax</w:t>
        </w:r>
      </w:ins>
      <w:ins w:id="872" w:author="Nate Bachmeier [AWS-SA]" w:date="2023-02-25T17:26:00Z">
        <w:r>
          <w:t>onomy could derive and expand to an arbitrary depth through additional levels of annotations. For instance, playing professional so</w:t>
        </w:r>
      </w:ins>
      <w:ins w:id="873" w:author="Nate Bachmeier [AWS-SA]" w:date="2023-02-25T17:27:00Z">
        <w:r>
          <w:t xml:space="preserve">ccer versus children’s soccer </w:t>
        </w:r>
      </w:ins>
      <w:ins w:id="874" w:author="Nate Bachmeier [AWS-SA]" w:date="2023-02-25T17:28:00Z">
        <w:r>
          <w:t xml:space="preserve">depends </w:t>
        </w:r>
      </w:ins>
      <w:ins w:id="875" w:author="Nate Bachmeier [AWS-SA]" w:date="2023-02-25T17:27:00Z">
        <w:r>
          <w:t xml:space="preserve">on the players’ age and </w:t>
        </w:r>
      </w:ins>
      <w:ins w:id="876" w:author="Nate Bachmeier [AWS-SA]" w:date="2023-02-25T17:28:00Z">
        <w:r>
          <w:t>venue</w:t>
        </w:r>
      </w:ins>
      <w:ins w:id="877" w:author="Nate Bachmeier [AWS-SA]" w:date="2023-02-25T17:29:00Z">
        <w:r>
          <w:t>. After collecting sufficient information, commoditized hardware can economically run computer</w:t>
        </w:r>
      </w:ins>
      <w:ins w:id="878" w:author="Nate Bachmeier [AWS-SA]" w:date="2023-02-25T17:30:00Z">
        <w:r>
          <w:t xml:space="preserve"> </w:t>
        </w:r>
        <w:r>
          <w:lastRenderedPageBreak/>
          <w:t>vision</w:t>
        </w:r>
      </w:ins>
      <w:ins w:id="879" w:author="Nate Bachmeier [AWS-SA]" w:date="2023-02-25T17:29:00Z">
        <w:r>
          <w:t xml:space="preserve"> model</w:t>
        </w:r>
      </w:ins>
      <w:ins w:id="880" w:author="Nate Bachmeier [AWS-SA]" w:date="2023-02-25T17:30:00Z">
        <w:r>
          <w:t xml:space="preserve">s within patients’ homes. This approach restricts the data movement within the local network and </w:t>
        </w:r>
      </w:ins>
      <w:ins w:id="881" w:author="Nate Bachmeier [AWS-SA]" w:date="2023-02-25T17:31:00Z">
        <w:r>
          <w:t>removes the need</w:t>
        </w:r>
      </w:ins>
      <w:ins w:id="882" w:author="Nate Bachmeier [AWS-SA]" w:date="2023-02-25T17:30:00Z">
        <w:r>
          <w:t xml:space="preserve"> </w:t>
        </w:r>
      </w:ins>
      <w:ins w:id="883" w:author="Nate Bachmeier [AWS-SA]" w:date="2023-02-25T17:31:00Z">
        <w:r>
          <w:t>to exfiltrate sensitive information for analysis.</w:t>
        </w:r>
      </w:ins>
    </w:p>
    <w:p w14:paraId="2AB237C8" w14:textId="08B6DF52" w:rsidR="006C7178" w:rsidRPr="006514D0" w:rsidRDefault="00A4437A" w:rsidP="00A4437A">
      <w:pPr>
        <w:rPr>
          <w:ins w:id="884" w:author="Nate Bachmeier [AWS-SA]" w:date="2023-02-11T14:57:00Z"/>
          <w:i/>
          <w:iCs/>
          <w:rPrChange w:id="885" w:author="Nate Bachmeier [AWS-SA]" w:date="2023-02-11T15:30:00Z">
            <w:rPr>
              <w:ins w:id="886" w:author="Nate Bachmeier [AWS-SA]" w:date="2023-02-11T14:57:00Z"/>
            </w:rPr>
          </w:rPrChange>
        </w:rPr>
        <w:pPrChange w:id="887" w:author="Nate Bachmeier [AWS-SA]" w:date="2023-02-25T17:24:00Z">
          <w:pPr>
            <w:spacing w:after="160" w:line="259" w:lineRule="auto"/>
            <w:ind w:firstLine="0"/>
          </w:pPr>
        </w:pPrChange>
      </w:pPr>
      <w:ins w:id="888" w:author="Nate Bachmeier [AWS-SA]" w:date="2023-02-25T17:32:00Z">
        <w:r>
          <w:t xml:space="preserve">However, there are still challenges and limitations to this data structure. For example, many action sequences </w:t>
        </w:r>
      </w:ins>
      <w:ins w:id="889" w:author="Nate Bachmeier [AWS-SA]" w:date="2023-02-25T17:33:00Z">
        <w:r>
          <w:t>consist of discrete segments and transitions.</w:t>
        </w:r>
      </w:ins>
      <w:ins w:id="890" w:author="Nate Bachmeier [AWS-SA]" w:date="2023-02-25T17:34:00Z">
        <w:r w:rsidR="00B25108">
          <w:t xml:space="preserve"> </w:t>
        </w:r>
      </w:ins>
      <w:ins w:id="891" w:author="Nate Bachmeier [AWS-SA]" w:date="2023-02-25T17:35:00Z">
        <w:r w:rsidR="00B25108">
          <w:t>Approaching the problem as micro-actions</w:t>
        </w:r>
      </w:ins>
      <w:ins w:id="892" w:author="Nate Bachmeier [AWS-SA]" w:date="2023-02-25T17:37:00Z">
        <w:r w:rsidR="00B25108">
          <w:t xml:space="preserve"> could permit encoding the </w:t>
        </w:r>
      </w:ins>
      <w:ins w:id="893" w:author="Nate Bachmeier [AWS-SA]" w:date="2023-02-25T17:36:00Z">
        <w:r w:rsidR="00B25108">
          <w:t xml:space="preserve">action </w:t>
        </w:r>
      </w:ins>
      <w:ins w:id="894" w:author="Nate Bachmeier [AWS-SA]" w:date="2023-02-25T17:37:00Z">
        <w:r w:rsidR="00B25108">
          <w:t xml:space="preserve">space as </w:t>
        </w:r>
      </w:ins>
      <w:ins w:id="895" w:author="Nate Bachmeier [AWS-SA]" w:date="2023-02-25T17:38:00Z">
        <w:r w:rsidR="00B25108">
          <w:t xml:space="preserve">tiny self-contained behaviors. That would </w:t>
        </w:r>
      </w:ins>
      <w:ins w:id="896" w:author="Nate Bachmeier [AWS-SA]" w:date="2023-02-25T17:36:00Z">
        <w:r w:rsidR="00B25108">
          <w:t xml:space="preserve">open the door to association rule mining like </w:t>
        </w:r>
      </w:ins>
      <w:proofErr w:type="spellStart"/>
      <w:ins w:id="897" w:author="Nate Bachmeier [AWS-SA]" w:date="2023-02-25T17:37:00Z">
        <w:r w:rsidR="00B25108">
          <w:t>apriori</w:t>
        </w:r>
        <w:proofErr w:type="spellEnd"/>
        <w:r w:rsidR="00B25108">
          <w:t xml:space="preserve"> algorithms.</w:t>
        </w:r>
      </w:ins>
      <w:ins w:id="898" w:author="Nate Bachmeier [AWS-SA]" w:date="2023-02-25T17:38:00Z">
        <w:r w:rsidR="00B25108">
          <w:t xml:space="preserve"> Let’s examine the future implication, recommendations, and conclusions next.</w:t>
        </w:r>
      </w:ins>
      <w:ins w:id="899" w:author="Nate Bachmeier [AWS-SA]" w:date="2023-02-25T17:37:00Z">
        <w:r w:rsidR="00B25108">
          <w:t xml:space="preserve"> </w:t>
        </w:r>
      </w:ins>
      <w:ins w:id="900" w:author="Nate Bachmeier [AWS-SA]" w:date="2023-02-25T17:36:00Z">
        <w:r w:rsidR="00B25108">
          <w:t xml:space="preserve"> </w:t>
        </w:r>
      </w:ins>
      <w:ins w:id="901" w:author="Nate Bachmeier [AWS-SA]" w:date="2023-02-25T17:33:00Z">
        <w:r>
          <w:t xml:space="preserve"> </w:t>
        </w:r>
      </w:ins>
      <w:ins w:id="902" w:author="Nate Bachmeier [AWS-SA]" w:date="2023-02-25T17:31:00Z">
        <w:r>
          <w:t xml:space="preserve"> </w:t>
        </w:r>
      </w:ins>
      <w:ins w:id="903" w:author="Nate Bachmeier [AWS-SA]" w:date="2023-02-25T17:30:00Z">
        <w:r>
          <w:t xml:space="preserve"> </w:t>
        </w:r>
      </w:ins>
      <w:ins w:id="904" w:author="Nate Bachmeier [AWS-SA]" w:date="2023-02-25T17:29:00Z">
        <w:r>
          <w:t xml:space="preserve"> </w:t>
        </w:r>
      </w:ins>
      <w:ins w:id="905" w:author="Nate Bachmeier [AWS-SA]" w:date="2023-02-25T17:28:00Z">
        <w:r>
          <w:t xml:space="preserve"> </w:t>
        </w:r>
      </w:ins>
      <w:ins w:id="906" w:author="Nate Bachmeier [AWS-SA]" w:date="2023-02-25T17:24:00Z">
        <w:r>
          <w:t xml:space="preserve"> </w:t>
        </w:r>
      </w:ins>
      <w:ins w:id="907" w:author="Nate Bachmeier [AWS-SA]" w:date="2023-02-25T17:23:00Z">
        <w:r>
          <w:t xml:space="preserve"> </w:t>
        </w:r>
      </w:ins>
      <w:ins w:id="908" w:author="Nate Bachmeier [AWS-SA]" w:date="2023-02-25T17:22:00Z">
        <w:r>
          <w:t xml:space="preserve">  </w:t>
        </w:r>
      </w:ins>
      <w:ins w:id="909" w:author="Nate Bachmeier [AWS-SA]" w:date="2023-02-25T17:20:00Z">
        <w:r>
          <w:t xml:space="preserve"> </w:t>
        </w:r>
      </w:ins>
      <w:ins w:id="910" w:author="Nate Bachmeier [AWS-SA]" w:date="2023-02-25T17:19:00Z">
        <w:r>
          <w:t xml:space="preserve">  </w:t>
        </w:r>
      </w:ins>
      <w:ins w:id="911" w:author="Nate Bachmeier [AWS-SA]" w:date="2023-02-25T17:16:00Z">
        <w:r>
          <w:t xml:space="preserve">  </w:t>
        </w:r>
      </w:ins>
      <w:ins w:id="912" w:author="Nate Bachmeier [AWS-SA]" w:date="2023-02-11T14:57:00Z">
        <w:r w:rsidR="006C7178" w:rsidRPr="006514D0">
          <w:rPr>
            <w:i/>
            <w:iCs/>
            <w:rPrChange w:id="913" w:author="Nate Bachmeier [AWS-SA]" w:date="2023-02-11T15:30:00Z">
              <w:rPr/>
            </w:rPrChange>
          </w:rPr>
          <w:br w:type="page"/>
        </w:r>
      </w:ins>
    </w:p>
    <w:p w14:paraId="6722F90E" w14:textId="4206FBF9" w:rsidR="006C7178" w:rsidRPr="006C7178" w:rsidRDefault="006C7178">
      <w:pPr>
        <w:pStyle w:val="Heading1"/>
        <w:ind w:firstLine="0"/>
        <w:pPrChange w:id="914" w:author="Nate Bachmeier [AWS-SA]" w:date="2023-02-11T14:57:00Z">
          <w:pPr/>
        </w:pPrChange>
      </w:pPr>
      <w:ins w:id="915" w:author="Nate Bachmeier [AWS-SA]" w:date="2023-02-11T14:57:00Z">
        <w:r>
          <w:lastRenderedPageBreak/>
          <w:t xml:space="preserve">Chapter 5: Implications, Recommendations, and </w:t>
        </w:r>
      </w:ins>
      <w:ins w:id="916" w:author="Nate Bachmeier [AWS-SA]" w:date="2023-02-11T14:58:00Z">
        <w:r>
          <w:t>Conclusions</w:t>
        </w:r>
      </w:ins>
    </w:p>
    <w:p w14:paraId="76550301" w14:textId="76492529" w:rsidR="008D2AD7" w:rsidRDefault="008D2AD7" w:rsidP="008D2AD7">
      <w:pPr>
        <w:rPr>
          <w:ins w:id="917" w:author="Nate Bachmeier [AWS-SA]" w:date="2023-02-11T15:00:00Z"/>
        </w:rPr>
      </w:pPr>
      <w:ins w:id="918" w:author="Nate Bachmeier [AWS-SA]" w:date="2023-02-11T14:58:00Z">
        <w:r w:rsidRPr="0021511C">
          <w:t>The problem to be addressed in this study is 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These situations have a high barrier to entry in studying due to technical constraints, limitations in reproducing results, and privacy and safety concerns. This constructive research study aims to provide an understanding of the effectiveness and efficiency of autonomous assistants in elderly and special needs care scenarios. It delivers this capability by modeling human movements within labeled video recordings</w:t>
        </w:r>
      </w:ins>
      <w:ins w:id="919" w:author="Nate Bachmeier [AWS-SA]" w:date="2023-02-11T15:00:00Z">
        <w:r>
          <w:t>.</w:t>
        </w:r>
      </w:ins>
    </w:p>
    <w:p w14:paraId="7BBFC53A" w14:textId="77777777" w:rsidR="00D25342" w:rsidRDefault="00140D78" w:rsidP="00140D78">
      <w:pPr>
        <w:rPr>
          <w:ins w:id="920" w:author="Nate Bachmeier [AWS-SA]" w:date="2023-02-25T17:44:00Z"/>
        </w:rPr>
      </w:pPr>
      <w:ins w:id="921" w:author="Nate Bachmeier [AWS-SA]" w:date="2023-02-11T15:02:00Z">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information technology and communication (IT&amp;C) problems </w:t>
        </w:r>
        <w:r w:rsidRPr="00BD0461">
          <w:t>(</w:t>
        </w:r>
        <w:proofErr w:type="spellStart"/>
        <w:r w:rsidRPr="00BD0461">
          <w:t>Bryar</w:t>
        </w:r>
        <w:proofErr w:type="spellEnd"/>
        <w:r w:rsidRPr="00BD0461">
          <w:t xml:space="preserve"> &amp; </w:t>
        </w:r>
        <w:proofErr w:type="spellStart"/>
        <w:r w:rsidRPr="00BD0461">
          <w:t>Carr</w:t>
        </w:r>
        <w:proofErr w:type="spellEnd"/>
        <w:r w:rsidRPr="00BD0461">
          <w:t xml:space="preserve">, 2021; </w:t>
        </w:r>
        <w:proofErr w:type="spellStart"/>
        <w:r w:rsidRPr="00BD0461">
          <w:t>Peffers</w:t>
        </w:r>
        <w:proofErr w:type="spellEnd"/>
        <w:r w:rsidRPr="00BD0461">
          <w:t xml:space="preserve">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ins>
    </w:p>
    <w:p w14:paraId="39BA8349" w14:textId="77777777" w:rsidR="00D25342" w:rsidRDefault="00D25342" w:rsidP="00140D78">
      <w:pPr>
        <w:rPr>
          <w:ins w:id="922" w:author="Nate Bachmeier [AWS-SA]" w:date="2023-02-25T17:50:00Z"/>
        </w:rPr>
      </w:pPr>
      <w:ins w:id="923" w:author="Nate Bachmeier [AWS-SA]" w:date="2023-02-25T17:44:00Z">
        <w:r>
          <w:t xml:space="preserve">This research project </w:t>
        </w:r>
      </w:ins>
      <w:ins w:id="924" w:author="Nate Bachmeier [AWS-SA]" w:date="2023-02-25T17:45:00Z">
        <w:r>
          <w:t xml:space="preserve">performed these steps by configuring an analytics pipeline that downloaded YouTube videos, extracted metadata, </w:t>
        </w:r>
      </w:ins>
      <w:ins w:id="925" w:author="Nate Bachmeier [AWS-SA]" w:date="2023-02-25T17:46:00Z">
        <w:r>
          <w:t xml:space="preserve">and aggregated the results. Based on that information, there’s sufficient evidence to conclude that </w:t>
        </w:r>
      </w:ins>
      <w:ins w:id="926" w:author="Nate Bachmeier [AWS-SA]" w:date="2023-02-25T17:47:00Z">
        <w:r>
          <w:t xml:space="preserve">modeling human activity recognition (HAR) within an arbitrary video </w:t>
        </w:r>
      </w:ins>
      <w:ins w:id="927" w:author="Nate Bachmeier [AWS-SA]" w:date="2023-02-25T17:48:00Z">
        <w:r>
          <w:t xml:space="preserve">works effectively and efficiently. However, there are challenges and limitations to a general-purpose HAR solution. </w:t>
        </w:r>
      </w:ins>
      <w:ins w:id="928" w:author="Nate Bachmeier [AWS-SA]" w:date="2023-02-25T17:49:00Z">
        <w:r>
          <w:t>For instance, the skeletal extraction process must behave differently for intr</w:t>
        </w:r>
      </w:ins>
      <w:ins w:id="929" w:author="Nate Bachmeier [AWS-SA]" w:date="2023-02-25T17:50:00Z">
        <w:r>
          <w:t xml:space="preserve">icate hand gestures than entire body motions. </w:t>
        </w:r>
      </w:ins>
    </w:p>
    <w:p w14:paraId="0D47C82D" w14:textId="613533EF" w:rsidR="00140D78" w:rsidRDefault="00D25342" w:rsidP="00140D78">
      <w:pPr>
        <w:rPr>
          <w:ins w:id="930" w:author="Nate Bachmeier [AWS-SA]" w:date="2023-02-11T15:02:00Z"/>
        </w:rPr>
      </w:pPr>
      <w:ins w:id="931" w:author="Nate Bachmeier [AWS-SA]" w:date="2023-02-25T17:51:00Z">
        <w:r>
          <w:lastRenderedPageBreak/>
          <w:t xml:space="preserve">In the final chapter, this text examines the implications of Chapter 4’s findings and </w:t>
        </w:r>
      </w:ins>
      <w:ins w:id="932" w:author="Nate Bachmeier [AWS-SA]" w:date="2023-02-25T17:52:00Z">
        <w:r>
          <w:t xml:space="preserve">their potential influence on </w:t>
        </w:r>
      </w:ins>
      <w:ins w:id="933" w:author="Nate Bachmeier [AWS-SA]" w:date="2023-02-25T17:51:00Z">
        <w:r>
          <w:t>future commercial and academ</w:t>
        </w:r>
      </w:ins>
      <w:ins w:id="934" w:author="Nate Bachmeier [AWS-SA]" w:date="2023-02-25T17:52:00Z">
        <w:r>
          <w:t xml:space="preserve">ic investments. It also </w:t>
        </w:r>
      </w:ins>
      <w:ins w:id="935" w:author="Nate Bachmeier [AWS-SA]" w:date="2023-02-25T17:53:00Z">
        <w:r>
          <w:t>frames this project’s learnings in the broader context of the doctoral body of knowledge</w:t>
        </w:r>
      </w:ins>
      <w:ins w:id="936" w:author="Nate Bachmeier [AWS-SA]" w:date="2023-02-25T17:54:00Z">
        <w:r>
          <w:t xml:space="preserve"> and the literature review.</w:t>
        </w:r>
      </w:ins>
    </w:p>
    <w:p w14:paraId="29A09731" w14:textId="77777777" w:rsidR="006514D0" w:rsidRDefault="006514D0">
      <w:pPr>
        <w:pStyle w:val="Heading2"/>
        <w:ind w:firstLine="0"/>
        <w:rPr>
          <w:ins w:id="937" w:author="Nate Bachmeier [AWS-SA]" w:date="2023-02-11T15:30:00Z"/>
        </w:rPr>
        <w:pPrChange w:id="938" w:author="Nate Bachmeier [AWS-SA]" w:date="2023-02-11T15:30:00Z">
          <w:pPr>
            <w:pStyle w:val="Heading2"/>
          </w:pPr>
        </w:pPrChange>
      </w:pPr>
      <w:bookmarkStart w:id="939" w:name="_Toc51929242"/>
      <w:ins w:id="940" w:author="Nate Bachmeier [AWS-SA]" w:date="2023-02-11T15:30:00Z">
        <w:r>
          <w:t>Implications</w:t>
        </w:r>
        <w:bookmarkEnd w:id="939"/>
      </w:ins>
    </w:p>
    <w:p w14:paraId="0946EEB2" w14:textId="4A8DAAFC" w:rsidR="0033517C" w:rsidRDefault="0033517C" w:rsidP="0033517C">
      <w:pPr>
        <w:contextualSpacing/>
        <w:rPr>
          <w:ins w:id="941" w:author="Nate Bachmeier [AWS-SA]" w:date="2023-02-25T21:16:00Z"/>
        </w:rPr>
      </w:pPr>
      <w:ins w:id="942" w:author="Nate Bachmeier [AWS-SA]" w:date="2023-02-25T19:59:00Z">
        <w:r>
          <w:t xml:space="preserve">Three </w:t>
        </w:r>
      </w:ins>
      <w:ins w:id="943" w:author="Nate Bachmeier [AWS-SA]" w:date="2023-02-25T20:01:00Z">
        <w:r>
          <w:t>converging macro-tends</w:t>
        </w:r>
      </w:ins>
      <w:ins w:id="944" w:author="Nate Bachmeier [AWS-SA]" w:date="2023-02-25T19:59:00Z">
        <w:r>
          <w:t xml:space="preserve"> are an increasing </w:t>
        </w:r>
      </w:ins>
      <w:ins w:id="945" w:author="Nate Bachmeier [AWS-SA]" w:date="2023-02-25T20:00:00Z">
        <w:r>
          <w:t xml:space="preserve">elderly population, an increasing cost </w:t>
        </w:r>
      </w:ins>
      <w:ins w:id="946" w:author="Nate Bachmeier [AWS-SA]" w:date="2023-02-25T20:01:00Z">
        <w:r>
          <w:t>of</w:t>
        </w:r>
      </w:ins>
      <w:ins w:id="947" w:author="Nate Bachmeier [AWS-SA]" w:date="2023-02-25T20:00:00Z">
        <w:r>
          <w:t xml:space="preserve"> </w:t>
        </w:r>
      </w:ins>
      <w:ins w:id="948" w:author="Nate Bachmeier [AWS-SA]" w:date="2023-02-25T20:01:00Z">
        <w:r>
          <w:t>assisted living</w:t>
        </w:r>
      </w:ins>
      <w:ins w:id="949" w:author="Nate Bachmeier [AWS-SA]" w:date="2023-02-25T20:00:00Z">
        <w:r>
          <w:t>, and a decreasing nursing population.</w:t>
        </w:r>
      </w:ins>
      <w:ins w:id="950" w:author="Nate Bachmeier [AWS-SA]" w:date="2023-02-25T20:01:00Z">
        <w:r>
          <w:t xml:space="preserve"> This </w:t>
        </w:r>
      </w:ins>
      <w:ins w:id="951" w:author="Nate Bachmeier [AWS-SA]" w:date="2023-02-25T21:02:00Z">
        <w:r>
          <w:t>combination</w:t>
        </w:r>
      </w:ins>
      <w:ins w:id="952" w:author="Nate Bachmeier [AWS-SA]" w:date="2023-02-25T20:01:00Z">
        <w:r>
          <w:t xml:space="preserve"> means that fewer people will have access to </w:t>
        </w:r>
      </w:ins>
      <w:ins w:id="953" w:author="Nate Bachmeier [AWS-SA]" w:date="2023-02-25T20:02:00Z">
        <w:r>
          <w:t xml:space="preserve">quality care </w:t>
        </w:r>
      </w:ins>
      <w:ins w:id="954" w:author="Nate Bachmeier [AWS-SA]" w:date="2023-02-25T21:04:00Z">
        <w:r>
          <w:t xml:space="preserve">facilities </w:t>
        </w:r>
      </w:ins>
      <w:ins w:id="955" w:author="Nate Bachmeier [AWS-SA]" w:date="2023-02-25T20:02:00Z">
        <w:r>
          <w:t>in the future.</w:t>
        </w:r>
      </w:ins>
      <w:ins w:id="956" w:author="Nate Bachmeier [AWS-SA]" w:date="2023-02-25T21:02:00Z">
        <w:r>
          <w:t xml:space="preserve"> </w:t>
        </w:r>
      </w:ins>
      <w:ins w:id="957" w:author="Nate Bachmeier [AWS-SA]" w:date="2023-02-25T21:05:00Z">
        <w:r>
          <w:t xml:space="preserve">Patients require </w:t>
        </w:r>
      </w:ins>
      <w:ins w:id="958" w:author="Nate Bachmeier [AWS-SA]" w:date="2023-02-25T21:04:00Z">
        <w:r>
          <w:t xml:space="preserve">mechanisms that </w:t>
        </w:r>
      </w:ins>
      <w:ins w:id="959" w:author="Nate Bachmeier [AWS-SA]" w:date="2023-02-25T21:05:00Z">
        <w:r>
          <w:t>allow</w:t>
        </w:r>
      </w:ins>
      <w:ins w:id="960" w:author="Nate Bachmeier [AWS-SA]" w:date="2023-02-25T21:04:00Z">
        <w:r>
          <w:t xml:space="preserve"> them to remain in residence longer </w:t>
        </w:r>
      </w:ins>
      <w:ins w:id="961" w:author="Nate Bachmeier [AWS-SA]" w:date="2023-02-25T21:06:00Z">
        <w:r>
          <w:t>and acquire</w:t>
        </w:r>
      </w:ins>
      <w:ins w:id="962" w:author="Nate Bachmeier [AWS-SA]" w:date="2023-02-25T21:05:00Z">
        <w:r>
          <w:t xml:space="preserve"> benefits from nursing staff</w:t>
        </w:r>
      </w:ins>
      <w:ins w:id="963" w:author="Nate Bachmeier [AWS-SA]" w:date="2023-02-25T21:06:00Z">
        <w:r>
          <w:t xml:space="preserve"> through automation</w:t>
        </w:r>
      </w:ins>
      <w:ins w:id="964" w:author="Nate Bachmeier [AWS-SA]" w:date="2023-02-25T21:05:00Z">
        <w:r>
          <w:t>.</w:t>
        </w:r>
      </w:ins>
      <w:ins w:id="965" w:author="Nate Bachmeier [AWS-SA]" w:date="2023-02-25T21:06:00Z">
        <w:r>
          <w:t xml:space="preserve"> </w:t>
        </w:r>
      </w:ins>
      <w:ins w:id="966" w:author="Nate Bachmeier [AWS-SA]" w:date="2023-02-25T21:07:00Z">
        <w:r>
          <w:t xml:space="preserve">One solution is to deploy low-cost cameras that monitor the patients and make recommendations based on their behavior. However, </w:t>
        </w:r>
      </w:ins>
      <w:ins w:id="967" w:author="Nate Bachmeier [AWS-SA]" w:date="2023-02-25T21:08:00Z">
        <w:r>
          <w:t>building and operationalizing those capabilities is challenging because of personal privacy and security concerns.</w:t>
        </w:r>
      </w:ins>
      <w:ins w:id="968" w:author="Nate Bachmeier [AWS-SA]" w:date="2023-02-25T21:14:00Z">
        <w:r>
          <w:t xml:space="preserve"> </w:t>
        </w:r>
      </w:ins>
      <w:ins w:id="969" w:author="Nate Bachmeier [AWS-SA]" w:date="2023-02-25T21:10:00Z">
        <w:r>
          <w:t xml:space="preserve">This research project aims to mitigate these issues by training the model with simulator </w:t>
        </w:r>
      </w:ins>
      <w:ins w:id="970" w:author="Nate Bachmeier [AWS-SA]" w:date="2023-02-25T21:11:00Z">
        <w:r>
          <w:t xml:space="preserve">data </w:t>
        </w:r>
      </w:ins>
      <w:ins w:id="971" w:author="Nate Bachmeier [AWS-SA]" w:date="2023-02-25T21:10:00Z">
        <w:r>
          <w:t xml:space="preserve">or </w:t>
        </w:r>
      </w:ins>
      <w:ins w:id="972" w:author="Nate Bachmeier [AWS-SA]" w:date="2023-02-25T21:11:00Z">
        <w:r>
          <w:t>open video repositories</w:t>
        </w:r>
      </w:ins>
      <w:ins w:id="973" w:author="Nate Bachmeier [AWS-SA]" w:date="2023-02-25T21:12:00Z">
        <w:r>
          <w:t>, which raises two related questions</w:t>
        </w:r>
      </w:ins>
      <w:ins w:id="974" w:author="Nate Bachmeier [AWS-SA]" w:date="2023-02-25T21:16:00Z">
        <w:r>
          <w:t>.</w:t>
        </w:r>
      </w:ins>
    </w:p>
    <w:p w14:paraId="5F717AC6" w14:textId="77777777" w:rsidR="0033517C" w:rsidRDefault="0033517C" w:rsidP="0033517C">
      <w:pPr>
        <w:pStyle w:val="Heading3"/>
        <w:ind w:firstLine="0"/>
        <w:rPr>
          <w:ins w:id="975" w:author="Nate Bachmeier [AWS-SA]" w:date="2023-02-25T21:16:00Z"/>
        </w:rPr>
      </w:pPr>
      <w:ins w:id="976" w:author="Nate Bachmeier [AWS-SA]" w:date="2023-02-25T21:16:00Z">
        <w:r>
          <w:t xml:space="preserve">RQ1 </w:t>
        </w:r>
      </w:ins>
    </w:p>
    <w:p w14:paraId="1F7FE4A9" w14:textId="67204C46" w:rsidR="0033517C" w:rsidRDefault="0033517C" w:rsidP="0033517C">
      <w:pPr>
        <w:rPr>
          <w:ins w:id="977" w:author="Nate Bachmeier [AWS-SA]" w:date="2023-02-25T21:18:00Z"/>
          <w:i/>
          <w:iCs/>
        </w:rPr>
      </w:pPr>
      <w:ins w:id="978" w:author="Nate Bachmeier [AWS-SA]" w:date="2023-02-25T21:16:00Z">
        <w:r w:rsidRPr="00462221">
          <w:rPr>
            <w:i/>
            <w:iCs/>
          </w:rPr>
          <w:t>What is the effectiveness of autonomous assistants for classifying behaviors of elderly and special needs patients for care organizations?</w:t>
        </w:r>
      </w:ins>
    </w:p>
    <w:p w14:paraId="7281AE8D" w14:textId="77777777" w:rsidR="004E1BCD" w:rsidRDefault="0033517C" w:rsidP="0033517C">
      <w:pPr>
        <w:rPr>
          <w:ins w:id="979" w:author="Nate Bachmeier [AWS-SA]" w:date="2023-02-25T21:53:00Z"/>
        </w:rPr>
      </w:pPr>
      <w:ins w:id="980" w:author="Nate Bachmeier [AWS-SA]" w:date="2023-02-25T21:19:00Z">
        <w:r>
          <w:t>The foundational goal of this question is to determine the potential accuracy of a human activity recognition (HAR) solution.</w:t>
        </w:r>
      </w:ins>
      <w:ins w:id="981" w:author="Nate Bachmeier [AWS-SA]" w:date="2023-02-25T21:20:00Z">
        <w:r>
          <w:t xml:space="preserve"> </w:t>
        </w:r>
      </w:ins>
      <w:ins w:id="982" w:author="Nate Bachmeier [AWS-SA]" w:date="2023-02-25T21:22:00Z">
        <w:r>
          <w:t>This project leveraged the kinetic-700 dataset to examine</w:t>
        </w:r>
      </w:ins>
      <w:ins w:id="983" w:author="Nate Bachmeier [AWS-SA]" w:date="2023-02-25T21:23:00Z">
        <w:r>
          <w:t xml:space="preserve"> natural behaviors within labeled categories (see Chapter 4: Findings).</w:t>
        </w:r>
      </w:ins>
      <w:ins w:id="984" w:author="Nate Bachmeier [AWS-SA]" w:date="2023-02-25T21:24:00Z">
        <w:r>
          <w:t xml:space="preserve"> Experimentation shows </w:t>
        </w:r>
      </w:ins>
      <w:ins w:id="985" w:author="Nate Bachmeier [AWS-SA]" w:date="2023-02-25T21:25:00Z">
        <w:r>
          <w:t xml:space="preserve">that </w:t>
        </w:r>
      </w:ins>
      <w:ins w:id="986" w:author="Nate Bachmeier [AWS-SA]" w:date="2023-02-25T21:28:00Z">
        <w:r>
          <w:t>extracting metadata from 2-D frames and classifying the behavior into an arbitrary taxonomy is possible</w:t>
        </w:r>
      </w:ins>
      <w:ins w:id="987" w:author="Nate Bachmeier [AWS-SA]" w:date="2023-02-25T21:27:00Z">
        <w:r>
          <w:t xml:space="preserve">. </w:t>
        </w:r>
      </w:ins>
    </w:p>
    <w:p w14:paraId="5042D585" w14:textId="21EC8699" w:rsidR="0033517C" w:rsidRDefault="004E1BCD" w:rsidP="0033517C">
      <w:pPr>
        <w:rPr>
          <w:ins w:id="988" w:author="Nate Bachmeier [AWS-SA]" w:date="2023-02-25T21:57:00Z"/>
        </w:rPr>
      </w:pPr>
      <w:ins w:id="989" w:author="Nate Bachmeier [AWS-SA]" w:date="2023-02-25T21:53:00Z">
        <w:r>
          <w:t xml:space="preserve">For instance, consider the </w:t>
        </w:r>
      </w:ins>
      <w:ins w:id="990" w:author="Nate Bachmeier [AWS-SA]" w:date="2023-02-25T21:37:00Z">
        <w:r w:rsidR="0033517C">
          <w:t xml:space="preserve">hand movements </w:t>
        </w:r>
      </w:ins>
      <w:ins w:id="991" w:author="Nate Bachmeier [AWS-SA]" w:date="2023-02-25T21:38:00Z">
        <w:r w:rsidR="0033517C">
          <w:t xml:space="preserve">necessary to pour a beer </w:t>
        </w:r>
      </w:ins>
      <w:ins w:id="992" w:author="Nate Bachmeier [AWS-SA]" w:date="2023-02-25T21:42:00Z">
        <w:r w:rsidR="0033517C">
          <w:t xml:space="preserve">or milk </w:t>
        </w:r>
      </w:ins>
      <w:ins w:id="993" w:author="Nate Bachmeier [AWS-SA]" w:date="2023-02-25T21:38:00Z">
        <w:r w:rsidR="0033517C">
          <w:t>(see Figure</w:t>
        </w:r>
      </w:ins>
      <w:ins w:id="994" w:author="Nate Bachmeier [AWS-SA]" w:date="2023-02-25T21:42:00Z">
        <w:r w:rsidR="0033517C">
          <w:t>s</w:t>
        </w:r>
      </w:ins>
      <w:ins w:id="995" w:author="Nate Bachmeier [AWS-SA]" w:date="2023-02-25T21:38:00Z">
        <w:r w:rsidR="0033517C">
          <w:t xml:space="preserve"> 32</w:t>
        </w:r>
      </w:ins>
      <w:ins w:id="996" w:author="Nate Bachmeier [AWS-SA]" w:date="2023-02-25T21:42:00Z">
        <w:r w:rsidR="0033517C">
          <w:t xml:space="preserve"> &amp; 33</w:t>
        </w:r>
      </w:ins>
      <w:ins w:id="997" w:author="Nate Bachmeier [AWS-SA]" w:date="2023-02-25T21:38:00Z">
        <w:r w:rsidR="0033517C">
          <w:t>)</w:t>
        </w:r>
      </w:ins>
      <w:ins w:id="998" w:author="Nate Bachmeier [AWS-SA]" w:date="2023-02-25T21:40:00Z">
        <w:r w:rsidR="0033517C">
          <w:t>.</w:t>
        </w:r>
      </w:ins>
      <w:ins w:id="999" w:author="Nate Bachmeier [AWS-SA]" w:date="2023-02-25T21:43:00Z">
        <w:r w:rsidR="0033517C">
          <w:t xml:space="preserve"> </w:t>
        </w:r>
      </w:ins>
      <w:ins w:id="1000" w:author="Nate Bachmeier [AWS-SA]" w:date="2023-02-25T21:47:00Z">
        <w:r>
          <w:t xml:space="preserve">These two </w:t>
        </w:r>
      </w:ins>
      <w:ins w:id="1001" w:author="Nate Bachmeier [AWS-SA]" w:date="2023-02-25T21:48:00Z">
        <w:r>
          <w:t xml:space="preserve">actions derive from a common ancestor, and what makes them distinct is </w:t>
        </w:r>
        <w:r>
          <w:lastRenderedPageBreak/>
          <w:t>the specific obje</w:t>
        </w:r>
      </w:ins>
      <w:ins w:id="1002" w:author="Nate Bachmeier [AWS-SA]" w:date="2023-02-25T21:49:00Z">
        <w:r>
          <w:t xml:space="preserve">ct liquid. </w:t>
        </w:r>
      </w:ins>
      <w:ins w:id="1003" w:author="Nate Bachmeier [AWS-SA]" w:date="2023-02-25T21:50:00Z">
        <w:r>
          <w:t xml:space="preserve">This situation creates a shortcut for the HAR model that </w:t>
        </w:r>
      </w:ins>
      <w:ins w:id="1004" w:author="Nate Bachmeier [AWS-SA]" w:date="2023-02-25T21:52:00Z">
        <w:r>
          <w:t>only requires learning</w:t>
        </w:r>
      </w:ins>
      <w:ins w:id="1005" w:author="Nate Bachmeier [AWS-SA]" w:date="2023-02-25T21:51:00Z">
        <w:r>
          <w:t xml:space="preserve"> to rec</w:t>
        </w:r>
      </w:ins>
      <w:ins w:id="1006" w:author="Nate Bachmeier [AWS-SA]" w:date="2023-02-25T21:52:00Z">
        <w:r>
          <w:t xml:space="preserve">ognize </w:t>
        </w:r>
      </w:ins>
      <w:ins w:id="1007" w:author="Nate Bachmeier [AWS-SA]" w:date="2023-02-25T21:51:00Z">
        <w:r>
          <w:t xml:space="preserve">the </w:t>
        </w:r>
        <w:r w:rsidRPr="004E1BCD">
          <w:rPr>
            <w:i/>
            <w:iCs/>
            <w:rPrChange w:id="1008" w:author="Nate Bachmeier [AWS-SA]" w:date="2023-02-25T21:51:00Z">
              <w:rPr/>
            </w:rPrChange>
          </w:rPr>
          <w:t>pouring</w:t>
        </w:r>
        <w:r>
          <w:rPr>
            <w:i/>
            <w:iCs/>
          </w:rPr>
          <w:t>-</w:t>
        </w:r>
        <w:r w:rsidRPr="004E1BCD">
          <w:rPr>
            <w:i/>
            <w:iCs/>
            <w:rPrChange w:id="1009" w:author="Nate Bachmeier [AWS-SA]" w:date="2023-02-25T21:51:00Z">
              <w:rPr/>
            </w:rPrChange>
          </w:rPr>
          <w:t>liquid</w:t>
        </w:r>
      </w:ins>
      <w:ins w:id="1010" w:author="Nate Bachmeier [AWS-SA]" w:date="2023-02-25T21:50:00Z">
        <w:r>
          <w:t xml:space="preserve"> </w:t>
        </w:r>
      </w:ins>
      <w:ins w:id="1011" w:author="Nate Bachmeier [AWS-SA]" w:date="2023-02-25T21:51:00Z">
        <w:r>
          <w:t xml:space="preserve">action. </w:t>
        </w:r>
      </w:ins>
      <w:ins w:id="1012" w:author="Nate Bachmeier [AWS-SA]" w:date="2023-02-25T21:52:00Z">
        <w:r>
          <w:t>Secondary computer vision</w:t>
        </w:r>
      </w:ins>
      <w:ins w:id="1013" w:author="Nate Bachmeier [AWS-SA]" w:date="2023-02-25T21:54:00Z">
        <w:r>
          <w:t xml:space="preserve"> (CV)</w:t>
        </w:r>
      </w:ins>
      <w:ins w:id="1014" w:author="Nate Bachmeier [AWS-SA]" w:date="2023-02-25T21:52:00Z">
        <w:r>
          <w:t xml:space="preserve"> systems can perform object detection to pred</w:t>
        </w:r>
      </w:ins>
      <w:ins w:id="1015" w:author="Nate Bachmeier [AWS-SA]" w:date="2023-02-25T21:53:00Z">
        <w:r>
          <w:t xml:space="preserve">ict beer versus milk. </w:t>
        </w:r>
      </w:ins>
      <w:ins w:id="1016" w:author="Nate Bachmeier [AWS-SA]" w:date="2023-02-25T21:54:00Z">
        <w:r>
          <w:t xml:space="preserve">A tertiary CV </w:t>
        </w:r>
      </w:ins>
      <w:ins w:id="1017" w:author="Nate Bachmeier [AWS-SA]" w:date="2023-02-25T21:57:00Z">
        <w:r>
          <w:t xml:space="preserve">source </w:t>
        </w:r>
      </w:ins>
      <w:ins w:id="1018" w:author="Nate Bachmeier [AWS-SA]" w:date="2023-02-25T21:54:00Z">
        <w:r>
          <w:t xml:space="preserve">could </w:t>
        </w:r>
      </w:ins>
      <w:ins w:id="1019" w:author="Nate Bachmeier [AWS-SA]" w:date="2023-02-25T21:57:00Z">
        <w:r>
          <w:t>utilize</w:t>
        </w:r>
      </w:ins>
      <w:ins w:id="1020" w:author="Nate Bachmeier [AWS-SA]" w:date="2023-02-25T21:55:00Z">
        <w:r>
          <w:t xml:space="preserve"> a thermal camera</w:t>
        </w:r>
      </w:ins>
      <w:ins w:id="1021" w:author="Nate Bachmeier [AWS-SA]" w:date="2023-02-25T21:56:00Z">
        <w:r>
          <w:t xml:space="preserve"> to</w:t>
        </w:r>
      </w:ins>
      <w:ins w:id="1022" w:author="Nate Bachmeier [AWS-SA]" w:date="2023-02-25T21:57:00Z">
        <w:r>
          <w:t xml:space="preserve"> support the derived action of </w:t>
        </w:r>
      </w:ins>
      <w:ins w:id="1023" w:author="Nate Bachmeier [AWS-SA]" w:date="2023-02-25T21:56:00Z">
        <w:r>
          <w:rPr>
            <w:i/>
            <w:iCs/>
          </w:rPr>
          <w:t>pouring hot milk</w:t>
        </w:r>
      </w:ins>
      <w:ins w:id="1024" w:author="Nate Bachmeier [AWS-SA]" w:date="2023-02-25T21:57:00Z">
        <w:r>
          <w:t>.</w:t>
        </w:r>
      </w:ins>
    </w:p>
    <w:p w14:paraId="448A11CB" w14:textId="62EAEA99" w:rsidR="0033517C" w:rsidRPr="004E1BCD" w:rsidRDefault="0033517C" w:rsidP="004E1BCD">
      <w:pPr>
        <w:pStyle w:val="Caption"/>
        <w:ind w:firstLine="0"/>
        <w:rPr>
          <w:ins w:id="1025" w:author="Nate Bachmeier [AWS-SA]" w:date="2023-02-25T21:36:00Z"/>
          <w:b/>
          <w:bCs/>
        </w:rPr>
        <w:pPrChange w:id="1026" w:author="Nate Bachmeier [AWS-SA]" w:date="2023-02-25T21:53:00Z">
          <w:pPr>
            <w:spacing w:after="160" w:line="259" w:lineRule="auto"/>
            <w:ind w:firstLine="0"/>
          </w:pPr>
        </w:pPrChange>
      </w:pPr>
      <w:ins w:id="1027" w:author="Nate Bachmeier [AWS-SA]" w:date="2023-02-25T21:36:00Z">
        <w:r w:rsidRPr="0033517C">
          <w:rPr>
            <w:b/>
            <w:bCs/>
            <w:rPrChange w:id="1028" w:author="Nate Bachmeier [AWS-SA]" w:date="2023-02-25T21:36:00Z">
              <w:rPr/>
            </w:rPrChange>
          </w:rPr>
          <w:t xml:space="preserve">Figure </w:t>
        </w:r>
        <w:r w:rsidRPr="0033517C">
          <w:rPr>
            <w:b/>
            <w:bCs/>
            <w:rPrChange w:id="1029" w:author="Nate Bachmeier [AWS-SA]" w:date="2023-02-25T21:36:00Z">
              <w:rPr/>
            </w:rPrChange>
          </w:rPr>
          <w:fldChar w:fldCharType="begin"/>
        </w:r>
        <w:r w:rsidRPr="0033517C">
          <w:rPr>
            <w:b/>
            <w:bCs/>
            <w:rPrChange w:id="1030" w:author="Nate Bachmeier [AWS-SA]" w:date="2023-02-25T21:36:00Z">
              <w:rPr/>
            </w:rPrChange>
          </w:rPr>
          <w:instrText xml:space="preserve"> SEQ Figure \* ARABIC </w:instrText>
        </w:r>
      </w:ins>
      <w:r w:rsidRPr="0033517C">
        <w:rPr>
          <w:b/>
          <w:bCs/>
          <w:rPrChange w:id="1031" w:author="Nate Bachmeier [AWS-SA]" w:date="2023-02-25T21:36:00Z">
            <w:rPr/>
          </w:rPrChange>
        </w:rPr>
        <w:fldChar w:fldCharType="separate"/>
      </w:r>
      <w:ins w:id="1032" w:author="Nate Bachmeier [AWS-SA]" w:date="2023-02-25T21:40:00Z">
        <w:r>
          <w:rPr>
            <w:b/>
            <w:bCs/>
            <w:noProof/>
          </w:rPr>
          <w:t>32</w:t>
        </w:r>
      </w:ins>
      <w:ins w:id="1033" w:author="Nate Bachmeier [AWS-SA]" w:date="2023-02-25T21:36:00Z">
        <w:r w:rsidRPr="0033517C">
          <w:rPr>
            <w:b/>
            <w:bCs/>
            <w:rPrChange w:id="1034" w:author="Nate Bachmeier [AWS-SA]" w:date="2023-02-25T21:36:00Z">
              <w:rPr/>
            </w:rPrChange>
          </w:rPr>
          <w:fldChar w:fldCharType="end"/>
        </w:r>
      </w:ins>
    </w:p>
    <w:p w14:paraId="5D1B034D" w14:textId="29875CA8" w:rsidR="0033517C" w:rsidRDefault="0033517C" w:rsidP="0033517C">
      <w:pPr>
        <w:pStyle w:val="Caption"/>
        <w:ind w:firstLine="0"/>
        <w:rPr>
          <w:ins w:id="1035" w:author="Nate Bachmeier [AWS-SA]" w:date="2023-02-25T21:40:00Z"/>
        </w:rPr>
      </w:pPr>
      <w:ins w:id="1036" w:author="Nate Bachmeier [AWS-SA]" w:date="2023-02-25T21:36:00Z">
        <w:r w:rsidRPr="0033517C">
          <w:rPr>
            <w:i/>
            <w:iCs w:val="0"/>
            <w:rPrChange w:id="1037" w:author="Nate Bachmeier [AWS-SA]" w:date="2023-02-25T21:36:00Z">
              <w:rPr>
                <w:b/>
                <w:bCs/>
                <w:i/>
                <w:iCs w:val="0"/>
              </w:rPr>
            </w:rPrChange>
          </w:rPr>
          <w:t>P</w:t>
        </w:r>
        <w:r>
          <w:rPr>
            <w:i/>
            <w:iCs w:val="0"/>
          </w:rPr>
          <w:t>ouring beer (</w:t>
        </w:r>
        <w:r w:rsidRPr="0033517C">
          <w:rPr>
            <w:i/>
            <w:iCs w:val="0"/>
          </w:rPr>
          <w:t>-5HJWCQ02Ds</w:t>
        </w:r>
        <w:r>
          <w:rPr>
            <w:i/>
            <w:iCs w:val="0"/>
          </w:rPr>
          <w:t>)</w:t>
        </w:r>
      </w:ins>
      <w:ins w:id="1038" w:author="Nate Bachmeier [AWS-SA]" w:date="2023-02-25T21:35:00Z">
        <w:r>
          <w:rPr>
            <w:noProof/>
          </w:rPr>
          <w:drawing>
            <wp:inline distT="0" distB="0" distL="0" distR="0" wp14:anchorId="79353072" wp14:editId="76A57118">
              <wp:extent cx="5935980" cy="1464310"/>
              <wp:effectExtent l="0" t="0" r="762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ins>
      <w:ins w:id="1039" w:author="Nate Bachmeier [AWS-SA]" w:date="2023-02-25T21:29:00Z">
        <w:r>
          <w:t xml:space="preserve"> </w:t>
        </w:r>
      </w:ins>
    </w:p>
    <w:p w14:paraId="4FEA93FB" w14:textId="45D55484" w:rsidR="0033517C" w:rsidRPr="0033517C" w:rsidRDefault="0033517C" w:rsidP="0033517C">
      <w:pPr>
        <w:pStyle w:val="Caption"/>
        <w:ind w:firstLine="0"/>
        <w:rPr>
          <w:ins w:id="1040" w:author="Nate Bachmeier [AWS-SA]" w:date="2023-02-25T21:40:00Z"/>
          <w:b/>
          <w:bCs/>
        </w:rPr>
        <w:pPrChange w:id="1041" w:author="Nate Bachmeier [AWS-SA]" w:date="2023-02-25T21:41:00Z">
          <w:pPr>
            <w:spacing w:after="160" w:line="259" w:lineRule="auto"/>
            <w:ind w:firstLine="0"/>
          </w:pPr>
        </w:pPrChange>
      </w:pPr>
      <w:ins w:id="1042" w:author="Nate Bachmeier [AWS-SA]" w:date="2023-02-25T21:40:00Z">
        <w:r w:rsidRPr="0033517C">
          <w:rPr>
            <w:b/>
            <w:bCs/>
            <w:rPrChange w:id="1043" w:author="Nate Bachmeier [AWS-SA]" w:date="2023-02-25T21:40:00Z">
              <w:rPr/>
            </w:rPrChange>
          </w:rPr>
          <w:t xml:space="preserve">Figure </w:t>
        </w:r>
        <w:r w:rsidRPr="0033517C">
          <w:rPr>
            <w:b/>
            <w:bCs/>
            <w:rPrChange w:id="1044" w:author="Nate Bachmeier [AWS-SA]" w:date="2023-02-25T21:40:00Z">
              <w:rPr/>
            </w:rPrChange>
          </w:rPr>
          <w:fldChar w:fldCharType="begin"/>
        </w:r>
        <w:r w:rsidRPr="0033517C">
          <w:rPr>
            <w:b/>
            <w:bCs/>
            <w:rPrChange w:id="1045" w:author="Nate Bachmeier [AWS-SA]" w:date="2023-02-25T21:40:00Z">
              <w:rPr/>
            </w:rPrChange>
          </w:rPr>
          <w:instrText xml:space="preserve"> SEQ Figure \* ARABIC </w:instrText>
        </w:r>
      </w:ins>
      <w:r w:rsidRPr="0033517C">
        <w:rPr>
          <w:b/>
          <w:bCs/>
          <w:rPrChange w:id="1046" w:author="Nate Bachmeier [AWS-SA]" w:date="2023-02-25T21:40:00Z">
            <w:rPr/>
          </w:rPrChange>
        </w:rPr>
        <w:fldChar w:fldCharType="separate"/>
      </w:r>
      <w:ins w:id="1047" w:author="Nate Bachmeier [AWS-SA]" w:date="2023-02-25T21:40:00Z">
        <w:r w:rsidRPr="0033517C">
          <w:rPr>
            <w:b/>
            <w:bCs/>
            <w:noProof/>
            <w:rPrChange w:id="1048" w:author="Nate Bachmeier [AWS-SA]" w:date="2023-02-25T21:40:00Z">
              <w:rPr>
                <w:noProof/>
              </w:rPr>
            </w:rPrChange>
          </w:rPr>
          <w:t>33</w:t>
        </w:r>
        <w:r w:rsidRPr="0033517C">
          <w:rPr>
            <w:b/>
            <w:bCs/>
            <w:rPrChange w:id="1049" w:author="Nate Bachmeier [AWS-SA]" w:date="2023-02-25T21:40:00Z">
              <w:rPr/>
            </w:rPrChange>
          </w:rPr>
          <w:fldChar w:fldCharType="end"/>
        </w:r>
      </w:ins>
    </w:p>
    <w:p w14:paraId="337B0891" w14:textId="69917A0C" w:rsidR="0033517C" w:rsidRDefault="0033517C" w:rsidP="0033517C">
      <w:pPr>
        <w:pStyle w:val="Caption"/>
        <w:ind w:firstLine="0"/>
        <w:rPr>
          <w:ins w:id="1050" w:author="Nate Bachmeier [AWS-SA]" w:date="2023-02-25T21:41:00Z"/>
          <w:i/>
          <w:iCs w:val="0"/>
        </w:rPr>
      </w:pPr>
      <w:ins w:id="1051" w:author="Nate Bachmeier [AWS-SA]" w:date="2023-02-25T21:40:00Z">
        <w:r>
          <w:rPr>
            <w:i/>
            <w:iCs w:val="0"/>
          </w:rPr>
          <w:t>Pouring milk (</w:t>
        </w:r>
      </w:ins>
      <w:ins w:id="1052" w:author="Nate Bachmeier [AWS-SA]" w:date="2023-02-25T21:46:00Z">
        <w:r w:rsidR="001941A4" w:rsidRPr="001941A4">
          <w:rPr>
            <w:i/>
            <w:iCs w:val="0"/>
          </w:rPr>
          <w:t>KRNkMLe-j6M</w:t>
        </w:r>
      </w:ins>
      <w:ins w:id="1053" w:author="Nate Bachmeier [AWS-SA]" w:date="2023-02-25T21:40:00Z">
        <w:r>
          <w:rPr>
            <w:i/>
            <w:iCs w:val="0"/>
          </w:rPr>
          <w:t>)</w:t>
        </w:r>
      </w:ins>
    </w:p>
    <w:p w14:paraId="4C9C72F5" w14:textId="734552D4" w:rsidR="0033517C" w:rsidRPr="0033517C" w:rsidRDefault="0033517C" w:rsidP="0033517C">
      <w:pPr>
        <w:ind w:firstLine="0"/>
        <w:rPr>
          <w:ins w:id="1054" w:author="Nate Bachmeier [AWS-SA]" w:date="2023-02-25T21:16:00Z"/>
          <w:rPrChange w:id="1055" w:author="Nate Bachmeier [AWS-SA]" w:date="2023-02-25T21:41:00Z">
            <w:rPr>
              <w:ins w:id="1056" w:author="Nate Bachmeier [AWS-SA]" w:date="2023-02-25T21:16:00Z"/>
              <w:i/>
            </w:rPr>
          </w:rPrChange>
        </w:rPr>
        <w:pPrChange w:id="1057" w:author="Nate Bachmeier [AWS-SA]" w:date="2023-02-25T21:41:00Z">
          <w:pPr/>
        </w:pPrChange>
      </w:pPr>
      <w:ins w:id="1058" w:author="Nate Bachmeier [AWS-SA]" w:date="2023-02-25T21:46:00Z">
        <w:r w:rsidRPr="0033517C">
          <w:drawing>
            <wp:inline distT="0" distB="0" distL="0" distR="0" wp14:anchorId="458774D8" wp14:editId="17C9B17A">
              <wp:extent cx="5943600" cy="2473325"/>
              <wp:effectExtent l="0" t="0" r="0" b="3175"/>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58"/>
                      <a:stretch>
                        <a:fillRect/>
                      </a:stretch>
                    </pic:blipFill>
                    <pic:spPr>
                      <a:xfrm>
                        <a:off x="0" y="0"/>
                        <a:ext cx="5943600" cy="2473325"/>
                      </a:xfrm>
                      <a:prstGeom prst="rect">
                        <a:avLst/>
                      </a:prstGeom>
                    </pic:spPr>
                  </pic:pic>
                </a:graphicData>
              </a:graphic>
            </wp:inline>
          </w:drawing>
        </w:r>
      </w:ins>
    </w:p>
    <w:p w14:paraId="0873DBFF" w14:textId="77777777" w:rsidR="0033517C" w:rsidRDefault="0033517C" w:rsidP="0033517C">
      <w:pPr>
        <w:pStyle w:val="Heading3"/>
        <w:ind w:firstLine="0"/>
        <w:rPr>
          <w:ins w:id="1059" w:author="Nate Bachmeier [AWS-SA]" w:date="2023-02-25T21:16:00Z"/>
        </w:rPr>
      </w:pPr>
      <w:ins w:id="1060" w:author="Nate Bachmeier [AWS-SA]" w:date="2023-02-25T21:16:00Z">
        <w:r>
          <w:t xml:space="preserve">RQ2 </w:t>
        </w:r>
      </w:ins>
    </w:p>
    <w:p w14:paraId="5FCB8CBE" w14:textId="77777777" w:rsidR="0033517C" w:rsidRPr="00462221" w:rsidRDefault="0033517C" w:rsidP="0033517C">
      <w:pPr>
        <w:rPr>
          <w:ins w:id="1061" w:author="Nate Bachmeier [AWS-SA]" w:date="2023-02-25T21:16:00Z"/>
          <w:i/>
          <w:iCs/>
        </w:rPr>
      </w:pPr>
      <w:ins w:id="1062" w:author="Nate Bachmeier [AWS-SA]" w:date="2023-02-25T21:16:00Z">
        <w:r w:rsidRPr="00462221">
          <w:rPr>
            <w:i/>
            <w:iCs/>
          </w:rPr>
          <w:t xml:space="preserve">What is the </w:t>
        </w:r>
        <w:r>
          <w:rPr>
            <w:i/>
            <w:iCs/>
          </w:rPr>
          <w:t xml:space="preserve">efficiency </w:t>
        </w:r>
        <w:r w:rsidRPr="00462221">
          <w:rPr>
            <w:i/>
            <w:iCs/>
          </w:rPr>
          <w:t>of autonomous assistants for classifying behaviors of elderly and special needs patients for care organizations?</w:t>
        </w:r>
      </w:ins>
    </w:p>
    <w:p w14:paraId="4A026C8E" w14:textId="77777777" w:rsidR="0033517C" w:rsidRPr="0033517C" w:rsidRDefault="0033517C" w:rsidP="0033517C">
      <w:pPr>
        <w:rPr>
          <w:ins w:id="1063" w:author="Nate Bachmeier [AWS-SA]" w:date="2023-02-11T15:30:00Z"/>
        </w:rPr>
        <w:pPrChange w:id="1064" w:author="Nate Bachmeier [AWS-SA]" w:date="2023-02-25T21:16:00Z">
          <w:pPr>
            <w:contextualSpacing/>
          </w:pPr>
        </w:pPrChange>
      </w:pPr>
    </w:p>
    <w:p w14:paraId="5395B7D3" w14:textId="77777777" w:rsidR="006514D0" w:rsidRDefault="006514D0">
      <w:pPr>
        <w:ind w:firstLine="0"/>
        <w:contextualSpacing/>
        <w:rPr>
          <w:ins w:id="1065" w:author="Nate Bachmeier [AWS-SA]" w:date="2023-02-11T15:30:00Z"/>
        </w:rPr>
        <w:pPrChange w:id="1066" w:author="Nate Bachmeier [AWS-SA]" w:date="2023-02-11T15:30:00Z">
          <w:pPr>
            <w:contextualSpacing/>
          </w:pPr>
        </w:pPrChange>
      </w:pPr>
      <w:ins w:id="1067" w:author="Nate Bachmeier [AWS-SA]" w:date="2023-02-11T15:30:00Z">
        <w:r>
          <w:t xml:space="preserve">Checklist: </w:t>
        </w:r>
      </w:ins>
    </w:p>
    <w:p w14:paraId="31B9FFC8" w14:textId="77777777" w:rsidR="006514D0" w:rsidRDefault="00000000">
      <w:pPr>
        <w:ind w:left="720" w:firstLine="0"/>
        <w:rPr>
          <w:ins w:id="1068" w:author="Nate Bachmeier [AWS-SA]" w:date="2023-02-11T15:30:00Z"/>
        </w:rPr>
        <w:pPrChange w:id="1069" w:author="Nate Bachmeier [AWS-SA]" w:date="2023-02-11T15:30:00Z">
          <w:pPr>
            <w:ind w:left="720"/>
          </w:pPr>
        </w:pPrChange>
      </w:pPr>
      <w:customXmlInsRangeStart w:id="1070" w:author="Nate Bachmeier [AWS-SA]" w:date="2023-02-11T15:30:00Z"/>
      <w:sdt>
        <w:sdtPr>
          <w:id w:val="-302465913"/>
          <w14:checkbox>
            <w14:checked w14:val="0"/>
            <w14:checkedState w14:val="2612" w14:font="MS Gothic"/>
            <w14:uncheckedState w14:val="2610" w14:font="MS Gothic"/>
          </w14:checkbox>
        </w:sdtPr>
        <w:sdtContent>
          <w:customXmlInsRangeEnd w:id="1070"/>
          <w:ins w:id="1071" w:author="Nate Bachmeier [AWS-SA]" w:date="2023-02-11T15:30:00Z">
            <w:r w:rsidR="006514D0">
              <w:rPr>
                <w:rFonts w:ascii="Segoe UI Symbol" w:hAnsi="Segoe UI Symbol" w:cs="Segoe UI Symbol"/>
              </w:rPr>
              <w:t>☐</w:t>
            </w:r>
          </w:ins>
          <w:customXmlInsRangeStart w:id="1072" w:author="Nate Bachmeier [AWS-SA]" w:date="2023-02-11T15:30:00Z"/>
        </w:sdtContent>
      </w:sdt>
      <w:customXmlInsRangeEnd w:id="1072"/>
      <w:ins w:id="1073" w:author="Nate Bachmeier [AWS-SA]" w:date="2023-02-11T15:30:00Z">
        <w:r w:rsidR="006514D0">
          <w:t xml:space="preserve"> Organize the discussion around each research question and (when appropriate) hypothesis individually. Support all the conclusions with one or more findings from the study. </w:t>
        </w:r>
      </w:ins>
    </w:p>
    <w:p w14:paraId="4796653C" w14:textId="77777777" w:rsidR="006514D0" w:rsidRDefault="00000000">
      <w:pPr>
        <w:rPr>
          <w:ins w:id="1074" w:author="Nate Bachmeier [AWS-SA]" w:date="2023-02-11T15:30:00Z"/>
        </w:rPr>
        <w:pPrChange w:id="1075" w:author="Nate Bachmeier [AWS-SA]" w:date="2023-02-11T15:30:00Z">
          <w:pPr>
            <w:ind w:left="720"/>
          </w:pPr>
        </w:pPrChange>
      </w:pPr>
      <w:customXmlInsRangeStart w:id="1076" w:author="Nate Bachmeier [AWS-SA]" w:date="2023-02-11T15:30:00Z"/>
      <w:sdt>
        <w:sdtPr>
          <w:id w:val="198058135"/>
          <w14:checkbox>
            <w14:checked w14:val="0"/>
            <w14:checkedState w14:val="2612" w14:font="MS Gothic"/>
            <w14:uncheckedState w14:val="2610" w14:font="MS Gothic"/>
          </w14:checkbox>
        </w:sdtPr>
        <w:sdtContent>
          <w:customXmlInsRangeEnd w:id="1076"/>
          <w:ins w:id="1077" w:author="Nate Bachmeier [AWS-SA]" w:date="2023-02-11T15:30:00Z">
            <w:r w:rsidR="006514D0">
              <w:rPr>
                <w:rFonts w:ascii="Segoe UI Symbol" w:hAnsi="Segoe UI Symbol" w:cs="Segoe UI Symbol"/>
              </w:rPr>
              <w:t>☐</w:t>
            </w:r>
          </w:ins>
          <w:customXmlInsRangeStart w:id="1078" w:author="Nate Bachmeier [AWS-SA]" w:date="2023-02-11T15:30:00Z"/>
        </w:sdtContent>
      </w:sdt>
      <w:customXmlInsRangeEnd w:id="1078"/>
      <w:ins w:id="1079" w:author="Nate Bachmeier [AWS-SA]" w:date="2023-02-11T15:30:00Z">
        <w:r w:rsidR="006514D0">
          <w:t xml:space="preserve"> Discuss any factors that might have influenced the interpretation of the results. </w:t>
        </w:r>
      </w:ins>
    </w:p>
    <w:p w14:paraId="6FB696DF" w14:textId="77777777" w:rsidR="006514D0" w:rsidRDefault="00000000">
      <w:pPr>
        <w:ind w:left="720" w:firstLine="0"/>
        <w:rPr>
          <w:ins w:id="1080" w:author="Nate Bachmeier [AWS-SA]" w:date="2023-02-11T15:30:00Z"/>
        </w:rPr>
        <w:pPrChange w:id="1081" w:author="Nate Bachmeier [AWS-SA]" w:date="2023-02-11T15:30:00Z">
          <w:pPr>
            <w:ind w:left="720"/>
          </w:pPr>
        </w:pPrChange>
      </w:pPr>
      <w:customXmlInsRangeStart w:id="1082" w:author="Nate Bachmeier [AWS-SA]" w:date="2023-02-11T15:30:00Z"/>
      <w:sdt>
        <w:sdtPr>
          <w:id w:val="-1976595998"/>
          <w14:checkbox>
            <w14:checked w14:val="0"/>
            <w14:checkedState w14:val="2612" w14:font="MS Gothic"/>
            <w14:uncheckedState w14:val="2610" w14:font="MS Gothic"/>
          </w14:checkbox>
        </w:sdtPr>
        <w:sdtContent>
          <w:customXmlInsRangeEnd w:id="1082"/>
          <w:ins w:id="1083" w:author="Nate Bachmeier [AWS-SA]" w:date="2023-02-11T15:30:00Z">
            <w:r w:rsidR="006514D0">
              <w:rPr>
                <w:rFonts w:ascii="Segoe UI Symbol" w:hAnsi="Segoe UI Symbol" w:cs="Segoe UI Symbol"/>
              </w:rPr>
              <w:t>☐</w:t>
            </w:r>
          </w:ins>
          <w:customXmlInsRangeStart w:id="1084" w:author="Nate Bachmeier [AWS-SA]" w:date="2023-02-11T15:30:00Z"/>
        </w:sdtContent>
      </w:sdt>
      <w:customXmlInsRangeEnd w:id="1084"/>
      <w:ins w:id="1085" w:author="Nate Bachmeier [AWS-SA]" w:date="2023-02-11T15:30:00Z">
        <w:r w:rsidR="006514D0">
          <w:t xml:space="preserve"> Present the results in the context of the study by describing the extent to which they address the study problem and purpose and contribute to the existing literature and framework described in Chapter 2. </w:t>
        </w:r>
      </w:ins>
    </w:p>
    <w:p w14:paraId="4AC6CE50" w14:textId="77777777" w:rsidR="006514D0" w:rsidRDefault="00000000">
      <w:pPr>
        <w:ind w:left="720" w:firstLine="0"/>
        <w:rPr>
          <w:ins w:id="1086" w:author="Nate Bachmeier [AWS-SA]" w:date="2023-02-11T15:30:00Z"/>
        </w:rPr>
        <w:pPrChange w:id="1087" w:author="Nate Bachmeier [AWS-SA]" w:date="2023-02-11T15:30:00Z">
          <w:pPr>
            <w:ind w:left="720"/>
          </w:pPr>
        </w:pPrChange>
      </w:pPr>
      <w:customXmlInsRangeStart w:id="1088" w:author="Nate Bachmeier [AWS-SA]" w:date="2023-02-11T15:30:00Z"/>
      <w:sdt>
        <w:sdtPr>
          <w:id w:val="-1239399808"/>
          <w14:checkbox>
            <w14:checked w14:val="0"/>
            <w14:checkedState w14:val="2612" w14:font="MS Gothic"/>
            <w14:uncheckedState w14:val="2610" w14:font="MS Gothic"/>
          </w14:checkbox>
        </w:sdtPr>
        <w:sdtContent>
          <w:customXmlInsRangeEnd w:id="1088"/>
          <w:ins w:id="1089" w:author="Nate Bachmeier [AWS-SA]" w:date="2023-02-11T15:30:00Z">
            <w:r w:rsidR="006514D0">
              <w:rPr>
                <w:rFonts w:ascii="MS Gothic" w:eastAsia="MS Gothic" w:hAnsi="MS Gothic" w:hint="eastAsia"/>
              </w:rPr>
              <w:t>☐</w:t>
            </w:r>
          </w:ins>
          <w:customXmlInsRangeStart w:id="1090" w:author="Nate Bachmeier [AWS-SA]" w:date="2023-02-11T15:30:00Z"/>
        </w:sdtContent>
      </w:sdt>
      <w:customXmlInsRangeEnd w:id="1090"/>
      <w:ins w:id="1091" w:author="Nate Bachmeier [AWS-SA]" w:date="2023-02-11T15:30:00Z">
        <w:r w:rsidR="006514D0">
          <w:t xml:space="preserve"> Describe the extent to which the results are consistent with existing research and theory and provide potential explanations for unexpected or divergent results. </w:t>
        </w:r>
      </w:ins>
    </w:p>
    <w:p w14:paraId="47E5C315" w14:textId="77777777" w:rsidR="006514D0" w:rsidRDefault="00000000">
      <w:pPr>
        <w:pStyle w:val="CommentText"/>
        <w:spacing w:line="480" w:lineRule="auto"/>
        <w:ind w:left="720" w:firstLine="0"/>
        <w:rPr>
          <w:ins w:id="1092" w:author="Nate Bachmeier [AWS-SA]" w:date="2023-02-11T15:30:00Z"/>
          <w:sz w:val="24"/>
          <w:szCs w:val="24"/>
        </w:rPr>
        <w:pPrChange w:id="1093" w:author="Nate Bachmeier [AWS-SA]" w:date="2023-02-11T15:30:00Z">
          <w:pPr>
            <w:pStyle w:val="CommentText"/>
            <w:spacing w:line="480" w:lineRule="auto"/>
            <w:ind w:left="720"/>
          </w:pPr>
        </w:pPrChange>
      </w:pPr>
      <w:customXmlInsRangeStart w:id="1094" w:author="Nate Bachmeier [AWS-SA]" w:date="2023-02-11T15:30:00Z"/>
      <w:sdt>
        <w:sdtPr>
          <w:id w:val="-439760785"/>
          <w14:checkbox>
            <w14:checked w14:val="0"/>
            <w14:checkedState w14:val="2612" w14:font="MS Gothic"/>
            <w14:uncheckedState w14:val="2610" w14:font="MS Gothic"/>
          </w14:checkbox>
        </w:sdtPr>
        <w:sdtContent>
          <w:customXmlInsRangeEnd w:id="1094"/>
          <w:ins w:id="1095" w:author="Nate Bachmeier [AWS-SA]" w:date="2023-02-11T15:30:00Z">
            <w:r w:rsidR="006514D0">
              <w:rPr>
                <w:rFonts w:ascii="MS Gothic" w:eastAsia="MS Gothic" w:hAnsi="MS Gothic" w:hint="eastAsia"/>
              </w:rPr>
              <w:t>☐</w:t>
            </w:r>
          </w:ins>
          <w:customXmlInsRangeStart w:id="1096" w:author="Nate Bachmeier [AWS-SA]" w:date="2023-02-11T15:30:00Z"/>
        </w:sdtContent>
      </w:sdt>
      <w:customXmlInsRangeEnd w:id="1096"/>
      <w:ins w:id="1097" w:author="Nate Bachmeier [AWS-SA]" w:date="2023-02-11T15:30:00Z">
        <w:r w:rsidR="006514D0">
          <w:rPr>
            <w:sz w:val="24"/>
            <w:szCs w:val="24"/>
          </w:rPr>
          <w:t xml:space="preserve"> Identify the most significant implications and consequences of the dissertation (whether positive and/or negative) to society/desired societal outcomes and distinguish probable from improbable implications. </w:t>
        </w:r>
      </w:ins>
    </w:p>
    <w:p w14:paraId="535FD021" w14:textId="77777777" w:rsidR="006514D0" w:rsidRDefault="006514D0">
      <w:pPr>
        <w:pStyle w:val="Heading2"/>
        <w:ind w:firstLine="0"/>
        <w:rPr>
          <w:ins w:id="1098" w:author="Nate Bachmeier [AWS-SA]" w:date="2023-02-11T15:30:00Z"/>
        </w:rPr>
        <w:pPrChange w:id="1099" w:author="Nate Bachmeier [AWS-SA]" w:date="2023-02-11T15:30:00Z">
          <w:pPr>
            <w:pStyle w:val="Heading2"/>
          </w:pPr>
        </w:pPrChange>
      </w:pPr>
      <w:bookmarkStart w:id="1100" w:name="_Toc222132559"/>
      <w:bookmarkStart w:id="1101" w:name="_Toc251424093"/>
      <w:bookmarkStart w:id="1102" w:name="_Toc464831679"/>
      <w:bookmarkStart w:id="1103" w:name="_Toc465328411"/>
      <w:bookmarkStart w:id="1104" w:name="_Toc51929243"/>
      <w:ins w:id="1105" w:author="Nate Bachmeier [AWS-SA]" w:date="2023-02-11T15:30:00Z">
        <w:r>
          <w:t>Recommendations</w:t>
        </w:r>
        <w:bookmarkEnd w:id="1100"/>
        <w:bookmarkEnd w:id="1101"/>
        <w:r>
          <w:t xml:space="preserve"> for </w:t>
        </w:r>
        <w:bookmarkEnd w:id="1102"/>
        <w:bookmarkEnd w:id="1103"/>
        <w:r>
          <w:t>Practice</w:t>
        </w:r>
        <w:bookmarkEnd w:id="1104"/>
      </w:ins>
    </w:p>
    <w:p w14:paraId="1DC06D83" w14:textId="77777777" w:rsidR="006514D0" w:rsidRDefault="006514D0" w:rsidP="006514D0">
      <w:pPr>
        <w:contextualSpacing/>
        <w:rPr>
          <w:ins w:id="1106" w:author="Nate Bachmeier [AWS-SA]" w:date="2023-02-11T15:30:00Z"/>
        </w:rPr>
      </w:pPr>
      <w:ins w:id="1107" w:author="Nate Bachmeier [AWS-SA]" w:date="2023-02-11T15:30:00Z">
        <w:r>
          <w:t xml:space="preserve">Begin writing here… </w:t>
        </w:r>
      </w:ins>
    </w:p>
    <w:p w14:paraId="7A36072A" w14:textId="77777777" w:rsidR="006514D0" w:rsidRDefault="006514D0" w:rsidP="006514D0">
      <w:pPr>
        <w:contextualSpacing/>
        <w:rPr>
          <w:ins w:id="1108" w:author="Nate Bachmeier [AWS-SA]" w:date="2023-02-11T15:30:00Z"/>
        </w:rPr>
      </w:pPr>
      <w:ins w:id="1109" w:author="Nate Bachmeier [AWS-SA]" w:date="2023-02-11T15:30:00Z">
        <w:r>
          <w:t xml:space="preserve">Checklist: </w:t>
        </w:r>
      </w:ins>
    </w:p>
    <w:p w14:paraId="05BDC887" w14:textId="77777777" w:rsidR="006514D0" w:rsidRDefault="00000000">
      <w:pPr>
        <w:ind w:left="720" w:firstLine="0"/>
        <w:rPr>
          <w:ins w:id="1110" w:author="Nate Bachmeier [AWS-SA]" w:date="2023-02-11T15:30:00Z"/>
        </w:rPr>
        <w:pPrChange w:id="1111" w:author="Nate Bachmeier [AWS-SA]" w:date="2023-02-11T15:30:00Z">
          <w:pPr>
            <w:ind w:left="720"/>
          </w:pPr>
        </w:pPrChange>
      </w:pPr>
      <w:customXmlInsRangeStart w:id="1112" w:author="Nate Bachmeier [AWS-SA]" w:date="2023-02-11T15:30:00Z"/>
      <w:sdt>
        <w:sdtPr>
          <w:id w:val="2107540292"/>
          <w14:checkbox>
            <w14:checked w14:val="0"/>
            <w14:checkedState w14:val="2612" w14:font="MS Gothic"/>
            <w14:uncheckedState w14:val="2610" w14:font="MS Gothic"/>
          </w14:checkbox>
        </w:sdtPr>
        <w:sdtContent>
          <w:customXmlInsRangeEnd w:id="1112"/>
          <w:ins w:id="1113" w:author="Nate Bachmeier [AWS-SA]" w:date="2023-02-11T15:30:00Z">
            <w:r w:rsidR="006514D0">
              <w:rPr>
                <w:rFonts w:ascii="Segoe UI Symbol" w:hAnsi="Segoe UI Symbol" w:cs="Segoe UI Symbol"/>
              </w:rPr>
              <w:t>☐</w:t>
            </w:r>
          </w:ins>
          <w:customXmlInsRangeStart w:id="1114" w:author="Nate Bachmeier [AWS-SA]" w:date="2023-02-11T15:30:00Z"/>
        </w:sdtContent>
      </w:sdt>
      <w:customXmlInsRangeEnd w:id="1114"/>
      <w:ins w:id="1115" w:author="Nate Bachmeier [AWS-SA]" w:date="2023-02-11T15:30:00Z">
        <w:r w:rsidR="006514D0">
          <w:t xml:space="preserve"> Discuss recommendations for how the findings of the study can be applied to practice and/or theory. Support all the recommendations with at least one finding from the study and frame them in the literature from Chapter 2. </w:t>
        </w:r>
      </w:ins>
    </w:p>
    <w:p w14:paraId="5CC296AB" w14:textId="77777777" w:rsidR="006514D0" w:rsidRDefault="00000000">
      <w:pPr>
        <w:rPr>
          <w:ins w:id="1116" w:author="Nate Bachmeier [AWS-SA]" w:date="2023-02-11T15:30:00Z"/>
        </w:rPr>
        <w:pPrChange w:id="1117" w:author="Nate Bachmeier [AWS-SA]" w:date="2023-02-11T15:30:00Z">
          <w:pPr>
            <w:ind w:left="720"/>
          </w:pPr>
        </w:pPrChange>
      </w:pPr>
      <w:customXmlInsRangeStart w:id="1118" w:author="Nate Bachmeier [AWS-SA]" w:date="2023-02-11T15:30:00Z"/>
      <w:sdt>
        <w:sdtPr>
          <w:id w:val="1208156396"/>
          <w14:checkbox>
            <w14:checked w14:val="0"/>
            <w14:checkedState w14:val="2612" w14:font="MS Gothic"/>
            <w14:uncheckedState w14:val="2610" w14:font="MS Gothic"/>
          </w14:checkbox>
        </w:sdtPr>
        <w:sdtContent>
          <w:customXmlInsRangeEnd w:id="1118"/>
          <w:ins w:id="1119" w:author="Nate Bachmeier [AWS-SA]" w:date="2023-02-11T15:30:00Z">
            <w:r w:rsidR="006514D0">
              <w:rPr>
                <w:rFonts w:ascii="Segoe UI Symbol" w:hAnsi="Segoe UI Symbol" w:cs="Segoe UI Symbol"/>
              </w:rPr>
              <w:t>☐</w:t>
            </w:r>
          </w:ins>
          <w:customXmlInsRangeStart w:id="1120" w:author="Nate Bachmeier [AWS-SA]" w:date="2023-02-11T15:30:00Z"/>
        </w:sdtContent>
      </w:sdt>
      <w:customXmlInsRangeEnd w:id="1120"/>
      <w:ins w:id="1121" w:author="Nate Bachmeier [AWS-SA]" w:date="2023-02-11T15:30:00Z">
        <w:r w:rsidR="006514D0">
          <w:t xml:space="preserve"> Do </w:t>
        </w:r>
        <w:r w:rsidR="006514D0">
          <w:rPr>
            <w:u w:val="single"/>
          </w:rPr>
          <w:t>not</w:t>
        </w:r>
        <w:r w:rsidR="006514D0">
          <w:t xml:space="preserve"> overstate the applicability of the findings.</w:t>
        </w:r>
      </w:ins>
    </w:p>
    <w:p w14:paraId="301AFDBB" w14:textId="77777777" w:rsidR="006514D0" w:rsidRDefault="006514D0">
      <w:pPr>
        <w:pStyle w:val="Heading2"/>
        <w:ind w:firstLine="0"/>
        <w:rPr>
          <w:ins w:id="1122" w:author="Nate Bachmeier [AWS-SA]" w:date="2023-02-11T15:30:00Z"/>
        </w:rPr>
        <w:pPrChange w:id="1123" w:author="Nate Bachmeier [AWS-SA]" w:date="2023-02-11T15:30:00Z">
          <w:pPr>
            <w:pStyle w:val="Heading2"/>
          </w:pPr>
        </w:pPrChange>
      </w:pPr>
      <w:bookmarkStart w:id="1124" w:name="_Toc464831680"/>
      <w:bookmarkStart w:id="1125" w:name="_Toc465328412"/>
      <w:bookmarkStart w:id="1126" w:name="_Toc51929244"/>
      <w:ins w:id="1127" w:author="Nate Bachmeier [AWS-SA]" w:date="2023-02-11T15:30:00Z">
        <w:r>
          <w:lastRenderedPageBreak/>
          <w:t>Recommendations for Future Research</w:t>
        </w:r>
        <w:bookmarkEnd w:id="1124"/>
        <w:bookmarkEnd w:id="1125"/>
        <w:bookmarkEnd w:id="1126"/>
        <w:r>
          <w:t xml:space="preserve"> </w:t>
        </w:r>
      </w:ins>
    </w:p>
    <w:p w14:paraId="1684C015" w14:textId="77777777" w:rsidR="006514D0" w:rsidRDefault="006514D0">
      <w:pPr>
        <w:suppressAutoHyphens/>
        <w:ind w:firstLine="0"/>
        <w:contextualSpacing/>
        <w:rPr>
          <w:ins w:id="1128" w:author="Nate Bachmeier [AWS-SA]" w:date="2023-02-11T15:30:00Z"/>
          <w:rFonts w:eastAsia="Times New Roman" w:cs="Times New Roman"/>
          <w:szCs w:val="24"/>
        </w:rPr>
        <w:pPrChange w:id="1129" w:author="Nate Bachmeier [AWS-SA]" w:date="2023-02-11T15:31:00Z">
          <w:pPr>
            <w:suppressAutoHyphens/>
            <w:contextualSpacing/>
          </w:pPr>
        </w:pPrChange>
      </w:pPr>
      <w:ins w:id="1130" w:author="Nate Bachmeier [AWS-SA]" w:date="2023-02-11T15:30:00Z">
        <w:r>
          <w:rPr>
            <w:rFonts w:eastAsia="Times New Roman" w:cs="Times New Roman"/>
            <w:szCs w:val="24"/>
          </w:rPr>
          <w:t>Begin writing here…</w:t>
        </w:r>
      </w:ins>
    </w:p>
    <w:p w14:paraId="7DC9B49A" w14:textId="77777777" w:rsidR="006514D0" w:rsidRDefault="006514D0">
      <w:pPr>
        <w:suppressAutoHyphens/>
        <w:ind w:firstLine="0"/>
        <w:contextualSpacing/>
        <w:rPr>
          <w:ins w:id="1131" w:author="Nate Bachmeier [AWS-SA]" w:date="2023-02-11T15:30:00Z"/>
          <w:rFonts w:eastAsia="Times New Roman" w:cs="Times New Roman"/>
          <w:szCs w:val="24"/>
        </w:rPr>
        <w:pPrChange w:id="1132" w:author="Nate Bachmeier [AWS-SA]" w:date="2023-02-11T15:31:00Z">
          <w:pPr>
            <w:suppressAutoHyphens/>
            <w:contextualSpacing/>
          </w:pPr>
        </w:pPrChange>
      </w:pPr>
      <w:ins w:id="1133" w:author="Nate Bachmeier [AWS-SA]" w:date="2023-02-11T15:30:00Z">
        <w:r>
          <w:rPr>
            <w:rFonts w:eastAsia="Times New Roman" w:cs="Times New Roman"/>
            <w:szCs w:val="24"/>
          </w:rPr>
          <w:t xml:space="preserve">Checklist: </w:t>
        </w:r>
      </w:ins>
    </w:p>
    <w:p w14:paraId="3E226305" w14:textId="77777777" w:rsidR="006514D0" w:rsidRDefault="00000000">
      <w:pPr>
        <w:ind w:left="720" w:firstLine="0"/>
        <w:rPr>
          <w:ins w:id="1134" w:author="Nate Bachmeier [AWS-SA]" w:date="2023-02-11T15:30:00Z"/>
          <w:rFonts w:eastAsia="Times New Roman" w:cs="Times New Roman"/>
          <w:szCs w:val="24"/>
        </w:rPr>
        <w:pPrChange w:id="1135" w:author="Nate Bachmeier [AWS-SA]" w:date="2023-02-11T15:31:00Z">
          <w:pPr>
            <w:ind w:left="720"/>
          </w:pPr>
        </w:pPrChange>
      </w:pPr>
      <w:customXmlInsRangeStart w:id="1136" w:author="Nate Bachmeier [AWS-SA]" w:date="2023-02-11T15:30:00Z"/>
      <w:sdt>
        <w:sdtPr>
          <w:id w:val="388925439"/>
          <w14:checkbox>
            <w14:checked w14:val="0"/>
            <w14:checkedState w14:val="2612" w14:font="MS Gothic"/>
            <w14:uncheckedState w14:val="2610" w14:font="MS Gothic"/>
          </w14:checkbox>
        </w:sdtPr>
        <w:sdtContent>
          <w:customXmlInsRangeEnd w:id="1136"/>
          <w:ins w:id="1137" w:author="Nate Bachmeier [AWS-SA]" w:date="2023-02-11T15:30:00Z">
            <w:r w:rsidR="006514D0">
              <w:rPr>
                <w:rFonts w:ascii="Segoe UI Symbol" w:hAnsi="Segoe UI Symbol" w:cs="Segoe UI Symbol"/>
              </w:rPr>
              <w:t>☐</w:t>
            </w:r>
          </w:ins>
          <w:customXmlInsRangeStart w:id="1138" w:author="Nate Bachmeier [AWS-SA]" w:date="2023-02-11T15:30:00Z"/>
        </w:sdtContent>
      </w:sdt>
      <w:customXmlInsRangeEnd w:id="1138"/>
      <w:ins w:id="1139" w:author="Nate Bachmeier [AWS-SA]" w:date="2023-02-11T15:30:00Z">
        <w:r w:rsidR="006514D0">
          <w:t xml:space="preserve"> </w:t>
        </w:r>
        <w:r w:rsidR="006514D0">
          <w:rPr>
            <w:rFonts w:eastAsia="Times New Roman" w:cs="Times New Roman"/>
            <w:szCs w:val="24"/>
          </w:rPr>
          <w:t>Based on the framework, findings, and implications, explain what future researchers might do to learn from and build upon this study. Justify these explanations.</w:t>
        </w:r>
      </w:ins>
    </w:p>
    <w:p w14:paraId="483D8005" w14:textId="77777777" w:rsidR="006514D0" w:rsidRDefault="00000000">
      <w:pPr>
        <w:ind w:left="720" w:firstLine="0"/>
        <w:rPr>
          <w:ins w:id="1140" w:author="Nate Bachmeier [AWS-SA]" w:date="2023-02-11T15:30:00Z"/>
          <w:rFonts w:eastAsia="Times New Roman" w:cs="Times New Roman"/>
          <w:szCs w:val="24"/>
        </w:rPr>
        <w:pPrChange w:id="1141" w:author="Nate Bachmeier [AWS-SA]" w:date="2023-02-11T15:31:00Z">
          <w:pPr>
            <w:ind w:left="720"/>
          </w:pPr>
        </w:pPrChange>
      </w:pPr>
      <w:customXmlInsRangeStart w:id="1142" w:author="Nate Bachmeier [AWS-SA]" w:date="2023-02-11T15:30:00Z"/>
      <w:sdt>
        <w:sdtPr>
          <w:rPr>
            <w:rFonts w:eastAsia="Times New Roman" w:cs="Times New Roman"/>
            <w:szCs w:val="24"/>
          </w:rPr>
          <w:id w:val="-1019383486"/>
          <w14:checkbox>
            <w14:checked w14:val="0"/>
            <w14:checkedState w14:val="2612" w14:font="MS Gothic"/>
            <w14:uncheckedState w14:val="2610" w14:font="MS Gothic"/>
          </w14:checkbox>
        </w:sdtPr>
        <w:sdtContent>
          <w:customXmlInsRangeEnd w:id="1142"/>
          <w:ins w:id="1143" w:author="Nate Bachmeier [AWS-SA]" w:date="2023-02-11T15:30:00Z">
            <w:r w:rsidR="006514D0">
              <w:rPr>
                <w:rFonts w:ascii="Segoe UI Symbol" w:eastAsia="Times New Roman" w:hAnsi="Segoe UI Symbol" w:cs="Segoe UI Symbol"/>
                <w:szCs w:val="24"/>
              </w:rPr>
              <w:t>☐</w:t>
            </w:r>
          </w:ins>
          <w:customXmlInsRangeStart w:id="1144" w:author="Nate Bachmeier [AWS-SA]" w:date="2023-02-11T15:30:00Z"/>
        </w:sdtContent>
      </w:sdt>
      <w:customXmlInsRangeEnd w:id="1144"/>
      <w:ins w:id="1145" w:author="Nate Bachmeier [AWS-SA]" w:date="2023-02-11T15:30:00Z">
        <w:r w:rsidR="006514D0">
          <w:rPr>
            <w:rFonts w:eastAsia="Times New Roman" w:cs="Times New Roman"/>
            <w:szCs w:val="24"/>
          </w:rPr>
          <w:t xml:space="preserve"> Discuss how future researchers can improve upon this study, given its limitations. </w:t>
        </w:r>
      </w:ins>
    </w:p>
    <w:p w14:paraId="7A652B69" w14:textId="77777777" w:rsidR="006514D0" w:rsidRDefault="00000000">
      <w:pPr>
        <w:rPr>
          <w:ins w:id="1146" w:author="Nate Bachmeier [AWS-SA]" w:date="2023-02-11T15:30:00Z"/>
        </w:rPr>
        <w:pPrChange w:id="1147" w:author="Nate Bachmeier [AWS-SA]" w:date="2023-02-11T15:31:00Z">
          <w:pPr>
            <w:ind w:left="720"/>
          </w:pPr>
        </w:pPrChange>
      </w:pPr>
      <w:customXmlInsRangeStart w:id="1148" w:author="Nate Bachmeier [AWS-SA]" w:date="2023-02-11T15:30:00Z"/>
      <w:sdt>
        <w:sdtPr>
          <w:rPr>
            <w:rFonts w:eastAsia="Times New Roman" w:cs="Times New Roman"/>
            <w:szCs w:val="24"/>
          </w:rPr>
          <w:id w:val="65546728"/>
          <w14:checkbox>
            <w14:checked w14:val="0"/>
            <w14:checkedState w14:val="2612" w14:font="MS Gothic"/>
            <w14:uncheckedState w14:val="2610" w14:font="MS Gothic"/>
          </w14:checkbox>
        </w:sdtPr>
        <w:sdtContent>
          <w:customXmlInsRangeEnd w:id="1148"/>
          <w:ins w:id="1149" w:author="Nate Bachmeier [AWS-SA]" w:date="2023-02-11T15:30:00Z">
            <w:r w:rsidR="006514D0">
              <w:rPr>
                <w:rFonts w:ascii="Segoe UI Symbol" w:eastAsia="Times New Roman" w:hAnsi="Segoe UI Symbol" w:cs="Segoe UI Symbol"/>
                <w:szCs w:val="24"/>
              </w:rPr>
              <w:t>☐</w:t>
            </w:r>
          </w:ins>
          <w:customXmlInsRangeStart w:id="1150" w:author="Nate Bachmeier [AWS-SA]" w:date="2023-02-11T15:30:00Z"/>
        </w:sdtContent>
      </w:sdt>
      <w:customXmlInsRangeEnd w:id="1150"/>
      <w:ins w:id="1151" w:author="Nate Bachmeier [AWS-SA]" w:date="2023-02-11T15:30:00Z">
        <w:r w:rsidR="006514D0">
          <w:rPr>
            <w:rFonts w:eastAsia="Times New Roman" w:cs="Times New Roman"/>
            <w:szCs w:val="24"/>
          </w:rPr>
          <w:t xml:space="preserve"> Explain what the next logical step is in this line of research. </w:t>
        </w:r>
      </w:ins>
    </w:p>
    <w:p w14:paraId="163F550E" w14:textId="77777777" w:rsidR="006514D0" w:rsidRDefault="006514D0">
      <w:pPr>
        <w:pStyle w:val="Heading2"/>
        <w:ind w:firstLine="0"/>
        <w:rPr>
          <w:ins w:id="1152" w:author="Nate Bachmeier [AWS-SA]" w:date="2023-02-11T15:30:00Z"/>
        </w:rPr>
        <w:pPrChange w:id="1153" w:author="Nate Bachmeier [AWS-SA]" w:date="2023-02-11T15:31:00Z">
          <w:pPr>
            <w:pStyle w:val="Heading2"/>
          </w:pPr>
        </w:pPrChange>
      </w:pPr>
      <w:bookmarkStart w:id="1154" w:name="_Toc222132560"/>
      <w:bookmarkStart w:id="1155" w:name="_Toc251424094"/>
      <w:bookmarkStart w:id="1156" w:name="_Toc464831681"/>
      <w:bookmarkStart w:id="1157" w:name="_Toc465328413"/>
      <w:bookmarkStart w:id="1158" w:name="_Toc51929245"/>
      <w:ins w:id="1159" w:author="Nate Bachmeier [AWS-SA]" w:date="2023-02-11T15:30:00Z">
        <w:r>
          <w:t>Conclusions</w:t>
        </w:r>
        <w:bookmarkEnd w:id="1154"/>
        <w:bookmarkEnd w:id="1155"/>
        <w:bookmarkEnd w:id="1156"/>
        <w:bookmarkEnd w:id="1157"/>
        <w:bookmarkEnd w:id="1158"/>
      </w:ins>
    </w:p>
    <w:p w14:paraId="16AEC1F2" w14:textId="0912C6D6" w:rsidR="006514D0" w:rsidRDefault="006514D0">
      <w:pPr>
        <w:ind w:firstLine="0"/>
        <w:rPr>
          <w:ins w:id="1160" w:author="Nate Bachmeier [AWS-SA]" w:date="2023-02-11T15:30:00Z"/>
        </w:rPr>
        <w:pPrChange w:id="1161" w:author="Nate Bachmeier [AWS-SA]" w:date="2023-02-11T15:31:00Z">
          <w:pPr/>
        </w:pPrChange>
      </w:pPr>
      <w:ins w:id="1162" w:author="Nate Bachmeier [AWS-SA]" w:date="2023-02-11T15:30:00Z">
        <w:r>
          <w:t>Begin writing here…</w:t>
        </w:r>
      </w:ins>
    </w:p>
    <w:p w14:paraId="49531BCF" w14:textId="77777777" w:rsidR="006514D0" w:rsidRDefault="006514D0">
      <w:pPr>
        <w:ind w:firstLine="0"/>
        <w:rPr>
          <w:ins w:id="1163" w:author="Nate Bachmeier [AWS-SA]" w:date="2023-02-11T15:30:00Z"/>
        </w:rPr>
        <w:pPrChange w:id="1164" w:author="Nate Bachmeier [AWS-SA]" w:date="2023-02-11T15:31:00Z">
          <w:pPr/>
        </w:pPrChange>
      </w:pPr>
      <w:ins w:id="1165" w:author="Nate Bachmeier [AWS-SA]" w:date="2023-02-11T15:30:00Z">
        <w:r>
          <w:t xml:space="preserve">Checklist: </w:t>
        </w:r>
      </w:ins>
    </w:p>
    <w:p w14:paraId="145EA533" w14:textId="77777777" w:rsidR="006514D0" w:rsidRDefault="00000000">
      <w:pPr>
        <w:ind w:left="720" w:firstLine="0"/>
        <w:rPr>
          <w:ins w:id="1166" w:author="Nate Bachmeier [AWS-SA]" w:date="2023-02-11T15:30:00Z"/>
          <w:rFonts w:cs="Times New Roman"/>
          <w:szCs w:val="24"/>
        </w:rPr>
        <w:pPrChange w:id="1167" w:author="Nate Bachmeier [AWS-SA]" w:date="2023-02-11T15:31:00Z">
          <w:pPr>
            <w:ind w:left="720"/>
          </w:pPr>
        </w:pPrChange>
      </w:pPr>
      <w:customXmlInsRangeStart w:id="1168" w:author="Nate Bachmeier [AWS-SA]" w:date="2023-02-11T15:30:00Z"/>
      <w:sdt>
        <w:sdtPr>
          <w:rPr>
            <w:rFonts w:cs="Times New Roman"/>
            <w:szCs w:val="24"/>
          </w:rPr>
          <w:id w:val="-545214972"/>
          <w14:checkbox>
            <w14:checked w14:val="0"/>
            <w14:checkedState w14:val="2612" w14:font="MS Gothic"/>
            <w14:uncheckedState w14:val="2610" w14:font="MS Gothic"/>
          </w14:checkbox>
        </w:sdtPr>
        <w:sdtContent>
          <w:customXmlInsRangeEnd w:id="1168"/>
          <w:ins w:id="1169" w:author="Nate Bachmeier [AWS-SA]" w:date="2023-02-11T15:30:00Z">
            <w:r w:rsidR="006514D0">
              <w:rPr>
                <w:rFonts w:ascii="Segoe UI Symbol" w:hAnsi="Segoe UI Symbol" w:cs="Segoe UI Symbol"/>
                <w:szCs w:val="24"/>
              </w:rPr>
              <w:t>☐</w:t>
            </w:r>
          </w:ins>
          <w:customXmlInsRangeStart w:id="1170" w:author="Nate Bachmeier [AWS-SA]" w:date="2023-02-11T15:30:00Z"/>
        </w:sdtContent>
      </w:sdt>
      <w:customXmlInsRangeEnd w:id="1170"/>
      <w:ins w:id="1171" w:author="Nate Bachmeier [AWS-SA]" w:date="2023-02-11T15:30:00Z">
        <w:r w:rsidR="006514D0">
          <w:rPr>
            <w:rFonts w:cs="Times New Roman"/>
            <w:szCs w:val="24"/>
          </w:rPr>
          <w:t xml:space="preserve"> Provide a strong, concise conclusion to include a summary of the study, the problem addressed, and the importance of the study. </w:t>
        </w:r>
      </w:ins>
    </w:p>
    <w:p w14:paraId="0DF45692" w14:textId="77777777" w:rsidR="006514D0" w:rsidRDefault="00000000">
      <w:pPr>
        <w:rPr>
          <w:ins w:id="1172" w:author="Nate Bachmeier [AWS-SA]" w:date="2023-02-11T15:30:00Z"/>
        </w:rPr>
        <w:pPrChange w:id="1173" w:author="Nate Bachmeier [AWS-SA]" w:date="2023-02-11T15:31:00Z">
          <w:pPr>
            <w:ind w:left="720"/>
          </w:pPr>
        </w:pPrChange>
      </w:pPr>
      <w:customXmlInsRangeStart w:id="1174" w:author="Nate Bachmeier [AWS-SA]" w:date="2023-02-11T15:30:00Z"/>
      <w:sdt>
        <w:sdtPr>
          <w:id w:val="1899628604"/>
          <w14:checkbox>
            <w14:checked w14:val="0"/>
            <w14:checkedState w14:val="2612" w14:font="MS Gothic"/>
            <w14:uncheckedState w14:val="2610" w14:font="MS Gothic"/>
          </w14:checkbox>
        </w:sdtPr>
        <w:sdtContent>
          <w:customXmlInsRangeEnd w:id="1174"/>
          <w:ins w:id="1175" w:author="Nate Bachmeier [AWS-SA]" w:date="2023-02-11T15:30:00Z">
            <w:r w:rsidR="006514D0">
              <w:rPr>
                <w:rFonts w:ascii="Segoe UI Symbol" w:hAnsi="Segoe UI Symbol" w:cs="Segoe UI Symbol"/>
              </w:rPr>
              <w:t>☐</w:t>
            </w:r>
          </w:ins>
          <w:customXmlInsRangeStart w:id="1176" w:author="Nate Bachmeier [AWS-SA]" w:date="2023-02-11T15:30:00Z"/>
        </w:sdtContent>
      </w:sdt>
      <w:customXmlInsRangeEnd w:id="1176"/>
      <w:ins w:id="1177" w:author="Nate Bachmeier [AWS-SA]" w:date="2023-02-11T15:30:00Z">
        <w:r w:rsidR="006514D0">
          <w:t xml:space="preserve"> Present the “take-home message” of the entire study.</w:t>
        </w:r>
      </w:ins>
    </w:p>
    <w:p w14:paraId="71A9C5A0" w14:textId="427F0522" w:rsidR="006514D0" w:rsidRDefault="00000000">
      <w:pPr>
        <w:ind w:left="720" w:firstLine="0"/>
        <w:rPr>
          <w:ins w:id="1178" w:author="Nate Bachmeier [AWS-SA]" w:date="2023-02-25T11:25:00Z"/>
        </w:rPr>
      </w:pPr>
      <w:customXmlInsRangeStart w:id="1179" w:author="Nate Bachmeier [AWS-SA]" w:date="2023-02-11T15:30:00Z"/>
      <w:sdt>
        <w:sdtPr>
          <w:id w:val="622282002"/>
          <w14:checkbox>
            <w14:checked w14:val="0"/>
            <w14:checkedState w14:val="2612" w14:font="MS Gothic"/>
            <w14:uncheckedState w14:val="2610" w14:font="MS Gothic"/>
          </w14:checkbox>
        </w:sdtPr>
        <w:sdtContent>
          <w:customXmlInsRangeEnd w:id="1179"/>
          <w:ins w:id="1180" w:author="Nate Bachmeier [AWS-SA]" w:date="2023-02-11T15:30:00Z">
            <w:r w:rsidR="006514D0">
              <w:rPr>
                <w:rFonts w:ascii="Segoe UI Symbol" w:hAnsi="Segoe UI Symbol" w:cs="Segoe UI Symbol"/>
              </w:rPr>
              <w:t>☐</w:t>
            </w:r>
          </w:ins>
          <w:customXmlInsRangeStart w:id="1181" w:author="Nate Bachmeier [AWS-SA]" w:date="2023-02-11T15:30:00Z"/>
        </w:sdtContent>
      </w:sdt>
      <w:customXmlInsRangeEnd w:id="1181"/>
      <w:ins w:id="1182" w:author="Nate Bachmeier [AWS-SA]" w:date="2023-02-11T15:30:00Z">
        <w:r w:rsidR="006514D0">
          <w:t xml:space="preserve"> Emphasize what the results of the study mean </w:t>
        </w:r>
      </w:ins>
      <w:ins w:id="1183" w:author="Nate Bachmeier [AWS-SA]" w:date="2023-02-11T15:31:00Z">
        <w:r w:rsidR="002C1DA7">
          <w:t>concerning</w:t>
        </w:r>
      </w:ins>
      <w:ins w:id="1184" w:author="Nate Bachmeier [AWS-SA]" w:date="2023-02-11T15:30:00Z">
        <w:r w:rsidR="006514D0">
          <w:t xml:space="preserve"> previous research and either theory (PhD studies) or practice (applied studies).</w:t>
        </w:r>
      </w:ins>
    </w:p>
    <w:p w14:paraId="1DF4C6F0" w14:textId="5DDD20DF" w:rsidR="00E16572" w:rsidRDefault="00E16572" w:rsidP="00E16572">
      <w:pPr>
        <w:rPr>
          <w:ins w:id="1185" w:author="Nate Bachmeier [AWS-SA]" w:date="2023-02-25T11:25:00Z"/>
        </w:rPr>
      </w:pPr>
    </w:p>
    <w:p w14:paraId="0742FB72" w14:textId="0C5F8036" w:rsidR="00E16572" w:rsidRDefault="00E16572">
      <w:pPr>
        <w:spacing w:after="160" w:line="259" w:lineRule="auto"/>
        <w:ind w:firstLine="0"/>
        <w:rPr>
          <w:ins w:id="1186" w:author="Nate Bachmeier [AWS-SA]" w:date="2023-02-25T11:25:00Z"/>
        </w:rPr>
      </w:pPr>
      <w:ins w:id="1187" w:author="Nate Bachmeier [AWS-SA]" w:date="2023-02-25T11:25:00Z">
        <w:r>
          <w:br w:type="page"/>
        </w:r>
      </w:ins>
    </w:p>
    <w:p w14:paraId="46C65728" w14:textId="2237041F" w:rsidR="00E16572" w:rsidRDefault="00E16572" w:rsidP="00E16572">
      <w:pPr>
        <w:pStyle w:val="Heading1"/>
        <w:rPr>
          <w:ins w:id="1188" w:author="Nate Bachmeier [AWS-SA]" w:date="2023-02-25T11:25:00Z"/>
        </w:rPr>
      </w:pPr>
      <w:ins w:id="1189" w:author="Nate Bachmeier [AWS-SA]" w:date="2023-02-25T11:25:00Z">
        <w:r>
          <w:lastRenderedPageBreak/>
          <w:t>Appendix</w:t>
        </w:r>
      </w:ins>
    </w:p>
    <w:p w14:paraId="156527FB" w14:textId="39EF54CC" w:rsidR="008555BA" w:rsidRDefault="008555BA" w:rsidP="008555BA">
      <w:pPr>
        <w:pStyle w:val="Heading2"/>
        <w:ind w:firstLine="0"/>
        <w:rPr>
          <w:ins w:id="1190" w:author="Nate Bachmeier [AWS-SA]" w:date="2023-02-25T12:03:00Z"/>
        </w:rPr>
        <w:pPrChange w:id="1191" w:author="Nate Bachmeier [AWS-SA]" w:date="2023-02-25T12:03:00Z">
          <w:pPr/>
        </w:pPrChange>
      </w:pPr>
      <w:ins w:id="1192" w:author="Nate Bachmeier [AWS-SA]" w:date="2023-02-25T12:03:00Z">
        <w:r>
          <w:t>Appendix 1: Categories</w:t>
        </w:r>
      </w:ins>
    </w:p>
    <w:p w14:paraId="33A5F0EE" w14:textId="08B7FCAD" w:rsidR="00E16572" w:rsidRDefault="00E16572" w:rsidP="00E16572">
      <w:pPr>
        <w:rPr>
          <w:ins w:id="1193" w:author="Nate Bachmeier [AWS-SA]" w:date="2023-02-25T11:26:00Z"/>
        </w:rPr>
      </w:pPr>
      <w:ins w:id="1194" w:author="Nate Bachmeier [AWS-SA]" w:date="2023-02-25T11:27:00Z">
        <w:r>
          <w:t xml:space="preserve">The kinetic-700 training set videos that </w:t>
        </w:r>
      </w:ins>
      <w:ins w:id="1195" w:author="Nate Bachmeier [AWS-SA]" w:date="2023-02-25T11:28:00Z">
        <w:r>
          <w:t xml:space="preserve">were </w:t>
        </w:r>
      </w:ins>
      <w:ins w:id="1196" w:author="Nate Bachmeier [AWS-SA]" w:date="2023-02-25T11:27:00Z">
        <w:r>
          <w:t>processed successfully</w:t>
        </w:r>
      </w:ins>
      <w:ins w:id="1197" w:author="Nate Bachmeier [AWS-SA]" w:date="2023-02-25T11:28:00Z">
        <w:r>
          <w:t xml:space="preserve"> specify </w:t>
        </w:r>
      </w:ins>
      <w:ins w:id="1198" w:author="Nate Bachmeier [AWS-SA]" w:date="2023-02-25T11:27:00Z">
        <w:r>
          <w:t xml:space="preserve">the following </w:t>
        </w:r>
      </w:ins>
      <w:ins w:id="1199" w:author="Nate Bachmeier [AWS-SA]" w:date="2023-02-25T11:28:00Z">
        <w:r>
          <w:t>labels. This accounts</w:t>
        </w:r>
      </w:ins>
    </w:p>
    <w:tbl>
      <w:tblPr>
        <w:tblStyle w:val="GridTable4"/>
        <w:tblW w:w="5700" w:type="dxa"/>
        <w:tblLook w:val="04A0" w:firstRow="1" w:lastRow="0" w:firstColumn="1" w:lastColumn="0" w:noHBand="0" w:noVBand="1"/>
        <w:tblPrChange w:id="1200" w:author="Nate Bachmeier [AWS-SA]" w:date="2023-02-25T11:26:00Z">
          <w:tblPr>
            <w:tblW w:w="5700" w:type="dxa"/>
            <w:tblLook w:val="04A0" w:firstRow="1" w:lastRow="0" w:firstColumn="1" w:lastColumn="0" w:noHBand="0" w:noVBand="1"/>
          </w:tblPr>
        </w:tblPrChange>
      </w:tblPr>
      <w:tblGrid>
        <w:gridCol w:w="4740"/>
        <w:gridCol w:w="960"/>
        <w:tblGridChange w:id="1201">
          <w:tblGrid>
            <w:gridCol w:w="4740"/>
            <w:gridCol w:w="960"/>
          </w:tblGrid>
        </w:tblGridChange>
      </w:tblGrid>
      <w:tr w:rsidR="00E16572" w:rsidRPr="00E16572" w14:paraId="56B28CAE" w14:textId="77777777" w:rsidTr="00E16572">
        <w:trPr>
          <w:cnfStyle w:val="100000000000" w:firstRow="1" w:lastRow="0" w:firstColumn="0" w:lastColumn="0" w:oddVBand="0" w:evenVBand="0" w:oddHBand="0" w:evenHBand="0" w:firstRowFirstColumn="0" w:firstRowLastColumn="0" w:lastRowFirstColumn="0" w:lastRowLastColumn="0"/>
          <w:trHeight w:val="300"/>
          <w:ins w:id="1202" w:author="Nate Bachmeier [AWS-SA]" w:date="2023-02-25T11:26:00Z"/>
          <w:trPrChange w:id="120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204" w:author="Nate Bachmeier [AWS-SA]" w:date="2023-02-25T11:26:00Z">
              <w:tcPr>
                <w:tcW w:w="4740" w:type="dxa"/>
                <w:tcBorders>
                  <w:top w:val="nil"/>
                  <w:left w:val="nil"/>
                  <w:bottom w:val="nil"/>
                </w:tcBorders>
                <w:shd w:val="clear" w:color="auto" w:fill="auto"/>
                <w:noWrap/>
                <w:vAlign w:val="bottom"/>
                <w:hideMark/>
              </w:tcPr>
            </w:tcPrChange>
          </w:tcPr>
          <w:p w14:paraId="2E563B2A" w14:textId="77777777" w:rsidR="00E16572" w:rsidRPr="00E16572" w:rsidRDefault="00E16572" w:rsidP="00E16572">
            <w:pPr>
              <w:spacing w:line="240" w:lineRule="auto"/>
              <w:ind w:firstLine="0"/>
              <w:cnfStyle w:val="101000000000" w:firstRow="1" w:lastRow="0" w:firstColumn="1" w:lastColumn="0" w:oddVBand="0" w:evenVBand="0" w:oddHBand="0" w:evenHBand="0" w:firstRowFirstColumn="0" w:firstRowLastColumn="0" w:lastRowFirstColumn="0" w:lastRowLastColumn="0"/>
              <w:rPr>
                <w:ins w:id="1205" w:author="Nate Bachmeier [AWS-SA]" w:date="2023-02-25T11:26:00Z"/>
                <w:rFonts w:ascii="Calibri" w:eastAsia="Times New Roman" w:hAnsi="Calibri" w:cs="Calibri"/>
                <w:sz w:val="22"/>
                <w:rPrChange w:id="1206" w:author="Nate Bachmeier [AWS-SA]" w:date="2023-02-25T11:26:00Z">
                  <w:rPr>
                    <w:ins w:id="1207" w:author="Nate Bachmeier [AWS-SA]" w:date="2023-02-25T11:26:00Z"/>
                    <w:rFonts w:ascii="Calibri" w:eastAsia="Times New Roman" w:hAnsi="Calibri" w:cs="Calibri"/>
                    <w:color w:val="000000"/>
                    <w:sz w:val="22"/>
                  </w:rPr>
                </w:rPrChange>
              </w:rPr>
            </w:pPr>
            <w:ins w:id="1208" w:author="Nate Bachmeier [AWS-SA]" w:date="2023-02-25T11:26:00Z">
              <w:r w:rsidRPr="00E16572">
                <w:rPr>
                  <w:rFonts w:ascii="Calibri" w:eastAsia="Times New Roman" w:hAnsi="Calibri" w:cs="Calibri"/>
                  <w:sz w:val="22"/>
                  <w:rPrChange w:id="1209" w:author="Nate Bachmeier [AWS-SA]" w:date="2023-02-25T11:26:00Z">
                    <w:rPr>
                      <w:rFonts w:ascii="Calibri" w:eastAsia="Times New Roman" w:hAnsi="Calibri" w:cs="Calibri"/>
                      <w:color w:val="000000"/>
                      <w:sz w:val="22"/>
                    </w:rPr>
                  </w:rPrChange>
                </w:rPr>
                <w:t>Category</w:t>
              </w:r>
            </w:ins>
          </w:p>
        </w:tc>
        <w:tc>
          <w:tcPr>
            <w:tcW w:w="960" w:type="dxa"/>
            <w:noWrap/>
            <w:hideMark/>
            <w:tcPrChange w:id="1210" w:author="Nate Bachmeier [AWS-SA]" w:date="2023-02-25T11:26:00Z">
              <w:tcPr>
                <w:tcW w:w="960" w:type="dxa"/>
                <w:tcBorders>
                  <w:top w:val="nil"/>
                  <w:bottom w:val="nil"/>
                  <w:right w:val="nil"/>
                </w:tcBorders>
                <w:shd w:val="clear" w:color="auto" w:fill="auto"/>
                <w:noWrap/>
                <w:vAlign w:val="bottom"/>
                <w:hideMark/>
              </w:tcPr>
            </w:tcPrChange>
          </w:tcPr>
          <w:p w14:paraId="3D28863C" w14:textId="77777777" w:rsidR="00E16572" w:rsidRPr="00E1657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ins w:id="1211" w:author="Nate Bachmeier [AWS-SA]" w:date="2023-02-25T11:26:00Z"/>
                <w:rFonts w:ascii="Calibri" w:eastAsia="Times New Roman" w:hAnsi="Calibri" w:cs="Calibri"/>
                <w:color w:val="FFFFFF" w:themeColor="background1"/>
                <w:sz w:val="22"/>
                <w:rPrChange w:id="1212" w:author="Nate Bachmeier [AWS-SA]" w:date="2023-02-25T11:26:00Z">
                  <w:rPr>
                    <w:ins w:id="1213" w:author="Nate Bachmeier [AWS-SA]" w:date="2023-02-25T11:26:00Z"/>
                    <w:rFonts w:ascii="Calibri" w:eastAsia="Times New Roman" w:hAnsi="Calibri" w:cs="Calibri"/>
                    <w:color w:val="000000"/>
                    <w:sz w:val="22"/>
                  </w:rPr>
                </w:rPrChange>
              </w:rPr>
            </w:pPr>
            <w:ins w:id="1214" w:author="Nate Bachmeier [AWS-SA]" w:date="2023-02-25T11:26:00Z">
              <w:r w:rsidRPr="00E16572">
                <w:rPr>
                  <w:rFonts w:ascii="Calibri" w:eastAsia="Times New Roman" w:hAnsi="Calibri" w:cs="Calibri"/>
                  <w:color w:val="FFFFFF" w:themeColor="background1"/>
                  <w:sz w:val="22"/>
                  <w:rPrChange w:id="1215" w:author="Nate Bachmeier [AWS-SA]" w:date="2023-02-25T11:26:00Z">
                    <w:rPr>
                      <w:rFonts w:ascii="Calibri" w:eastAsia="Times New Roman" w:hAnsi="Calibri" w:cs="Calibri"/>
                      <w:color w:val="000000"/>
                      <w:sz w:val="22"/>
                    </w:rPr>
                  </w:rPrChange>
                </w:rPr>
                <w:t>Total</w:t>
              </w:r>
            </w:ins>
          </w:p>
        </w:tc>
      </w:tr>
      <w:tr w:rsidR="00E16572" w:rsidRPr="00E16572" w14:paraId="7F6FA2D7" w14:textId="77777777" w:rsidTr="00E16572">
        <w:trPr>
          <w:cnfStyle w:val="000000100000" w:firstRow="0" w:lastRow="0" w:firstColumn="0" w:lastColumn="0" w:oddVBand="0" w:evenVBand="0" w:oddHBand="1" w:evenHBand="0" w:firstRowFirstColumn="0" w:firstRowLastColumn="0" w:lastRowFirstColumn="0" w:lastRowLastColumn="0"/>
          <w:trHeight w:val="300"/>
          <w:ins w:id="1216" w:author="Nate Bachmeier [AWS-SA]" w:date="2023-02-25T11:26:00Z"/>
          <w:trPrChange w:id="121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218" w:author="Nate Bachmeier [AWS-SA]" w:date="2023-02-25T11:26:00Z">
              <w:tcPr>
                <w:tcW w:w="4740" w:type="dxa"/>
                <w:tcBorders>
                  <w:top w:val="nil"/>
                  <w:left w:val="nil"/>
                  <w:bottom w:val="nil"/>
                  <w:right w:val="nil"/>
                </w:tcBorders>
                <w:shd w:val="clear" w:color="auto" w:fill="auto"/>
                <w:noWrap/>
                <w:vAlign w:val="bottom"/>
                <w:hideMark/>
              </w:tcPr>
            </w:tcPrChange>
          </w:tcPr>
          <w:p w14:paraId="1ACBC3B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219" w:author="Nate Bachmeier [AWS-SA]" w:date="2023-02-25T11:26:00Z"/>
                <w:rFonts w:ascii="Calibri" w:eastAsia="Times New Roman" w:hAnsi="Calibri" w:cs="Calibri"/>
                <w:color w:val="000000"/>
                <w:sz w:val="22"/>
              </w:rPr>
            </w:pPr>
            <w:ins w:id="1220" w:author="Nate Bachmeier [AWS-SA]" w:date="2023-02-25T11:26:00Z">
              <w:r w:rsidRPr="00E16572">
                <w:rPr>
                  <w:rFonts w:ascii="Calibri" w:eastAsia="Times New Roman" w:hAnsi="Calibri" w:cs="Calibri"/>
                  <w:color w:val="000000"/>
                  <w:sz w:val="22"/>
                </w:rPr>
                <w:t>abseiling</w:t>
              </w:r>
            </w:ins>
          </w:p>
        </w:tc>
        <w:tc>
          <w:tcPr>
            <w:tcW w:w="960" w:type="dxa"/>
            <w:noWrap/>
            <w:hideMark/>
            <w:tcPrChange w:id="1221" w:author="Nate Bachmeier [AWS-SA]" w:date="2023-02-25T11:26:00Z">
              <w:tcPr>
                <w:tcW w:w="960" w:type="dxa"/>
                <w:tcBorders>
                  <w:top w:val="nil"/>
                  <w:left w:val="nil"/>
                  <w:bottom w:val="nil"/>
                  <w:right w:val="nil"/>
                </w:tcBorders>
                <w:shd w:val="clear" w:color="auto" w:fill="auto"/>
                <w:noWrap/>
                <w:vAlign w:val="bottom"/>
                <w:hideMark/>
              </w:tcPr>
            </w:tcPrChange>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222" w:author="Nate Bachmeier [AWS-SA]" w:date="2023-02-25T11:26:00Z"/>
                <w:rFonts w:ascii="Calibri" w:eastAsia="Times New Roman" w:hAnsi="Calibri" w:cs="Calibri"/>
                <w:color w:val="000000"/>
                <w:sz w:val="22"/>
              </w:rPr>
            </w:pPr>
            <w:ins w:id="1223" w:author="Nate Bachmeier [AWS-SA]" w:date="2023-02-25T11:26:00Z">
              <w:r w:rsidRPr="00E16572">
                <w:rPr>
                  <w:rFonts w:ascii="Calibri" w:eastAsia="Times New Roman" w:hAnsi="Calibri" w:cs="Calibri"/>
                  <w:color w:val="000000"/>
                  <w:sz w:val="22"/>
                </w:rPr>
                <w:t>679</w:t>
              </w:r>
            </w:ins>
          </w:p>
        </w:tc>
      </w:tr>
      <w:tr w:rsidR="00E16572" w:rsidRPr="00E16572" w14:paraId="3326F3A1" w14:textId="77777777" w:rsidTr="00E16572">
        <w:trPr>
          <w:trHeight w:val="300"/>
          <w:ins w:id="1224" w:author="Nate Bachmeier [AWS-SA]" w:date="2023-02-25T11:26:00Z"/>
          <w:trPrChange w:id="12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226" w:author="Nate Bachmeier [AWS-SA]" w:date="2023-02-25T11:26:00Z">
              <w:tcPr>
                <w:tcW w:w="4740" w:type="dxa"/>
                <w:tcBorders>
                  <w:top w:val="nil"/>
                  <w:left w:val="nil"/>
                  <w:bottom w:val="nil"/>
                  <w:right w:val="nil"/>
                </w:tcBorders>
                <w:shd w:val="clear" w:color="auto" w:fill="auto"/>
                <w:noWrap/>
                <w:vAlign w:val="bottom"/>
                <w:hideMark/>
              </w:tcPr>
            </w:tcPrChange>
          </w:tcPr>
          <w:p w14:paraId="78C71274" w14:textId="77777777" w:rsidR="00E16572" w:rsidRPr="00E16572" w:rsidRDefault="00E16572" w:rsidP="00E16572">
            <w:pPr>
              <w:spacing w:line="240" w:lineRule="auto"/>
              <w:ind w:firstLine="0"/>
              <w:rPr>
                <w:ins w:id="1227" w:author="Nate Bachmeier [AWS-SA]" w:date="2023-02-25T11:26:00Z"/>
                <w:rFonts w:ascii="Calibri" w:eastAsia="Times New Roman" w:hAnsi="Calibri" w:cs="Calibri"/>
                <w:b w:val="0"/>
                <w:bCs w:val="0"/>
                <w:color w:val="000000"/>
                <w:sz w:val="22"/>
                <w:rPrChange w:id="1228" w:author="Nate Bachmeier [AWS-SA]" w:date="2023-02-25T11:29:00Z">
                  <w:rPr>
                    <w:ins w:id="1229" w:author="Nate Bachmeier [AWS-SA]" w:date="2023-02-25T11:26:00Z"/>
                    <w:rFonts w:ascii="Calibri" w:eastAsia="Times New Roman" w:hAnsi="Calibri" w:cs="Calibri"/>
                    <w:color w:val="000000"/>
                    <w:sz w:val="22"/>
                  </w:rPr>
                </w:rPrChange>
              </w:rPr>
            </w:pPr>
            <w:ins w:id="1230" w:author="Nate Bachmeier [AWS-SA]" w:date="2023-02-25T11:26:00Z">
              <w:r w:rsidRPr="00E16572">
                <w:rPr>
                  <w:rFonts w:ascii="Calibri" w:eastAsia="Times New Roman" w:hAnsi="Calibri" w:cs="Calibri"/>
                  <w:b w:val="0"/>
                  <w:bCs w:val="0"/>
                  <w:color w:val="000000"/>
                  <w:sz w:val="22"/>
                  <w:rPrChange w:id="1231" w:author="Nate Bachmeier [AWS-SA]" w:date="2023-02-25T11:29:00Z">
                    <w:rPr>
                      <w:rFonts w:ascii="Calibri" w:eastAsia="Times New Roman" w:hAnsi="Calibri" w:cs="Calibri"/>
                      <w:color w:val="000000"/>
                      <w:sz w:val="22"/>
                    </w:rPr>
                  </w:rPrChange>
                </w:rPr>
                <w:t>acting in play</w:t>
              </w:r>
            </w:ins>
          </w:p>
        </w:tc>
        <w:tc>
          <w:tcPr>
            <w:tcW w:w="960" w:type="dxa"/>
            <w:noWrap/>
            <w:hideMark/>
            <w:tcPrChange w:id="1232" w:author="Nate Bachmeier [AWS-SA]" w:date="2023-02-25T11:26:00Z">
              <w:tcPr>
                <w:tcW w:w="960" w:type="dxa"/>
                <w:tcBorders>
                  <w:top w:val="nil"/>
                  <w:left w:val="nil"/>
                  <w:bottom w:val="nil"/>
                  <w:right w:val="nil"/>
                </w:tcBorders>
                <w:shd w:val="clear" w:color="auto" w:fill="auto"/>
                <w:noWrap/>
                <w:vAlign w:val="bottom"/>
                <w:hideMark/>
              </w:tcPr>
            </w:tcPrChange>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233" w:author="Nate Bachmeier [AWS-SA]" w:date="2023-02-25T11:26:00Z"/>
                <w:rFonts w:ascii="Calibri" w:eastAsia="Times New Roman" w:hAnsi="Calibri" w:cs="Calibri"/>
                <w:color w:val="000000"/>
                <w:sz w:val="22"/>
              </w:rPr>
            </w:pPr>
            <w:ins w:id="1234" w:author="Nate Bachmeier [AWS-SA]" w:date="2023-02-25T11:26:00Z">
              <w:r w:rsidRPr="00E16572">
                <w:rPr>
                  <w:rFonts w:ascii="Calibri" w:eastAsia="Times New Roman" w:hAnsi="Calibri" w:cs="Calibri"/>
                  <w:color w:val="000000"/>
                  <w:sz w:val="22"/>
                </w:rPr>
                <w:t>628</w:t>
              </w:r>
            </w:ins>
          </w:p>
        </w:tc>
      </w:tr>
      <w:tr w:rsidR="00E16572" w:rsidRPr="00E16572" w14:paraId="7A859999" w14:textId="77777777" w:rsidTr="00E16572">
        <w:trPr>
          <w:cnfStyle w:val="000000100000" w:firstRow="0" w:lastRow="0" w:firstColumn="0" w:lastColumn="0" w:oddVBand="0" w:evenVBand="0" w:oddHBand="1" w:evenHBand="0" w:firstRowFirstColumn="0" w:firstRowLastColumn="0" w:lastRowFirstColumn="0" w:lastRowLastColumn="0"/>
          <w:trHeight w:val="300"/>
          <w:ins w:id="1235" w:author="Nate Bachmeier [AWS-SA]" w:date="2023-02-25T11:26:00Z"/>
          <w:trPrChange w:id="123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237" w:author="Nate Bachmeier [AWS-SA]" w:date="2023-02-25T11:26:00Z">
              <w:tcPr>
                <w:tcW w:w="4740" w:type="dxa"/>
                <w:tcBorders>
                  <w:top w:val="nil"/>
                  <w:left w:val="nil"/>
                  <w:bottom w:val="nil"/>
                  <w:right w:val="nil"/>
                </w:tcBorders>
                <w:shd w:val="clear" w:color="auto" w:fill="auto"/>
                <w:noWrap/>
                <w:vAlign w:val="bottom"/>
                <w:hideMark/>
              </w:tcPr>
            </w:tcPrChange>
          </w:tcPr>
          <w:p w14:paraId="785D394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238" w:author="Nate Bachmeier [AWS-SA]" w:date="2023-02-25T11:26:00Z"/>
                <w:rFonts w:ascii="Calibri" w:eastAsia="Times New Roman" w:hAnsi="Calibri" w:cs="Calibri"/>
                <w:b w:val="0"/>
                <w:bCs w:val="0"/>
                <w:color w:val="000000"/>
                <w:sz w:val="22"/>
                <w:rPrChange w:id="1239" w:author="Nate Bachmeier [AWS-SA]" w:date="2023-02-25T11:29:00Z">
                  <w:rPr>
                    <w:ins w:id="1240" w:author="Nate Bachmeier [AWS-SA]" w:date="2023-02-25T11:26:00Z"/>
                    <w:rFonts w:ascii="Calibri" w:eastAsia="Times New Roman" w:hAnsi="Calibri" w:cs="Calibri"/>
                    <w:color w:val="000000"/>
                    <w:sz w:val="22"/>
                  </w:rPr>
                </w:rPrChange>
              </w:rPr>
            </w:pPr>
            <w:ins w:id="1241" w:author="Nate Bachmeier [AWS-SA]" w:date="2023-02-25T11:26:00Z">
              <w:r w:rsidRPr="00E16572">
                <w:rPr>
                  <w:rFonts w:ascii="Calibri" w:eastAsia="Times New Roman" w:hAnsi="Calibri" w:cs="Calibri"/>
                  <w:b w:val="0"/>
                  <w:bCs w:val="0"/>
                  <w:color w:val="000000"/>
                  <w:sz w:val="22"/>
                  <w:rPrChange w:id="1242" w:author="Nate Bachmeier [AWS-SA]" w:date="2023-02-25T11:29:00Z">
                    <w:rPr>
                      <w:rFonts w:ascii="Calibri" w:eastAsia="Times New Roman" w:hAnsi="Calibri" w:cs="Calibri"/>
                      <w:color w:val="000000"/>
                      <w:sz w:val="22"/>
                    </w:rPr>
                  </w:rPrChange>
                </w:rPr>
                <w:t>adjusting glasses</w:t>
              </w:r>
            </w:ins>
          </w:p>
        </w:tc>
        <w:tc>
          <w:tcPr>
            <w:tcW w:w="960" w:type="dxa"/>
            <w:noWrap/>
            <w:hideMark/>
            <w:tcPrChange w:id="1243" w:author="Nate Bachmeier [AWS-SA]" w:date="2023-02-25T11:26:00Z">
              <w:tcPr>
                <w:tcW w:w="960" w:type="dxa"/>
                <w:tcBorders>
                  <w:top w:val="nil"/>
                  <w:left w:val="nil"/>
                  <w:bottom w:val="nil"/>
                  <w:right w:val="nil"/>
                </w:tcBorders>
                <w:shd w:val="clear" w:color="auto" w:fill="auto"/>
                <w:noWrap/>
                <w:vAlign w:val="bottom"/>
                <w:hideMark/>
              </w:tcPr>
            </w:tcPrChange>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244" w:author="Nate Bachmeier [AWS-SA]" w:date="2023-02-25T11:26:00Z"/>
                <w:rFonts w:ascii="Calibri" w:eastAsia="Times New Roman" w:hAnsi="Calibri" w:cs="Calibri"/>
                <w:color w:val="000000"/>
                <w:sz w:val="22"/>
              </w:rPr>
            </w:pPr>
            <w:ins w:id="1245" w:author="Nate Bachmeier [AWS-SA]" w:date="2023-02-25T11:26:00Z">
              <w:r w:rsidRPr="00E16572">
                <w:rPr>
                  <w:rFonts w:ascii="Calibri" w:eastAsia="Times New Roman" w:hAnsi="Calibri" w:cs="Calibri"/>
                  <w:color w:val="000000"/>
                  <w:sz w:val="22"/>
                </w:rPr>
                <w:t>464</w:t>
              </w:r>
            </w:ins>
          </w:p>
        </w:tc>
      </w:tr>
      <w:tr w:rsidR="00E16572" w:rsidRPr="00E16572" w14:paraId="435738CD" w14:textId="77777777" w:rsidTr="00E16572">
        <w:trPr>
          <w:trHeight w:val="300"/>
          <w:ins w:id="1246" w:author="Nate Bachmeier [AWS-SA]" w:date="2023-02-25T11:26:00Z"/>
          <w:trPrChange w:id="124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248" w:author="Nate Bachmeier [AWS-SA]" w:date="2023-02-25T11:26:00Z">
              <w:tcPr>
                <w:tcW w:w="4740" w:type="dxa"/>
                <w:tcBorders>
                  <w:top w:val="nil"/>
                  <w:left w:val="nil"/>
                  <w:bottom w:val="nil"/>
                  <w:right w:val="nil"/>
                </w:tcBorders>
                <w:shd w:val="clear" w:color="auto" w:fill="auto"/>
                <w:noWrap/>
                <w:vAlign w:val="bottom"/>
                <w:hideMark/>
              </w:tcPr>
            </w:tcPrChange>
          </w:tcPr>
          <w:p w14:paraId="72627C6A" w14:textId="77777777" w:rsidR="00E16572" w:rsidRPr="00E16572" w:rsidRDefault="00E16572" w:rsidP="00E16572">
            <w:pPr>
              <w:spacing w:line="240" w:lineRule="auto"/>
              <w:ind w:firstLine="0"/>
              <w:rPr>
                <w:ins w:id="1249" w:author="Nate Bachmeier [AWS-SA]" w:date="2023-02-25T11:26:00Z"/>
                <w:rFonts w:ascii="Calibri" w:eastAsia="Times New Roman" w:hAnsi="Calibri" w:cs="Calibri"/>
                <w:b w:val="0"/>
                <w:bCs w:val="0"/>
                <w:color w:val="000000"/>
                <w:sz w:val="22"/>
                <w:rPrChange w:id="1250" w:author="Nate Bachmeier [AWS-SA]" w:date="2023-02-25T11:29:00Z">
                  <w:rPr>
                    <w:ins w:id="1251" w:author="Nate Bachmeier [AWS-SA]" w:date="2023-02-25T11:26:00Z"/>
                    <w:rFonts w:ascii="Calibri" w:eastAsia="Times New Roman" w:hAnsi="Calibri" w:cs="Calibri"/>
                    <w:color w:val="000000"/>
                    <w:sz w:val="22"/>
                  </w:rPr>
                </w:rPrChange>
              </w:rPr>
            </w:pPr>
            <w:ins w:id="1252" w:author="Nate Bachmeier [AWS-SA]" w:date="2023-02-25T11:26:00Z">
              <w:r w:rsidRPr="00E16572">
                <w:rPr>
                  <w:rFonts w:ascii="Calibri" w:eastAsia="Times New Roman" w:hAnsi="Calibri" w:cs="Calibri"/>
                  <w:b w:val="0"/>
                  <w:bCs w:val="0"/>
                  <w:color w:val="000000"/>
                  <w:sz w:val="22"/>
                  <w:rPrChange w:id="1253" w:author="Nate Bachmeier [AWS-SA]" w:date="2023-02-25T11:29:00Z">
                    <w:rPr>
                      <w:rFonts w:ascii="Calibri" w:eastAsia="Times New Roman" w:hAnsi="Calibri" w:cs="Calibri"/>
                      <w:color w:val="000000"/>
                      <w:sz w:val="22"/>
                    </w:rPr>
                  </w:rPrChange>
                </w:rPr>
                <w:t>air drumming</w:t>
              </w:r>
            </w:ins>
          </w:p>
        </w:tc>
        <w:tc>
          <w:tcPr>
            <w:tcW w:w="960" w:type="dxa"/>
            <w:noWrap/>
            <w:hideMark/>
            <w:tcPrChange w:id="1254" w:author="Nate Bachmeier [AWS-SA]" w:date="2023-02-25T11:26:00Z">
              <w:tcPr>
                <w:tcW w:w="960" w:type="dxa"/>
                <w:tcBorders>
                  <w:top w:val="nil"/>
                  <w:left w:val="nil"/>
                  <w:bottom w:val="nil"/>
                  <w:right w:val="nil"/>
                </w:tcBorders>
                <w:shd w:val="clear" w:color="auto" w:fill="auto"/>
                <w:noWrap/>
                <w:vAlign w:val="bottom"/>
                <w:hideMark/>
              </w:tcPr>
            </w:tcPrChange>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255" w:author="Nate Bachmeier [AWS-SA]" w:date="2023-02-25T11:26:00Z"/>
                <w:rFonts w:ascii="Calibri" w:eastAsia="Times New Roman" w:hAnsi="Calibri" w:cs="Calibri"/>
                <w:color w:val="000000"/>
                <w:sz w:val="22"/>
              </w:rPr>
            </w:pPr>
            <w:ins w:id="1256" w:author="Nate Bachmeier [AWS-SA]" w:date="2023-02-25T11:26:00Z">
              <w:r w:rsidRPr="00E16572">
                <w:rPr>
                  <w:rFonts w:ascii="Calibri" w:eastAsia="Times New Roman" w:hAnsi="Calibri" w:cs="Calibri"/>
                  <w:color w:val="000000"/>
                  <w:sz w:val="22"/>
                </w:rPr>
                <w:t>583</w:t>
              </w:r>
            </w:ins>
          </w:p>
        </w:tc>
      </w:tr>
      <w:tr w:rsidR="00E16572" w:rsidRPr="00E16572" w14:paraId="0ED26CFC" w14:textId="77777777" w:rsidTr="00E16572">
        <w:trPr>
          <w:cnfStyle w:val="000000100000" w:firstRow="0" w:lastRow="0" w:firstColumn="0" w:lastColumn="0" w:oddVBand="0" w:evenVBand="0" w:oddHBand="1" w:evenHBand="0" w:firstRowFirstColumn="0" w:firstRowLastColumn="0" w:lastRowFirstColumn="0" w:lastRowLastColumn="0"/>
          <w:trHeight w:val="300"/>
          <w:ins w:id="1257" w:author="Nate Bachmeier [AWS-SA]" w:date="2023-02-25T11:26:00Z"/>
          <w:trPrChange w:id="125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259" w:author="Nate Bachmeier [AWS-SA]" w:date="2023-02-25T11:26:00Z">
              <w:tcPr>
                <w:tcW w:w="4740" w:type="dxa"/>
                <w:tcBorders>
                  <w:top w:val="nil"/>
                  <w:left w:val="nil"/>
                  <w:bottom w:val="nil"/>
                  <w:right w:val="nil"/>
                </w:tcBorders>
                <w:shd w:val="clear" w:color="auto" w:fill="auto"/>
                <w:noWrap/>
                <w:vAlign w:val="bottom"/>
                <w:hideMark/>
              </w:tcPr>
            </w:tcPrChange>
          </w:tcPr>
          <w:p w14:paraId="042AE3F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260" w:author="Nate Bachmeier [AWS-SA]" w:date="2023-02-25T11:26:00Z"/>
                <w:rFonts w:ascii="Calibri" w:eastAsia="Times New Roman" w:hAnsi="Calibri" w:cs="Calibri"/>
                <w:b w:val="0"/>
                <w:bCs w:val="0"/>
                <w:color w:val="000000"/>
                <w:sz w:val="22"/>
                <w:rPrChange w:id="1261" w:author="Nate Bachmeier [AWS-SA]" w:date="2023-02-25T11:29:00Z">
                  <w:rPr>
                    <w:ins w:id="1262" w:author="Nate Bachmeier [AWS-SA]" w:date="2023-02-25T11:26:00Z"/>
                    <w:rFonts w:ascii="Calibri" w:eastAsia="Times New Roman" w:hAnsi="Calibri" w:cs="Calibri"/>
                    <w:color w:val="000000"/>
                    <w:sz w:val="22"/>
                  </w:rPr>
                </w:rPrChange>
              </w:rPr>
            </w:pPr>
            <w:ins w:id="1263" w:author="Nate Bachmeier [AWS-SA]" w:date="2023-02-25T11:26:00Z">
              <w:r w:rsidRPr="00E16572">
                <w:rPr>
                  <w:rFonts w:ascii="Calibri" w:eastAsia="Times New Roman" w:hAnsi="Calibri" w:cs="Calibri"/>
                  <w:b w:val="0"/>
                  <w:bCs w:val="0"/>
                  <w:color w:val="000000"/>
                  <w:sz w:val="22"/>
                  <w:rPrChange w:id="1264" w:author="Nate Bachmeier [AWS-SA]" w:date="2023-02-25T11:29:00Z">
                    <w:rPr>
                      <w:rFonts w:ascii="Calibri" w:eastAsia="Times New Roman" w:hAnsi="Calibri" w:cs="Calibri"/>
                      <w:color w:val="000000"/>
                      <w:sz w:val="22"/>
                    </w:rPr>
                  </w:rPrChange>
                </w:rPr>
                <w:t>alligator wrestling</w:t>
              </w:r>
            </w:ins>
          </w:p>
        </w:tc>
        <w:tc>
          <w:tcPr>
            <w:tcW w:w="960" w:type="dxa"/>
            <w:noWrap/>
            <w:hideMark/>
            <w:tcPrChange w:id="1265" w:author="Nate Bachmeier [AWS-SA]" w:date="2023-02-25T11:26:00Z">
              <w:tcPr>
                <w:tcW w:w="960" w:type="dxa"/>
                <w:tcBorders>
                  <w:top w:val="nil"/>
                  <w:left w:val="nil"/>
                  <w:bottom w:val="nil"/>
                  <w:right w:val="nil"/>
                </w:tcBorders>
                <w:shd w:val="clear" w:color="auto" w:fill="auto"/>
                <w:noWrap/>
                <w:vAlign w:val="bottom"/>
                <w:hideMark/>
              </w:tcPr>
            </w:tcPrChange>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266" w:author="Nate Bachmeier [AWS-SA]" w:date="2023-02-25T11:26:00Z"/>
                <w:rFonts w:ascii="Calibri" w:eastAsia="Times New Roman" w:hAnsi="Calibri" w:cs="Calibri"/>
                <w:color w:val="000000"/>
                <w:sz w:val="22"/>
              </w:rPr>
            </w:pPr>
            <w:ins w:id="1267" w:author="Nate Bachmeier [AWS-SA]" w:date="2023-02-25T11:26:00Z">
              <w:r w:rsidRPr="00E16572">
                <w:rPr>
                  <w:rFonts w:ascii="Calibri" w:eastAsia="Times New Roman" w:hAnsi="Calibri" w:cs="Calibri"/>
                  <w:color w:val="000000"/>
                  <w:sz w:val="22"/>
                </w:rPr>
                <w:t>531</w:t>
              </w:r>
            </w:ins>
          </w:p>
        </w:tc>
      </w:tr>
      <w:tr w:rsidR="00E16572" w:rsidRPr="00E16572" w14:paraId="45956A05" w14:textId="77777777" w:rsidTr="00E16572">
        <w:trPr>
          <w:trHeight w:val="300"/>
          <w:ins w:id="1268" w:author="Nate Bachmeier [AWS-SA]" w:date="2023-02-25T11:26:00Z"/>
          <w:trPrChange w:id="126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270" w:author="Nate Bachmeier [AWS-SA]" w:date="2023-02-25T11:26:00Z">
              <w:tcPr>
                <w:tcW w:w="4740" w:type="dxa"/>
                <w:tcBorders>
                  <w:top w:val="nil"/>
                  <w:left w:val="nil"/>
                  <w:bottom w:val="nil"/>
                  <w:right w:val="nil"/>
                </w:tcBorders>
                <w:shd w:val="clear" w:color="auto" w:fill="auto"/>
                <w:noWrap/>
                <w:vAlign w:val="bottom"/>
                <w:hideMark/>
              </w:tcPr>
            </w:tcPrChange>
          </w:tcPr>
          <w:p w14:paraId="39ABADEE" w14:textId="77777777" w:rsidR="00E16572" w:rsidRPr="00E16572" w:rsidRDefault="00E16572" w:rsidP="00E16572">
            <w:pPr>
              <w:spacing w:line="240" w:lineRule="auto"/>
              <w:ind w:firstLine="0"/>
              <w:rPr>
                <w:ins w:id="1271" w:author="Nate Bachmeier [AWS-SA]" w:date="2023-02-25T11:26:00Z"/>
                <w:rFonts w:ascii="Calibri" w:eastAsia="Times New Roman" w:hAnsi="Calibri" w:cs="Calibri"/>
                <w:b w:val="0"/>
                <w:bCs w:val="0"/>
                <w:color w:val="000000"/>
                <w:sz w:val="22"/>
                <w:rPrChange w:id="1272" w:author="Nate Bachmeier [AWS-SA]" w:date="2023-02-25T11:29:00Z">
                  <w:rPr>
                    <w:ins w:id="1273" w:author="Nate Bachmeier [AWS-SA]" w:date="2023-02-25T11:26:00Z"/>
                    <w:rFonts w:ascii="Calibri" w:eastAsia="Times New Roman" w:hAnsi="Calibri" w:cs="Calibri"/>
                    <w:color w:val="000000"/>
                    <w:sz w:val="22"/>
                  </w:rPr>
                </w:rPrChange>
              </w:rPr>
            </w:pPr>
            <w:ins w:id="1274" w:author="Nate Bachmeier [AWS-SA]" w:date="2023-02-25T11:26:00Z">
              <w:r w:rsidRPr="00E16572">
                <w:rPr>
                  <w:rFonts w:ascii="Calibri" w:eastAsia="Times New Roman" w:hAnsi="Calibri" w:cs="Calibri"/>
                  <w:b w:val="0"/>
                  <w:bCs w:val="0"/>
                  <w:color w:val="000000"/>
                  <w:sz w:val="22"/>
                  <w:rPrChange w:id="1275" w:author="Nate Bachmeier [AWS-SA]" w:date="2023-02-25T11:29:00Z">
                    <w:rPr>
                      <w:rFonts w:ascii="Calibri" w:eastAsia="Times New Roman" w:hAnsi="Calibri" w:cs="Calibri"/>
                      <w:color w:val="000000"/>
                      <w:sz w:val="22"/>
                    </w:rPr>
                  </w:rPrChange>
                </w:rPr>
                <w:t>answering questions</w:t>
              </w:r>
            </w:ins>
          </w:p>
        </w:tc>
        <w:tc>
          <w:tcPr>
            <w:tcW w:w="960" w:type="dxa"/>
            <w:noWrap/>
            <w:hideMark/>
            <w:tcPrChange w:id="1276" w:author="Nate Bachmeier [AWS-SA]" w:date="2023-02-25T11:26:00Z">
              <w:tcPr>
                <w:tcW w:w="960" w:type="dxa"/>
                <w:tcBorders>
                  <w:top w:val="nil"/>
                  <w:left w:val="nil"/>
                  <w:bottom w:val="nil"/>
                  <w:right w:val="nil"/>
                </w:tcBorders>
                <w:shd w:val="clear" w:color="auto" w:fill="auto"/>
                <w:noWrap/>
                <w:vAlign w:val="bottom"/>
                <w:hideMark/>
              </w:tcPr>
            </w:tcPrChange>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277" w:author="Nate Bachmeier [AWS-SA]" w:date="2023-02-25T11:26:00Z"/>
                <w:rFonts w:ascii="Calibri" w:eastAsia="Times New Roman" w:hAnsi="Calibri" w:cs="Calibri"/>
                <w:color w:val="000000"/>
                <w:sz w:val="22"/>
              </w:rPr>
            </w:pPr>
            <w:ins w:id="1278" w:author="Nate Bachmeier [AWS-SA]" w:date="2023-02-25T11:26:00Z">
              <w:r w:rsidRPr="00E16572">
                <w:rPr>
                  <w:rFonts w:ascii="Calibri" w:eastAsia="Times New Roman" w:hAnsi="Calibri" w:cs="Calibri"/>
                  <w:color w:val="000000"/>
                  <w:sz w:val="22"/>
                </w:rPr>
                <w:t>443</w:t>
              </w:r>
            </w:ins>
          </w:p>
        </w:tc>
      </w:tr>
      <w:tr w:rsidR="00E16572" w:rsidRPr="00E16572" w14:paraId="51B353EC" w14:textId="77777777" w:rsidTr="00E16572">
        <w:trPr>
          <w:cnfStyle w:val="000000100000" w:firstRow="0" w:lastRow="0" w:firstColumn="0" w:lastColumn="0" w:oddVBand="0" w:evenVBand="0" w:oddHBand="1" w:evenHBand="0" w:firstRowFirstColumn="0" w:firstRowLastColumn="0" w:lastRowFirstColumn="0" w:lastRowLastColumn="0"/>
          <w:trHeight w:val="300"/>
          <w:ins w:id="1279" w:author="Nate Bachmeier [AWS-SA]" w:date="2023-02-25T11:26:00Z"/>
          <w:trPrChange w:id="128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281" w:author="Nate Bachmeier [AWS-SA]" w:date="2023-02-25T11:26:00Z">
              <w:tcPr>
                <w:tcW w:w="4740" w:type="dxa"/>
                <w:tcBorders>
                  <w:top w:val="nil"/>
                  <w:left w:val="nil"/>
                  <w:bottom w:val="nil"/>
                  <w:right w:val="nil"/>
                </w:tcBorders>
                <w:shd w:val="clear" w:color="auto" w:fill="auto"/>
                <w:noWrap/>
                <w:vAlign w:val="bottom"/>
                <w:hideMark/>
              </w:tcPr>
            </w:tcPrChange>
          </w:tcPr>
          <w:p w14:paraId="10111CE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282" w:author="Nate Bachmeier [AWS-SA]" w:date="2023-02-25T11:26:00Z"/>
                <w:rFonts w:ascii="Calibri" w:eastAsia="Times New Roman" w:hAnsi="Calibri" w:cs="Calibri"/>
                <w:b w:val="0"/>
                <w:bCs w:val="0"/>
                <w:color w:val="000000"/>
                <w:sz w:val="22"/>
                <w:rPrChange w:id="1283" w:author="Nate Bachmeier [AWS-SA]" w:date="2023-02-25T11:29:00Z">
                  <w:rPr>
                    <w:ins w:id="1284" w:author="Nate Bachmeier [AWS-SA]" w:date="2023-02-25T11:26:00Z"/>
                    <w:rFonts w:ascii="Calibri" w:eastAsia="Times New Roman" w:hAnsi="Calibri" w:cs="Calibri"/>
                    <w:color w:val="000000"/>
                    <w:sz w:val="22"/>
                  </w:rPr>
                </w:rPrChange>
              </w:rPr>
            </w:pPr>
            <w:ins w:id="1285" w:author="Nate Bachmeier [AWS-SA]" w:date="2023-02-25T11:26:00Z">
              <w:r w:rsidRPr="00E16572">
                <w:rPr>
                  <w:rFonts w:ascii="Calibri" w:eastAsia="Times New Roman" w:hAnsi="Calibri" w:cs="Calibri"/>
                  <w:b w:val="0"/>
                  <w:bCs w:val="0"/>
                  <w:color w:val="000000"/>
                  <w:sz w:val="22"/>
                  <w:rPrChange w:id="1286" w:author="Nate Bachmeier [AWS-SA]" w:date="2023-02-25T11:29:00Z">
                    <w:rPr>
                      <w:rFonts w:ascii="Calibri" w:eastAsia="Times New Roman" w:hAnsi="Calibri" w:cs="Calibri"/>
                      <w:color w:val="000000"/>
                      <w:sz w:val="22"/>
                    </w:rPr>
                  </w:rPrChange>
                </w:rPr>
                <w:t>applauding</w:t>
              </w:r>
            </w:ins>
          </w:p>
        </w:tc>
        <w:tc>
          <w:tcPr>
            <w:tcW w:w="960" w:type="dxa"/>
            <w:noWrap/>
            <w:hideMark/>
            <w:tcPrChange w:id="1287" w:author="Nate Bachmeier [AWS-SA]" w:date="2023-02-25T11:26:00Z">
              <w:tcPr>
                <w:tcW w:w="960" w:type="dxa"/>
                <w:tcBorders>
                  <w:top w:val="nil"/>
                  <w:left w:val="nil"/>
                  <w:bottom w:val="nil"/>
                  <w:right w:val="nil"/>
                </w:tcBorders>
                <w:shd w:val="clear" w:color="auto" w:fill="auto"/>
                <w:noWrap/>
                <w:vAlign w:val="bottom"/>
                <w:hideMark/>
              </w:tcPr>
            </w:tcPrChange>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288" w:author="Nate Bachmeier [AWS-SA]" w:date="2023-02-25T11:26:00Z"/>
                <w:rFonts w:ascii="Calibri" w:eastAsia="Times New Roman" w:hAnsi="Calibri" w:cs="Calibri"/>
                <w:color w:val="000000"/>
                <w:sz w:val="22"/>
              </w:rPr>
            </w:pPr>
            <w:ins w:id="1289" w:author="Nate Bachmeier [AWS-SA]" w:date="2023-02-25T11:26:00Z">
              <w:r w:rsidRPr="00E16572">
                <w:rPr>
                  <w:rFonts w:ascii="Calibri" w:eastAsia="Times New Roman" w:hAnsi="Calibri" w:cs="Calibri"/>
                  <w:color w:val="000000"/>
                  <w:sz w:val="22"/>
                </w:rPr>
                <w:t>562</w:t>
              </w:r>
            </w:ins>
          </w:p>
        </w:tc>
      </w:tr>
      <w:tr w:rsidR="00E16572" w:rsidRPr="00E16572" w14:paraId="6D0934B9" w14:textId="77777777" w:rsidTr="00E16572">
        <w:trPr>
          <w:trHeight w:val="300"/>
          <w:ins w:id="1290" w:author="Nate Bachmeier [AWS-SA]" w:date="2023-02-25T11:26:00Z"/>
          <w:trPrChange w:id="129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292" w:author="Nate Bachmeier [AWS-SA]" w:date="2023-02-25T11:26:00Z">
              <w:tcPr>
                <w:tcW w:w="4740" w:type="dxa"/>
                <w:tcBorders>
                  <w:top w:val="nil"/>
                  <w:left w:val="nil"/>
                  <w:bottom w:val="nil"/>
                  <w:right w:val="nil"/>
                </w:tcBorders>
                <w:shd w:val="clear" w:color="auto" w:fill="auto"/>
                <w:noWrap/>
                <w:vAlign w:val="bottom"/>
                <w:hideMark/>
              </w:tcPr>
            </w:tcPrChange>
          </w:tcPr>
          <w:p w14:paraId="67A7597A" w14:textId="77777777" w:rsidR="00E16572" w:rsidRPr="00E16572" w:rsidRDefault="00E16572" w:rsidP="00E16572">
            <w:pPr>
              <w:spacing w:line="240" w:lineRule="auto"/>
              <w:ind w:firstLine="0"/>
              <w:rPr>
                <w:ins w:id="1293" w:author="Nate Bachmeier [AWS-SA]" w:date="2023-02-25T11:26:00Z"/>
                <w:rFonts w:ascii="Calibri" w:eastAsia="Times New Roman" w:hAnsi="Calibri" w:cs="Calibri"/>
                <w:b w:val="0"/>
                <w:bCs w:val="0"/>
                <w:color w:val="000000"/>
                <w:sz w:val="22"/>
                <w:rPrChange w:id="1294" w:author="Nate Bachmeier [AWS-SA]" w:date="2023-02-25T11:29:00Z">
                  <w:rPr>
                    <w:ins w:id="1295" w:author="Nate Bachmeier [AWS-SA]" w:date="2023-02-25T11:26:00Z"/>
                    <w:rFonts w:ascii="Calibri" w:eastAsia="Times New Roman" w:hAnsi="Calibri" w:cs="Calibri"/>
                    <w:color w:val="000000"/>
                    <w:sz w:val="22"/>
                  </w:rPr>
                </w:rPrChange>
              </w:rPr>
            </w:pPr>
            <w:ins w:id="1296" w:author="Nate Bachmeier [AWS-SA]" w:date="2023-02-25T11:26:00Z">
              <w:r w:rsidRPr="00E16572">
                <w:rPr>
                  <w:rFonts w:ascii="Calibri" w:eastAsia="Times New Roman" w:hAnsi="Calibri" w:cs="Calibri"/>
                  <w:b w:val="0"/>
                  <w:bCs w:val="0"/>
                  <w:color w:val="000000"/>
                  <w:sz w:val="22"/>
                  <w:rPrChange w:id="1297" w:author="Nate Bachmeier [AWS-SA]" w:date="2023-02-25T11:29:00Z">
                    <w:rPr>
                      <w:rFonts w:ascii="Calibri" w:eastAsia="Times New Roman" w:hAnsi="Calibri" w:cs="Calibri"/>
                      <w:color w:val="000000"/>
                      <w:sz w:val="22"/>
                    </w:rPr>
                  </w:rPrChange>
                </w:rPr>
                <w:t>applying cream</w:t>
              </w:r>
            </w:ins>
          </w:p>
        </w:tc>
        <w:tc>
          <w:tcPr>
            <w:tcW w:w="960" w:type="dxa"/>
            <w:noWrap/>
            <w:hideMark/>
            <w:tcPrChange w:id="1298" w:author="Nate Bachmeier [AWS-SA]" w:date="2023-02-25T11:26:00Z">
              <w:tcPr>
                <w:tcW w:w="960" w:type="dxa"/>
                <w:tcBorders>
                  <w:top w:val="nil"/>
                  <w:left w:val="nil"/>
                  <w:bottom w:val="nil"/>
                  <w:right w:val="nil"/>
                </w:tcBorders>
                <w:shd w:val="clear" w:color="auto" w:fill="auto"/>
                <w:noWrap/>
                <w:vAlign w:val="bottom"/>
                <w:hideMark/>
              </w:tcPr>
            </w:tcPrChange>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299" w:author="Nate Bachmeier [AWS-SA]" w:date="2023-02-25T11:26:00Z"/>
                <w:rFonts w:ascii="Calibri" w:eastAsia="Times New Roman" w:hAnsi="Calibri" w:cs="Calibri"/>
                <w:color w:val="000000"/>
                <w:sz w:val="22"/>
              </w:rPr>
            </w:pPr>
            <w:ins w:id="1300" w:author="Nate Bachmeier [AWS-SA]" w:date="2023-02-25T11:26:00Z">
              <w:r w:rsidRPr="00E16572">
                <w:rPr>
                  <w:rFonts w:ascii="Calibri" w:eastAsia="Times New Roman" w:hAnsi="Calibri" w:cs="Calibri"/>
                  <w:color w:val="000000"/>
                  <w:sz w:val="22"/>
                </w:rPr>
                <w:t>475</w:t>
              </w:r>
            </w:ins>
          </w:p>
        </w:tc>
      </w:tr>
      <w:tr w:rsidR="00E16572" w:rsidRPr="00E16572" w14:paraId="1C82B176" w14:textId="77777777" w:rsidTr="00E16572">
        <w:trPr>
          <w:cnfStyle w:val="000000100000" w:firstRow="0" w:lastRow="0" w:firstColumn="0" w:lastColumn="0" w:oddVBand="0" w:evenVBand="0" w:oddHBand="1" w:evenHBand="0" w:firstRowFirstColumn="0" w:firstRowLastColumn="0" w:lastRowFirstColumn="0" w:lastRowLastColumn="0"/>
          <w:trHeight w:val="300"/>
          <w:ins w:id="1301" w:author="Nate Bachmeier [AWS-SA]" w:date="2023-02-25T11:26:00Z"/>
          <w:trPrChange w:id="130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303" w:author="Nate Bachmeier [AWS-SA]" w:date="2023-02-25T11:26:00Z">
              <w:tcPr>
                <w:tcW w:w="4740" w:type="dxa"/>
                <w:tcBorders>
                  <w:top w:val="nil"/>
                  <w:left w:val="nil"/>
                  <w:bottom w:val="nil"/>
                  <w:right w:val="nil"/>
                </w:tcBorders>
                <w:shd w:val="clear" w:color="auto" w:fill="auto"/>
                <w:noWrap/>
                <w:vAlign w:val="bottom"/>
                <w:hideMark/>
              </w:tcPr>
            </w:tcPrChange>
          </w:tcPr>
          <w:p w14:paraId="15389EB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304" w:author="Nate Bachmeier [AWS-SA]" w:date="2023-02-25T11:26:00Z"/>
                <w:rFonts w:ascii="Calibri" w:eastAsia="Times New Roman" w:hAnsi="Calibri" w:cs="Calibri"/>
                <w:b w:val="0"/>
                <w:bCs w:val="0"/>
                <w:color w:val="000000"/>
                <w:sz w:val="22"/>
                <w:rPrChange w:id="1305" w:author="Nate Bachmeier [AWS-SA]" w:date="2023-02-25T11:29:00Z">
                  <w:rPr>
                    <w:ins w:id="1306" w:author="Nate Bachmeier [AWS-SA]" w:date="2023-02-25T11:26:00Z"/>
                    <w:rFonts w:ascii="Calibri" w:eastAsia="Times New Roman" w:hAnsi="Calibri" w:cs="Calibri"/>
                    <w:color w:val="000000"/>
                    <w:sz w:val="22"/>
                  </w:rPr>
                </w:rPrChange>
              </w:rPr>
            </w:pPr>
            <w:ins w:id="1307" w:author="Nate Bachmeier [AWS-SA]" w:date="2023-02-25T11:26:00Z">
              <w:r w:rsidRPr="00E16572">
                <w:rPr>
                  <w:rFonts w:ascii="Calibri" w:eastAsia="Times New Roman" w:hAnsi="Calibri" w:cs="Calibri"/>
                  <w:b w:val="0"/>
                  <w:bCs w:val="0"/>
                  <w:color w:val="000000"/>
                  <w:sz w:val="22"/>
                  <w:rPrChange w:id="1308" w:author="Nate Bachmeier [AWS-SA]" w:date="2023-02-25T11:29:00Z">
                    <w:rPr>
                      <w:rFonts w:ascii="Calibri" w:eastAsia="Times New Roman" w:hAnsi="Calibri" w:cs="Calibri"/>
                      <w:color w:val="000000"/>
                      <w:sz w:val="22"/>
                    </w:rPr>
                  </w:rPrChange>
                </w:rPr>
                <w:t>archaeological excavation</w:t>
              </w:r>
            </w:ins>
          </w:p>
        </w:tc>
        <w:tc>
          <w:tcPr>
            <w:tcW w:w="960" w:type="dxa"/>
            <w:noWrap/>
            <w:hideMark/>
            <w:tcPrChange w:id="1309" w:author="Nate Bachmeier [AWS-SA]" w:date="2023-02-25T11:26:00Z">
              <w:tcPr>
                <w:tcW w:w="960" w:type="dxa"/>
                <w:tcBorders>
                  <w:top w:val="nil"/>
                  <w:left w:val="nil"/>
                  <w:bottom w:val="nil"/>
                  <w:right w:val="nil"/>
                </w:tcBorders>
                <w:shd w:val="clear" w:color="auto" w:fill="auto"/>
                <w:noWrap/>
                <w:vAlign w:val="bottom"/>
                <w:hideMark/>
              </w:tcPr>
            </w:tcPrChange>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310" w:author="Nate Bachmeier [AWS-SA]" w:date="2023-02-25T11:26:00Z"/>
                <w:rFonts w:ascii="Calibri" w:eastAsia="Times New Roman" w:hAnsi="Calibri" w:cs="Calibri"/>
                <w:color w:val="000000"/>
                <w:sz w:val="22"/>
              </w:rPr>
            </w:pPr>
            <w:ins w:id="1311" w:author="Nate Bachmeier [AWS-SA]" w:date="2023-02-25T11:26:00Z">
              <w:r w:rsidRPr="00E16572">
                <w:rPr>
                  <w:rFonts w:ascii="Calibri" w:eastAsia="Times New Roman" w:hAnsi="Calibri" w:cs="Calibri"/>
                  <w:color w:val="000000"/>
                  <w:sz w:val="22"/>
                </w:rPr>
                <w:t>561</w:t>
              </w:r>
            </w:ins>
          </w:p>
        </w:tc>
      </w:tr>
      <w:tr w:rsidR="00E16572" w:rsidRPr="00E16572" w14:paraId="0B873CA0" w14:textId="77777777" w:rsidTr="00E16572">
        <w:trPr>
          <w:trHeight w:val="300"/>
          <w:ins w:id="1312" w:author="Nate Bachmeier [AWS-SA]" w:date="2023-02-25T11:26:00Z"/>
          <w:trPrChange w:id="131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314" w:author="Nate Bachmeier [AWS-SA]" w:date="2023-02-25T11:26:00Z">
              <w:tcPr>
                <w:tcW w:w="4740" w:type="dxa"/>
                <w:tcBorders>
                  <w:top w:val="nil"/>
                  <w:left w:val="nil"/>
                  <w:bottom w:val="nil"/>
                  <w:right w:val="nil"/>
                </w:tcBorders>
                <w:shd w:val="clear" w:color="auto" w:fill="auto"/>
                <w:noWrap/>
                <w:vAlign w:val="bottom"/>
                <w:hideMark/>
              </w:tcPr>
            </w:tcPrChange>
          </w:tcPr>
          <w:p w14:paraId="5CDEAA19" w14:textId="77777777" w:rsidR="00E16572" w:rsidRPr="00E16572" w:rsidRDefault="00E16572" w:rsidP="00E16572">
            <w:pPr>
              <w:spacing w:line="240" w:lineRule="auto"/>
              <w:ind w:firstLine="0"/>
              <w:rPr>
                <w:ins w:id="1315" w:author="Nate Bachmeier [AWS-SA]" w:date="2023-02-25T11:26:00Z"/>
                <w:rFonts w:ascii="Calibri" w:eastAsia="Times New Roman" w:hAnsi="Calibri" w:cs="Calibri"/>
                <w:b w:val="0"/>
                <w:bCs w:val="0"/>
                <w:color w:val="000000"/>
                <w:sz w:val="22"/>
                <w:rPrChange w:id="1316" w:author="Nate Bachmeier [AWS-SA]" w:date="2023-02-25T11:29:00Z">
                  <w:rPr>
                    <w:ins w:id="1317" w:author="Nate Bachmeier [AWS-SA]" w:date="2023-02-25T11:26:00Z"/>
                    <w:rFonts w:ascii="Calibri" w:eastAsia="Times New Roman" w:hAnsi="Calibri" w:cs="Calibri"/>
                    <w:color w:val="000000"/>
                    <w:sz w:val="22"/>
                  </w:rPr>
                </w:rPrChange>
              </w:rPr>
            </w:pPr>
            <w:ins w:id="1318" w:author="Nate Bachmeier [AWS-SA]" w:date="2023-02-25T11:26:00Z">
              <w:r w:rsidRPr="00E16572">
                <w:rPr>
                  <w:rFonts w:ascii="Calibri" w:eastAsia="Times New Roman" w:hAnsi="Calibri" w:cs="Calibri"/>
                  <w:b w:val="0"/>
                  <w:bCs w:val="0"/>
                  <w:color w:val="000000"/>
                  <w:sz w:val="22"/>
                  <w:rPrChange w:id="1319" w:author="Nate Bachmeier [AWS-SA]" w:date="2023-02-25T11:29:00Z">
                    <w:rPr>
                      <w:rFonts w:ascii="Calibri" w:eastAsia="Times New Roman" w:hAnsi="Calibri" w:cs="Calibri"/>
                      <w:color w:val="000000"/>
                      <w:sz w:val="22"/>
                    </w:rPr>
                  </w:rPrChange>
                </w:rPr>
                <w:t>archery</w:t>
              </w:r>
            </w:ins>
          </w:p>
        </w:tc>
        <w:tc>
          <w:tcPr>
            <w:tcW w:w="960" w:type="dxa"/>
            <w:noWrap/>
            <w:hideMark/>
            <w:tcPrChange w:id="1320" w:author="Nate Bachmeier [AWS-SA]" w:date="2023-02-25T11:26:00Z">
              <w:tcPr>
                <w:tcW w:w="960" w:type="dxa"/>
                <w:tcBorders>
                  <w:top w:val="nil"/>
                  <w:left w:val="nil"/>
                  <w:bottom w:val="nil"/>
                  <w:right w:val="nil"/>
                </w:tcBorders>
                <w:shd w:val="clear" w:color="auto" w:fill="auto"/>
                <w:noWrap/>
                <w:vAlign w:val="bottom"/>
                <w:hideMark/>
              </w:tcPr>
            </w:tcPrChange>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321" w:author="Nate Bachmeier [AWS-SA]" w:date="2023-02-25T11:26:00Z"/>
                <w:rFonts w:ascii="Calibri" w:eastAsia="Times New Roman" w:hAnsi="Calibri" w:cs="Calibri"/>
                <w:color w:val="000000"/>
                <w:sz w:val="22"/>
              </w:rPr>
            </w:pPr>
            <w:ins w:id="1322" w:author="Nate Bachmeier [AWS-SA]" w:date="2023-02-25T11:26:00Z">
              <w:r w:rsidRPr="00E16572">
                <w:rPr>
                  <w:rFonts w:ascii="Calibri" w:eastAsia="Times New Roman" w:hAnsi="Calibri" w:cs="Calibri"/>
                  <w:color w:val="000000"/>
                  <w:sz w:val="22"/>
                </w:rPr>
                <w:t>791</w:t>
              </w:r>
            </w:ins>
          </w:p>
        </w:tc>
      </w:tr>
      <w:tr w:rsidR="00E16572" w:rsidRPr="00E16572" w14:paraId="1A229E06" w14:textId="77777777" w:rsidTr="00E16572">
        <w:trPr>
          <w:cnfStyle w:val="000000100000" w:firstRow="0" w:lastRow="0" w:firstColumn="0" w:lastColumn="0" w:oddVBand="0" w:evenVBand="0" w:oddHBand="1" w:evenHBand="0" w:firstRowFirstColumn="0" w:firstRowLastColumn="0" w:lastRowFirstColumn="0" w:lastRowLastColumn="0"/>
          <w:trHeight w:val="300"/>
          <w:ins w:id="1323" w:author="Nate Bachmeier [AWS-SA]" w:date="2023-02-25T11:26:00Z"/>
          <w:trPrChange w:id="132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325" w:author="Nate Bachmeier [AWS-SA]" w:date="2023-02-25T11:26:00Z">
              <w:tcPr>
                <w:tcW w:w="4740" w:type="dxa"/>
                <w:tcBorders>
                  <w:top w:val="nil"/>
                  <w:left w:val="nil"/>
                  <w:bottom w:val="nil"/>
                  <w:right w:val="nil"/>
                </w:tcBorders>
                <w:shd w:val="clear" w:color="auto" w:fill="auto"/>
                <w:noWrap/>
                <w:vAlign w:val="bottom"/>
                <w:hideMark/>
              </w:tcPr>
            </w:tcPrChange>
          </w:tcPr>
          <w:p w14:paraId="5E2D7A2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326" w:author="Nate Bachmeier [AWS-SA]" w:date="2023-02-25T11:26:00Z"/>
                <w:rFonts w:ascii="Calibri" w:eastAsia="Times New Roman" w:hAnsi="Calibri" w:cs="Calibri"/>
                <w:b w:val="0"/>
                <w:bCs w:val="0"/>
                <w:color w:val="000000"/>
                <w:sz w:val="22"/>
                <w:rPrChange w:id="1327" w:author="Nate Bachmeier [AWS-SA]" w:date="2023-02-25T11:29:00Z">
                  <w:rPr>
                    <w:ins w:id="1328" w:author="Nate Bachmeier [AWS-SA]" w:date="2023-02-25T11:26:00Z"/>
                    <w:rFonts w:ascii="Calibri" w:eastAsia="Times New Roman" w:hAnsi="Calibri" w:cs="Calibri"/>
                    <w:color w:val="000000"/>
                    <w:sz w:val="22"/>
                  </w:rPr>
                </w:rPrChange>
              </w:rPr>
            </w:pPr>
            <w:ins w:id="1329" w:author="Nate Bachmeier [AWS-SA]" w:date="2023-02-25T11:26:00Z">
              <w:r w:rsidRPr="00E16572">
                <w:rPr>
                  <w:rFonts w:ascii="Calibri" w:eastAsia="Times New Roman" w:hAnsi="Calibri" w:cs="Calibri"/>
                  <w:b w:val="0"/>
                  <w:bCs w:val="0"/>
                  <w:color w:val="000000"/>
                  <w:sz w:val="22"/>
                  <w:rPrChange w:id="1330" w:author="Nate Bachmeier [AWS-SA]" w:date="2023-02-25T11:29:00Z">
                    <w:rPr>
                      <w:rFonts w:ascii="Calibri" w:eastAsia="Times New Roman" w:hAnsi="Calibri" w:cs="Calibri"/>
                      <w:color w:val="000000"/>
                      <w:sz w:val="22"/>
                    </w:rPr>
                  </w:rPrChange>
                </w:rPr>
                <w:t>arguing</w:t>
              </w:r>
            </w:ins>
          </w:p>
        </w:tc>
        <w:tc>
          <w:tcPr>
            <w:tcW w:w="960" w:type="dxa"/>
            <w:noWrap/>
            <w:hideMark/>
            <w:tcPrChange w:id="1331" w:author="Nate Bachmeier [AWS-SA]" w:date="2023-02-25T11:26:00Z">
              <w:tcPr>
                <w:tcW w:w="960" w:type="dxa"/>
                <w:tcBorders>
                  <w:top w:val="nil"/>
                  <w:left w:val="nil"/>
                  <w:bottom w:val="nil"/>
                  <w:right w:val="nil"/>
                </w:tcBorders>
                <w:shd w:val="clear" w:color="auto" w:fill="auto"/>
                <w:noWrap/>
                <w:vAlign w:val="bottom"/>
                <w:hideMark/>
              </w:tcPr>
            </w:tcPrChange>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332" w:author="Nate Bachmeier [AWS-SA]" w:date="2023-02-25T11:26:00Z"/>
                <w:rFonts w:ascii="Calibri" w:eastAsia="Times New Roman" w:hAnsi="Calibri" w:cs="Calibri"/>
                <w:color w:val="000000"/>
                <w:sz w:val="22"/>
              </w:rPr>
            </w:pPr>
            <w:ins w:id="1333" w:author="Nate Bachmeier [AWS-SA]" w:date="2023-02-25T11:26:00Z">
              <w:r w:rsidRPr="00E16572">
                <w:rPr>
                  <w:rFonts w:ascii="Calibri" w:eastAsia="Times New Roman" w:hAnsi="Calibri" w:cs="Calibri"/>
                  <w:color w:val="000000"/>
                  <w:sz w:val="22"/>
                </w:rPr>
                <w:t>518</w:t>
              </w:r>
            </w:ins>
          </w:p>
        </w:tc>
      </w:tr>
      <w:tr w:rsidR="00E16572" w:rsidRPr="00E16572" w14:paraId="2E3A74EC" w14:textId="77777777" w:rsidTr="00E16572">
        <w:trPr>
          <w:trHeight w:val="300"/>
          <w:ins w:id="1334" w:author="Nate Bachmeier [AWS-SA]" w:date="2023-02-25T11:26:00Z"/>
          <w:trPrChange w:id="13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336" w:author="Nate Bachmeier [AWS-SA]" w:date="2023-02-25T11:26:00Z">
              <w:tcPr>
                <w:tcW w:w="4740" w:type="dxa"/>
                <w:tcBorders>
                  <w:top w:val="nil"/>
                  <w:left w:val="nil"/>
                  <w:bottom w:val="nil"/>
                  <w:right w:val="nil"/>
                </w:tcBorders>
                <w:shd w:val="clear" w:color="auto" w:fill="auto"/>
                <w:noWrap/>
                <w:vAlign w:val="bottom"/>
                <w:hideMark/>
              </w:tcPr>
            </w:tcPrChange>
          </w:tcPr>
          <w:p w14:paraId="3D151D07" w14:textId="77777777" w:rsidR="00E16572" w:rsidRPr="00E16572" w:rsidRDefault="00E16572" w:rsidP="00E16572">
            <w:pPr>
              <w:spacing w:line="240" w:lineRule="auto"/>
              <w:ind w:firstLine="0"/>
              <w:rPr>
                <w:ins w:id="1337" w:author="Nate Bachmeier [AWS-SA]" w:date="2023-02-25T11:26:00Z"/>
                <w:rFonts w:ascii="Calibri" w:eastAsia="Times New Roman" w:hAnsi="Calibri" w:cs="Calibri"/>
                <w:b w:val="0"/>
                <w:bCs w:val="0"/>
                <w:color w:val="000000"/>
                <w:sz w:val="22"/>
                <w:rPrChange w:id="1338" w:author="Nate Bachmeier [AWS-SA]" w:date="2023-02-25T11:29:00Z">
                  <w:rPr>
                    <w:ins w:id="1339" w:author="Nate Bachmeier [AWS-SA]" w:date="2023-02-25T11:26:00Z"/>
                    <w:rFonts w:ascii="Calibri" w:eastAsia="Times New Roman" w:hAnsi="Calibri" w:cs="Calibri"/>
                    <w:color w:val="000000"/>
                    <w:sz w:val="22"/>
                  </w:rPr>
                </w:rPrChange>
              </w:rPr>
            </w:pPr>
            <w:ins w:id="1340" w:author="Nate Bachmeier [AWS-SA]" w:date="2023-02-25T11:26:00Z">
              <w:r w:rsidRPr="00E16572">
                <w:rPr>
                  <w:rFonts w:ascii="Calibri" w:eastAsia="Times New Roman" w:hAnsi="Calibri" w:cs="Calibri"/>
                  <w:b w:val="0"/>
                  <w:bCs w:val="0"/>
                  <w:color w:val="000000"/>
                  <w:sz w:val="22"/>
                  <w:rPrChange w:id="1341" w:author="Nate Bachmeier [AWS-SA]" w:date="2023-02-25T11:29:00Z">
                    <w:rPr>
                      <w:rFonts w:ascii="Calibri" w:eastAsia="Times New Roman" w:hAnsi="Calibri" w:cs="Calibri"/>
                      <w:color w:val="000000"/>
                      <w:sz w:val="22"/>
                    </w:rPr>
                  </w:rPrChange>
                </w:rPr>
                <w:t>arm wrestling</w:t>
              </w:r>
            </w:ins>
          </w:p>
        </w:tc>
        <w:tc>
          <w:tcPr>
            <w:tcW w:w="960" w:type="dxa"/>
            <w:noWrap/>
            <w:hideMark/>
            <w:tcPrChange w:id="1342" w:author="Nate Bachmeier [AWS-SA]" w:date="2023-02-25T11:26:00Z">
              <w:tcPr>
                <w:tcW w:w="960" w:type="dxa"/>
                <w:tcBorders>
                  <w:top w:val="nil"/>
                  <w:left w:val="nil"/>
                  <w:bottom w:val="nil"/>
                  <w:right w:val="nil"/>
                </w:tcBorders>
                <w:shd w:val="clear" w:color="auto" w:fill="auto"/>
                <w:noWrap/>
                <w:vAlign w:val="bottom"/>
                <w:hideMark/>
              </w:tcPr>
            </w:tcPrChange>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343" w:author="Nate Bachmeier [AWS-SA]" w:date="2023-02-25T11:26:00Z"/>
                <w:rFonts w:ascii="Calibri" w:eastAsia="Times New Roman" w:hAnsi="Calibri" w:cs="Calibri"/>
                <w:color w:val="000000"/>
                <w:sz w:val="22"/>
              </w:rPr>
            </w:pPr>
            <w:ins w:id="1344" w:author="Nate Bachmeier [AWS-SA]" w:date="2023-02-25T11:26:00Z">
              <w:r w:rsidRPr="00E16572">
                <w:rPr>
                  <w:rFonts w:ascii="Calibri" w:eastAsia="Times New Roman" w:hAnsi="Calibri" w:cs="Calibri"/>
                  <w:color w:val="000000"/>
                  <w:sz w:val="22"/>
                </w:rPr>
                <w:t>737</w:t>
              </w:r>
            </w:ins>
          </w:p>
        </w:tc>
      </w:tr>
      <w:tr w:rsidR="00E16572" w:rsidRPr="00E16572" w14:paraId="0C98E0C1" w14:textId="77777777" w:rsidTr="00E16572">
        <w:trPr>
          <w:cnfStyle w:val="000000100000" w:firstRow="0" w:lastRow="0" w:firstColumn="0" w:lastColumn="0" w:oddVBand="0" w:evenVBand="0" w:oddHBand="1" w:evenHBand="0" w:firstRowFirstColumn="0" w:firstRowLastColumn="0" w:lastRowFirstColumn="0" w:lastRowLastColumn="0"/>
          <w:trHeight w:val="300"/>
          <w:ins w:id="1345" w:author="Nate Bachmeier [AWS-SA]" w:date="2023-02-25T11:26:00Z"/>
          <w:trPrChange w:id="134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347" w:author="Nate Bachmeier [AWS-SA]" w:date="2023-02-25T11:26:00Z">
              <w:tcPr>
                <w:tcW w:w="4740" w:type="dxa"/>
                <w:tcBorders>
                  <w:top w:val="nil"/>
                  <w:left w:val="nil"/>
                  <w:bottom w:val="nil"/>
                  <w:right w:val="nil"/>
                </w:tcBorders>
                <w:shd w:val="clear" w:color="auto" w:fill="auto"/>
                <w:noWrap/>
                <w:vAlign w:val="bottom"/>
                <w:hideMark/>
              </w:tcPr>
            </w:tcPrChange>
          </w:tcPr>
          <w:p w14:paraId="13A4497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348" w:author="Nate Bachmeier [AWS-SA]" w:date="2023-02-25T11:26:00Z"/>
                <w:rFonts w:ascii="Calibri" w:eastAsia="Times New Roman" w:hAnsi="Calibri" w:cs="Calibri"/>
                <w:b w:val="0"/>
                <w:bCs w:val="0"/>
                <w:color w:val="000000"/>
                <w:sz w:val="22"/>
                <w:rPrChange w:id="1349" w:author="Nate Bachmeier [AWS-SA]" w:date="2023-02-25T11:29:00Z">
                  <w:rPr>
                    <w:ins w:id="1350" w:author="Nate Bachmeier [AWS-SA]" w:date="2023-02-25T11:26:00Z"/>
                    <w:rFonts w:ascii="Calibri" w:eastAsia="Times New Roman" w:hAnsi="Calibri" w:cs="Calibri"/>
                    <w:color w:val="000000"/>
                    <w:sz w:val="22"/>
                  </w:rPr>
                </w:rPrChange>
              </w:rPr>
            </w:pPr>
            <w:ins w:id="1351" w:author="Nate Bachmeier [AWS-SA]" w:date="2023-02-25T11:26:00Z">
              <w:r w:rsidRPr="00E16572">
                <w:rPr>
                  <w:rFonts w:ascii="Calibri" w:eastAsia="Times New Roman" w:hAnsi="Calibri" w:cs="Calibri"/>
                  <w:b w:val="0"/>
                  <w:bCs w:val="0"/>
                  <w:color w:val="000000"/>
                  <w:sz w:val="22"/>
                  <w:rPrChange w:id="1352" w:author="Nate Bachmeier [AWS-SA]" w:date="2023-02-25T11:29:00Z">
                    <w:rPr>
                      <w:rFonts w:ascii="Calibri" w:eastAsia="Times New Roman" w:hAnsi="Calibri" w:cs="Calibri"/>
                      <w:color w:val="000000"/>
                      <w:sz w:val="22"/>
                    </w:rPr>
                  </w:rPrChange>
                </w:rPr>
                <w:t>arranging flowers</w:t>
              </w:r>
            </w:ins>
          </w:p>
        </w:tc>
        <w:tc>
          <w:tcPr>
            <w:tcW w:w="960" w:type="dxa"/>
            <w:noWrap/>
            <w:hideMark/>
            <w:tcPrChange w:id="1353" w:author="Nate Bachmeier [AWS-SA]" w:date="2023-02-25T11:26:00Z">
              <w:tcPr>
                <w:tcW w:w="960" w:type="dxa"/>
                <w:tcBorders>
                  <w:top w:val="nil"/>
                  <w:left w:val="nil"/>
                  <w:bottom w:val="nil"/>
                  <w:right w:val="nil"/>
                </w:tcBorders>
                <w:shd w:val="clear" w:color="auto" w:fill="auto"/>
                <w:noWrap/>
                <w:vAlign w:val="bottom"/>
                <w:hideMark/>
              </w:tcPr>
            </w:tcPrChange>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354" w:author="Nate Bachmeier [AWS-SA]" w:date="2023-02-25T11:26:00Z"/>
                <w:rFonts w:ascii="Calibri" w:eastAsia="Times New Roman" w:hAnsi="Calibri" w:cs="Calibri"/>
                <w:color w:val="000000"/>
                <w:sz w:val="22"/>
              </w:rPr>
            </w:pPr>
            <w:ins w:id="1355" w:author="Nate Bachmeier [AWS-SA]" w:date="2023-02-25T11:26:00Z">
              <w:r w:rsidRPr="00E16572">
                <w:rPr>
                  <w:rFonts w:ascii="Calibri" w:eastAsia="Times New Roman" w:hAnsi="Calibri" w:cs="Calibri"/>
                  <w:color w:val="000000"/>
                  <w:sz w:val="22"/>
                </w:rPr>
                <w:t>724</w:t>
              </w:r>
            </w:ins>
          </w:p>
        </w:tc>
      </w:tr>
      <w:tr w:rsidR="00E16572" w:rsidRPr="00E16572" w14:paraId="600370BC" w14:textId="77777777" w:rsidTr="00E16572">
        <w:trPr>
          <w:trHeight w:val="300"/>
          <w:ins w:id="1356" w:author="Nate Bachmeier [AWS-SA]" w:date="2023-02-25T11:26:00Z"/>
          <w:trPrChange w:id="135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358" w:author="Nate Bachmeier [AWS-SA]" w:date="2023-02-25T11:26:00Z">
              <w:tcPr>
                <w:tcW w:w="4740" w:type="dxa"/>
                <w:tcBorders>
                  <w:top w:val="nil"/>
                  <w:left w:val="nil"/>
                  <w:bottom w:val="nil"/>
                  <w:right w:val="nil"/>
                </w:tcBorders>
                <w:shd w:val="clear" w:color="auto" w:fill="auto"/>
                <w:noWrap/>
                <w:vAlign w:val="bottom"/>
                <w:hideMark/>
              </w:tcPr>
            </w:tcPrChange>
          </w:tcPr>
          <w:p w14:paraId="5FF30C66" w14:textId="77777777" w:rsidR="00E16572" w:rsidRPr="00E16572" w:rsidRDefault="00E16572" w:rsidP="00E16572">
            <w:pPr>
              <w:spacing w:line="240" w:lineRule="auto"/>
              <w:ind w:firstLine="0"/>
              <w:rPr>
                <w:ins w:id="1359" w:author="Nate Bachmeier [AWS-SA]" w:date="2023-02-25T11:26:00Z"/>
                <w:rFonts w:ascii="Calibri" w:eastAsia="Times New Roman" w:hAnsi="Calibri" w:cs="Calibri"/>
                <w:b w:val="0"/>
                <w:bCs w:val="0"/>
                <w:color w:val="000000"/>
                <w:sz w:val="22"/>
                <w:rPrChange w:id="1360" w:author="Nate Bachmeier [AWS-SA]" w:date="2023-02-25T11:29:00Z">
                  <w:rPr>
                    <w:ins w:id="1361" w:author="Nate Bachmeier [AWS-SA]" w:date="2023-02-25T11:26:00Z"/>
                    <w:rFonts w:ascii="Calibri" w:eastAsia="Times New Roman" w:hAnsi="Calibri" w:cs="Calibri"/>
                    <w:color w:val="000000"/>
                    <w:sz w:val="22"/>
                  </w:rPr>
                </w:rPrChange>
              </w:rPr>
            </w:pPr>
            <w:ins w:id="1362" w:author="Nate Bachmeier [AWS-SA]" w:date="2023-02-25T11:26:00Z">
              <w:r w:rsidRPr="00E16572">
                <w:rPr>
                  <w:rFonts w:ascii="Calibri" w:eastAsia="Times New Roman" w:hAnsi="Calibri" w:cs="Calibri"/>
                  <w:b w:val="0"/>
                  <w:bCs w:val="0"/>
                  <w:color w:val="000000"/>
                  <w:sz w:val="22"/>
                  <w:rPrChange w:id="1363" w:author="Nate Bachmeier [AWS-SA]" w:date="2023-02-25T11:29:00Z">
                    <w:rPr>
                      <w:rFonts w:ascii="Calibri" w:eastAsia="Times New Roman" w:hAnsi="Calibri" w:cs="Calibri"/>
                      <w:color w:val="000000"/>
                      <w:sz w:val="22"/>
                    </w:rPr>
                  </w:rPrChange>
                </w:rPr>
                <w:t>arresting</w:t>
              </w:r>
            </w:ins>
          </w:p>
        </w:tc>
        <w:tc>
          <w:tcPr>
            <w:tcW w:w="960" w:type="dxa"/>
            <w:noWrap/>
            <w:hideMark/>
            <w:tcPrChange w:id="1364" w:author="Nate Bachmeier [AWS-SA]" w:date="2023-02-25T11:26:00Z">
              <w:tcPr>
                <w:tcW w:w="960" w:type="dxa"/>
                <w:tcBorders>
                  <w:top w:val="nil"/>
                  <w:left w:val="nil"/>
                  <w:bottom w:val="nil"/>
                  <w:right w:val="nil"/>
                </w:tcBorders>
                <w:shd w:val="clear" w:color="auto" w:fill="auto"/>
                <w:noWrap/>
                <w:vAlign w:val="bottom"/>
                <w:hideMark/>
              </w:tcPr>
            </w:tcPrChange>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365" w:author="Nate Bachmeier [AWS-SA]" w:date="2023-02-25T11:26:00Z"/>
                <w:rFonts w:ascii="Calibri" w:eastAsia="Times New Roman" w:hAnsi="Calibri" w:cs="Calibri"/>
                <w:color w:val="000000"/>
                <w:sz w:val="22"/>
              </w:rPr>
            </w:pPr>
            <w:ins w:id="1366" w:author="Nate Bachmeier [AWS-SA]" w:date="2023-02-25T11:26:00Z">
              <w:r w:rsidRPr="00E16572">
                <w:rPr>
                  <w:rFonts w:ascii="Calibri" w:eastAsia="Times New Roman" w:hAnsi="Calibri" w:cs="Calibri"/>
                  <w:color w:val="000000"/>
                  <w:sz w:val="22"/>
                </w:rPr>
                <w:t>422</w:t>
              </w:r>
            </w:ins>
          </w:p>
        </w:tc>
      </w:tr>
      <w:tr w:rsidR="00E16572" w:rsidRPr="00E16572" w14:paraId="10F628F4" w14:textId="77777777" w:rsidTr="00E16572">
        <w:trPr>
          <w:cnfStyle w:val="000000100000" w:firstRow="0" w:lastRow="0" w:firstColumn="0" w:lastColumn="0" w:oddVBand="0" w:evenVBand="0" w:oddHBand="1" w:evenHBand="0" w:firstRowFirstColumn="0" w:firstRowLastColumn="0" w:lastRowFirstColumn="0" w:lastRowLastColumn="0"/>
          <w:trHeight w:val="300"/>
          <w:ins w:id="1367" w:author="Nate Bachmeier [AWS-SA]" w:date="2023-02-25T11:26:00Z"/>
          <w:trPrChange w:id="136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369" w:author="Nate Bachmeier [AWS-SA]" w:date="2023-02-25T11:26:00Z">
              <w:tcPr>
                <w:tcW w:w="4740" w:type="dxa"/>
                <w:tcBorders>
                  <w:top w:val="nil"/>
                  <w:left w:val="nil"/>
                  <w:bottom w:val="nil"/>
                  <w:right w:val="nil"/>
                </w:tcBorders>
                <w:shd w:val="clear" w:color="auto" w:fill="auto"/>
                <w:noWrap/>
                <w:vAlign w:val="bottom"/>
                <w:hideMark/>
              </w:tcPr>
            </w:tcPrChange>
          </w:tcPr>
          <w:p w14:paraId="7F08C43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370" w:author="Nate Bachmeier [AWS-SA]" w:date="2023-02-25T11:26:00Z"/>
                <w:rFonts w:ascii="Calibri" w:eastAsia="Times New Roman" w:hAnsi="Calibri" w:cs="Calibri"/>
                <w:b w:val="0"/>
                <w:bCs w:val="0"/>
                <w:color w:val="000000"/>
                <w:sz w:val="22"/>
                <w:rPrChange w:id="1371" w:author="Nate Bachmeier [AWS-SA]" w:date="2023-02-25T11:29:00Z">
                  <w:rPr>
                    <w:ins w:id="1372" w:author="Nate Bachmeier [AWS-SA]" w:date="2023-02-25T11:26:00Z"/>
                    <w:rFonts w:ascii="Calibri" w:eastAsia="Times New Roman" w:hAnsi="Calibri" w:cs="Calibri"/>
                    <w:color w:val="000000"/>
                    <w:sz w:val="22"/>
                  </w:rPr>
                </w:rPrChange>
              </w:rPr>
            </w:pPr>
            <w:ins w:id="1373" w:author="Nate Bachmeier [AWS-SA]" w:date="2023-02-25T11:26:00Z">
              <w:r w:rsidRPr="00E16572">
                <w:rPr>
                  <w:rFonts w:ascii="Calibri" w:eastAsia="Times New Roman" w:hAnsi="Calibri" w:cs="Calibri"/>
                  <w:b w:val="0"/>
                  <w:bCs w:val="0"/>
                  <w:color w:val="000000"/>
                  <w:sz w:val="22"/>
                  <w:rPrChange w:id="1374" w:author="Nate Bachmeier [AWS-SA]" w:date="2023-02-25T11:29:00Z">
                    <w:rPr>
                      <w:rFonts w:ascii="Calibri" w:eastAsia="Times New Roman" w:hAnsi="Calibri" w:cs="Calibri"/>
                      <w:color w:val="000000"/>
                      <w:sz w:val="22"/>
                    </w:rPr>
                  </w:rPrChange>
                </w:rPr>
                <w:t>assembling bicycle</w:t>
              </w:r>
            </w:ins>
          </w:p>
        </w:tc>
        <w:tc>
          <w:tcPr>
            <w:tcW w:w="960" w:type="dxa"/>
            <w:noWrap/>
            <w:hideMark/>
            <w:tcPrChange w:id="1375" w:author="Nate Bachmeier [AWS-SA]" w:date="2023-02-25T11:26:00Z">
              <w:tcPr>
                <w:tcW w:w="960" w:type="dxa"/>
                <w:tcBorders>
                  <w:top w:val="nil"/>
                  <w:left w:val="nil"/>
                  <w:bottom w:val="nil"/>
                  <w:right w:val="nil"/>
                </w:tcBorders>
                <w:shd w:val="clear" w:color="auto" w:fill="auto"/>
                <w:noWrap/>
                <w:vAlign w:val="bottom"/>
                <w:hideMark/>
              </w:tcPr>
            </w:tcPrChange>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376" w:author="Nate Bachmeier [AWS-SA]" w:date="2023-02-25T11:26:00Z"/>
                <w:rFonts w:ascii="Calibri" w:eastAsia="Times New Roman" w:hAnsi="Calibri" w:cs="Calibri"/>
                <w:color w:val="000000"/>
                <w:sz w:val="22"/>
              </w:rPr>
            </w:pPr>
            <w:ins w:id="1377" w:author="Nate Bachmeier [AWS-SA]" w:date="2023-02-25T11:26:00Z">
              <w:r w:rsidRPr="00E16572">
                <w:rPr>
                  <w:rFonts w:ascii="Calibri" w:eastAsia="Times New Roman" w:hAnsi="Calibri" w:cs="Calibri"/>
                  <w:color w:val="000000"/>
                  <w:sz w:val="22"/>
                </w:rPr>
                <w:t>505</w:t>
              </w:r>
            </w:ins>
          </w:p>
        </w:tc>
      </w:tr>
      <w:tr w:rsidR="00E16572" w:rsidRPr="00E16572" w14:paraId="3EAA0A39" w14:textId="77777777" w:rsidTr="00E16572">
        <w:trPr>
          <w:trHeight w:val="300"/>
          <w:ins w:id="1378" w:author="Nate Bachmeier [AWS-SA]" w:date="2023-02-25T11:26:00Z"/>
          <w:trPrChange w:id="137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380" w:author="Nate Bachmeier [AWS-SA]" w:date="2023-02-25T11:26:00Z">
              <w:tcPr>
                <w:tcW w:w="4740" w:type="dxa"/>
                <w:tcBorders>
                  <w:top w:val="nil"/>
                  <w:left w:val="nil"/>
                  <w:bottom w:val="nil"/>
                  <w:right w:val="nil"/>
                </w:tcBorders>
                <w:shd w:val="clear" w:color="auto" w:fill="auto"/>
                <w:noWrap/>
                <w:vAlign w:val="bottom"/>
                <w:hideMark/>
              </w:tcPr>
            </w:tcPrChange>
          </w:tcPr>
          <w:p w14:paraId="4E8DC825" w14:textId="77777777" w:rsidR="00E16572" w:rsidRPr="00E16572" w:rsidRDefault="00E16572" w:rsidP="00E16572">
            <w:pPr>
              <w:spacing w:line="240" w:lineRule="auto"/>
              <w:ind w:firstLine="0"/>
              <w:rPr>
                <w:ins w:id="1381" w:author="Nate Bachmeier [AWS-SA]" w:date="2023-02-25T11:26:00Z"/>
                <w:rFonts w:ascii="Calibri" w:eastAsia="Times New Roman" w:hAnsi="Calibri" w:cs="Calibri"/>
                <w:b w:val="0"/>
                <w:bCs w:val="0"/>
                <w:color w:val="000000"/>
                <w:sz w:val="22"/>
                <w:rPrChange w:id="1382" w:author="Nate Bachmeier [AWS-SA]" w:date="2023-02-25T11:29:00Z">
                  <w:rPr>
                    <w:ins w:id="1383" w:author="Nate Bachmeier [AWS-SA]" w:date="2023-02-25T11:26:00Z"/>
                    <w:rFonts w:ascii="Calibri" w:eastAsia="Times New Roman" w:hAnsi="Calibri" w:cs="Calibri"/>
                    <w:color w:val="000000"/>
                    <w:sz w:val="22"/>
                  </w:rPr>
                </w:rPrChange>
              </w:rPr>
            </w:pPr>
            <w:ins w:id="1384" w:author="Nate Bachmeier [AWS-SA]" w:date="2023-02-25T11:26:00Z">
              <w:r w:rsidRPr="00E16572">
                <w:rPr>
                  <w:rFonts w:ascii="Calibri" w:eastAsia="Times New Roman" w:hAnsi="Calibri" w:cs="Calibri"/>
                  <w:b w:val="0"/>
                  <w:bCs w:val="0"/>
                  <w:color w:val="000000"/>
                  <w:sz w:val="22"/>
                  <w:rPrChange w:id="1385" w:author="Nate Bachmeier [AWS-SA]" w:date="2023-02-25T11:29:00Z">
                    <w:rPr>
                      <w:rFonts w:ascii="Calibri" w:eastAsia="Times New Roman" w:hAnsi="Calibri" w:cs="Calibri"/>
                      <w:color w:val="000000"/>
                      <w:sz w:val="22"/>
                    </w:rPr>
                  </w:rPrChange>
                </w:rPr>
                <w:t>assembling computer</w:t>
              </w:r>
            </w:ins>
          </w:p>
        </w:tc>
        <w:tc>
          <w:tcPr>
            <w:tcW w:w="960" w:type="dxa"/>
            <w:noWrap/>
            <w:hideMark/>
            <w:tcPrChange w:id="1386" w:author="Nate Bachmeier [AWS-SA]" w:date="2023-02-25T11:26:00Z">
              <w:tcPr>
                <w:tcW w:w="960" w:type="dxa"/>
                <w:tcBorders>
                  <w:top w:val="nil"/>
                  <w:left w:val="nil"/>
                  <w:bottom w:val="nil"/>
                  <w:right w:val="nil"/>
                </w:tcBorders>
                <w:shd w:val="clear" w:color="auto" w:fill="auto"/>
                <w:noWrap/>
                <w:vAlign w:val="bottom"/>
                <w:hideMark/>
              </w:tcPr>
            </w:tcPrChange>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387" w:author="Nate Bachmeier [AWS-SA]" w:date="2023-02-25T11:26:00Z"/>
                <w:rFonts w:ascii="Calibri" w:eastAsia="Times New Roman" w:hAnsi="Calibri" w:cs="Calibri"/>
                <w:color w:val="000000"/>
                <w:sz w:val="22"/>
              </w:rPr>
            </w:pPr>
            <w:ins w:id="1388" w:author="Nate Bachmeier [AWS-SA]" w:date="2023-02-25T11:26:00Z">
              <w:r w:rsidRPr="00E16572">
                <w:rPr>
                  <w:rFonts w:ascii="Calibri" w:eastAsia="Times New Roman" w:hAnsi="Calibri" w:cs="Calibri"/>
                  <w:color w:val="000000"/>
                  <w:sz w:val="22"/>
                </w:rPr>
                <w:t>675</w:t>
              </w:r>
            </w:ins>
          </w:p>
        </w:tc>
      </w:tr>
      <w:tr w:rsidR="00E16572" w:rsidRPr="00E16572" w14:paraId="15C01ABD" w14:textId="77777777" w:rsidTr="00E16572">
        <w:trPr>
          <w:cnfStyle w:val="000000100000" w:firstRow="0" w:lastRow="0" w:firstColumn="0" w:lastColumn="0" w:oddVBand="0" w:evenVBand="0" w:oddHBand="1" w:evenHBand="0" w:firstRowFirstColumn="0" w:firstRowLastColumn="0" w:lastRowFirstColumn="0" w:lastRowLastColumn="0"/>
          <w:trHeight w:val="300"/>
          <w:ins w:id="1389" w:author="Nate Bachmeier [AWS-SA]" w:date="2023-02-25T11:26:00Z"/>
          <w:trPrChange w:id="139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391" w:author="Nate Bachmeier [AWS-SA]" w:date="2023-02-25T11:26:00Z">
              <w:tcPr>
                <w:tcW w:w="4740" w:type="dxa"/>
                <w:tcBorders>
                  <w:top w:val="nil"/>
                  <w:left w:val="nil"/>
                  <w:bottom w:val="nil"/>
                  <w:right w:val="nil"/>
                </w:tcBorders>
                <w:shd w:val="clear" w:color="auto" w:fill="auto"/>
                <w:noWrap/>
                <w:vAlign w:val="bottom"/>
                <w:hideMark/>
              </w:tcPr>
            </w:tcPrChange>
          </w:tcPr>
          <w:p w14:paraId="1C570D7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392" w:author="Nate Bachmeier [AWS-SA]" w:date="2023-02-25T11:26:00Z"/>
                <w:rFonts w:ascii="Calibri" w:eastAsia="Times New Roman" w:hAnsi="Calibri" w:cs="Calibri"/>
                <w:b w:val="0"/>
                <w:bCs w:val="0"/>
                <w:color w:val="000000"/>
                <w:sz w:val="22"/>
                <w:rPrChange w:id="1393" w:author="Nate Bachmeier [AWS-SA]" w:date="2023-02-25T11:29:00Z">
                  <w:rPr>
                    <w:ins w:id="1394" w:author="Nate Bachmeier [AWS-SA]" w:date="2023-02-25T11:26:00Z"/>
                    <w:rFonts w:ascii="Calibri" w:eastAsia="Times New Roman" w:hAnsi="Calibri" w:cs="Calibri"/>
                    <w:color w:val="000000"/>
                    <w:sz w:val="22"/>
                  </w:rPr>
                </w:rPrChange>
              </w:rPr>
            </w:pPr>
            <w:ins w:id="1395" w:author="Nate Bachmeier [AWS-SA]" w:date="2023-02-25T11:26:00Z">
              <w:r w:rsidRPr="00E16572">
                <w:rPr>
                  <w:rFonts w:ascii="Calibri" w:eastAsia="Times New Roman" w:hAnsi="Calibri" w:cs="Calibri"/>
                  <w:b w:val="0"/>
                  <w:bCs w:val="0"/>
                  <w:color w:val="000000"/>
                  <w:sz w:val="22"/>
                  <w:rPrChange w:id="1396" w:author="Nate Bachmeier [AWS-SA]" w:date="2023-02-25T11:29:00Z">
                    <w:rPr>
                      <w:rFonts w:ascii="Calibri" w:eastAsia="Times New Roman" w:hAnsi="Calibri" w:cs="Calibri"/>
                      <w:color w:val="000000"/>
                      <w:sz w:val="22"/>
                    </w:rPr>
                  </w:rPrChange>
                </w:rPr>
                <w:t>attending conference</w:t>
              </w:r>
            </w:ins>
          </w:p>
        </w:tc>
        <w:tc>
          <w:tcPr>
            <w:tcW w:w="960" w:type="dxa"/>
            <w:noWrap/>
            <w:hideMark/>
            <w:tcPrChange w:id="1397" w:author="Nate Bachmeier [AWS-SA]" w:date="2023-02-25T11:26:00Z">
              <w:tcPr>
                <w:tcW w:w="960" w:type="dxa"/>
                <w:tcBorders>
                  <w:top w:val="nil"/>
                  <w:left w:val="nil"/>
                  <w:bottom w:val="nil"/>
                  <w:right w:val="nil"/>
                </w:tcBorders>
                <w:shd w:val="clear" w:color="auto" w:fill="auto"/>
                <w:noWrap/>
                <w:vAlign w:val="bottom"/>
                <w:hideMark/>
              </w:tcPr>
            </w:tcPrChange>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398" w:author="Nate Bachmeier [AWS-SA]" w:date="2023-02-25T11:26:00Z"/>
                <w:rFonts w:ascii="Calibri" w:eastAsia="Times New Roman" w:hAnsi="Calibri" w:cs="Calibri"/>
                <w:color w:val="000000"/>
                <w:sz w:val="22"/>
              </w:rPr>
            </w:pPr>
            <w:ins w:id="1399" w:author="Nate Bachmeier [AWS-SA]" w:date="2023-02-25T11:26:00Z">
              <w:r w:rsidRPr="00E16572">
                <w:rPr>
                  <w:rFonts w:ascii="Calibri" w:eastAsia="Times New Roman" w:hAnsi="Calibri" w:cs="Calibri"/>
                  <w:color w:val="000000"/>
                  <w:sz w:val="22"/>
                </w:rPr>
                <w:t>491</w:t>
              </w:r>
            </w:ins>
          </w:p>
        </w:tc>
      </w:tr>
      <w:tr w:rsidR="00E16572" w:rsidRPr="00E16572" w14:paraId="06A3E003" w14:textId="77777777" w:rsidTr="00E16572">
        <w:trPr>
          <w:trHeight w:val="300"/>
          <w:ins w:id="1400" w:author="Nate Bachmeier [AWS-SA]" w:date="2023-02-25T11:26:00Z"/>
          <w:trPrChange w:id="140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402" w:author="Nate Bachmeier [AWS-SA]" w:date="2023-02-25T11:26:00Z">
              <w:tcPr>
                <w:tcW w:w="4740" w:type="dxa"/>
                <w:tcBorders>
                  <w:top w:val="nil"/>
                  <w:left w:val="nil"/>
                  <w:bottom w:val="nil"/>
                  <w:right w:val="nil"/>
                </w:tcBorders>
                <w:shd w:val="clear" w:color="auto" w:fill="auto"/>
                <w:noWrap/>
                <w:vAlign w:val="bottom"/>
                <w:hideMark/>
              </w:tcPr>
            </w:tcPrChange>
          </w:tcPr>
          <w:p w14:paraId="05CE8EFE" w14:textId="77777777" w:rsidR="00E16572" w:rsidRPr="00E16572" w:rsidRDefault="00E16572" w:rsidP="00E16572">
            <w:pPr>
              <w:spacing w:line="240" w:lineRule="auto"/>
              <w:ind w:firstLine="0"/>
              <w:rPr>
                <w:ins w:id="1403" w:author="Nate Bachmeier [AWS-SA]" w:date="2023-02-25T11:26:00Z"/>
                <w:rFonts w:ascii="Calibri" w:eastAsia="Times New Roman" w:hAnsi="Calibri" w:cs="Calibri"/>
                <w:b w:val="0"/>
                <w:bCs w:val="0"/>
                <w:color w:val="000000"/>
                <w:sz w:val="22"/>
                <w:rPrChange w:id="1404" w:author="Nate Bachmeier [AWS-SA]" w:date="2023-02-25T11:29:00Z">
                  <w:rPr>
                    <w:ins w:id="1405" w:author="Nate Bachmeier [AWS-SA]" w:date="2023-02-25T11:26:00Z"/>
                    <w:rFonts w:ascii="Calibri" w:eastAsia="Times New Roman" w:hAnsi="Calibri" w:cs="Calibri"/>
                    <w:color w:val="000000"/>
                    <w:sz w:val="22"/>
                  </w:rPr>
                </w:rPrChange>
              </w:rPr>
            </w:pPr>
            <w:ins w:id="1406" w:author="Nate Bachmeier [AWS-SA]" w:date="2023-02-25T11:26:00Z">
              <w:r w:rsidRPr="00E16572">
                <w:rPr>
                  <w:rFonts w:ascii="Calibri" w:eastAsia="Times New Roman" w:hAnsi="Calibri" w:cs="Calibri"/>
                  <w:b w:val="0"/>
                  <w:bCs w:val="0"/>
                  <w:color w:val="000000"/>
                  <w:sz w:val="22"/>
                  <w:rPrChange w:id="1407" w:author="Nate Bachmeier [AWS-SA]" w:date="2023-02-25T11:29:00Z">
                    <w:rPr>
                      <w:rFonts w:ascii="Calibri" w:eastAsia="Times New Roman" w:hAnsi="Calibri" w:cs="Calibri"/>
                      <w:color w:val="000000"/>
                      <w:sz w:val="22"/>
                    </w:rPr>
                  </w:rPrChange>
                </w:rPr>
                <w:t>auctioning</w:t>
              </w:r>
            </w:ins>
          </w:p>
        </w:tc>
        <w:tc>
          <w:tcPr>
            <w:tcW w:w="960" w:type="dxa"/>
            <w:noWrap/>
            <w:hideMark/>
            <w:tcPrChange w:id="1408" w:author="Nate Bachmeier [AWS-SA]" w:date="2023-02-25T11:26:00Z">
              <w:tcPr>
                <w:tcW w:w="960" w:type="dxa"/>
                <w:tcBorders>
                  <w:top w:val="nil"/>
                  <w:left w:val="nil"/>
                  <w:bottom w:val="nil"/>
                  <w:right w:val="nil"/>
                </w:tcBorders>
                <w:shd w:val="clear" w:color="auto" w:fill="auto"/>
                <w:noWrap/>
                <w:vAlign w:val="bottom"/>
                <w:hideMark/>
              </w:tcPr>
            </w:tcPrChange>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409" w:author="Nate Bachmeier [AWS-SA]" w:date="2023-02-25T11:26:00Z"/>
                <w:rFonts w:ascii="Calibri" w:eastAsia="Times New Roman" w:hAnsi="Calibri" w:cs="Calibri"/>
                <w:color w:val="000000"/>
                <w:sz w:val="22"/>
              </w:rPr>
            </w:pPr>
            <w:ins w:id="1410" w:author="Nate Bachmeier [AWS-SA]" w:date="2023-02-25T11:26:00Z">
              <w:r w:rsidRPr="00E16572">
                <w:rPr>
                  <w:rFonts w:ascii="Calibri" w:eastAsia="Times New Roman" w:hAnsi="Calibri" w:cs="Calibri"/>
                  <w:color w:val="000000"/>
                  <w:sz w:val="22"/>
                </w:rPr>
                <w:t>647</w:t>
              </w:r>
            </w:ins>
          </w:p>
        </w:tc>
      </w:tr>
      <w:tr w:rsidR="00E16572" w:rsidRPr="00E16572" w14:paraId="2A5A97E0" w14:textId="77777777" w:rsidTr="00E16572">
        <w:trPr>
          <w:cnfStyle w:val="000000100000" w:firstRow="0" w:lastRow="0" w:firstColumn="0" w:lastColumn="0" w:oddVBand="0" w:evenVBand="0" w:oddHBand="1" w:evenHBand="0" w:firstRowFirstColumn="0" w:firstRowLastColumn="0" w:lastRowFirstColumn="0" w:lastRowLastColumn="0"/>
          <w:trHeight w:val="300"/>
          <w:ins w:id="1411" w:author="Nate Bachmeier [AWS-SA]" w:date="2023-02-25T11:26:00Z"/>
          <w:trPrChange w:id="141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413" w:author="Nate Bachmeier [AWS-SA]" w:date="2023-02-25T11:26:00Z">
              <w:tcPr>
                <w:tcW w:w="4740" w:type="dxa"/>
                <w:tcBorders>
                  <w:top w:val="nil"/>
                  <w:left w:val="nil"/>
                  <w:bottom w:val="nil"/>
                  <w:right w:val="nil"/>
                </w:tcBorders>
                <w:shd w:val="clear" w:color="auto" w:fill="auto"/>
                <w:noWrap/>
                <w:vAlign w:val="bottom"/>
                <w:hideMark/>
              </w:tcPr>
            </w:tcPrChange>
          </w:tcPr>
          <w:p w14:paraId="57D57A2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414" w:author="Nate Bachmeier [AWS-SA]" w:date="2023-02-25T11:26:00Z"/>
                <w:rFonts w:ascii="Calibri" w:eastAsia="Times New Roman" w:hAnsi="Calibri" w:cs="Calibri"/>
                <w:b w:val="0"/>
                <w:bCs w:val="0"/>
                <w:color w:val="000000"/>
                <w:sz w:val="22"/>
                <w:rPrChange w:id="1415" w:author="Nate Bachmeier [AWS-SA]" w:date="2023-02-25T11:29:00Z">
                  <w:rPr>
                    <w:ins w:id="1416" w:author="Nate Bachmeier [AWS-SA]" w:date="2023-02-25T11:26:00Z"/>
                    <w:rFonts w:ascii="Calibri" w:eastAsia="Times New Roman" w:hAnsi="Calibri" w:cs="Calibri"/>
                    <w:color w:val="000000"/>
                    <w:sz w:val="22"/>
                  </w:rPr>
                </w:rPrChange>
              </w:rPr>
            </w:pPr>
            <w:ins w:id="1417" w:author="Nate Bachmeier [AWS-SA]" w:date="2023-02-25T11:26:00Z">
              <w:r w:rsidRPr="00E16572">
                <w:rPr>
                  <w:rFonts w:ascii="Calibri" w:eastAsia="Times New Roman" w:hAnsi="Calibri" w:cs="Calibri"/>
                  <w:b w:val="0"/>
                  <w:bCs w:val="0"/>
                  <w:color w:val="000000"/>
                  <w:sz w:val="22"/>
                  <w:rPrChange w:id="1418" w:author="Nate Bachmeier [AWS-SA]" w:date="2023-02-25T11:29:00Z">
                    <w:rPr>
                      <w:rFonts w:ascii="Calibri" w:eastAsia="Times New Roman" w:hAnsi="Calibri" w:cs="Calibri"/>
                      <w:color w:val="000000"/>
                      <w:sz w:val="22"/>
                    </w:rPr>
                  </w:rPrChange>
                </w:rPr>
                <w:t>baby waking up</w:t>
              </w:r>
            </w:ins>
          </w:p>
        </w:tc>
        <w:tc>
          <w:tcPr>
            <w:tcW w:w="960" w:type="dxa"/>
            <w:noWrap/>
            <w:hideMark/>
            <w:tcPrChange w:id="1419" w:author="Nate Bachmeier [AWS-SA]" w:date="2023-02-25T11:26:00Z">
              <w:tcPr>
                <w:tcW w:w="960" w:type="dxa"/>
                <w:tcBorders>
                  <w:top w:val="nil"/>
                  <w:left w:val="nil"/>
                  <w:bottom w:val="nil"/>
                  <w:right w:val="nil"/>
                </w:tcBorders>
                <w:shd w:val="clear" w:color="auto" w:fill="auto"/>
                <w:noWrap/>
                <w:vAlign w:val="bottom"/>
                <w:hideMark/>
              </w:tcPr>
            </w:tcPrChange>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420" w:author="Nate Bachmeier [AWS-SA]" w:date="2023-02-25T11:26:00Z"/>
                <w:rFonts w:ascii="Calibri" w:eastAsia="Times New Roman" w:hAnsi="Calibri" w:cs="Calibri"/>
                <w:color w:val="000000"/>
                <w:sz w:val="22"/>
              </w:rPr>
            </w:pPr>
            <w:ins w:id="1421" w:author="Nate Bachmeier [AWS-SA]" w:date="2023-02-25T11:26:00Z">
              <w:r w:rsidRPr="00E16572">
                <w:rPr>
                  <w:rFonts w:ascii="Calibri" w:eastAsia="Times New Roman" w:hAnsi="Calibri" w:cs="Calibri"/>
                  <w:color w:val="000000"/>
                  <w:sz w:val="22"/>
                </w:rPr>
                <w:t>480</w:t>
              </w:r>
            </w:ins>
          </w:p>
        </w:tc>
      </w:tr>
      <w:tr w:rsidR="00E16572" w:rsidRPr="00E16572" w14:paraId="521AA2D9" w14:textId="77777777" w:rsidTr="00E16572">
        <w:trPr>
          <w:trHeight w:val="300"/>
          <w:ins w:id="1422" w:author="Nate Bachmeier [AWS-SA]" w:date="2023-02-25T11:26:00Z"/>
          <w:trPrChange w:id="142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424" w:author="Nate Bachmeier [AWS-SA]" w:date="2023-02-25T11:26:00Z">
              <w:tcPr>
                <w:tcW w:w="4740" w:type="dxa"/>
                <w:tcBorders>
                  <w:top w:val="nil"/>
                  <w:left w:val="nil"/>
                  <w:bottom w:val="nil"/>
                  <w:right w:val="nil"/>
                </w:tcBorders>
                <w:shd w:val="clear" w:color="auto" w:fill="auto"/>
                <w:noWrap/>
                <w:vAlign w:val="bottom"/>
                <w:hideMark/>
              </w:tcPr>
            </w:tcPrChange>
          </w:tcPr>
          <w:p w14:paraId="708122C5" w14:textId="77777777" w:rsidR="00E16572" w:rsidRPr="00E16572" w:rsidRDefault="00E16572" w:rsidP="00E16572">
            <w:pPr>
              <w:spacing w:line="240" w:lineRule="auto"/>
              <w:ind w:firstLine="0"/>
              <w:rPr>
                <w:ins w:id="1425" w:author="Nate Bachmeier [AWS-SA]" w:date="2023-02-25T11:26:00Z"/>
                <w:rFonts w:ascii="Calibri" w:eastAsia="Times New Roman" w:hAnsi="Calibri" w:cs="Calibri"/>
                <w:b w:val="0"/>
                <w:bCs w:val="0"/>
                <w:color w:val="000000"/>
                <w:sz w:val="22"/>
                <w:rPrChange w:id="1426" w:author="Nate Bachmeier [AWS-SA]" w:date="2023-02-25T11:29:00Z">
                  <w:rPr>
                    <w:ins w:id="1427" w:author="Nate Bachmeier [AWS-SA]" w:date="2023-02-25T11:26:00Z"/>
                    <w:rFonts w:ascii="Calibri" w:eastAsia="Times New Roman" w:hAnsi="Calibri" w:cs="Calibri"/>
                    <w:color w:val="000000"/>
                    <w:sz w:val="22"/>
                  </w:rPr>
                </w:rPrChange>
              </w:rPr>
            </w:pPr>
            <w:ins w:id="1428" w:author="Nate Bachmeier [AWS-SA]" w:date="2023-02-25T11:26:00Z">
              <w:r w:rsidRPr="00E16572">
                <w:rPr>
                  <w:rFonts w:ascii="Calibri" w:eastAsia="Times New Roman" w:hAnsi="Calibri" w:cs="Calibri"/>
                  <w:b w:val="0"/>
                  <w:bCs w:val="0"/>
                  <w:color w:val="000000"/>
                  <w:sz w:val="22"/>
                  <w:rPrChange w:id="1429" w:author="Nate Bachmeier [AWS-SA]" w:date="2023-02-25T11:29:00Z">
                    <w:rPr>
                      <w:rFonts w:ascii="Calibri" w:eastAsia="Times New Roman" w:hAnsi="Calibri" w:cs="Calibri"/>
                      <w:color w:val="000000"/>
                      <w:sz w:val="22"/>
                    </w:rPr>
                  </w:rPrChange>
                </w:rPr>
                <w:t>backflip (human)</w:t>
              </w:r>
            </w:ins>
          </w:p>
        </w:tc>
        <w:tc>
          <w:tcPr>
            <w:tcW w:w="960" w:type="dxa"/>
            <w:noWrap/>
            <w:hideMark/>
            <w:tcPrChange w:id="1430" w:author="Nate Bachmeier [AWS-SA]" w:date="2023-02-25T11:26:00Z">
              <w:tcPr>
                <w:tcW w:w="960" w:type="dxa"/>
                <w:tcBorders>
                  <w:top w:val="nil"/>
                  <w:left w:val="nil"/>
                  <w:bottom w:val="nil"/>
                  <w:right w:val="nil"/>
                </w:tcBorders>
                <w:shd w:val="clear" w:color="auto" w:fill="auto"/>
                <w:noWrap/>
                <w:vAlign w:val="bottom"/>
                <w:hideMark/>
              </w:tcPr>
            </w:tcPrChange>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431" w:author="Nate Bachmeier [AWS-SA]" w:date="2023-02-25T11:26:00Z"/>
                <w:rFonts w:ascii="Calibri" w:eastAsia="Times New Roman" w:hAnsi="Calibri" w:cs="Calibri"/>
                <w:color w:val="000000"/>
                <w:sz w:val="22"/>
              </w:rPr>
            </w:pPr>
            <w:ins w:id="1432" w:author="Nate Bachmeier [AWS-SA]" w:date="2023-02-25T11:26:00Z">
              <w:r w:rsidRPr="00E16572">
                <w:rPr>
                  <w:rFonts w:ascii="Calibri" w:eastAsia="Times New Roman" w:hAnsi="Calibri" w:cs="Calibri"/>
                  <w:color w:val="000000"/>
                  <w:sz w:val="22"/>
                </w:rPr>
                <w:t>723</w:t>
              </w:r>
            </w:ins>
          </w:p>
        </w:tc>
      </w:tr>
      <w:tr w:rsidR="00E16572" w:rsidRPr="00E16572" w14:paraId="63570B61" w14:textId="77777777" w:rsidTr="00E16572">
        <w:trPr>
          <w:cnfStyle w:val="000000100000" w:firstRow="0" w:lastRow="0" w:firstColumn="0" w:lastColumn="0" w:oddVBand="0" w:evenVBand="0" w:oddHBand="1" w:evenHBand="0" w:firstRowFirstColumn="0" w:firstRowLastColumn="0" w:lastRowFirstColumn="0" w:lastRowLastColumn="0"/>
          <w:trHeight w:val="300"/>
          <w:ins w:id="1433" w:author="Nate Bachmeier [AWS-SA]" w:date="2023-02-25T11:26:00Z"/>
          <w:trPrChange w:id="143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435" w:author="Nate Bachmeier [AWS-SA]" w:date="2023-02-25T11:26:00Z">
              <w:tcPr>
                <w:tcW w:w="4740" w:type="dxa"/>
                <w:tcBorders>
                  <w:top w:val="nil"/>
                  <w:left w:val="nil"/>
                  <w:bottom w:val="nil"/>
                  <w:right w:val="nil"/>
                </w:tcBorders>
                <w:shd w:val="clear" w:color="auto" w:fill="auto"/>
                <w:noWrap/>
                <w:vAlign w:val="bottom"/>
                <w:hideMark/>
              </w:tcPr>
            </w:tcPrChange>
          </w:tcPr>
          <w:p w14:paraId="62E642A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436" w:author="Nate Bachmeier [AWS-SA]" w:date="2023-02-25T11:26:00Z"/>
                <w:rFonts w:ascii="Calibri" w:eastAsia="Times New Roman" w:hAnsi="Calibri" w:cs="Calibri"/>
                <w:b w:val="0"/>
                <w:bCs w:val="0"/>
                <w:color w:val="000000"/>
                <w:sz w:val="22"/>
                <w:rPrChange w:id="1437" w:author="Nate Bachmeier [AWS-SA]" w:date="2023-02-25T11:29:00Z">
                  <w:rPr>
                    <w:ins w:id="1438" w:author="Nate Bachmeier [AWS-SA]" w:date="2023-02-25T11:26:00Z"/>
                    <w:rFonts w:ascii="Calibri" w:eastAsia="Times New Roman" w:hAnsi="Calibri" w:cs="Calibri"/>
                    <w:color w:val="000000"/>
                    <w:sz w:val="22"/>
                  </w:rPr>
                </w:rPrChange>
              </w:rPr>
            </w:pPr>
            <w:ins w:id="1439" w:author="Nate Bachmeier [AWS-SA]" w:date="2023-02-25T11:26:00Z">
              <w:r w:rsidRPr="00E16572">
                <w:rPr>
                  <w:rFonts w:ascii="Calibri" w:eastAsia="Times New Roman" w:hAnsi="Calibri" w:cs="Calibri"/>
                  <w:b w:val="0"/>
                  <w:bCs w:val="0"/>
                  <w:color w:val="000000"/>
                  <w:sz w:val="22"/>
                  <w:rPrChange w:id="1440" w:author="Nate Bachmeier [AWS-SA]" w:date="2023-02-25T11:29:00Z">
                    <w:rPr>
                      <w:rFonts w:ascii="Calibri" w:eastAsia="Times New Roman" w:hAnsi="Calibri" w:cs="Calibri"/>
                      <w:color w:val="000000"/>
                      <w:sz w:val="22"/>
                    </w:rPr>
                  </w:rPrChange>
                </w:rPr>
                <w:t>baking cookies</w:t>
              </w:r>
            </w:ins>
          </w:p>
        </w:tc>
        <w:tc>
          <w:tcPr>
            <w:tcW w:w="960" w:type="dxa"/>
            <w:noWrap/>
            <w:hideMark/>
            <w:tcPrChange w:id="1441" w:author="Nate Bachmeier [AWS-SA]" w:date="2023-02-25T11:26:00Z">
              <w:tcPr>
                <w:tcW w:w="960" w:type="dxa"/>
                <w:tcBorders>
                  <w:top w:val="nil"/>
                  <w:left w:val="nil"/>
                  <w:bottom w:val="nil"/>
                  <w:right w:val="nil"/>
                </w:tcBorders>
                <w:shd w:val="clear" w:color="auto" w:fill="auto"/>
                <w:noWrap/>
                <w:vAlign w:val="bottom"/>
                <w:hideMark/>
              </w:tcPr>
            </w:tcPrChange>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442" w:author="Nate Bachmeier [AWS-SA]" w:date="2023-02-25T11:26:00Z"/>
                <w:rFonts w:ascii="Calibri" w:eastAsia="Times New Roman" w:hAnsi="Calibri" w:cs="Calibri"/>
                <w:color w:val="000000"/>
                <w:sz w:val="22"/>
              </w:rPr>
            </w:pPr>
            <w:ins w:id="1443" w:author="Nate Bachmeier [AWS-SA]" w:date="2023-02-25T11:26:00Z">
              <w:r w:rsidRPr="00E16572">
                <w:rPr>
                  <w:rFonts w:ascii="Calibri" w:eastAsia="Times New Roman" w:hAnsi="Calibri" w:cs="Calibri"/>
                  <w:color w:val="000000"/>
                  <w:sz w:val="22"/>
                </w:rPr>
                <w:t>659</w:t>
              </w:r>
            </w:ins>
          </w:p>
        </w:tc>
      </w:tr>
      <w:tr w:rsidR="00E16572" w:rsidRPr="00E16572" w14:paraId="4C257ECC" w14:textId="77777777" w:rsidTr="00E16572">
        <w:trPr>
          <w:trHeight w:val="300"/>
          <w:ins w:id="1444" w:author="Nate Bachmeier [AWS-SA]" w:date="2023-02-25T11:26:00Z"/>
          <w:trPrChange w:id="14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446" w:author="Nate Bachmeier [AWS-SA]" w:date="2023-02-25T11:26:00Z">
              <w:tcPr>
                <w:tcW w:w="4740" w:type="dxa"/>
                <w:tcBorders>
                  <w:top w:val="nil"/>
                  <w:left w:val="nil"/>
                  <w:bottom w:val="nil"/>
                  <w:right w:val="nil"/>
                </w:tcBorders>
                <w:shd w:val="clear" w:color="auto" w:fill="auto"/>
                <w:noWrap/>
                <w:vAlign w:val="bottom"/>
                <w:hideMark/>
              </w:tcPr>
            </w:tcPrChange>
          </w:tcPr>
          <w:p w14:paraId="1D5C61EE" w14:textId="77777777" w:rsidR="00E16572" w:rsidRPr="00E16572" w:rsidRDefault="00E16572" w:rsidP="00E16572">
            <w:pPr>
              <w:spacing w:line="240" w:lineRule="auto"/>
              <w:ind w:firstLine="0"/>
              <w:rPr>
                <w:ins w:id="1447" w:author="Nate Bachmeier [AWS-SA]" w:date="2023-02-25T11:26:00Z"/>
                <w:rFonts w:ascii="Calibri" w:eastAsia="Times New Roman" w:hAnsi="Calibri" w:cs="Calibri"/>
                <w:b w:val="0"/>
                <w:bCs w:val="0"/>
                <w:color w:val="000000"/>
                <w:sz w:val="22"/>
                <w:rPrChange w:id="1448" w:author="Nate Bachmeier [AWS-SA]" w:date="2023-02-25T11:29:00Z">
                  <w:rPr>
                    <w:ins w:id="1449" w:author="Nate Bachmeier [AWS-SA]" w:date="2023-02-25T11:26:00Z"/>
                    <w:rFonts w:ascii="Calibri" w:eastAsia="Times New Roman" w:hAnsi="Calibri" w:cs="Calibri"/>
                    <w:color w:val="000000"/>
                    <w:sz w:val="22"/>
                  </w:rPr>
                </w:rPrChange>
              </w:rPr>
            </w:pPr>
            <w:ins w:id="1450" w:author="Nate Bachmeier [AWS-SA]" w:date="2023-02-25T11:26:00Z">
              <w:r w:rsidRPr="00E16572">
                <w:rPr>
                  <w:rFonts w:ascii="Calibri" w:eastAsia="Times New Roman" w:hAnsi="Calibri" w:cs="Calibri"/>
                  <w:b w:val="0"/>
                  <w:bCs w:val="0"/>
                  <w:color w:val="000000"/>
                  <w:sz w:val="22"/>
                  <w:rPrChange w:id="1451" w:author="Nate Bachmeier [AWS-SA]" w:date="2023-02-25T11:29:00Z">
                    <w:rPr>
                      <w:rFonts w:ascii="Calibri" w:eastAsia="Times New Roman" w:hAnsi="Calibri" w:cs="Calibri"/>
                      <w:color w:val="000000"/>
                      <w:sz w:val="22"/>
                    </w:rPr>
                  </w:rPrChange>
                </w:rPr>
                <w:t>bandaging</w:t>
              </w:r>
            </w:ins>
          </w:p>
        </w:tc>
        <w:tc>
          <w:tcPr>
            <w:tcW w:w="960" w:type="dxa"/>
            <w:noWrap/>
            <w:hideMark/>
            <w:tcPrChange w:id="1452" w:author="Nate Bachmeier [AWS-SA]" w:date="2023-02-25T11:26:00Z">
              <w:tcPr>
                <w:tcW w:w="960" w:type="dxa"/>
                <w:tcBorders>
                  <w:top w:val="nil"/>
                  <w:left w:val="nil"/>
                  <w:bottom w:val="nil"/>
                  <w:right w:val="nil"/>
                </w:tcBorders>
                <w:shd w:val="clear" w:color="auto" w:fill="auto"/>
                <w:noWrap/>
                <w:vAlign w:val="bottom"/>
                <w:hideMark/>
              </w:tcPr>
            </w:tcPrChange>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453" w:author="Nate Bachmeier [AWS-SA]" w:date="2023-02-25T11:26:00Z"/>
                <w:rFonts w:ascii="Calibri" w:eastAsia="Times New Roman" w:hAnsi="Calibri" w:cs="Calibri"/>
                <w:color w:val="000000"/>
                <w:sz w:val="22"/>
              </w:rPr>
            </w:pPr>
            <w:ins w:id="1454" w:author="Nate Bachmeier [AWS-SA]" w:date="2023-02-25T11:26:00Z">
              <w:r w:rsidRPr="00E16572">
                <w:rPr>
                  <w:rFonts w:ascii="Calibri" w:eastAsia="Times New Roman" w:hAnsi="Calibri" w:cs="Calibri"/>
                  <w:color w:val="000000"/>
                  <w:sz w:val="22"/>
                </w:rPr>
                <w:t>788</w:t>
              </w:r>
            </w:ins>
          </w:p>
        </w:tc>
      </w:tr>
      <w:tr w:rsidR="00E16572" w:rsidRPr="00E16572" w14:paraId="7EFB5598" w14:textId="77777777" w:rsidTr="00E16572">
        <w:trPr>
          <w:cnfStyle w:val="000000100000" w:firstRow="0" w:lastRow="0" w:firstColumn="0" w:lastColumn="0" w:oddVBand="0" w:evenVBand="0" w:oddHBand="1" w:evenHBand="0" w:firstRowFirstColumn="0" w:firstRowLastColumn="0" w:lastRowFirstColumn="0" w:lastRowLastColumn="0"/>
          <w:trHeight w:val="300"/>
          <w:ins w:id="1455" w:author="Nate Bachmeier [AWS-SA]" w:date="2023-02-25T11:26:00Z"/>
          <w:trPrChange w:id="145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457" w:author="Nate Bachmeier [AWS-SA]" w:date="2023-02-25T11:26:00Z">
              <w:tcPr>
                <w:tcW w:w="4740" w:type="dxa"/>
                <w:tcBorders>
                  <w:top w:val="nil"/>
                  <w:left w:val="nil"/>
                  <w:bottom w:val="nil"/>
                  <w:right w:val="nil"/>
                </w:tcBorders>
                <w:shd w:val="clear" w:color="auto" w:fill="auto"/>
                <w:noWrap/>
                <w:vAlign w:val="bottom"/>
                <w:hideMark/>
              </w:tcPr>
            </w:tcPrChange>
          </w:tcPr>
          <w:p w14:paraId="557E25A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458" w:author="Nate Bachmeier [AWS-SA]" w:date="2023-02-25T11:26:00Z"/>
                <w:rFonts w:ascii="Calibri" w:eastAsia="Times New Roman" w:hAnsi="Calibri" w:cs="Calibri"/>
                <w:b w:val="0"/>
                <w:bCs w:val="0"/>
                <w:color w:val="000000"/>
                <w:sz w:val="22"/>
                <w:rPrChange w:id="1459" w:author="Nate Bachmeier [AWS-SA]" w:date="2023-02-25T11:29:00Z">
                  <w:rPr>
                    <w:ins w:id="1460" w:author="Nate Bachmeier [AWS-SA]" w:date="2023-02-25T11:26:00Z"/>
                    <w:rFonts w:ascii="Calibri" w:eastAsia="Times New Roman" w:hAnsi="Calibri" w:cs="Calibri"/>
                    <w:color w:val="000000"/>
                    <w:sz w:val="22"/>
                  </w:rPr>
                </w:rPrChange>
              </w:rPr>
            </w:pPr>
            <w:ins w:id="1461" w:author="Nate Bachmeier [AWS-SA]" w:date="2023-02-25T11:26:00Z">
              <w:r w:rsidRPr="00E16572">
                <w:rPr>
                  <w:rFonts w:ascii="Calibri" w:eastAsia="Times New Roman" w:hAnsi="Calibri" w:cs="Calibri"/>
                  <w:b w:val="0"/>
                  <w:bCs w:val="0"/>
                  <w:color w:val="000000"/>
                  <w:sz w:val="22"/>
                  <w:rPrChange w:id="1462" w:author="Nate Bachmeier [AWS-SA]" w:date="2023-02-25T11:29:00Z">
                    <w:rPr>
                      <w:rFonts w:ascii="Calibri" w:eastAsia="Times New Roman" w:hAnsi="Calibri" w:cs="Calibri"/>
                      <w:color w:val="000000"/>
                      <w:sz w:val="22"/>
                    </w:rPr>
                  </w:rPrChange>
                </w:rPr>
                <w:t>barbequing</w:t>
              </w:r>
            </w:ins>
          </w:p>
        </w:tc>
        <w:tc>
          <w:tcPr>
            <w:tcW w:w="960" w:type="dxa"/>
            <w:noWrap/>
            <w:hideMark/>
            <w:tcPrChange w:id="1463" w:author="Nate Bachmeier [AWS-SA]" w:date="2023-02-25T11:26:00Z">
              <w:tcPr>
                <w:tcW w:w="960" w:type="dxa"/>
                <w:tcBorders>
                  <w:top w:val="nil"/>
                  <w:left w:val="nil"/>
                  <w:bottom w:val="nil"/>
                  <w:right w:val="nil"/>
                </w:tcBorders>
                <w:shd w:val="clear" w:color="auto" w:fill="auto"/>
                <w:noWrap/>
                <w:vAlign w:val="bottom"/>
                <w:hideMark/>
              </w:tcPr>
            </w:tcPrChange>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464" w:author="Nate Bachmeier [AWS-SA]" w:date="2023-02-25T11:26:00Z"/>
                <w:rFonts w:ascii="Calibri" w:eastAsia="Times New Roman" w:hAnsi="Calibri" w:cs="Calibri"/>
                <w:color w:val="000000"/>
                <w:sz w:val="22"/>
              </w:rPr>
            </w:pPr>
            <w:ins w:id="1465" w:author="Nate Bachmeier [AWS-SA]" w:date="2023-02-25T11:26:00Z">
              <w:r w:rsidRPr="00E16572">
                <w:rPr>
                  <w:rFonts w:ascii="Calibri" w:eastAsia="Times New Roman" w:hAnsi="Calibri" w:cs="Calibri"/>
                  <w:color w:val="000000"/>
                  <w:sz w:val="22"/>
                </w:rPr>
                <w:t>692</w:t>
              </w:r>
            </w:ins>
          </w:p>
        </w:tc>
      </w:tr>
      <w:tr w:rsidR="00E16572" w:rsidRPr="00E16572" w14:paraId="7485CA4F" w14:textId="77777777" w:rsidTr="00E16572">
        <w:trPr>
          <w:trHeight w:val="300"/>
          <w:ins w:id="1466" w:author="Nate Bachmeier [AWS-SA]" w:date="2023-02-25T11:26:00Z"/>
          <w:trPrChange w:id="146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468" w:author="Nate Bachmeier [AWS-SA]" w:date="2023-02-25T11:26:00Z">
              <w:tcPr>
                <w:tcW w:w="4740" w:type="dxa"/>
                <w:tcBorders>
                  <w:top w:val="nil"/>
                  <w:left w:val="nil"/>
                  <w:bottom w:val="nil"/>
                  <w:right w:val="nil"/>
                </w:tcBorders>
                <w:shd w:val="clear" w:color="auto" w:fill="auto"/>
                <w:noWrap/>
                <w:vAlign w:val="bottom"/>
                <w:hideMark/>
              </w:tcPr>
            </w:tcPrChange>
          </w:tcPr>
          <w:p w14:paraId="0B0FAC19" w14:textId="77777777" w:rsidR="00E16572" w:rsidRPr="00E16572" w:rsidRDefault="00E16572" w:rsidP="00E16572">
            <w:pPr>
              <w:spacing w:line="240" w:lineRule="auto"/>
              <w:ind w:firstLine="0"/>
              <w:rPr>
                <w:ins w:id="1469" w:author="Nate Bachmeier [AWS-SA]" w:date="2023-02-25T11:26:00Z"/>
                <w:rFonts w:ascii="Calibri" w:eastAsia="Times New Roman" w:hAnsi="Calibri" w:cs="Calibri"/>
                <w:b w:val="0"/>
                <w:bCs w:val="0"/>
                <w:color w:val="000000"/>
                <w:sz w:val="22"/>
                <w:rPrChange w:id="1470" w:author="Nate Bachmeier [AWS-SA]" w:date="2023-02-25T11:29:00Z">
                  <w:rPr>
                    <w:ins w:id="1471" w:author="Nate Bachmeier [AWS-SA]" w:date="2023-02-25T11:26:00Z"/>
                    <w:rFonts w:ascii="Calibri" w:eastAsia="Times New Roman" w:hAnsi="Calibri" w:cs="Calibri"/>
                    <w:color w:val="000000"/>
                    <w:sz w:val="22"/>
                  </w:rPr>
                </w:rPrChange>
              </w:rPr>
            </w:pPr>
            <w:ins w:id="1472" w:author="Nate Bachmeier [AWS-SA]" w:date="2023-02-25T11:26:00Z">
              <w:r w:rsidRPr="00E16572">
                <w:rPr>
                  <w:rFonts w:ascii="Calibri" w:eastAsia="Times New Roman" w:hAnsi="Calibri" w:cs="Calibri"/>
                  <w:b w:val="0"/>
                  <w:bCs w:val="0"/>
                  <w:color w:val="000000"/>
                  <w:sz w:val="22"/>
                  <w:rPrChange w:id="1473" w:author="Nate Bachmeier [AWS-SA]" w:date="2023-02-25T11:29:00Z">
                    <w:rPr>
                      <w:rFonts w:ascii="Calibri" w:eastAsia="Times New Roman" w:hAnsi="Calibri" w:cs="Calibri"/>
                      <w:color w:val="000000"/>
                      <w:sz w:val="22"/>
                    </w:rPr>
                  </w:rPrChange>
                </w:rPr>
                <w:t>bartending</w:t>
              </w:r>
            </w:ins>
          </w:p>
        </w:tc>
        <w:tc>
          <w:tcPr>
            <w:tcW w:w="960" w:type="dxa"/>
            <w:noWrap/>
            <w:hideMark/>
            <w:tcPrChange w:id="1474" w:author="Nate Bachmeier [AWS-SA]" w:date="2023-02-25T11:26:00Z">
              <w:tcPr>
                <w:tcW w:w="960" w:type="dxa"/>
                <w:tcBorders>
                  <w:top w:val="nil"/>
                  <w:left w:val="nil"/>
                  <w:bottom w:val="nil"/>
                  <w:right w:val="nil"/>
                </w:tcBorders>
                <w:shd w:val="clear" w:color="auto" w:fill="auto"/>
                <w:noWrap/>
                <w:vAlign w:val="bottom"/>
                <w:hideMark/>
              </w:tcPr>
            </w:tcPrChange>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475" w:author="Nate Bachmeier [AWS-SA]" w:date="2023-02-25T11:26:00Z"/>
                <w:rFonts w:ascii="Calibri" w:eastAsia="Times New Roman" w:hAnsi="Calibri" w:cs="Calibri"/>
                <w:color w:val="000000"/>
                <w:sz w:val="22"/>
              </w:rPr>
            </w:pPr>
            <w:ins w:id="1476" w:author="Nate Bachmeier [AWS-SA]" w:date="2023-02-25T11:26:00Z">
              <w:r w:rsidRPr="00E16572">
                <w:rPr>
                  <w:rFonts w:ascii="Calibri" w:eastAsia="Times New Roman" w:hAnsi="Calibri" w:cs="Calibri"/>
                  <w:color w:val="000000"/>
                  <w:sz w:val="22"/>
                </w:rPr>
                <w:t>611</w:t>
              </w:r>
            </w:ins>
          </w:p>
        </w:tc>
      </w:tr>
      <w:tr w:rsidR="00E16572" w:rsidRPr="00E16572" w14:paraId="3814B30F" w14:textId="77777777" w:rsidTr="00E16572">
        <w:trPr>
          <w:cnfStyle w:val="000000100000" w:firstRow="0" w:lastRow="0" w:firstColumn="0" w:lastColumn="0" w:oddVBand="0" w:evenVBand="0" w:oddHBand="1" w:evenHBand="0" w:firstRowFirstColumn="0" w:firstRowLastColumn="0" w:lastRowFirstColumn="0" w:lastRowLastColumn="0"/>
          <w:trHeight w:val="300"/>
          <w:ins w:id="1477" w:author="Nate Bachmeier [AWS-SA]" w:date="2023-02-25T11:26:00Z"/>
          <w:trPrChange w:id="147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479" w:author="Nate Bachmeier [AWS-SA]" w:date="2023-02-25T11:26:00Z">
              <w:tcPr>
                <w:tcW w:w="4740" w:type="dxa"/>
                <w:tcBorders>
                  <w:top w:val="nil"/>
                  <w:left w:val="nil"/>
                  <w:bottom w:val="nil"/>
                  <w:right w:val="nil"/>
                </w:tcBorders>
                <w:shd w:val="clear" w:color="auto" w:fill="auto"/>
                <w:noWrap/>
                <w:vAlign w:val="bottom"/>
                <w:hideMark/>
              </w:tcPr>
            </w:tcPrChange>
          </w:tcPr>
          <w:p w14:paraId="4BAF3FC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480" w:author="Nate Bachmeier [AWS-SA]" w:date="2023-02-25T11:26:00Z"/>
                <w:rFonts w:ascii="Calibri" w:eastAsia="Times New Roman" w:hAnsi="Calibri" w:cs="Calibri"/>
                <w:b w:val="0"/>
                <w:bCs w:val="0"/>
                <w:color w:val="000000"/>
                <w:sz w:val="22"/>
                <w:rPrChange w:id="1481" w:author="Nate Bachmeier [AWS-SA]" w:date="2023-02-25T11:29:00Z">
                  <w:rPr>
                    <w:ins w:id="1482" w:author="Nate Bachmeier [AWS-SA]" w:date="2023-02-25T11:26:00Z"/>
                    <w:rFonts w:ascii="Calibri" w:eastAsia="Times New Roman" w:hAnsi="Calibri" w:cs="Calibri"/>
                    <w:color w:val="000000"/>
                    <w:sz w:val="22"/>
                  </w:rPr>
                </w:rPrChange>
              </w:rPr>
            </w:pPr>
            <w:ins w:id="1483" w:author="Nate Bachmeier [AWS-SA]" w:date="2023-02-25T11:26:00Z">
              <w:r w:rsidRPr="00E16572">
                <w:rPr>
                  <w:rFonts w:ascii="Calibri" w:eastAsia="Times New Roman" w:hAnsi="Calibri" w:cs="Calibri"/>
                  <w:b w:val="0"/>
                  <w:bCs w:val="0"/>
                  <w:color w:val="000000"/>
                  <w:sz w:val="22"/>
                  <w:rPrChange w:id="1484" w:author="Nate Bachmeier [AWS-SA]" w:date="2023-02-25T11:29:00Z">
                    <w:rPr>
                      <w:rFonts w:ascii="Calibri" w:eastAsia="Times New Roman" w:hAnsi="Calibri" w:cs="Calibri"/>
                      <w:color w:val="000000"/>
                      <w:sz w:val="22"/>
                    </w:rPr>
                  </w:rPrChange>
                </w:rPr>
                <w:t>base jumping</w:t>
              </w:r>
            </w:ins>
          </w:p>
        </w:tc>
        <w:tc>
          <w:tcPr>
            <w:tcW w:w="960" w:type="dxa"/>
            <w:noWrap/>
            <w:hideMark/>
            <w:tcPrChange w:id="1485" w:author="Nate Bachmeier [AWS-SA]" w:date="2023-02-25T11:26:00Z">
              <w:tcPr>
                <w:tcW w:w="960" w:type="dxa"/>
                <w:tcBorders>
                  <w:top w:val="nil"/>
                  <w:left w:val="nil"/>
                  <w:bottom w:val="nil"/>
                  <w:right w:val="nil"/>
                </w:tcBorders>
                <w:shd w:val="clear" w:color="auto" w:fill="auto"/>
                <w:noWrap/>
                <w:vAlign w:val="bottom"/>
                <w:hideMark/>
              </w:tcPr>
            </w:tcPrChange>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486" w:author="Nate Bachmeier [AWS-SA]" w:date="2023-02-25T11:26:00Z"/>
                <w:rFonts w:ascii="Calibri" w:eastAsia="Times New Roman" w:hAnsi="Calibri" w:cs="Calibri"/>
                <w:color w:val="000000"/>
                <w:sz w:val="22"/>
              </w:rPr>
            </w:pPr>
            <w:ins w:id="1487" w:author="Nate Bachmeier [AWS-SA]" w:date="2023-02-25T11:26:00Z">
              <w:r w:rsidRPr="00E16572">
                <w:rPr>
                  <w:rFonts w:ascii="Calibri" w:eastAsia="Times New Roman" w:hAnsi="Calibri" w:cs="Calibri"/>
                  <w:color w:val="000000"/>
                  <w:sz w:val="22"/>
                </w:rPr>
                <w:t>506</w:t>
              </w:r>
            </w:ins>
          </w:p>
        </w:tc>
      </w:tr>
      <w:tr w:rsidR="00E16572" w:rsidRPr="00E16572" w14:paraId="7BC0299E" w14:textId="77777777" w:rsidTr="00E16572">
        <w:trPr>
          <w:trHeight w:val="300"/>
          <w:ins w:id="1488" w:author="Nate Bachmeier [AWS-SA]" w:date="2023-02-25T11:26:00Z"/>
          <w:trPrChange w:id="148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490" w:author="Nate Bachmeier [AWS-SA]" w:date="2023-02-25T11:26:00Z">
              <w:tcPr>
                <w:tcW w:w="4740" w:type="dxa"/>
                <w:tcBorders>
                  <w:top w:val="nil"/>
                  <w:left w:val="nil"/>
                  <w:bottom w:val="nil"/>
                  <w:right w:val="nil"/>
                </w:tcBorders>
                <w:shd w:val="clear" w:color="auto" w:fill="auto"/>
                <w:noWrap/>
                <w:vAlign w:val="bottom"/>
                <w:hideMark/>
              </w:tcPr>
            </w:tcPrChange>
          </w:tcPr>
          <w:p w14:paraId="0D260CA9" w14:textId="77777777" w:rsidR="00E16572" w:rsidRPr="00E16572" w:rsidRDefault="00E16572" w:rsidP="00E16572">
            <w:pPr>
              <w:spacing w:line="240" w:lineRule="auto"/>
              <w:ind w:firstLine="0"/>
              <w:rPr>
                <w:ins w:id="1491" w:author="Nate Bachmeier [AWS-SA]" w:date="2023-02-25T11:26:00Z"/>
                <w:rFonts w:ascii="Calibri" w:eastAsia="Times New Roman" w:hAnsi="Calibri" w:cs="Calibri"/>
                <w:b w:val="0"/>
                <w:bCs w:val="0"/>
                <w:color w:val="000000"/>
                <w:sz w:val="22"/>
                <w:rPrChange w:id="1492" w:author="Nate Bachmeier [AWS-SA]" w:date="2023-02-25T11:29:00Z">
                  <w:rPr>
                    <w:ins w:id="1493" w:author="Nate Bachmeier [AWS-SA]" w:date="2023-02-25T11:26:00Z"/>
                    <w:rFonts w:ascii="Calibri" w:eastAsia="Times New Roman" w:hAnsi="Calibri" w:cs="Calibri"/>
                    <w:color w:val="000000"/>
                    <w:sz w:val="22"/>
                  </w:rPr>
                </w:rPrChange>
              </w:rPr>
            </w:pPr>
            <w:ins w:id="1494" w:author="Nate Bachmeier [AWS-SA]" w:date="2023-02-25T11:26:00Z">
              <w:r w:rsidRPr="00E16572">
                <w:rPr>
                  <w:rFonts w:ascii="Calibri" w:eastAsia="Times New Roman" w:hAnsi="Calibri" w:cs="Calibri"/>
                  <w:b w:val="0"/>
                  <w:bCs w:val="0"/>
                  <w:color w:val="000000"/>
                  <w:sz w:val="22"/>
                  <w:rPrChange w:id="1495" w:author="Nate Bachmeier [AWS-SA]" w:date="2023-02-25T11:29:00Z">
                    <w:rPr>
                      <w:rFonts w:ascii="Calibri" w:eastAsia="Times New Roman" w:hAnsi="Calibri" w:cs="Calibri"/>
                      <w:color w:val="000000"/>
                      <w:sz w:val="22"/>
                    </w:rPr>
                  </w:rPrChange>
                </w:rPr>
                <w:t>bathing dog</w:t>
              </w:r>
            </w:ins>
          </w:p>
        </w:tc>
        <w:tc>
          <w:tcPr>
            <w:tcW w:w="960" w:type="dxa"/>
            <w:noWrap/>
            <w:hideMark/>
            <w:tcPrChange w:id="1496" w:author="Nate Bachmeier [AWS-SA]" w:date="2023-02-25T11:26:00Z">
              <w:tcPr>
                <w:tcW w:w="960" w:type="dxa"/>
                <w:tcBorders>
                  <w:top w:val="nil"/>
                  <w:left w:val="nil"/>
                  <w:bottom w:val="nil"/>
                  <w:right w:val="nil"/>
                </w:tcBorders>
                <w:shd w:val="clear" w:color="auto" w:fill="auto"/>
                <w:noWrap/>
                <w:vAlign w:val="bottom"/>
                <w:hideMark/>
              </w:tcPr>
            </w:tcPrChange>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497" w:author="Nate Bachmeier [AWS-SA]" w:date="2023-02-25T11:26:00Z"/>
                <w:rFonts w:ascii="Calibri" w:eastAsia="Times New Roman" w:hAnsi="Calibri" w:cs="Calibri"/>
                <w:color w:val="000000"/>
                <w:sz w:val="22"/>
              </w:rPr>
            </w:pPr>
            <w:ins w:id="1498" w:author="Nate Bachmeier [AWS-SA]" w:date="2023-02-25T11:26:00Z">
              <w:r w:rsidRPr="00E16572">
                <w:rPr>
                  <w:rFonts w:ascii="Calibri" w:eastAsia="Times New Roman" w:hAnsi="Calibri" w:cs="Calibri"/>
                  <w:color w:val="000000"/>
                  <w:sz w:val="22"/>
                </w:rPr>
                <w:t>649</w:t>
              </w:r>
            </w:ins>
          </w:p>
        </w:tc>
      </w:tr>
      <w:tr w:rsidR="00E16572" w:rsidRPr="00E16572" w14:paraId="2D0777C5" w14:textId="77777777" w:rsidTr="00E16572">
        <w:trPr>
          <w:cnfStyle w:val="000000100000" w:firstRow="0" w:lastRow="0" w:firstColumn="0" w:lastColumn="0" w:oddVBand="0" w:evenVBand="0" w:oddHBand="1" w:evenHBand="0" w:firstRowFirstColumn="0" w:firstRowLastColumn="0" w:lastRowFirstColumn="0" w:lastRowLastColumn="0"/>
          <w:trHeight w:val="300"/>
          <w:ins w:id="1499" w:author="Nate Bachmeier [AWS-SA]" w:date="2023-02-25T11:26:00Z"/>
          <w:trPrChange w:id="150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501" w:author="Nate Bachmeier [AWS-SA]" w:date="2023-02-25T11:26:00Z">
              <w:tcPr>
                <w:tcW w:w="4740" w:type="dxa"/>
                <w:tcBorders>
                  <w:top w:val="nil"/>
                  <w:left w:val="nil"/>
                  <w:bottom w:val="nil"/>
                  <w:right w:val="nil"/>
                </w:tcBorders>
                <w:shd w:val="clear" w:color="auto" w:fill="auto"/>
                <w:noWrap/>
                <w:vAlign w:val="bottom"/>
                <w:hideMark/>
              </w:tcPr>
            </w:tcPrChange>
          </w:tcPr>
          <w:p w14:paraId="160997E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502" w:author="Nate Bachmeier [AWS-SA]" w:date="2023-02-25T11:26:00Z"/>
                <w:rFonts w:ascii="Calibri" w:eastAsia="Times New Roman" w:hAnsi="Calibri" w:cs="Calibri"/>
                <w:b w:val="0"/>
                <w:bCs w:val="0"/>
                <w:color w:val="000000"/>
                <w:sz w:val="22"/>
                <w:rPrChange w:id="1503" w:author="Nate Bachmeier [AWS-SA]" w:date="2023-02-25T11:29:00Z">
                  <w:rPr>
                    <w:ins w:id="1504" w:author="Nate Bachmeier [AWS-SA]" w:date="2023-02-25T11:26:00Z"/>
                    <w:rFonts w:ascii="Calibri" w:eastAsia="Times New Roman" w:hAnsi="Calibri" w:cs="Calibri"/>
                    <w:color w:val="000000"/>
                    <w:sz w:val="22"/>
                  </w:rPr>
                </w:rPrChange>
              </w:rPr>
            </w:pPr>
            <w:ins w:id="1505" w:author="Nate Bachmeier [AWS-SA]" w:date="2023-02-25T11:26:00Z">
              <w:r w:rsidRPr="00E16572">
                <w:rPr>
                  <w:rFonts w:ascii="Calibri" w:eastAsia="Times New Roman" w:hAnsi="Calibri" w:cs="Calibri"/>
                  <w:b w:val="0"/>
                  <w:bCs w:val="0"/>
                  <w:color w:val="000000"/>
                  <w:sz w:val="22"/>
                  <w:rPrChange w:id="1506" w:author="Nate Bachmeier [AWS-SA]" w:date="2023-02-25T11:29:00Z">
                    <w:rPr>
                      <w:rFonts w:ascii="Calibri" w:eastAsia="Times New Roman" w:hAnsi="Calibri" w:cs="Calibri"/>
                      <w:color w:val="000000"/>
                      <w:sz w:val="22"/>
                    </w:rPr>
                  </w:rPrChange>
                </w:rPr>
                <w:t>battle rope training</w:t>
              </w:r>
            </w:ins>
          </w:p>
        </w:tc>
        <w:tc>
          <w:tcPr>
            <w:tcW w:w="960" w:type="dxa"/>
            <w:noWrap/>
            <w:hideMark/>
            <w:tcPrChange w:id="1507" w:author="Nate Bachmeier [AWS-SA]" w:date="2023-02-25T11:26:00Z">
              <w:tcPr>
                <w:tcW w:w="960" w:type="dxa"/>
                <w:tcBorders>
                  <w:top w:val="nil"/>
                  <w:left w:val="nil"/>
                  <w:bottom w:val="nil"/>
                  <w:right w:val="nil"/>
                </w:tcBorders>
                <w:shd w:val="clear" w:color="auto" w:fill="auto"/>
                <w:noWrap/>
                <w:vAlign w:val="bottom"/>
                <w:hideMark/>
              </w:tcPr>
            </w:tcPrChange>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508" w:author="Nate Bachmeier [AWS-SA]" w:date="2023-02-25T11:26:00Z"/>
                <w:rFonts w:ascii="Calibri" w:eastAsia="Times New Roman" w:hAnsi="Calibri" w:cs="Calibri"/>
                <w:color w:val="000000"/>
                <w:sz w:val="22"/>
              </w:rPr>
            </w:pPr>
            <w:ins w:id="1509" w:author="Nate Bachmeier [AWS-SA]" w:date="2023-02-25T11:26:00Z">
              <w:r w:rsidRPr="00E16572">
                <w:rPr>
                  <w:rFonts w:ascii="Calibri" w:eastAsia="Times New Roman" w:hAnsi="Calibri" w:cs="Calibri"/>
                  <w:color w:val="000000"/>
                  <w:sz w:val="22"/>
                </w:rPr>
                <w:t>824</w:t>
              </w:r>
            </w:ins>
          </w:p>
        </w:tc>
      </w:tr>
      <w:tr w:rsidR="00E16572" w:rsidRPr="00E16572" w14:paraId="2C2C02AC" w14:textId="77777777" w:rsidTr="00E16572">
        <w:trPr>
          <w:trHeight w:val="300"/>
          <w:ins w:id="1510" w:author="Nate Bachmeier [AWS-SA]" w:date="2023-02-25T11:26:00Z"/>
          <w:trPrChange w:id="151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512" w:author="Nate Bachmeier [AWS-SA]" w:date="2023-02-25T11:26:00Z">
              <w:tcPr>
                <w:tcW w:w="4740" w:type="dxa"/>
                <w:tcBorders>
                  <w:top w:val="nil"/>
                  <w:left w:val="nil"/>
                  <w:bottom w:val="nil"/>
                  <w:right w:val="nil"/>
                </w:tcBorders>
                <w:shd w:val="clear" w:color="auto" w:fill="auto"/>
                <w:noWrap/>
                <w:vAlign w:val="bottom"/>
                <w:hideMark/>
              </w:tcPr>
            </w:tcPrChange>
          </w:tcPr>
          <w:p w14:paraId="128A7ACA" w14:textId="77777777" w:rsidR="00E16572" w:rsidRPr="00E16572" w:rsidRDefault="00E16572" w:rsidP="00E16572">
            <w:pPr>
              <w:spacing w:line="240" w:lineRule="auto"/>
              <w:ind w:firstLine="0"/>
              <w:rPr>
                <w:ins w:id="1513" w:author="Nate Bachmeier [AWS-SA]" w:date="2023-02-25T11:26:00Z"/>
                <w:rFonts w:ascii="Calibri" w:eastAsia="Times New Roman" w:hAnsi="Calibri" w:cs="Calibri"/>
                <w:b w:val="0"/>
                <w:bCs w:val="0"/>
                <w:color w:val="000000"/>
                <w:sz w:val="22"/>
                <w:rPrChange w:id="1514" w:author="Nate Bachmeier [AWS-SA]" w:date="2023-02-25T11:29:00Z">
                  <w:rPr>
                    <w:ins w:id="1515" w:author="Nate Bachmeier [AWS-SA]" w:date="2023-02-25T11:26:00Z"/>
                    <w:rFonts w:ascii="Calibri" w:eastAsia="Times New Roman" w:hAnsi="Calibri" w:cs="Calibri"/>
                    <w:color w:val="000000"/>
                    <w:sz w:val="22"/>
                  </w:rPr>
                </w:rPrChange>
              </w:rPr>
            </w:pPr>
            <w:ins w:id="1516" w:author="Nate Bachmeier [AWS-SA]" w:date="2023-02-25T11:26:00Z">
              <w:r w:rsidRPr="00E16572">
                <w:rPr>
                  <w:rFonts w:ascii="Calibri" w:eastAsia="Times New Roman" w:hAnsi="Calibri" w:cs="Calibri"/>
                  <w:b w:val="0"/>
                  <w:bCs w:val="0"/>
                  <w:color w:val="000000"/>
                  <w:sz w:val="22"/>
                  <w:rPrChange w:id="1517" w:author="Nate Bachmeier [AWS-SA]" w:date="2023-02-25T11:29:00Z">
                    <w:rPr>
                      <w:rFonts w:ascii="Calibri" w:eastAsia="Times New Roman" w:hAnsi="Calibri" w:cs="Calibri"/>
                      <w:color w:val="000000"/>
                      <w:sz w:val="22"/>
                    </w:rPr>
                  </w:rPrChange>
                </w:rPr>
                <w:t>beatboxing</w:t>
              </w:r>
            </w:ins>
          </w:p>
        </w:tc>
        <w:tc>
          <w:tcPr>
            <w:tcW w:w="960" w:type="dxa"/>
            <w:noWrap/>
            <w:hideMark/>
            <w:tcPrChange w:id="1518" w:author="Nate Bachmeier [AWS-SA]" w:date="2023-02-25T11:26:00Z">
              <w:tcPr>
                <w:tcW w:w="960" w:type="dxa"/>
                <w:tcBorders>
                  <w:top w:val="nil"/>
                  <w:left w:val="nil"/>
                  <w:bottom w:val="nil"/>
                  <w:right w:val="nil"/>
                </w:tcBorders>
                <w:shd w:val="clear" w:color="auto" w:fill="auto"/>
                <w:noWrap/>
                <w:vAlign w:val="bottom"/>
                <w:hideMark/>
              </w:tcPr>
            </w:tcPrChange>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519" w:author="Nate Bachmeier [AWS-SA]" w:date="2023-02-25T11:26:00Z"/>
                <w:rFonts w:ascii="Calibri" w:eastAsia="Times New Roman" w:hAnsi="Calibri" w:cs="Calibri"/>
                <w:color w:val="000000"/>
                <w:sz w:val="22"/>
              </w:rPr>
            </w:pPr>
            <w:ins w:id="1520" w:author="Nate Bachmeier [AWS-SA]" w:date="2023-02-25T11:26:00Z">
              <w:r w:rsidRPr="00E16572">
                <w:rPr>
                  <w:rFonts w:ascii="Calibri" w:eastAsia="Times New Roman" w:hAnsi="Calibri" w:cs="Calibri"/>
                  <w:color w:val="000000"/>
                  <w:sz w:val="22"/>
                </w:rPr>
                <w:t>838</w:t>
              </w:r>
            </w:ins>
          </w:p>
        </w:tc>
      </w:tr>
      <w:tr w:rsidR="00E16572" w:rsidRPr="00E16572" w14:paraId="532EFCC4" w14:textId="77777777" w:rsidTr="00E16572">
        <w:trPr>
          <w:cnfStyle w:val="000000100000" w:firstRow="0" w:lastRow="0" w:firstColumn="0" w:lastColumn="0" w:oddVBand="0" w:evenVBand="0" w:oddHBand="1" w:evenHBand="0" w:firstRowFirstColumn="0" w:firstRowLastColumn="0" w:lastRowFirstColumn="0" w:lastRowLastColumn="0"/>
          <w:trHeight w:val="300"/>
          <w:ins w:id="1521" w:author="Nate Bachmeier [AWS-SA]" w:date="2023-02-25T11:26:00Z"/>
          <w:trPrChange w:id="152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523" w:author="Nate Bachmeier [AWS-SA]" w:date="2023-02-25T11:26:00Z">
              <w:tcPr>
                <w:tcW w:w="4740" w:type="dxa"/>
                <w:tcBorders>
                  <w:top w:val="nil"/>
                  <w:left w:val="nil"/>
                  <w:bottom w:val="nil"/>
                  <w:right w:val="nil"/>
                </w:tcBorders>
                <w:shd w:val="clear" w:color="auto" w:fill="auto"/>
                <w:noWrap/>
                <w:vAlign w:val="bottom"/>
                <w:hideMark/>
              </w:tcPr>
            </w:tcPrChange>
          </w:tcPr>
          <w:p w14:paraId="2F6F4A1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524" w:author="Nate Bachmeier [AWS-SA]" w:date="2023-02-25T11:26:00Z"/>
                <w:rFonts w:ascii="Calibri" w:eastAsia="Times New Roman" w:hAnsi="Calibri" w:cs="Calibri"/>
                <w:b w:val="0"/>
                <w:bCs w:val="0"/>
                <w:color w:val="000000"/>
                <w:sz w:val="22"/>
                <w:rPrChange w:id="1525" w:author="Nate Bachmeier [AWS-SA]" w:date="2023-02-25T11:29:00Z">
                  <w:rPr>
                    <w:ins w:id="1526" w:author="Nate Bachmeier [AWS-SA]" w:date="2023-02-25T11:26:00Z"/>
                    <w:rFonts w:ascii="Calibri" w:eastAsia="Times New Roman" w:hAnsi="Calibri" w:cs="Calibri"/>
                    <w:color w:val="000000"/>
                    <w:sz w:val="22"/>
                  </w:rPr>
                </w:rPrChange>
              </w:rPr>
            </w:pPr>
            <w:ins w:id="1527" w:author="Nate Bachmeier [AWS-SA]" w:date="2023-02-25T11:26:00Z">
              <w:r w:rsidRPr="00E16572">
                <w:rPr>
                  <w:rFonts w:ascii="Calibri" w:eastAsia="Times New Roman" w:hAnsi="Calibri" w:cs="Calibri"/>
                  <w:b w:val="0"/>
                  <w:bCs w:val="0"/>
                  <w:color w:val="000000"/>
                  <w:sz w:val="22"/>
                  <w:rPrChange w:id="1528" w:author="Nate Bachmeier [AWS-SA]" w:date="2023-02-25T11:29:00Z">
                    <w:rPr>
                      <w:rFonts w:ascii="Calibri" w:eastAsia="Times New Roman" w:hAnsi="Calibri" w:cs="Calibri"/>
                      <w:color w:val="000000"/>
                      <w:sz w:val="22"/>
                    </w:rPr>
                  </w:rPrChange>
                </w:rPr>
                <w:t>bee keeping</w:t>
              </w:r>
            </w:ins>
          </w:p>
        </w:tc>
        <w:tc>
          <w:tcPr>
            <w:tcW w:w="960" w:type="dxa"/>
            <w:noWrap/>
            <w:hideMark/>
            <w:tcPrChange w:id="1529" w:author="Nate Bachmeier [AWS-SA]" w:date="2023-02-25T11:26:00Z">
              <w:tcPr>
                <w:tcW w:w="960" w:type="dxa"/>
                <w:tcBorders>
                  <w:top w:val="nil"/>
                  <w:left w:val="nil"/>
                  <w:bottom w:val="nil"/>
                  <w:right w:val="nil"/>
                </w:tcBorders>
                <w:shd w:val="clear" w:color="auto" w:fill="auto"/>
                <w:noWrap/>
                <w:vAlign w:val="bottom"/>
                <w:hideMark/>
              </w:tcPr>
            </w:tcPrChange>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530" w:author="Nate Bachmeier [AWS-SA]" w:date="2023-02-25T11:26:00Z"/>
                <w:rFonts w:ascii="Calibri" w:eastAsia="Times New Roman" w:hAnsi="Calibri" w:cs="Calibri"/>
                <w:color w:val="000000"/>
                <w:sz w:val="22"/>
              </w:rPr>
            </w:pPr>
            <w:ins w:id="1531" w:author="Nate Bachmeier [AWS-SA]" w:date="2023-02-25T11:26:00Z">
              <w:r w:rsidRPr="00E16572">
                <w:rPr>
                  <w:rFonts w:ascii="Calibri" w:eastAsia="Times New Roman" w:hAnsi="Calibri" w:cs="Calibri"/>
                  <w:color w:val="000000"/>
                  <w:sz w:val="22"/>
                </w:rPr>
                <w:t>787</w:t>
              </w:r>
            </w:ins>
          </w:p>
        </w:tc>
      </w:tr>
      <w:tr w:rsidR="00E16572" w:rsidRPr="00E16572" w14:paraId="2682D126" w14:textId="77777777" w:rsidTr="00E16572">
        <w:trPr>
          <w:trHeight w:val="300"/>
          <w:ins w:id="1532" w:author="Nate Bachmeier [AWS-SA]" w:date="2023-02-25T11:26:00Z"/>
          <w:trPrChange w:id="153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534" w:author="Nate Bachmeier [AWS-SA]" w:date="2023-02-25T11:26:00Z">
              <w:tcPr>
                <w:tcW w:w="4740" w:type="dxa"/>
                <w:tcBorders>
                  <w:top w:val="nil"/>
                  <w:left w:val="nil"/>
                  <w:bottom w:val="nil"/>
                  <w:right w:val="nil"/>
                </w:tcBorders>
                <w:shd w:val="clear" w:color="auto" w:fill="auto"/>
                <w:noWrap/>
                <w:vAlign w:val="bottom"/>
                <w:hideMark/>
              </w:tcPr>
            </w:tcPrChange>
          </w:tcPr>
          <w:p w14:paraId="4CA3DB38" w14:textId="77777777" w:rsidR="00E16572" w:rsidRPr="00E16572" w:rsidRDefault="00E16572" w:rsidP="00E16572">
            <w:pPr>
              <w:spacing w:line="240" w:lineRule="auto"/>
              <w:ind w:firstLine="0"/>
              <w:rPr>
                <w:ins w:id="1535" w:author="Nate Bachmeier [AWS-SA]" w:date="2023-02-25T11:26:00Z"/>
                <w:rFonts w:ascii="Calibri" w:eastAsia="Times New Roman" w:hAnsi="Calibri" w:cs="Calibri"/>
                <w:b w:val="0"/>
                <w:bCs w:val="0"/>
                <w:color w:val="000000"/>
                <w:sz w:val="22"/>
                <w:rPrChange w:id="1536" w:author="Nate Bachmeier [AWS-SA]" w:date="2023-02-25T11:29:00Z">
                  <w:rPr>
                    <w:ins w:id="1537" w:author="Nate Bachmeier [AWS-SA]" w:date="2023-02-25T11:26:00Z"/>
                    <w:rFonts w:ascii="Calibri" w:eastAsia="Times New Roman" w:hAnsi="Calibri" w:cs="Calibri"/>
                    <w:color w:val="000000"/>
                    <w:sz w:val="22"/>
                  </w:rPr>
                </w:rPrChange>
              </w:rPr>
            </w:pPr>
            <w:ins w:id="1538" w:author="Nate Bachmeier [AWS-SA]" w:date="2023-02-25T11:26:00Z">
              <w:r w:rsidRPr="00E16572">
                <w:rPr>
                  <w:rFonts w:ascii="Calibri" w:eastAsia="Times New Roman" w:hAnsi="Calibri" w:cs="Calibri"/>
                  <w:b w:val="0"/>
                  <w:bCs w:val="0"/>
                  <w:color w:val="000000"/>
                  <w:sz w:val="22"/>
                  <w:rPrChange w:id="1539" w:author="Nate Bachmeier [AWS-SA]" w:date="2023-02-25T11:29:00Z">
                    <w:rPr>
                      <w:rFonts w:ascii="Calibri" w:eastAsia="Times New Roman" w:hAnsi="Calibri" w:cs="Calibri"/>
                      <w:color w:val="000000"/>
                      <w:sz w:val="22"/>
                    </w:rPr>
                  </w:rPrChange>
                </w:rPr>
                <w:t>being excited</w:t>
              </w:r>
            </w:ins>
          </w:p>
        </w:tc>
        <w:tc>
          <w:tcPr>
            <w:tcW w:w="960" w:type="dxa"/>
            <w:noWrap/>
            <w:hideMark/>
            <w:tcPrChange w:id="1540" w:author="Nate Bachmeier [AWS-SA]" w:date="2023-02-25T11:26:00Z">
              <w:tcPr>
                <w:tcW w:w="960" w:type="dxa"/>
                <w:tcBorders>
                  <w:top w:val="nil"/>
                  <w:left w:val="nil"/>
                  <w:bottom w:val="nil"/>
                  <w:right w:val="nil"/>
                </w:tcBorders>
                <w:shd w:val="clear" w:color="auto" w:fill="auto"/>
                <w:noWrap/>
                <w:vAlign w:val="bottom"/>
                <w:hideMark/>
              </w:tcPr>
            </w:tcPrChange>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541" w:author="Nate Bachmeier [AWS-SA]" w:date="2023-02-25T11:26:00Z"/>
                <w:rFonts w:ascii="Calibri" w:eastAsia="Times New Roman" w:hAnsi="Calibri" w:cs="Calibri"/>
                <w:color w:val="000000"/>
                <w:sz w:val="22"/>
              </w:rPr>
            </w:pPr>
            <w:ins w:id="1542" w:author="Nate Bachmeier [AWS-SA]" w:date="2023-02-25T11:26:00Z">
              <w:r w:rsidRPr="00E16572">
                <w:rPr>
                  <w:rFonts w:ascii="Calibri" w:eastAsia="Times New Roman" w:hAnsi="Calibri" w:cs="Calibri"/>
                  <w:color w:val="000000"/>
                  <w:sz w:val="22"/>
                </w:rPr>
                <w:t>584</w:t>
              </w:r>
            </w:ins>
          </w:p>
        </w:tc>
      </w:tr>
      <w:tr w:rsidR="00E16572" w:rsidRPr="00E16572" w14:paraId="0464D080" w14:textId="77777777" w:rsidTr="00E16572">
        <w:trPr>
          <w:cnfStyle w:val="000000100000" w:firstRow="0" w:lastRow="0" w:firstColumn="0" w:lastColumn="0" w:oddVBand="0" w:evenVBand="0" w:oddHBand="1" w:evenHBand="0" w:firstRowFirstColumn="0" w:firstRowLastColumn="0" w:lastRowFirstColumn="0" w:lastRowLastColumn="0"/>
          <w:trHeight w:val="300"/>
          <w:ins w:id="1543" w:author="Nate Bachmeier [AWS-SA]" w:date="2023-02-25T11:26:00Z"/>
          <w:trPrChange w:id="154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545" w:author="Nate Bachmeier [AWS-SA]" w:date="2023-02-25T11:26:00Z">
              <w:tcPr>
                <w:tcW w:w="4740" w:type="dxa"/>
                <w:tcBorders>
                  <w:top w:val="nil"/>
                  <w:left w:val="nil"/>
                  <w:bottom w:val="nil"/>
                  <w:right w:val="nil"/>
                </w:tcBorders>
                <w:shd w:val="clear" w:color="auto" w:fill="auto"/>
                <w:noWrap/>
                <w:vAlign w:val="bottom"/>
                <w:hideMark/>
              </w:tcPr>
            </w:tcPrChange>
          </w:tcPr>
          <w:p w14:paraId="039E68D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546" w:author="Nate Bachmeier [AWS-SA]" w:date="2023-02-25T11:26:00Z"/>
                <w:rFonts w:ascii="Calibri" w:eastAsia="Times New Roman" w:hAnsi="Calibri" w:cs="Calibri"/>
                <w:b w:val="0"/>
                <w:bCs w:val="0"/>
                <w:color w:val="000000"/>
                <w:sz w:val="22"/>
                <w:rPrChange w:id="1547" w:author="Nate Bachmeier [AWS-SA]" w:date="2023-02-25T11:29:00Z">
                  <w:rPr>
                    <w:ins w:id="1548" w:author="Nate Bachmeier [AWS-SA]" w:date="2023-02-25T11:26:00Z"/>
                    <w:rFonts w:ascii="Calibri" w:eastAsia="Times New Roman" w:hAnsi="Calibri" w:cs="Calibri"/>
                    <w:color w:val="000000"/>
                    <w:sz w:val="22"/>
                  </w:rPr>
                </w:rPrChange>
              </w:rPr>
            </w:pPr>
            <w:ins w:id="1549" w:author="Nate Bachmeier [AWS-SA]" w:date="2023-02-25T11:26:00Z">
              <w:r w:rsidRPr="00E16572">
                <w:rPr>
                  <w:rFonts w:ascii="Calibri" w:eastAsia="Times New Roman" w:hAnsi="Calibri" w:cs="Calibri"/>
                  <w:b w:val="0"/>
                  <w:bCs w:val="0"/>
                  <w:color w:val="000000"/>
                  <w:sz w:val="22"/>
                  <w:rPrChange w:id="1550" w:author="Nate Bachmeier [AWS-SA]" w:date="2023-02-25T11:29:00Z">
                    <w:rPr>
                      <w:rFonts w:ascii="Calibri" w:eastAsia="Times New Roman" w:hAnsi="Calibri" w:cs="Calibri"/>
                      <w:color w:val="000000"/>
                      <w:sz w:val="22"/>
                    </w:rPr>
                  </w:rPrChange>
                </w:rPr>
                <w:t>being in zero gravity</w:t>
              </w:r>
            </w:ins>
          </w:p>
        </w:tc>
        <w:tc>
          <w:tcPr>
            <w:tcW w:w="960" w:type="dxa"/>
            <w:noWrap/>
            <w:hideMark/>
            <w:tcPrChange w:id="1551" w:author="Nate Bachmeier [AWS-SA]" w:date="2023-02-25T11:26:00Z">
              <w:tcPr>
                <w:tcW w:w="960" w:type="dxa"/>
                <w:tcBorders>
                  <w:top w:val="nil"/>
                  <w:left w:val="nil"/>
                  <w:bottom w:val="nil"/>
                  <w:right w:val="nil"/>
                </w:tcBorders>
                <w:shd w:val="clear" w:color="auto" w:fill="auto"/>
                <w:noWrap/>
                <w:vAlign w:val="bottom"/>
                <w:hideMark/>
              </w:tcPr>
            </w:tcPrChange>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552" w:author="Nate Bachmeier [AWS-SA]" w:date="2023-02-25T11:26:00Z"/>
                <w:rFonts w:ascii="Calibri" w:eastAsia="Times New Roman" w:hAnsi="Calibri" w:cs="Calibri"/>
                <w:color w:val="000000"/>
                <w:sz w:val="22"/>
              </w:rPr>
            </w:pPr>
            <w:ins w:id="1553" w:author="Nate Bachmeier [AWS-SA]" w:date="2023-02-25T11:26:00Z">
              <w:r w:rsidRPr="00E16572">
                <w:rPr>
                  <w:rFonts w:ascii="Calibri" w:eastAsia="Times New Roman" w:hAnsi="Calibri" w:cs="Calibri"/>
                  <w:color w:val="000000"/>
                  <w:sz w:val="22"/>
                </w:rPr>
                <w:t>478</w:t>
              </w:r>
            </w:ins>
          </w:p>
        </w:tc>
      </w:tr>
      <w:tr w:rsidR="00E16572" w:rsidRPr="00E16572" w14:paraId="2D148048" w14:textId="77777777" w:rsidTr="00E16572">
        <w:trPr>
          <w:trHeight w:val="300"/>
          <w:ins w:id="1554" w:author="Nate Bachmeier [AWS-SA]" w:date="2023-02-25T11:26:00Z"/>
          <w:trPrChange w:id="15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556" w:author="Nate Bachmeier [AWS-SA]" w:date="2023-02-25T11:26:00Z">
              <w:tcPr>
                <w:tcW w:w="4740" w:type="dxa"/>
                <w:tcBorders>
                  <w:top w:val="nil"/>
                  <w:left w:val="nil"/>
                  <w:bottom w:val="nil"/>
                  <w:right w:val="nil"/>
                </w:tcBorders>
                <w:shd w:val="clear" w:color="auto" w:fill="auto"/>
                <w:noWrap/>
                <w:vAlign w:val="bottom"/>
                <w:hideMark/>
              </w:tcPr>
            </w:tcPrChange>
          </w:tcPr>
          <w:p w14:paraId="2A9F6431" w14:textId="77777777" w:rsidR="00E16572" w:rsidRPr="00E16572" w:rsidRDefault="00E16572" w:rsidP="00E16572">
            <w:pPr>
              <w:spacing w:line="240" w:lineRule="auto"/>
              <w:ind w:firstLine="0"/>
              <w:rPr>
                <w:ins w:id="1557" w:author="Nate Bachmeier [AWS-SA]" w:date="2023-02-25T11:26:00Z"/>
                <w:rFonts w:ascii="Calibri" w:eastAsia="Times New Roman" w:hAnsi="Calibri" w:cs="Calibri"/>
                <w:b w:val="0"/>
                <w:bCs w:val="0"/>
                <w:color w:val="000000"/>
                <w:sz w:val="22"/>
                <w:rPrChange w:id="1558" w:author="Nate Bachmeier [AWS-SA]" w:date="2023-02-25T11:29:00Z">
                  <w:rPr>
                    <w:ins w:id="1559" w:author="Nate Bachmeier [AWS-SA]" w:date="2023-02-25T11:26:00Z"/>
                    <w:rFonts w:ascii="Calibri" w:eastAsia="Times New Roman" w:hAnsi="Calibri" w:cs="Calibri"/>
                    <w:color w:val="000000"/>
                    <w:sz w:val="22"/>
                  </w:rPr>
                </w:rPrChange>
              </w:rPr>
            </w:pPr>
            <w:ins w:id="1560" w:author="Nate Bachmeier [AWS-SA]" w:date="2023-02-25T11:26:00Z">
              <w:r w:rsidRPr="00E16572">
                <w:rPr>
                  <w:rFonts w:ascii="Calibri" w:eastAsia="Times New Roman" w:hAnsi="Calibri" w:cs="Calibri"/>
                  <w:b w:val="0"/>
                  <w:bCs w:val="0"/>
                  <w:color w:val="000000"/>
                  <w:sz w:val="22"/>
                  <w:rPrChange w:id="1561" w:author="Nate Bachmeier [AWS-SA]" w:date="2023-02-25T11:29:00Z">
                    <w:rPr>
                      <w:rFonts w:ascii="Calibri" w:eastAsia="Times New Roman" w:hAnsi="Calibri" w:cs="Calibri"/>
                      <w:color w:val="000000"/>
                      <w:sz w:val="22"/>
                    </w:rPr>
                  </w:rPrChange>
                </w:rPr>
                <w:t>belly dancing</w:t>
              </w:r>
            </w:ins>
          </w:p>
        </w:tc>
        <w:tc>
          <w:tcPr>
            <w:tcW w:w="960" w:type="dxa"/>
            <w:noWrap/>
            <w:hideMark/>
            <w:tcPrChange w:id="1562" w:author="Nate Bachmeier [AWS-SA]" w:date="2023-02-25T11:26:00Z">
              <w:tcPr>
                <w:tcW w:w="960" w:type="dxa"/>
                <w:tcBorders>
                  <w:top w:val="nil"/>
                  <w:left w:val="nil"/>
                  <w:bottom w:val="nil"/>
                  <w:right w:val="nil"/>
                </w:tcBorders>
                <w:shd w:val="clear" w:color="auto" w:fill="auto"/>
                <w:noWrap/>
                <w:vAlign w:val="bottom"/>
                <w:hideMark/>
              </w:tcPr>
            </w:tcPrChange>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563" w:author="Nate Bachmeier [AWS-SA]" w:date="2023-02-25T11:26:00Z"/>
                <w:rFonts w:ascii="Calibri" w:eastAsia="Times New Roman" w:hAnsi="Calibri" w:cs="Calibri"/>
                <w:color w:val="000000"/>
                <w:sz w:val="22"/>
              </w:rPr>
            </w:pPr>
            <w:ins w:id="1564" w:author="Nate Bachmeier [AWS-SA]" w:date="2023-02-25T11:26:00Z">
              <w:r w:rsidRPr="00E16572">
                <w:rPr>
                  <w:rFonts w:ascii="Calibri" w:eastAsia="Times New Roman" w:hAnsi="Calibri" w:cs="Calibri"/>
                  <w:color w:val="000000"/>
                  <w:sz w:val="22"/>
                </w:rPr>
                <w:t>344</w:t>
              </w:r>
            </w:ins>
          </w:p>
        </w:tc>
      </w:tr>
      <w:tr w:rsidR="00E16572" w:rsidRPr="00E16572" w14:paraId="5317FAAA" w14:textId="77777777" w:rsidTr="00E16572">
        <w:trPr>
          <w:cnfStyle w:val="000000100000" w:firstRow="0" w:lastRow="0" w:firstColumn="0" w:lastColumn="0" w:oddVBand="0" w:evenVBand="0" w:oddHBand="1" w:evenHBand="0" w:firstRowFirstColumn="0" w:firstRowLastColumn="0" w:lastRowFirstColumn="0" w:lastRowLastColumn="0"/>
          <w:trHeight w:val="300"/>
          <w:ins w:id="1565" w:author="Nate Bachmeier [AWS-SA]" w:date="2023-02-25T11:26:00Z"/>
          <w:trPrChange w:id="156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567" w:author="Nate Bachmeier [AWS-SA]" w:date="2023-02-25T11:26:00Z">
              <w:tcPr>
                <w:tcW w:w="4740" w:type="dxa"/>
                <w:tcBorders>
                  <w:top w:val="nil"/>
                  <w:left w:val="nil"/>
                  <w:bottom w:val="nil"/>
                  <w:right w:val="nil"/>
                </w:tcBorders>
                <w:shd w:val="clear" w:color="auto" w:fill="auto"/>
                <w:noWrap/>
                <w:vAlign w:val="bottom"/>
                <w:hideMark/>
              </w:tcPr>
            </w:tcPrChange>
          </w:tcPr>
          <w:p w14:paraId="068A202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568" w:author="Nate Bachmeier [AWS-SA]" w:date="2023-02-25T11:26:00Z"/>
                <w:rFonts w:ascii="Calibri" w:eastAsia="Times New Roman" w:hAnsi="Calibri" w:cs="Calibri"/>
                <w:b w:val="0"/>
                <w:bCs w:val="0"/>
                <w:color w:val="000000"/>
                <w:sz w:val="22"/>
                <w:rPrChange w:id="1569" w:author="Nate Bachmeier [AWS-SA]" w:date="2023-02-25T11:29:00Z">
                  <w:rPr>
                    <w:ins w:id="1570" w:author="Nate Bachmeier [AWS-SA]" w:date="2023-02-25T11:26:00Z"/>
                    <w:rFonts w:ascii="Calibri" w:eastAsia="Times New Roman" w:hAnsi="Calibri" w:cs="Calibri"/>
                    <w:color w:val="000000"/>
                    <w:sz w:val="22"/>
                  </w:rPr>
                </w:rPrChange>
              </w:rPr>
            </w:pPr>
            <w:ins w:id="1571" w:author="Nate Bachmeier [AWS-SA]" w:date="2023-02-25T11:26:00Z">
              <w:r w:rsidRPr="00E16572">
                <w:rPr>
                  <w:rFonts w:ascii="Calibri" w:eastAsia="Times New Roman" w:hAnsi="Calibri" w:cs="Calibri"/>
                  <w:b w:val="0"/>
                  <w:bCs w:val="0"/>
                  <w:color w:val="000000"/>
                  <w:sz w:val="22"/>
                  <w:rPrChange w:id="1572" w:author="Nate Bachmeier [AWS-SA]" w:date="2023-02-25T11:29:00Z">
                    <w:rPr>
                      <w:rFonts w:ascii="Calibri" w:eastAsia="Times New Roman" w:hAnsi="Calibri" w:cs="Calibri"/>
                      <w:color w:val="000000"/>
                      <w:sz w:val="22"/>
                    </w:rPr>
                  </w:rPrChange>
                </w:rPr>
                <w:t>bench pressing</w:t>
              </w:r>
            </w:ins>
          </w:p>
        </w:tc>
        <w:tc>
          <w:tcPr>
            <w:tcW w:w="960" w:type="dxa"/>
            <w:noWrap/>
            <w:hideMark/>
            <w:tcPrChange w:id="1573" w:author="Nate Bachmeier [AWS-SA]" w:date="2023-02-25T11:26:00Z">
              <w:tcPr>
                <w:tcW w:w="960" w:type="dxa"/>
                <w:tcBorders>
                  <w:top w:val="nil"/>
                  <w:left w:val="nil"/>
                  <w:bottom w:val="nil"/>
                  <w:right w:val="nil"/>
                </w:tcBorders>
                <w:shd w:val="clear" w:color="auto" w:fill="auto"/>
                <w:noWrap/>
                <w:vAlign w:val="bottom"/>
                <w:hideMark/>
              </w:tcPr>
            </w:tcPrChange>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574" w:author="Nate Bachmeier [AWS-SA]" w:date="2023-02-25T11:26:00Z"/>
                <w:rFonts w:ascii="Calibri" w:eastAsia="Times New Roman" w:hAnsi="Calibri" w:cs="Calibri"/>
                <w:color w:val="000000"/>
                <w:sz w:val="22"/>
              </w:rPr>
            </w:pPr>
            <w:ins w:id="1575" w:author="Nate Bachmeier [AWS-SA]" w:date="2023-02-25T11:26:00Z">
              <w:r w:rsidRPr="00E16572">
                <w:rPr>
                  <w:rFonts w:ascii="Calibri" w:eastAsia="Times New Roman" w:hAnsi="Calibri" w:cs="Calibri"/>
                  <w:color w:val="000000"/>
                  <w:sz w:val="22"/>
                </w:rPr>
                <w:t>809</w:t>
              </w:r>
            </w:ins>
          </w:p>
        </w:tc>
      </w:tr>
      <w:tr w:rsidR="00E16572" w:rsidRPr="00E16572" w14:paraId="042E0BA3" w14:textId="77777777" w:rsidTr="00E16572">
        <w:trPr>
          <w:trHeight w:val="300"/>
          <w:ins w:id="1576" w:author="Nate Bachmeier [AWS-SA]" w:date="2023-02-25T11:26:00Z"/>
          <w:trPrChange w:id="157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578" w:author="Nate Bachmeier [AWS-SA]" w:date="2023-02-25T11:26:00Z">
              <w:tcPr>
                <w:tcW w:w="4740" w:type="dxa"/>
                <w:tcBorders>
                  <w:top w:val="nil"/>
                  <w:left w:val="nil"/>
                  <w:bottom w:val="nil"/>
                  <w:right w:val="nil"/>
                </w:tcBorders>
                <w:shd w:val="clear" w:color="auto" w:fill="auto"/>
                <w:noWrap/>
                <w:vAlign w:val="bottom"/>
                <w:hideMark/>
              </w:tcPr>
            </w:tcPrChange>
          </w:tcPr>
          <w:p w14:paraId="59F82D63" w14:textId="77777777" w:rsidR="00E16572" w:rsidRPr="00E16572" w:rsidRDefault="00E16572" w:rsidP="00E16572">
            <w:pPr>
              <w:spacing w:line="240" w:lineRule="auto"/>
              <w:ind w:firstLine="0"/>
              <w:rPr>
                <w:ins w:id="1579" w:author="Nate Bachmeier [AWS-SA]" w:date="2023-02-25T11:26:00Z"/>
                <w:rFonts w:ascii="Calibri" w:eastAsia="Times New Roman" w:hAnsi="Calibri" w:cs="Calibri"/>
                <w:b w:val="0"/>
                <w:bCs w:val="0"/>
                <w:color w:val="000000"/>
                <w:sz w:val="22"/>
                <w:rPrChange w:id="1580" w:author="Nate Bachmeier [AWS-SA]" w:date="2023-02-25T11:29:00Z">
                  <w:rPr>
                    <w:ins w:id="1581" w:author="Nate Bachmeier [AWS-SA]" w:date="2023-02-25T11:26:00Z"/>
                    <w:rFonts w:ascii="Calibri" w:eastAsia="Times New Roman" w:hAnsi="Calibri" w:cs="Calibri"/>
                    <w:color w:val="000000"/>
                    <w:sz w:val="22"/>
                  </w:rPr>
                </w:rPrChange>
              </w:rPr>
            </w:pPr>
            <w:ins w:id="1582" w:author="Nate Bachmeier [AWS-SA]" w:date="2023-02-25T11:26:00Z">
              <w:r w:rsidRPr="00E16572">
                <w:rPr>
                  <w:rFonts w:ascii="Calibri" w:eastAsia="Times New Roman" w:hAnsi="Calibri" w:cs="Calibri"/>
                  <w:b w:val="0"/>
                  <w:bCs w:val="0"/>
                  <w:color w:val="000000"/>
                  <w:sz w:val="22"/>
                  <w:rPrChange w:id="1583" w:author="Nate Bachmeier [AWS-SA]" w:date="2023-02-25T11:29:00Z">
                    <w:rPr>
                      <w:rFonts w:ascii="Calibri" w:eastAsia="Times New Roman" w:hAnsi="Calibri" w:cs="Calibri"/>
                      <w:color w:val="000000"/>
                      <w:sz w:val="22"/>
                    </w:rPr>
                  </w:rPrChange>
                </w:rPr>
                <w:lastRenderedPageBreak/>
                <w:t>bending back</w:t>
              </w:r>
            </w:ins>
          </w:p>
        </w:tc>
        <w:tc>
          <w:tcPr>
            <w:tcW w:w="960" w:type="dxa"/>
            <w:noWrap/>
            <w:hideMark/>
            <w:tcPrChange w:id="1584" w:author="Nate Bachmeier [AWS-SA]" w:date="2023-02-25T11:26:00Z">
              <w:tcPr>
                <w:tcW w:w="960" w:type="dxa"/>
                <w:tcBorders>
                  <w:top w:val="nil"/>
                  <w:left w:val="nil"/>
                  <w:bottom w:val="nil"/>
                  <w:right w:val="nil"/>
                </w:tcBorders>
                <w:shd w:val="clear" w:color="auto" w:fill="auto"/>
                <w:noWrap/>
                <w:vAlign w:val="bottom"/>
                <w:hideMark/>
              </w:tcPr>
            </w:tcPrChange>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585" w:author="Nate Bachmeier [AWS-SA]" w:date="2023-02-25T11:26:00Z"/>
                <w:rFonts w:ascii="Calibri" w:eastAsia="Times New Roman" w:hAnsi="Calibri" w:cs="Calibri"/>
                <w:color w:val="000000"/>
                <w:sz w:val="22"/>
              </w:rPr>
            </w:pPr>
            <w:ins w:id="1586" w:author="Nate Bachmeier [AWS-SA]" w:date="2023-02-25T11:26:00Z">
              <w:r w:rsidRPr="00E16572">
                <w:rPr>
                  <w:rFonts w:ascii="Calibri" w:eastAsia="Times New Roman" w:hAnsi="Calibri" w:cs="Calibri"/>
                  <w:color w:val="000000"/>
                  <w:sz w:val="22"/>
                </w:rPr>
                <w:t>505</w:t>
              </w:r>
            </w:ins>
          </w:p>
        </w:tc>
      </w:tr>
      <w:tr w:rsidR="00E16572" w:rsidRPr="00E16572" w14:paraId="343C4DFF" w14:textId="77777777" w:rsidTr="00E16572">
        <w:trPr>
          <w:cnfStyle w:val="000000100000" w:firstRow="0" w:lastRow="0" w:firstColumn="0" w:lastColumn="0" w:oddVBand="0" w:evenVBand="0" w:oddHBand="1" w:evenHBand="0" w:firstRowFirstColumn="0" w:firstRowLastColumn="0" w:lastRowFirstColumn="0" w:lastRowLastColumn="0"/>
          <w:trHeight w:val="300"/>
          <w:ins w:id="1587" w:author="Nate Bachmeier [AWS-SA]" w:date="2023-02-25T11:26:00Z"/>
          <w:trPrChange w:id="158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589" w:author="Nate Bachmeier [AWS-SA]" w:date="2023-02-25T11:26:00Z">
              <w:tcPr>
                <w:tcW w:w="4740" w:type="dxa"/>
                <w:tcBorders>
                  <w:top w:val="nil"/>
                  <w:left w:val="nil"/>
                  <w:bottom w:val="nil"/>
                  <w:right w:val="nil"/>
                </w:tcBorders>
                <w:shd w:val="clear" w:color="auto" w:fill="auto"/>
                <w:noWrap/>
                <w:vAlign w:val="bottom"/>
                <w:hideMark/>
              </w:tcPr>
            </w:tcPrChange>
          </w:tcPr>
          <w:p w14:paraId="758114A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590" w:author="Nate Bachmeier [AWS-SA]" w:date="2023-02-25T11:26:00Z"/>
                <w:rFonts w:ascii="Calibri" w:eastAsia="Times New Roman" w:hAnsi="Calibri" w:cs="Calibri"/>
                <w:b w:val="0"/>
                <w:bCs w:val="0"/>
                <w:color w:val="000000"/>
                <w:sz w:val="22"/>
                <w:rPrChange w:id="1591" w:author="Nate Bachmeier [AWS-SA]" w:date="2023-02-25T11:29:00Z">
                  <w:rPr>
                    <w:ins w:id="1592" w:author="Nate Bachmeier [AWS-SA]" w:date="2023-02-25T11:26:00Z"/>
                    <w:rFonts w:ascii="Calibri" w:eastAsia="Times New Roman" w:hAnsi="Calibri" w:cs="Calibri"/>
                    <w:color w:val="000000"/>
                    <w:sz w:val="22"/>
                  </w:rPr>
                </w:rPrChange>
              </w:rPr>
            </w:pPr>
            <w:ins w:id="1593" w:author="Nate Bachmeier [AWS-SA]" w:date="2023-02-25T11:26:00Z">
              <w:r w:rsidRPr="00E16572">
                <w:rPr>
                  <w:rFonts w:ascii="Calibri" w:eastAsia="Times New Roman" w:hAnsi="Calibri" w:cs="Calibri"/>
                  <w:b w:val="0"/>
                  <w:bCs w:val="0"/>
                  <w:color w:val="000000"/>
                  <w:sz w:val="22"/>
                  <w:rPrChange w:id="1594" w:author="Nate Bachmeier [AWS-SA]" w:date="2023-02-25T11:29:00Z">
                    <w:rPr>
                      <w:rFonts w:ascii="Calibri" w:eastAsia="Times New Roman" w:hAnsi="Calibri" w:cs="Calibri"/>
                      <w:color w:val="000000"/>
                      <w:sz w:val="22"/>
                    </w:rPr>
                  </w:rPrChange>
                </w:rPr>
                <w:t>bending metal</w:t>
              </w:r>
            </w:ins>
          </w:p>
        </w:tc>
        <w:tc>
          <w:tcPr>
            <w:tcW w:w="960" w:type="dxa"/>
            <w:noWrap/>
            <w:hideMark/>
            <w:tcPrChange w:id="1595" w:author="Nate Bachmeier [AWS-SA]" w:date="2023-02-25T11:26:00Z">
              <w:tcPr>
                <w:tcW w:w="960" w:type="dxa"/>
                <w:tcBorders>
                  <w:top w:val="nil"/>
                  <w:left w:val="nil"/>
                  <w:bottom w:val="nil"/>
                  <w:right w:val="nil"/>
                </w:tcBorders>
                <w:shd w:val="clear" w:color="auto" w:fill="auto"/>
                <w:noWrap/>
                <w:vAlign w:val="bottom"/>
                <w:hideMark/>
              </w:tcPr>
            </w:tcPrChange>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596" w:author="Nate Bachmeier [AWS-SA]" w:date="2023-02-25T11:26:00Z"/>
                <w:rFonts w:ascii="Calibri" w:eastAsia="Times New Roman" w:hAnsi="Calibri" w:cs="Calibri"/>
                <w:color w:val="000000"/>
                <w:sz w:val="22"/>
              </w:rPr>
            </w:pPr>
            <w:ins w:id="1597" w:author="Nate Bachmeier [AWS-SA]" w:date="2023-02-25T11:26:00Z">
              <w:r w:rsidRPr="00E16572">
                <w:rPr>
                  <w:rFonts w:ascii="Calibri" w:eastAsia="Times New Roman" w:hAnsi="Calibri" w:cs="Calibri"/>
                  <w:color w:val="000000"/>
                  <w:sz w:val="22"/>
                </w:rPr>
                <w:t>631</w:t>
              </w:r>
            </w:ins>
          </w:p>
        </w:tc>
      </w:tr>
      <w:tr w:rsidR="00E16572" w:rsidRPr="00E16572" w14:paraId="535496B7" w14:textId="77777777" w:rsidTr="00E16572">
        <w:trPr>
          <w:trHeight w:val="300"/>
          <w:ins w:id="1598" w:author="Nate Bachmeier [AWS-SA]" w:date="2023-02-25T11:26:00Z"/>
          <w:trPrChange w:id="159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600" w:author="Nate Bachmeier [AWS-SA]" w:date="2023-02-25T11:26:00Z">
              <w:tcPr>
                <w:tcW w:w="4740" w:type="dxa"/>
                <w:tcBorders>
                  <w:top w:val="nil"/>
                  <w:left w:val="nil"/>
                  <w:bottom w:val="nil"/>
                  <w:right w:val="nil"/>
                </w:tcBorders>
                <w:shd w:val="clear" w:color="auto" w:fill="auto"/>
                <w:noWrap/>
                <w:vAlign w:val="bottom"/>
                <w:hideMark/>
              </w:tcPr>
            </w:tcPrChange>
          </w:tcPr>
          <w:p w14:paraId="0888F433" w14:textId="77777777" w:rsidR="00E16572" w:rsidRPr="00E16572" w:rsidRDefault="00E16572" w:rsidP="00E16572">
            <w:pPr>
              <w:spacing w:line="240" w:lineRule="auto"/>
              <w:ind w:firstLine="0"/>
              <w:rPr>
                <w:ins w:id="1601" w:author="Nate Bachmeier [AWS-SA]" w:date="2023-02-25T11:26:00Z"/>
                <w:rFonts w:ascii="Calibri" w:eastAsia="Times New Roman" w:hAnsi="Calibri" w:cs="Calibri"/>
                <w:b w:val="0"/>
                <w:bCs w:val="0"/>
                <w:color w:val="000000"/>
                <w:sz w:val="22"/>
                <w:rPrChange w:id="1602" w:author="Nate Bachmeier [AWS-SA]" w:date="2023-02-25T11:29:00Z">
                  <w:rPr>
                    <w:ins w:id="1603" w:author="Nate Bachmeier [AWS-SA]" w:date="2023-02-25T11:26:00Z"/>
                    <w:rFonts w:ascii="Calibri" w:eastAsia="Times New Roman" w:hAnsi="Calibri" w:cs="Calibri"/>
                    <w:color w:val="000000"/>
                    <w:sz w:val="22"/>
                  </w:rPr>
                </w:rPrChange>
              </w:rPr>
            </w:pPr>
            <w:ins w:id="1604" w:author="Nate Bachmeier [AWS-SA]" w:date="2023-02-25T11:26:00Z">
              <w:r w:rsidRPr="00E16572">
                <w:rPr>
                  <w:rFonts w:ascii="Calibri" w:eastAsia="Times New Roman" w:hAnsi="Calibri" w:cs="Calibri"/>
                  <w:b w:val="0"/>
                  <w:bCs w:val="0"/>
                  <w:color w:val="000000"/>
                  <w:sz w:val="22"/>
                  <w:rPrChange w:id="1605" w:author="Nate Bachmeier [AWS-SA]" w:date="2023-02-25T11:29:00Z">
                    <w:rPr>
                      <w:rFonts w:ascii="Calibri" w:eastAsia="Times New Roman" w:hAnsi="Calibri" w:cs="Calibri"/>
                      <w:color w:val="000000"/>
                      <w:sz w:val="22"/>
                    </w:rPr>
                  </w:rPrChange>
                </w:rPr>
                <w:t>biking through snow</w:t>
              </w:r>
            </w:ins>
          </w:p>
        </w:tc>
        <w:tc>
          <w:tcPr>
            <w:tcW w:w="960" w:type="dxa"/>
            <w:noWrap/>
            <w:hideMark/>
            <w:tcPrChange w:id="1606" w:author="Nate Bachmeier [AWS-SA]" w:date="2023-02-25T11:26:00Z">
              <w:tcPr>
                <w:tcW w:w="960" w:type="dxa"/>
                <w:tcBorders>
                  <w:top w:val="nil"/>
                  <w:left w:val="nil"/>
                  <w:bottom w:val="nil"/>
                  <w:right w:val="nil"/>
                </w:tcBorders>
                <w:shd w:val="clear" w:color="auto" w:fill="auto"/>
                <w:noWrap/>
                <w:vAlign w:val="bottom"/>
                <w:hideMark/>
              </w:tcPr>
            </w:tcPrChange>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607" w:author="Nate Bachmeier [AWS-SA]" w:date="2023-02-25T11:26:00Z"/>
                <w:rFonts w:ascii="Calibri" w:eastAsia="Times New Roman" w:hAnsi="Calibri" w:cs="Calibri"/>
                <w:color w:val="000000"/>
                <w:sz w:val="22"/>
              </w:rPr>
            </w:pPr>
            <w:ins w:id="1608" w:author="Nate Bachmeier [AWS-SA]" w:date="2023-02-25T11:26:00Z">
              <w:r w:rsidRPr="00E16572">
                <w:rPr>
                  <w:rFonts w:ascii="Calibri" w:eastAsia="Times New Roman" w:hAnsi="Calibri" w:cs="Calibri"/>
                  <w:color w:val="000000"/>
                  <w:sz w:val="22"/>
                </w:rPr>
                <w:t>708</w:t>
              </w:r>
            </w:ins>
          </w:p>
        </w:tc>
      </w:tr>
      <w:tr w:rsidR="00E16572" w:rsidRPr="00E16572" w14:paraId="00A9199A" w14:textId="77777777" w:rsidTr="00E16572">
        <w:trPr>
          <w:cnfStyle w:val="000000100000" w:firstRow="0" w:lastRow="0" w:firstColumn="0" w:lastColumn="0" w:oddVBand="0" w:evenVBand="0" w:oddHBand="1" w:evenHBand="0" w:firstRowFirstColumn="0" w:firstRowLastColumn="0" w:lastRowFirstColumn="0" w:lastRowLastColumn="0"/>
          <w:trHeight w:val="300"/>
          <w:ins w:id="1609" w:author="Nate Bachmeier [AWS-SA]" w:date="2023-02-25T11:26:00Z"/>
          <w:trPrChange w:id="161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611" w:author="Nate Bachmeier [AWS-SA]" w:date="2023-02-25T11:26:00Z">
              <w:tcPr>
                <w:tcW w:w="4740" w:type="dxa"/>
                <w:tcBorders>
                  <w:top w:val="nil"/>
                  <w:left w:val="nil"/>
                  <w:bottom w:val="nil"/>
                  <w:right w:val="nil"/>
                </w:tcBorders>
                <w:shd w:val="clear" w:color="auto" w:fill="auto"/>
                <w:noWrap/>
                <w:vAlign w:val="bottom"/>
                <w:hideMark/>
              </w:tcPr>
            </w:tcPrChange>
          </w:tcPr>
          <w:p w14:paraId="6F26C16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612" w:author="Nate Bachmeier [AWS-SA]" w:date="2023-02-25T11:26:00Z"/>
                <w:rFonts w:ascii="Calibri" w:eastAsia="Times New Roman" w:hAnsi="Calibri" w:cs="Calibri"/>
                <w:b w:val="0"/>
                <w:bCs w:val="0"/>
                <w:color w:val="000000"/>
                <w:sz w:val="22"/>
                <w:rPrChange w:id="1613" w:author="Nate Bachmeier [AWS-SA]" w:date="2023-02-25T11:29:00Z">
                  <w:rPr>
                    <w:ins w:id="1614" w:author="Nate Bachmeier [AWS-SA]" w:date="2023-02-25T11:26:00Z"/>
                    <w:rFonts w:ascii="Calibri" w:eastAsia="Times New Roman" w:hAnsi="Calibri" w:cs="Calibri"/>
                    <w:color w:val="000000"/>
                    <w:sz w:val="22"/>
                  </w:rPr>
                </w:rPrChange>
              </w:rPr>
            </w:pPr>
            <w:ins w:id="1615" w:author="Nate Bachmeier [AWS-SA]" w:date="2023-02-25T11:26:00Z">
              <w:r w:rsidRPr="00E16572">
                <w:rPr>
                  <w:rFonts w:ascii="Calibri" w:eastAsia="Times New Roman" w:hAnsi="Calibri" w:cs="Calibri"/>
                  <w:b w:val="0"/>
                  <w:bCs w:val="0"/>
                  <w:color w:val="000000"/>
                  <w:sz w:val="22"/>
                  <w:rPrChange w:id="1616" w:author="Nate Bachmeier [AWS-SA]" w:date="2023-02-25T11:29:00Z">
                    <w:rPr>
                      <w:rFonts w:ascii="Calibri" w:eastAsia="Times New Roman" w:hAnsi="Calibri" w:cs="Calibri"/>
                      <w:color w:val="000000"/>
                      <w:sz w:val="22"/>
                    </w:rPr>
                  </w:rPrChange>
                </w:rPr>
                <w:t>blasting sand</w:t>
              </w:r>
            </w:ins>
          </w:p>
        </w:tc>
        <w:tc>
          <w:tcPr>
            <w:tcW w:w="960" w:type="dxa"/>
            <w:noWrap/>
            <w:hideMark/>
            <w:tcPrChange w:id="1617" w:author="Nate Bachmeier [AWS-SA]" w:date="2023-02-25T11:26:00Z">
              <w:tcPr>
                <w:tcW w:w="960" w:type="dxa"/>
                <w:tcBorders>
                  <w:top w:val="nil"/>
                  <w:left w:val="nil"/>
                  <w:bottom w:val="nil"/>
                  <w:right w:val="nil"/>
                </w:tcBorders>
                <w:shd w:val="clear" w:color="auto" w:fill="auto"/>
                <w:noWrap/>
                <w:vAlign w:val="bottom"/>
                <w:hideMark/>
              </w:tcPr>
            </w:tcPrChange>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618" w:author="Nate Bachmeier [AWS-SA]" w:date="2023-02-25T11:26:00Z"/>
                <w:rFonts w:ascii="Calibri" w:eastAsia="Times New Roman" w:hAnsi="Calibri" w:cs="Calibri"/>
                <w:color w:val="000000"/>
                <w:sz w:val="22"/>
              </w:rPr>
            </w:pPr>
            <w:ins w:id="1619" w:author="Nate Bachmeier [AWS-SA]" w:date="2023-02-25T11:26:00Z">
              <w:r w:rsidRPr="00E16572">
                <w:rPr>
                  <w:rFonts w:ascii="Calibri" w:eastAsia="Times New Roman" w:hAnsi="Calibri" w:cs="Calibri"/>
                  <w:color w:val="000000"/>
                  <w:sz w:val="22"/>
                </w:rPr>
                <w:t>765</w:t>
              </w:r>
            </w:ins>
          </w:p>
        </w:tc>
      </w:tr>
      <w:tr w:rsidR="00E16572" w:rsidRPr="00E16572" w14:paraId="79E01762" w14:textId="77777777" w:rsidTr="00E16572">
        <w:trPr>
          <w:trHeight w:val="300"/>
          <w:ins w:id="1620" w:author="Nate Bachmeier [AWS-SA]" w:date="2023-02-25T11:26:00Z"/>
          <w:trPrChange w:id="162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622" w:author="Nate Bachmeier [AWS-SA]" w:date="2023-02-25T11:26:00Z">
              <w:tcPr>
                <w:tcW w:w="4740" w:type="dxa"/>
                <w:tcBorders>
                  <w:top w:val="nil"/>
                  <w:left w:val="nil"/>
                  <w:bottom w:val="nil"/>
                  <w:right w:val="nil"/>
                </w:tcBorders>
                <w:shd w:val="clear" w:color="auto" w:fill="auto"/>
                <w:noWrap/>
                <w:vAlign w:val="bottom"/>
                <w:hideMark/>
              </w:tcPr>
            </w:tcPrChange>
          </w:tcPr>
          <w:p w14:paraId="7247C929" w14:textId="77777777" w:rsidR="00E16572" w:rsidRPr="00E16572" w:rsidRDefault="00E16572" w:rsidP="00E16572">
            <w:pPr>
              <w:spacing w:line="240" w:lineRule="auto"/>
              <w:ind w:firstLine="0"/>
              <w:rPr>
                <w:ins w:id="1623" w:author="Nate Bachmeier [AWS-SA]" w:date="2023-02-25T11:26:00Z"/>
                <w:rFonts w:ascii="Calibri" w:eastAsia="Times New Roman" w:hAnsi="Calibri" w:cs="Calibri"/>
                <w:b w:val="0"/>
                <w:bCs w:val="0"/>
                <w:color w:val="000000"/>
                <w:sz w:val="22"/>
                <w:rPrChange w:id="1624" w:author="Nate Bachmeier [AWS-SA]" w:date="2023-02-25T11:29:00Z">
                  <w:rPr>
                    <w:ins w:id="1625" w:author="Nate Bachmeier [AWS-SA]" w:date="2023-02-25T11:26:00Z"/>
                    <w:rFonts w:ascii="Calibri" w:eastAsia="Times New Roman" w:hAnsi="Calibri" w:cs="Calibri"/>
                    <w:color w:val="000000"/>
                    <w:sz w:val="22"/>
                  </w:rPr>
                </w:rPrChange>
              </w:rPr>
            </w:pPr>
            <w:ins w:id="1626" w:author="Nate Bachmeier [AWS-SA]" w:date="2023-02-25T11:26:00Z">
              <w:r w:rsidRPr="00E16572">
                <w:rPr>
                  <w:rFonts w:ascii="Calibri" w:eastAsia="Times New Roman" w:hAnsi="Calibri" w:cs="Calibri"/>
                  <w:b w:val="0"/>
                  <w:bCs w:val="0"/>
                  <w:color w:val="000000"/>
                  <w:sz w:val="22"/>
                  <w:rPrChange w:id="1627" w:author="Nate Bachmeier [AWS-SA]" w:date="2023-02-25T11:29:00Z">
                    <w:rPr>
                      <w:rFonts w:ascii="Calibri" w:eastAsia="Times New Roman" w:hAnsi="Calibri" w:cs="Calibri"/>
                      <w:color w:val="000000"/>
                      <w:sz w:val="22"/>
                    </w:rPr>
                  </w:rPrChange>
                </w:rPr>
                <w:t>blending fruit</w:t>
              </w:r>
            </w:ins>
          </w:p>
        </w:tc>
        <w:tc>
          <w:tcPr>
            <w:tcW w:w="960" w:type="dxa"/>
            <w:noWrap/>
            <w:hideMark/>
            <w:tcPrChange w:id="1628" w:author="Nate Bachmeier [AWS-SA]" w:date="2023-02-25T11:26:00Z">
              <w:tcPr>
                <w:tcW w:w="960" w:type="dxa"/>
                <w:tcBorders>
                  <w:top w:val="nil"/>
                  <w:left w:val="nil"/>
                  <w:bottom w:val="nil"/>
                  <w:right w:val="nil"/>
                </w:tcBorders>
                <w:shd w:val="clear" w:color="auto" w:fill="auto"/>
                <w:noWrap/>
                <w:vAlign w:val="bottom"/>
                <w:hideMark/>
              </w:tcPr>
            </w:tcPrChange>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629" w:author="Nate Bachmeier [AWS-SA]" w:date="2023-02-25T11:26:00Z"/>
                <w:rFonts w:ascii="Calibri" w:eastAsia="Times New Roman" w:hAnsi="Calibri" w:cs="Calibri"/>
                <w:color w:val="000000"/>
                <w:sz w:val="22"/>
              </w:rPr>
            </w:pPr>
            <w:ins w:id="1630" w:author="Nate Bachmeier [AWS-SA]" w:date="2023-02-25T11:26:00Z">
              <w:r w:rsidRPr="00E16572">
                <w:rPr>
                  <w:rFonts w:ascii="Calibri" w:eastAsia="Times New Roman" w:hAnsi="Calibri" w:cs="Calibri"/>
                  <w:color w:val="000000"/>
                  <w:sz w:val="22"/>
                </w:rPr>
                <w:t>499</w:t>
              </w:r>
            </w:ins>
          </w:p>
        </w:tc>
      </w:tr>
      <w:tr w:rsidR="00E16572" w:rsidRPr="00E16572" w14:paraId="7DBB7933" w14:textId="77777777" w:rsidTr="00E16572">
        <w:trPr>
          <w:cnfStyle w:val="000000100000" w:firstRow="0" w:lastRow="0" w:firstColumn="0" w:lastColumn="0" w:oddVBand="0" w:evenVBand="0" w:oddHBand="1" w:evenHBand="0" w:firstRowFirstColumn="0" w:firstRowLastColumn="0" w:lastRowFirstColumn="0" w:lastRowLastColumn="0"/>
          <w:trHeight w:val="300"/>
          <w:ins w:id="1631" w:author="Nate Bachmeier [AWS-SA]" w:date="2023-02-25T11:26:00Z"/>
          <w:trPrChange w:id="163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633" w:author="Nate Bachmeier [AWS-SA]" w:date="2023-02-25T11:26:00Z">
              <w:tcPr>
                <w:tcW w:w="4740" w:type="dxa"/>
                <w:tcBorders>
                  <w:top w:val="nil"/>
                  <w:left w:val="nil"/>
                  <w:bottom w:val="nil"/>
                  <w:right w:val="nil"/>
                </w:tcBorders>
                <w:shd w:val="clear" w:color="auto" w:fill="auto"/>
                <w:noWrap/>
                <w:vAlign w:val="bottom"/>
                <w:hideMark/>
              </w:tcPr>
            </w:tcPrChange>
          </w:tcPr>
          <w:p w14:paraId="24EDF18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634" w:author="Nate Bachmeier [AWS-SA]" w:date="2023-02-25T11:26:00Z"/>
                <w:rFonts w:ascii="Calibri" w:eastAsia="Times New Roman" w:hAnsi="Calibri" w:cs="Calibri"/>
                <w:b w:val="0"/>
                <w:bCs w:val="0"/>
                <w:color w:val="000000"/>
                <w:sz w:val="22"/>
                <w:rPrChange w:id="1635" w:author="Nate Bachmeier [AWS-SA]" w:date="2023-02-25T11:29:00Z">
                  <w:rPr>
                    <w:ins w:id="1636" w:author="Nate Bachmeier [AWS-SA]" w:date="2023-02-25T11:26:00Z"/>
                    <w:rFonts w:ascii="Calibri" w:eastAsia="Times New Roman" w:hAnsi="Calibri" w:cs="Calibri"/>
                    <w:color w:val="000000"/>
                    <w:sz w:val="22"/>
                  </w:rPr>
                </w:rPrChange>
              </w:rPr>
            </w:pPr>
            <w:proofErr w:type="spellStart"/>
            <w:ins w:id="1637" w:author="Nate Bachmeier [AWS-SA]" w:date="2023-02-25T11:26:00Z">
              <w:r w:rsidRPr="00E16572">
                <w:rPr>
                  <w:rFonts w:ascii="Calibri" w:eastAsia="Times New Roman" w:hAnsi="Calibri" w:cs="Calibri"/>
                  <w:b w:val="0"/>
                  <w:bCs w:val="0"/>
                  <w:color w:val="000000"/>
                  <w:sz w:val="22"/>
                  <w:rPrChange w:id="1638" w:author="Nate Bachmeier [AWS-SA]" w:date="2023-02-25T11:29:00Z">
                    <w:rPr>
                      <w:rFonts w:ascii="Calibri" w:eastAsia="Times New Roman" w:hAnsi="Calibri" w:cs="Calibri"/>
                      <w:color w:val="000000"/>
                      <w:sz w:val="22"/>
                    </w:rPr>
                  </w:rPrChange>
                </w:rPr>
                <w:t>blowdrying</w:t>
              </w:r>
              <w:proofErr w:type="spellEnd"/>
              <w:r w:rsidRPr="00E16572">
                <w:rPr>
                  <w:rFonts w:ascii="Calibri" w:eastAsia="Times New Roman" w:hAnsi="Calibri" w:cs="Calibri"/>
                  <w:b w:val="0"/>
                  <w:bCs w:val="0"/>
                  <w:color w:val="000000"/>
                  <w:sz w:val="22"/>
                  <w:rPrChange w:id="1639" w:author="Nate Bachmeier [AWS-SA]" w:date="2023-02-25T11:29:00Z">
                    <w:rPr>
                      <w:rFonts w:ascii="Calibri" w:eastAsia="Times New Roman" w:hAnsi="Calibri" w:cs="Calibri"/>
                      <w:color w:val="000000"/>
                      <w:sz w:val="22"/>
                    </w:rPr>
                  </w:rPrChange>
                </w:rPr>
                <w:t xml:space="preserve"> hair</w:t>
              </w:r>
            </w:ins>
          </w:p>
        </w:tc>
        <w:tc>
          <w:tcPr>
            <w:tcW w:w="960" w:type="dxa"/>
            <w:noWrap/>
            <w:hideMark/>
            <w:tcPrChange w:id="1640" w:author="Nate Bachmeier [AWS-SA]" w:date="2023-02-25T11:26:00Z">
              <w:tcPr>
                <w:tcW w:w="960" w:type="dxa"/>
                <w:tcBorders>
                  <w:top w:val="nil"/>
                  <w:left w:val="nil"/>
                  <w:bottom w:val="nil"/>
                  <w:right w:val="nil"/>
                </w:tcBorders>
                <w:shd w:val="clear" w:color="auto" w:fill="auto"/>
                <w:noWrap/>
                <w:vAlign w:val="bottom"/>
                <w:hideMark/>
              </w:tcPr>
            </w:tcPrChange>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641" w:author="Nate Bachmeier [AWS-SA]" w:date="2023-02-25T11:26:00Z"/>
                <w:rFonts w:ascii="Calibri" w:eastAsia="Times New Roman" w:hAnsi="Calibri" w:cs="Calibri"/>
                <w:color w:val="000000"/>
                <w:sz w:val="22"/>
              </w:rPr>
            </w:pPr>
            <w:ins w:id="1642" w:author="Nate Bachmeier [AWS-SA]" w:date="2023-02-25T11:26:00Z">
              <w:r w:rsidRPr="00E16572">
                <w:rPr>
                  <w:rFonts w:ascii="Calibri" w:eastAsia="Times New Roman" w:hAnsi="Calibri" w:cs="Calibri"/>
                  <w:color w:val="000000"/>
                  <w:sz w:val="22"/>
                </w:rPr>
                <w:t>688</w:t>
              </w:r>
            </w:ins>
          </w:p>
        </w:tc>
      </w:tr>
      <w:tr w:rsidR="00E16572" w:rsidRPr="00E16572" w14:paraId="4255B8DB" w14:textId="77777777" w:rsidTr="00E16572">
        <w:trPr>
          <w:trHeight w:val="300"/>
          <w:ins w:id="1643" w:author="Nate Bachmeier [AWS-SA]" w:date="2023-02-25T11:26:00Z"/>
          <w:trPrChange w:id="164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645" w:author="Nate Bachmeier [AWS-SA]" w:date="2023-02-25T11:26:00Z">
              <w:tcPr>
                <w:tcW w:w="4740" w:type="dxa"/>
                <w:tcBorders>
                  <w:top w:val="nil"/>
                  <w:left w:val="nil"/>
                  <w:bottom w:val="nil"/>
                  <w:right w:val="nil"/>
                </w:tcBorders>
                <w:shd w:val="clear" w:color="auto" w:fill="auto"/>
                <w:noWrap/>
                <w:vAlign w:val="bottom"/>
                <w:hideMark/>
              </w:tcPr>
            </w:tcPrChange>
          </w:tcPr>
          <w:p w14:paraId="1C25A113" w14:textId="77777777" w:rsidR="00E16572" w:rsidRPr="00E16572" w:rsidRDefault="00E16572" w:rsidP="00E16572">
            <w:pPr>
              <w:spacing w:line="240" w:lineRule="auto"/>
              <w:ind w:firstLine="0"/>
              <w:rPr>
                <w:ins w:id="1646" w:author="Nate Bachmeier [AWS-SA]" w:date="2023-02-25T11:26:00Z"/>
                <w:rFonts w:ascii="Calibri" w:eastAsia="Times New Roman" w:hAnsi="Calibri" w:cs="Calibri"/>
                <w:b w:val="0"/>
                <w:bCs w:val="0"/>
                <w:color w:val="000000"/>
                <w:sz w:val="22"/>
                <w:rPrChange w:id="1647" w:author="Nate Bachmeier [AWS-SA]" w:date="2023-02-25T11:29:00Z">
                  <w:rPr>
                    <w:ins w:id="1648" w:author="Nate Bachmeier [AWS-SA]" w:date="2023-02-25T11:26:00Z"/>
                    <w:rFonts w:ascii="Calibri" w:eastAsia="Times New Roman" w:hAnsi="Calibri" w:cs="Calibri"/>
                    <w:color w:val="000000"/>
                    <w:sz w:val="22"/>
                  </w:rPr>
                </w:rPrChange>
              </w:rPr>
            </w:pPr>
            <w:ins w:id="1649" w:author="Nate Bachmeier [AWS-SA]" w:date="2023-02-25T11:26:00Z">
              <w:r w:rsidRPr="00E16572">
                <w:rPr>
                  <w:rFonts w:ascii="Calibri" w:eastAsia="Times New Roman" w:hAnsi="Calibri" w:cs="Calibri"/>
                  <w:b w:val="0"/>
                  <w:bCs w:val="0"/>
                  <w:color w:val="000000"/>
                  <w:sz w:val="22"/>
                  <w:rPrChange w:id="1650" w:author="Nate Bachmeier [AWS-SA]" w:date="2023-02-25T11:29:00Z">
                    <w:rPr>
                      <w:rFonts w:ascii="Calibri" w:eastAsia="Times New Roman" w:hAnsi="Calibri" w:cs="Calibri"/>
                      <w:color w:val="000000"/>
                      <w:sz w:val="22"/>
                    </w:rPr>
                  </w:rPrChange>
                </w:rPr>
                <w:t>blowing bubble gum</w:t>
              </w:r>
            </w:ins>
          </w:p>
        </w:tc>
        <w:tc>
          <w:tcPr>
            <w:tcW w:w="960" w:type="dxa"/>
            <w:noWrap/>
            <w:hideMark/>
            <w:tcPrChange w:id="1651" w:author="Nate Bachmeier [AWS-SA]" w:date="2023-02-25T11:26:00Z">
              <w:tcPr>
                <w:tcW w:w="960" w:type="dxa"/>
                <w:tcBorders>
                  <w:top w:val="nil"/>
                  <w:left w:val="nil"/>
                  <w:bottom w:val="nil"/>
                  <w:right w:val="nil"/>
                </w:tcBorders>
                <w:shd w:val="clear" w:color="auto" w:fill="auto"/>
                <w:noWrap/>
                <w:vAlign w:val="bottom"/>
                <w:hideMark/>
              </w:tcPr>
            </w:tcPrChange>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652" w:author="Nate Bachmeier [AWS-SA]" w:date="2023-02-25T11:26:00Z"/>
                <w:rFonts w:ascii="Calibri" w:eastAsia="Times New Roman" w:hAnsi="Calibri" w:cs="Calibri"/>
                <w:color w:val="000000"/>
                <w:sz w:val="22"/>
              </w:rPr>
            </w:pPr>
            <w:ins w:id="1653" w:author="Nate Bachmeier [AWS-SA]" w:date="2023-02-25T11:26:00Z">
              <w:r w:rsidRPr="00E16572">
                <w:rPr>
                  <w:rFonts w:ascii="Calibri" w:eastAsia="Times New Roman" w:hAnsi="Calibri" w:cs="Calibri"/>
                  <w:color w:val="000000"/>
                  <w:sz w:val="22"/>
                </w:rPr>
                <w:t>677</w:t>
              </w:r>
            </w:ins>
          </w:p>
        </w:tc>
      </w:tr>
      <w:tr w:rsidR="00E16572" w:rsidRPr="00E16572" w14:paraId="3EF10F7A" w14:textId="77777777" w:rsidTr="00E16572">
        <w:trPr>
          <w:cnfStyle w:val="000000100000" w:firstRow="0" w:lastRow="0" w:firstColumn="0" w:lastColumn="0" w:oddVBand="0" w:evenVBand="0" w:oddHBand="1" w:evenHBand="0" w:firstRowFirstColumn="0" w:firstRowLastColumn="0" w:lastRowFirstColumn="0" w:lastRowLastColumn="0"/>
          <w:trHeight w:val="300"/>
          <w:ins w:id="1654" w:author="Nate Bachmeier [AWS-SA]" w:date="2023-02-25T11:26:00Z"/>
          <w:trPrChange w:id="16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656" w:author="Nate Bachmeier [AWS-SA]" w:date="2023-02-25T11:26:00Z">
              <w:tcPr>
                <w:tcW w:w="4740" w:type="dxa"/>
                <w:tcBorders>
                  <w:top w:val="nil"/>
                  <w:left w:val="nil"/>
                  <w:bottom w:val="nil"/>
                  <w:right w:val="nil"/>
                </w:tcBorders>
                <w:shd w:val="clear" w:color="auto" w:fill="auto"/>
                <w:noWrap/>
                <w:vAlign w:val="bottom"/>
                <w:hideMark/>
              </w:tcPr>
            </w:tcPrChange>
          </w:tcPr>
          <w:p w14:paraId="6DA1720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657" w:author="Nate Bachmeier [AWS-SA]" w:date="2023-02-25T11:26:00Z"/>
                <w:rFonts w:ascii="Calibri" w:eastAsia="Times New Roman" w:hAnsi="Calibri" w:cs="Calibri"/>
                <w:b w:val="0"/>
                <w:bCs w:val="0"/>
                <w:color w:val="000000"/>
                <w:sz w:val="22"/>
                <w:rPrChange w:id="1658" w:author="Nate Bachmeier [AWS-SA]" w:date="2023-02-25T11:29:00Z">
                  <w:rPr>
                    <w:ins w:id="1659" w:author="Nate Bachmeier [AWS-SA]" w:date="2023-02-25T11:26:00Z"/>
                    <w:rFonts w:ascii="Calibri" w:eastAsia="Times New Roman" w:hAnsi="Calibri" w:cs="Calibri"/>
                    <w:color w:val="000000"/>
                    <w:sz w:val="22"/>
                  </w:rPr>
                </w:rPrChange>
              </w:rPr>
            </w:pPr>
            <w:ins w:id="1660" w:author="Nate Bachmeier [AWS-SA]" w:date="2023-02-25T11:26:00Z">
              <w:r w:rsidRPr="00E16572">
                <w:rPr>
                  <w:rFonts w:ascii="Calibri" w:eastAsia="Times New Roman" w:hAnsi="Calibri" w:cs="Calibri"/>
                  <w:b w:val="0"/>
                  <w:bCs w:val="0"/>
                  <w:color w:val="000000"/>
                  <w:sz w:val="22"/>
                  <w:rPrChange w:id="1661" w:author="Nate Bachmeier [AWS-SA]" w:date="2023-02-25T11:29:00Z">
                    <w:rPr>
                      <w:rFonts w:ascii="Calibri" w:eastAsia="Times New Roman" w:hAnsi="Calibri" w:cs="Calibri"/>
                      <w:color w:val="000000"/>
                      <w:sz w:val="22"/>
                    </w:rPr>
                  </w:rPrChange>
                </w:rPr>
                <w:t>blowing glass</w:t>
              </w:r>
            </w:ins>
          </w:p>
        </w:tc>
        <w:tc>
          <w:tcPr>
            <w:tcW w:w="960" w:type="dxa"/>
            <w:noWrap/>
            <w:hideMark/>
            <w:tcPrChange w:id="1662" w:author="Nate Bachmeier [AWS-SA]" w:date="2023-02-25T11:26:00Z">
              <w:tcPr>
                <w:tcW w:w="960" w:type="dxa"/>
                <w:tcBorders>
                  <w:top w:val="nil"/>
                  <w:left w:val="nil"/>
                  <w:bottom w:val="nil"/>
                  <w:right w:val="nil"/>
                </w:tcBorders>
                <w:shd w:val="clear" w:color="auto" w:fill="auto"/>
                <w:noWrap/>
                <w:vAlign w:val="bottom"/>
                <w:hideMark/>
              </w:tcPr>
            </w:tcPrChange>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663" w:author="Nate Bachmeier [AWS-SA]" w:date="2023-02-25T11:26:00Z"/>
                <w:rFonts w:ascii="Calibri" w:eastAsia="Times New Roman" w:hAnsi="Calibri" w:cs="Calibri"/>
                <w:color w:val="000000"/>
                <w:sz w:val="22"/>
              </w:rPr>
            </w:pPr>
            <w:ins w:id="1664" w:author="Nate Bachmeier [AWS-SA]" w:date="2023-02-25T11:26:00Z">
              <w:r w:rsidRPr="00E16572">
                <w:rPr>
                  <w:rFonts w:ascii="Calibri" w:eastAsia="Times New Roman" w:hAnsi="Calibri" w:cs="Calibri"/>
                  <w:color w:val="000000"/>
                  <w:sz w:val="22"/>
                </w:rPr>
                <w:t>651</w:t>
              </w:r>
            </w:ins>
          </w:p>
        </w:tc>
      </w:tr>
      <w:tr w:rsidR="00E16572" w:rsidRPr="00E16572" w14:paraId="17A1808C" w14:textId="77777777" w:rsidTr="00E16572">
        <w:trPr>
          <w:trHeight w:val="300"/>
          <w:ins w:id="1665" w:author="Nate Bachmeier [AWS-SA]" w:date="2023-02-25T11:26:00Z"/>
          <w:trPrChange w:id="166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667" w:author="Nate Bachmeier [AWS-SA]" w:date="2023-02-25T11:26:00Z">
              <w:tcPr>
                <w:tcW w:w="4740" w:type="dxa"/>
                <w:tcBorders>
                  <w:top w:val="nil"/>
                  <w:left w:val="nil"/>
                  <w:bottom w:val="nil"/>
                  <w:right w:val="nil"/>
                </w:tcBorders>
                <w:shd w:val="clear" w:color="auto" w:fill="auto"/>
                <w:noWrap/>
                <w:vAlign w:val="bottom"/>
                <w:hideMark/>
              </w:tcPr>
            </w:tcPrChange>
          </w:tcPr>
          <w:p w14:paraId="40EB8D4B" w14:textId="77777777" w:rsidR="00E16572" w:rsidRPr="00E16572" w:rsidRDefault="00E16572" w:rsidP="00E16572">
            <w:pPr>
              <w:spacing w:line="240" w:lineRule="auto"/>
              <w:ind w:firstLine="0"/>
              <w:rPr>
                <w:ins w:id="1668" w:author="Nate Bachmeier [AWS-SA]" w:date="2023-02-25T11:26:00Z"/>
                <w:rFonts w:ascii="Calibri" w:eastAsia="Times New Roman" w:hAnsi="Calibri" w:cs="Calibri"/>
                <w:b w:val="0"/>
                <w:bCs w:val="0"/>
                <w:color w:val="000000"/>
                <w:sz w:val="22"/>
                <w:rPrChange w:id="1669" w:author="Nate Bachmeier [AWS-SA]" w:date="2023-02-25T11:29:00Z">
                  <w:rPr>
                    <w:ins w:id="1670" w:author="Nate Bachmeier [AWS-SA]" w:date="2023-02-25T11:26:00Z"/>
                    <w:rFonts w:ascii="Calibri" w:eastAsia="Times New Roman" w:hAnsi="Calibri" w:cs="Calibri"/>
                    <w:color w:val="000000"/>
                    <w:sz w:val="22"/>
                  </w:rPr>
                </w:rPrChange>
              </w:rPr>
            </w:pPr>
            <w:ins w:id="1671" w:author="Nate Bachmeier [AWS-SA]" w:date="2023-02-25T11:26:00Z">
              <w:r w:rsidRPr="00E16572">
                <w:rPr>
                  <w:rFonts w:ascii="Calibri" w:eastAsia="Times New Roman" w:hAnsi="Calibri" w:cs="Calibri"/>
                  <w:b w:val="0"/>
                  <w:bCs w:val="0"/>
                  <w:color w:val="000000"/>
                  <w:sz w:val="22"/>
                  <w:rPrChange w:id="1672" w:author="Nate Bachmeier [AWS-SA]" w:date="2023-02-25T11:29:00Z">
                    <w:rPr>
                      <w:rFonts w:ascii="Calibri" w:eastAsia="Times New Roman" w:hAnsi="Calibri" w:cs="Calibri"/>
                      <w:color w:val="000000"/>
                      <w:sz w:val="22"/>
                    </w:rPr>
                  </w:rPrChange>
                </w:rPr>
                <w:t>blowing leaves</w:t>
              </w:r>
            </w:ins>
          </w:p>
        </w:tc>
        <w:tc>
          <w:tcPr>
            <w:tcW w:w="960" w:type="dxa"/>
            <w:noWrap/>
            <w:hideMark/>
            <w:tcPrChange w:id="1673" w:author="Nate Bachmeier [AWS-SA]" w:date="2023-02-25T11:26:00Z">
              <w:tcPr>
                <w:tcW w:w="960" w:type="dxa"/>
                <w:tcBorders>
                  <w:top w:val="nil"/>
                  <w:left w:val="nil"/>
                  <w:bottom w:val="nil"/>
                  <w:right w:val="nil"/>
                </w:tcBorders>
                <w:shd w:val="clear" w:color="auto" w:fill="auto"/>
                <w:noWrap/>
                <w:vAlign w:val="bottom"/>
                <w:hideMark/>
              </w:tcPr>
            </w:tcPrChange>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674" w:author="Nate Bachmeier [AWS-SA]" w:date="2023-02-25T11:26:00Z"/>
                <w:rFonts w:ascii="Calibri" w:eastAsia="Times New Roman" w:hAnsi="Calibri" w:cs="Calibri"/>
                <w:color w:val="000000"/>
                <w:sz w:val="22"/>
              </w:rPr>
            </w:pPr>
            <w:ins w:id="1675" w:author="Nate Bachmeier [AWS-SA]" w:date="2023-02-25T11:26:00Z">
              <w:r w:rsidRPr="00E16572">
                <w:rPr>
                  <w:rFonts w:ascii="Calibri" w:eastAsia="Times New Roman" w:hAnsi="Calibri" w:cs="Calibri"/>
                  <w:color w:val="000000"/>
                  <w:sz w:val="22"/>
                </w:rPr>
                <w:t>651</w:t>
              </w:r>
            </w:ins>
          </w:p>
        </w:tc>
      </w:tr>
      <w:tr w:rsidR="00E16572" w:rsidRPr="00E16572" w14:paraId="11EBB6CA" w14:textId="77777777" w:rsidTr="00E16572">
        <w:trPr>
          <w:cnfStyle w:val="000000100000" w:firstRow="0" w:lastRow="0" w:firstColumn="0" w:lastColumn="0" w:oddVBand="0" w:evenVBand="0" w:oddHBand="1" w:evenHBand="0" w:firstRowFirstColumn="0" w:firstRowLastColumn="0" w:lastRowFirstColumn="0" w:lastRowLastColumn="0"/>
          <w:trHeight w:val="300"/>
          <w:ins w:id="1676" w:author="Nate Bachmeier [AWS-SA]" w:date="2023-02-25T11:26:00Z"/>
          <w:trPrChange w:id="167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678" w:author="Nate Bachmeier [AWS-SA]" w:date="2023-02-25T11:26:00Z">
              <w:tcPr>
                <w:tcW w:w="4740" w:type="dxa"/>
                <w:tcBorders>
                  <w:top w:val="nil"/>
                  <w:left w:val="nil"/>
                  <w:bottom w:val="nil"/>
                  <w:right w:val="nil"/>
                </w:tcBorders>
                <w:shd w:val="clear" w:color="auto" w:fill="auto"/>
                <w:noWrap/>
                <w:vAlign w:val="bottom"/>
                <w:hideMark/>
              </w:tcPr>
            </w:tcPrChange>
          </w:tcPr>
          <w:p w14:paraId="29CD481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679" w:author="Nate Bachmeier [AWS-SA]" w:date="2023-02-25T11:26:00Z"/>
                <w:rFonts w:ascii="Calibri" w:eastAsia="Times New Roman" w:hAnsi="Calibri" w:cs="Calibri"/>
                <w:b w:val="0"/>
                <w:bCs w:val="0"/>
                <w:color w:val="000000"/>
                <w:sz w:val="22"/>
                <w:rPrChange w:id="1680" w:author="Nate Bachmeier [AWS-SA]" w:date="2023-02-25T11:29:00Z">
                  <w:rPr>
                    <w:ins w:id="1681" w:author="Nate Bachmeier [AWS-SA]" w:date="2023-02-25T11:26:00Z"/>
                    <w:rFonts w:ascii="Calibri" w:eastAsia="Times New Roman" w:hAnsi="Calibri" w:cs="Calibri"/>
                    <w:color w:val="000000"/>
                    <w:sz w:val="22"/>
                  </w:rPr>
                </w:rPrChange>
              </w:rPr>
            </w:pPr>
            <w:ins w:id="1682" w:author="Nate Bachmeier [AWS-SA]" w:date="2023-02-25T11:26:00Z">
              <w:r w:rsidRPr="00E16572">
                <w:rPr>
                  <w:rFonts w:ascii="Calibri" w:eastAsia="Times New Roman" w:hAnsi="Calibri" w:cs="Calibri"/>
                  <w:b w:val="0"/>
                  <w:bCs w:val="0"/>
                  <w:color w:val="000000"/>
                  <w:sz w:val="22"/>
                  <w:rPrChange w:id="1683" w:author="Nate Bachmeier [AWS-SA]" w:date="2023-02-25T11:29:00Z">
                    <w:rPr>
                      <w:rFonts w:ascii="Calibri" w:eastAsia="Times New Roman" w:hAnsi="Calibri" w:cs="Calibri"/>
                      <w:color w:val="000000"/>
                      <w:sz w:val="22"/>
                    </w:rPr>
                  </w:rPrChange>
                </w:rPr>
                <w:t>blowing nose</w:t>
              </w:r>
            </w:ins>
          </w:p>
        </w:tc>
        <w:tc>
          <w:tcPr>
            <w:tcW w:w="960" w:type="dxa"/>
            <w:noWrap/>
            <w:hideMark/>
            <w:tcPrChange w:id="1684" w:author="Nate Bachmeier [AWS-SA]" w:date="2023-02-25T11:26:00Z">
              <w:tcPr>
                <w:tcW w:w="960" w:type="dxa"/>
                <w:tcBorders>
                  <w:top w:val="nil"/>
                  <w:left w:val="nil"/>
                  <w:bottom w:val="nil"/>
                  <w:right w:val="nil"/>
                </w:tcBorders>
                <w:shd w:val="clear" w:color="auto" w:fill="auto"/>
                <w:noWrap/>
                <w:vAlign w:val="bottom"/>
                <w:hideMark/>
              </w:tcPr>
            </w:tcPrChange>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685" w:author="Nate Bachmeier [AWS-SA]" w:date="2023-02-25T11:26:00Z"/>
                <w:rFonts w:ascii="Calibri" w:eastAsia="Times New Roman" w:hAnsi="Calibri" w:cs="Calibri"/>
                <w:color w:val="000000"/>
                <w:sz w:val="22"/>
              </w:rPr>
            </w:pPr>
            <w:ins w:id="1686" w:author="Nate Bachmeier [AWS-SA]" w:date="2023-02-25T11:26:00Z">
              <w:r w:rsidRPr="00E16572">
                <w:rPr>
                  <w:rFonts w:ascii="Calibri" w:eastAsia="Times New Roman" w:hAnsi="Calibri" w:cs="Calibri"/>
                  <w:color w:val="000000"/>
                  <w:sz w:val="22"/>
                </w:rPr>
                <w:t>651</w:t>
              </w:r>
            </w:ins>
          </w:p>
        </w:tc>
      </w:tr>
      <w:tr w:rsidR="00E16572" w:rsidRPr="00E16572" w14:paraId="5C34EA70" w14:textId="77777777" w:rsidTr="00E16572">
        <w:trPr>
          <w:trHeight w:val="300"/>
          <w:ins w:id="1687" w:author="Nate Bachmeier [AWS-SA]" w:date="2023-02-25T11:26:00Z"/>
          <w:trPrChange w:id="168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689" w:author="Nate Bachmeier [AWS-SA]" w:date="2023-02-25T11:26:00Z">
              <w:tcPr>
                <w:tcW w:w="4740" w:type="dxa"/>
                <w:tcBorders>
                  <w:top w:val="nil"/>
                  <w:left w:val="nil"/>
                  <w:bottom w:val="nil"/>
                  <w:right w:val="nil"/>
                </w:tcBorders>
                <w:shd w:val="clear" w:color="auto" w:fill="auto"/>
                <w:noWrap/>
                <w:vAlign w:val="bottom"/>
                <w:hideMark/>
              </w:tcPr>
            </w:tcPrChange>
          </w:tcPr>
          <w:p w14:paraId="1AD01909" w14:textId="77777777" w:rsidR="00E16572" w:rsidRPr="00E16572" w:rsidRDefault="00E16572" w:rsidP="00E16572">
            <w:pPr>
              <w:spacing w:line="240" w:lineRule="auto"/>
              <w:ind w:firstLine="0"/>
              <w:rPr>
                <w:ins w:id="1690" w:author="Nate Bachmeier [AWS-SA]" w:date="2023-02-25T11:26:00Z"/>
                <w:rFonts w:ascii="Calibri" w:eastAsia="Times New Roman" w:hAnsi="Calibri" w:cs="Calibri"/>
                <w:b w:val="0"/>
                <w:bCs w:val="0"/>
                <w:color w:val="000000"/>
                <w:sz w:val="22"/>
                <w:rPrChange w:id="1691" w:author="Nate Bachmeier [AWS-SA]" w:date="2023-02-25T11:29:00Z">
                  <w:rPr>
                    <w:ins w:id="1692" w:author="Nate Bachmeier [AWS-SA]" w:date="2023-02-25T11:26:00Z"/>
                    <w:rFonts w:ascii="Calibri" w:eastAsia="Times New Roman" w:hAnsi="Calibri" w:cs="Calibri"/>
                    <w:color w:val="000000"/>
                    <w:sz w:val="22"/>
                  </w:rPr>
                </w:rPrChange>
              </w:rPr>
            </w:pPr>
            <w:ins w:id="1693" w:author="Nate Bachmeier [AWS-SA]" w:date="2023-02-25T11:26:00Z">
              <w:r w:rsidRPr="00E16572">
                <w:rPr>
                  <w:rFonts w:ascii="Calibri" w:eastAsia="Times New Roman" w:hAnsi="Calibri" w:cs="Calibri"/>
                  <w:b w:val="0"/>
                  <w:bCs w:val="0"/>
                  <w:color w:val="000000"/>
                  <w:sz w:val="22"/>
                  <w:rPrChange w:id="1694" w:author="Nate Bachmeier [AWS-SA]" w:date="2023-02-25T11:29:00Z">
                    <w:rPr>
                      <w:rFonts w:ascii="Calibri" w:eastAsia="Times New Roman" w:hAnsi="Calibri" w:cs="Calibri"/>
                      <w:color w:val="000000"/>
                      <w:sz w:val="22"/>
                    </w:rPr>
                  </w:rPrChange>
                </w:rPr>
                <w:t>blowing out candles</w:t>
              </w:r>
            </w:ins>
          </w:p>
        </w:tc>
        <w:tc>
          <w:tcPr>
            <w:tcW w:w="960" w:type="dxa"/>
            <w:noWrap/>
            <w:hideMark/>
            <w:tcPrChange w:id="1695" w:author="Nate Bachmeier [AWS-SA]" w:date="2023-02-25T11:26:00Z">
              <w:tcPr>
                <w:tcW w:w="960" w:type="dxa"/>
                <w:tcBorders>
                  <w:top w:val="nil"/>
                  <w:left w:val="nil"/>
                  <w:bottom w:val="nil"/>
                  <w:right w:val="nil"/>
                </w:tcBorders>
                <w:shd w:val="clear" w:color="auto" w:fill="auto"/>
                <w:noWrap/>
                <w:vAlign w:val="bottom"/>
                <w:hideMark/>
              </w:tcPr>
            </w:tcPrChange>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696" w:author="Nate Bachmeier [AWS-SA]" w:date="2023-02-25T11:26:00Z"/>
                <w:rFonts w:ascii="Calibri" w:eastAsia="Times New Roman" w:hAnsi="Calibri" w:cs="Calibri"/>
                <w:color w:val="000000"/>
                <w:sz w:val="22"/>
              </w:rPr>
            </w:pPr>
            <w:ins w:id="1697" w:author="Nate Bachmeier [AWS-SA]" w:date="2023-02-25T11:26:00Z">
              <w:r w:rsidRPr="00E16572">
                <w:rPr>
                  <w:rFonts w:ascii="Calibri" w:eastAsia="Times New Roman" w:hAnsi="Calibri" w:cs="Calibri"/>
                  <w:color w:val="000000"/>
                  <w:sz w:val="22"/>
                </w:rPr>
                <w:t>881</w:t>
              </w:r>
            </w:ins>
          </w:p>
        </w:tc>
      </w:tr>
      <w:tr w:rsidR="00E16572" w:rsidRPr="00E16572" w14:paraId="19E842F7" w14:textId="77777777" w:rsidTr="00E16572">
        <w:trPr>
          <w:cnfStyle w:val="000000100000" w:firstRow="0" w:lastRow="0" w:firstColumn="0" w:lastColumn="0" w:oddVBand="0" w:evenVBand="0" w:oddHBand="1" w:evenHBand="0" w:firstRowFirstColumn="0" w:firstRowLastColumn="0" w:lastRowFirstColumn="0" w:lastRowLastColumn="0"/>
          <w:trHeight w:val="300"/>
          <w:ins w:id="1698" w:author="Nate Bachmeier [AWS-SA]" w:date="2023-02-25T11:26:00Z"/>
          <w:trPrChange w:id="169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700" w:author="Nate Bachmeier [AWS-SA]" w:date="2023-02-25T11:26:00Z">
              <w:tcPr>
                <w:tcW w:w="4740" w:type="dxa"/>
                <w:tcBorders>
                  <w:top w:val="nil"/>
                  <w:left w:val="nil"/>
                  <w:bottom w:val="nil"/>
                  <w:right w:val="nil"/>
                </w:tcBorders>
                <w:shd w:val="clear" w:color="auto" w:fill="auto"/>
                <w:noWrap/>
                <w:vAlign w:val="bottom"/>
                <w:hideMark/>
              </w:tcPr>
            </w:tcPrChange>
          </w:tcPr>
          <w:p w14:paraId="7512A3C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701" w:author="Nate Bachmeier [AWS-SA]" w:date="2023-02-25T11:26:00Z"/>
                <w:rFonts w:ascii="Calibri" w:eastAsia="Times New Roman" w:hAnsi="Calibri" w:cs="Calibri"/>
                <w:b w:val="0"/>
                <w:bCs w:val="0"/>
                <w:color w:val="000000"/>
                <w:sz w:val="22"/>
                <w:rPrChange w:id="1702" w:author="Nate Bachmeier [AWS-SA]" w:date="2023-02-25T11:29:00Z">
                  <w:rPr>
                    <w:ins w:id="1703" w:author="Nate Bachmeier [AWS-SA]" w:date="2023-02-25T11:26:00Z"/>
                    <w:rFonts w:ascii="Calibri" w:eastAsia="Times New Roman" w:hAnsi="Calibri" w:cs="Calibri"/>
                    <w:color w:val="000000"/>
                    <w:sz w:val="22"/>
                  </w:rPr>
                </w:rPrChange>
              </w:rPr>
            </w:pPr>
            <w:ins w:id="1704" w:author="Nate Bachmeier [AWS-SA]" w:date="2023-02-25T11:26:00Z">
              <w:r w:rsidRPr="00E16572">
                <w:rPr>
                  <w:rFonts w:ascii="Calibri" w:eastAsia="Times New Roman" w:hAnsi="Calibri" w:cs="Calibri"/>
                  <w:b w:val="0"/>
                  <w:bCs w:val="0"/>
                  <w:color w:val="000000"/>
                  <w:sz w:val="22"/>
                  <w:rPrChange w:id="1705" w:author="Nate Bachmeier [AWS-SA]" w:date="2023-02-25T11:29:00Z">
                    <w:rPr>
                      <w:rFonts w:ascii="Calibri" w:eastAsia="Times New Roman" w:hAnsi="Calibri" w:cs="Calibri"/>
                      <w:color w:val="000000"/>
                      <w:sz w:val="22"/>
                    </w:rPr>
                  </w:rPrChange>
                </w:rPr>
                <w:t>bobsledding</w:t>
              </w:r>
            </w:ins>
          </w:p>
        </w:tc>
        <w:tc>
          <w:tcPr>
            <w:tcW w:w="960" w:type="dxa"/>
            <w:noWrap/>
            <w:hideMark/>
            <w:tcPrChange w:id="1706" w:author="Nate Bachmeier [AWS-SA]" w:date="2023-02-25T11:26:00Z">
              <w:tcPr>
                <w:tcW w:w="960" w:type="dxa"/>
                <w:tcBorders>
                  <w:top w:val="nil"/>
                  <w:left w:val="nil"/>
                  <w:bottom w:val="nil"/>
                  <w:right w:val="nil"/>
                </w:tcBorders>
                <w:shd w:val="clear" w:color="auto" w:fill="auto"/>
                <w:noWrap/>
                <w:vAlign w:val="bottom"/>
                <w:hideMark/>
              </w:tcPr>
            </w:tcPrChange>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707" w:author="Nate Bachmeier [AWS-SA]" w:date="2023-02-25T11:26:00Z"/>
                <w:rFonts w:ascii="Calibri" w:eastAsia="Times New Roman" w:hAnsi="Calibri" w:cs="Calibri"/>
                <w:color w:val="000000"/>
                <w:sz w:val="22"/>
              </w:rPr>
            </w:pPr>
            <w:ins w:id="1708" w:author="Nate Bachmeier [AWS-SA]" w:date="2023-02-25T11:26:00Z">
              <w:r w:rsidRPr="00E16572">
                <w:rPr>
                  <w:rFonts w:ascii="Calibri" w:eastAsia="Times New Roman" w:hAnsi="Calibri" w:cs="Calibri"/>
                  <w:color w:val="000000"/>
                  <w:sz w:val="22"/>
                </w:rPr>
                <w:t>570</w:t>
              </w:r>
            </w:ins>
          </w:p>
        </w:tc>
      </w:tr>
      <w:tr w:rsidR="00E16572" w:rsidRPr="00E16572" w14:paraId="3734CCFF" w14:textId="77777777" w:rsidTr="00E16572">
        <w:trPr>
          <w:trHeight w:val="300"/>
          <w:ins w:id="1709" w:author="Nate Bachmeier [AWS-SA]" w:date="2023-02-25T11:26:00Z"/>
          <w:trPrChange w:id="171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711" w:author="Nate Bachmeier [AWS-SA]" w:date="2023-02-25T11:26:00Z">
              <w:tcPr>
                <w:tcW w:w="4740" w:type="dxa"/>
                <w:tcBorders>
                  <w:top w:val="nil"/>
                  <w:left w:val="nil"/>
                  <w:bottom w:val="nil"/>
                  <w:right w:val="nil"/>
                </w:tcBorders>
                <w:shd w:val="clear" w:color="auto" w:fill="auto"/>
                <w:noWrap/>
                <w:vAlign w:val="bottom"/>
                <w:hideMark/>
              </w:tcPr>
            </w:tcPrChange>
          </w:tcPr>
          <w:p w14:paraId="7E5DC835" w14:textId="77777777" w:rsidR="00E16572" w:rsidRPr="00E16572" w:rsidRDefault="00E16572" w:rsidP="00E16572">
            <w:pPr>
              <w:spacing w:line="240" w:lineRule="auto"/>
              <w:ind w:firstLine="0"/>
              <w:rPr>
                <w:ins w:id="1712" w:author="Nate Bachmeier [AWS-SA]" w:date="2023-02-25T11:26:00Z"/>
                <w:rFonts w:ascii="Calibri" w:eastAsia="Times New Roman" w:hAnsi="Calibri" w:cs="Calibri"/>
                <w:b w:val="0"/>
                <w:bCs w:val="0"/>
                <w:color w:val="000000"/>
                <w:sz w:val="22"/>
                <w:rPrChange w:id="1713" w:author="Nate Bachmeier [AWS-SA]" w:date="2023-02-25T11:29:00Z">
                  <w:rPr>
                    <w:ins w:id="1714" w:author="Nate Bachmeier [AWS-SA]" w:date="2023-02-25T11:26:00Z"/>
                    <w:rFonts w:ascii="Calibri" w:eastAsia="Times New Roman" w:hAnsi="Calibri" w:cs="Calibri"/>
                    <w:color w:val="000000"/>
                    <w:sz w:val="22"/>
                  </w:rPr>
                </w:rPrChange>
              </w:rPr>
            </w:pPr>
            <w:ins w:id="1715" w:author="Nate Bachmeier [AWS-SA]" w:date="2023-02-25T11:26:00Z">
              <w:r w:rsidRPr="00E16572">
                <w:rPr>
                  <w:rFonts w:ascii="Calibri" w:eastAsia="Times New Roman" w:hAnsi="Calibri" w:cs="Calibri"/>
                  <w:b w:val="0"/>
                  <w:bCs w:val="0"/>
                  <w:color w:val="000000"/>
                  <w:sz w:val="22"/>
                  <w:rPrChange w:id="1716" w:author="Nate Bachmeier [AWS-SA]" w:date="2023-02-25T11:29:00Z">
                    <w:rPr>
                      <w:rFonts w:ascii="Calibri" w:eastAsia="Times New Roman" w:hAnsi="Calibri" w:cs="Calibri"/>
                      <w:color w:val="000000"/>
                      <w:sz w:val="22"/>
                    </w:rPr>
                  </w:rPrChange>
                </w:rPr>
                <w:t>bodysurfing</w:t>
              </w:r>
            </w:ins>
          </w:p>
        </w:tc>
        <w:tc>
          <w:tcPr>
            <w:tcW w:w="960" w:type="dxa"/>
            <w:noWrap/>
            <w:hideMark/>
            <w:tcPrChange w:id="1717" w:author="Nate Bachmeier [AWS-SA]" w:date="2023-02-25T11:26:00Z">
              <w:tcPr>
                <w:tcW w:w="960" w:type="dxa"/>
                <w:tcBorders>
                  <w:top w:val="nil"/>
                  <w:left w:val="nil"/>
                  <w:bottom w:val="nil"/>
                  <w:right w:val="nil"/>
                </w:tcBorders>
                <w:shd w:val="clear" w:color="auto" w:fill="auto"/>
                <w:noWrap/>
                <w:vAlign w:val="bottom"/>
                <w:hideMark/>
              </w:tcPr>
            </w:tcPrChange>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718" w:author="Nate Bachmeier [AWS-SA]" w:date="2023-02-25T11:26:00Z"/>
                <w:rFonts w:ascii="Calibri" w:eastAsia="Times New Roman" w:hAnsi="Calibri" w:cs="Calibri"/>
                <w:color w:val="000000"/>
                <w:sz w:val="22"/>
              </w:rPr>
            </w:pPr>
            <w:ins w:id="1719" w:author="Nate Bachmeier [AWS-SA]" w:date="2023-02-25T11:26:00Z">
              <w:r w:rsidRPr="00E16572">
                <w:rPr>
                  <w:rFonts w:ascii="Calibri" w:eastAsia="Times New Roman" w:hAnsi="Calibri" w:cs="Calibri"/>
                  <w:color w:val="000000"/>
                  <w:sz w:val="22"/>
                </w:rPr>
                <w:t>771</w:t>
              </w:r>
            </w:ins>
          </w:p>
        </w:tc>
      </w:tr>
      <w:tr w:rsidR="00E16572" w:rsidRPr="00E16572" w14:paraId="5376E571" w14:textId="77777777" w:rsidTr="00E16572">
        <w:trPr>
          <w:cnfStyle w:val="000000100000" w:firstRow="0" w:lastRow="0" w:firstColumn="0" w:lastColumn="0" w:oddVBand="0" w:evenVBand="0" w:oddHBand="1" w:evenHBand="0" w:firstRowFirstColumn="0" w:firstRowLastColumn="0" w:lastRowFirstColumn="0" w:lastRowLastColumn="0"/>
          <w:trHeight w:val="300"/>
          <w:ins w:id="1720" w:author="Nate Bachmeier [AWS-SA]" w:date="2023-02-25T11:26:00Z"/>
          <w:trPrChange w:id="172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722" w:author="Nate Bachmeier [AWS-SA]" w:date="2023-02-25T11:26:00Z">
              <w:tcPr>
                <w:tcW w:w="4740" w:type="dxa"/>
                <w:tcBorders>
                  <w:top w:val="nil"/>
                  <w:left w:val="nil"/>
                  <w:bottom w:val="nil"/>
                  <w:right w:val="nil"/>
                </w:tcBorders>
                <w:shd w:val="clear" w:color="auto" w:fill="auto"/>
                <w:noWrap/>
                <w:vAlign w:val="bottom"/>
                <w:hideMark/>
              </w:tcPr>
            </w:tcPrChange>
          </w:tcPr>
          <w:p w14:paraId="7FA927D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723" w:author="Nate Bachmeier [AWS-SA]" w:date="2023-02-25T11:26:00Z"/>
                <w:rFonts w:ascii="Calibri" w:eastAsia="Times New Roman" w:hAnsi="Calibri" w:cs="Calibri"/>
                <w:b w:val="0"/>
                <w:bCs w:val="0"/>
                <w:color w:val="000000"/>
                <w:sz w:val="22"/>
                <w:rPrChange w:id="1724" w:author="Nate Bachmeier [AWS-SA]" w:date="2023-02-25T11:29:00Z">
                  <w:rPr>
                    <w:ins w:id="1725" w:author="Nate Bachmeier [AWS-SA]" w:date="2023-02-25T11:26:00Z"/>
                    <w:rFonts w:ascii="Calibri" w:eastAsia="Times New Roman" w:hAnsi="Calibri" w:cs="Calibri"/>
                    <w:color w:val="000000"/>
                    <w:sz w:val="22"/>
                  </w:rPr>
                </w:rPrChange>
              </w:rPr>
            </w:pPr>
            <w:ins w:id="1726" w:author="Nate Bachmeier [AWS-SA]" w:date="2023-02-25T11:26:00Z">
              <w:r w:rsidRPr="00E16572">
                <w:rPr>
                  <w:rFonts w:ascii="Calibri" w:eastAsia="Times New Roman" w:hAnsi="Calibri" w:cs="Calibri"/>
                  <w:b w:val="0"/>
                  <w:bCs w:val="0"/>
                  <w:color w:val="000000"/>
                  <w:sz w:val="22"/>
                  <w:rPrChange w:id="1727" w:author="Nate Bachmeier [AWS-SA]" w:date="2023-02-25T11:29:00Z">
                    <w:rPr>
                      <w:rFonts w:ascii="Calibri" w:eastAsia="Times New Roman" w:hAnsi="Calibri" w:cs="Calibri"/>
                      <w:color w:val="000000"/>
                      <w:sz w:val="22"/>
                    </w:rPr>
                  </w:rPrChange>
                </w:rPr>
                <w:t>bookbinding</w:t>
              </w:r>
            </w:ins>
          </w:p>
        </w:tc>
        <w:tc>
          <w:tcPr>
            <w:tcW w:w="960" w:type="dxa"/>
            <w:noWrap/>
            <w:hideMark/>
            <w:tcPrChange w:id="1728" w:author="Nate Bachmeier [AWS-SA]" w:date="2023-02-25T11:26:00Z">
              <w:tcPr>
                <w:tcW w:w="960" w:type="dxa"/>
                <w:tcBorders>
                  <w:top w:val="nil"/>
                  <w:left w:val="nil"/>
                  <w:bottom w:val="nil"/>
                  <w:right w:val="nil"/>
                </w:tcBorders>
                <w:shd w:val="clear" w:color="auto" w:fill="auto"/>
                <w:noWrap/>
                <w:vAlign w:val="bottom"/>
                <w:hideMark/>
              </w:tcPr>
            </w:tcPrChange>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729" w:author="Nate Bachmeier [AWS-SA]" w:date="2023-02-25T11:26:00Z"/>
                <w:rFonts w:ascii="Calibri" w:eastAsia="Times New Roman" w:hAnsi="Calibri" w:cs="Calibri"/>
                <w:color w:val="000000"/>
                <w:sz w:val="22"/>
              </w:rPr>
            </w:pPr>
            <w:ins w:id="1730" w:author="Nate Bachmeier [AWS-SA]" w:date="2023-02-25T11:26:00Z">
              <w:r w:rsidRPr="00E16572">
                <w:rPr>
                  <w:rFonts w:ascii="Calibri" w:eastAsia="Times New Roman" w:hAnsi="Calibri" w:cs="Calibri"/>
                  <w:color w:val="000000"/>
                  <w:sz w:val="22"/>
                </w:rPr>
                <w:t>764</w:t>
              </w:r>
            </w:ins>
          </w:p>
        </w:tc>
      </w:tr>
      <w:tr w:rsidR="00E16572" w:rsidRPr="00E16572" w14:paraId="75CB85BF" w14:textId="77777777" w:rsidTr="00E16572">
        <w:trPr>
          <w:trHeight w:val="300"/>
          <w:ins w:id="1731" w:author="Nate Bachmeier [AWS-SA]" w:date="2023-02-25T11:26:00Z"/>
          <w:trPrChange w:id="173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733" w:author="Nate Bachmeier [AWS-SA]" w:date="2023-02-25T11:26:00Z">
              <w:tcPr>
                <w:tcW w:w="4740" w:type="dxa"/>
                <w:tcBorders>
                  <w:top w:val="nil"/>
                  <w:left w:val="nil"/>
                  <w:bottom w:val="nil"/>
                  <w:right w:val="nil"/>
                </w:tcBorders>
                <w:shd w:val="clear" w:color="auto" w:fill="auto"/>
                <w:noWrap/>
                <w:vAlign w:val="bottom"/>
                <w:hideMark/>
              </w:tcPr>
            </w:tcPrChange>
          </w:tcPr>
          <w:p w14:paraId="134CFD6A" w14:textId="77777777" w:rsidR="00E16572" w:rsidRPr="00E16572" w:rsidRDefault="00E16572" w:rsidP="00E16572">
            <w:pPr>
              <w:spacing w:line="240" w:lineRule="auto"/>
              <w:ind w:firstLine="0"/>
              <w:rPr>
                <w:ins w:id="1734" w:author="Nate Bachmeier [AWS-SA]" w:date="2023-02-25T11:26:00Z"/>
                <w:rFonts w:ascii="Calibri" w:eastAsia="Times New Roman" w:hAnsi="Calibri" w:cs="Calibri"/>
                <w:b w:val="0"/>
                <w:bCs w:val="0"/>
                <w:color w:val="000000"/>
                <w:sz w:val="22"/>
                <w:rPrChange w:id="1735" w:author="Nate Bachmeier [AWS-SA]" w:date="2023-02-25T11:29:00Z">
                  <w:rPr>
                    <w:ins w:id="1736" w:author="Nate Bachmeier [AWS-SA]" w:date="2023-02-25T11:26:00Z"/>
                    <w:rFonts w:ascii="Calibri" w:eastAsia="Times New Roman" w:hAnsi="Calibri" w:cs="Calibri"/>
                    <w:color w:val="000000"/>
                    <w:sz w:val="22"/>
                  </w:rPr>
                </w:rPrChange>
              </w:rPr>
            </w:pPr>
            <w:ins w:id="1737" w:author="Nate Bachmeier [AWS-SA]" w:date="2023-02-25T11:26:00Z">
              <w:r w:rsidRPr="00E16572">
                <w:rPr>
                  <w:rFonts w:ascii="Calibri" w:eastAsia="Times New Roman" w:hAnsi="Calibri" w:cs="Calibri"/>
                  <w:b w:val="0"/>
                  <w:bCs w:val="0"/>
                  <w:color w:val="000000"/>
                  <w:sz w:val="22"/>
                  <w:rPrChange w:id="1738" w:author="Nate Bachmeier [AWS-SA]" w:date="2023-02-25T11:29:00Z">
                    <w:rPr>
                      <w:rFonts w:ascii="Calibri" w:eastAsia="Times New Roman" w:hAnsi="Calibri" w:cs="Calibri"/>
                      <w:color w:val="000000"/>
                      <w:sz w:val="22"/>
                    </w:rPr>
                  </w:rPrChange>
                </w:rPr>
                <w:t>bottling</w:t>
              </w:r>
            </w:ins>
          </w:p>
        </w:tc>
        <w:tc>
          <w:tcPr>
            <w:tcW w:w="960" w:type="dxa"/>
            <w:noWrap/>
            <w:hideMark/>
            <w:tcPrChange w:id="1739" w:author="Nate Bachmeier [AWS-SA]" w:date="2023-02-25T11:26:00Z">
              <w:tcPr>
                <w:tcW w:w="960" w:type="dxa"/>
                <w:tcBorders>
                  <w:top w:val="nil"/>
                  <w:left w:val="nil"/>
                  <w:bottom w:val="nil"/>
                  <w:right w:val="nil"/>
                </w:tcBorders>
                <w:shd w:val="clear" w:color="auto" w:fill="auto"/>
                <w:noWrap/>
                <w:vAlign w:val="bottom"/>
                <w:hideMark/>
              </w:tcPr>
            </w:tcPrChange>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740" w:author="Nate Bachmeier [AWS-SA]" w:date="2023-02-25T11:26:00Z"/>
                <w:rFonts w:ascii="Calibri" w:eastAsia="Times New Roman" w:hAnsi="Calibri" w:cs="Calibri"/>
                <w:color w:val="000000"/>
                <w:sz w:val="22"/>
              </w:rPr>
            </w:pPr>
            <w:ins w:id="1741" w:author="Nate Bachmeier [AWS-SA]" w:date="2023-02-25T11:26:00Z">
              <w:r w:rsidRPr="00E16572">
                <w:rPr>
                  <w:rFonts w:ascii="Calibri" w:eastAsia="Times New Roman" w:hAnsi="Calibri" w:cs="Calibri"/>
                  <w:color w:val="000000"/>
                  <w:sz w:val="22"/>
                </w:rPr>
                <w:t>575</w:t>
              </w:r>
            </w:ins>
          </w:p>
        </w:tc>
      </w:tr>
      <w:tr w:rsidR="00E16572" w:rsidRPr="00E16572" w14:paraId="4AE3E58E" w14:textId="77777777" w:rsidTr="00E16572">
        <w:trPr>
          <w:cnfStyle w:val="000000100000" w:firstRow="0" w:lastRow="0" w:firstColumn="0" w:lastColumn="0" w:oddVBand="0" w:evenVBand="0" w:oddHBand="1" w:evenHBand="0" w:firstRowFirstColumn="0" w:firstRowLastColumn="0" w:lastRowFirstColumn="0" w:lastRowLastColumn="0"/>
          <w:trHeight w:val="300"/>
          <w:ins w:id="1742" w:author="Nate Bachmeier [AWS-SA]" w:date="2023-02-25T11:26:00Z"/>
          <w:trPrChange w:id="174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744" w:author="Nate Bachmeier [AWS-SA]" w:date="2023-02-25T11:26:00Z">
              <w:tcPr>
                <w:tcW w:w="4740" w:type="dxa"/>
                <w:tcBorders>
                  <w:top w:val="nil"/>
                  <w:left w:val="nil"/>
                  <w:bottom w:val="nil"/>
                  <w:right w:val="nil"/>
                </w:tcBorders>
                <w:shd w:val="clear" w:color="auto" w:fill="auto"/>
                <w:noWrap/>
                <w:vAlign w:val="bottom"/>
                <w:hideMark/>
              </w:tcPr>
            </w:tcPrChange>
          </w:tcPr>
          <w:p w14:paraId="1BD6F69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745" w:author="Nate Bachmeier [AWS-SA]" w:date="2023-02-25T11:26:00Z"/>
                <w:rFonts w:ascii="Calibri" w:eastAsia="Times New Roman" w:hAnsi="Calibri" w:cs="Calibri"/>
                <w:b w:val="0"/>
                <w:bCs w:val="0"/>
                <w:color w:val="000000"/>
                <w:sz w:val="22"/>
                <w:rPrChange w:id="1746" w:author="Nate Bachmeier [AWS-SA]" w:date="2023-02-25T11:29:00Z">
                  <w:rPr>
                    <w:ins w:id="1747" w:author="Nate Bachmeier [AWS-SA]" w:date="2023-02-25T11:26:00Z"/>
                    <w:rFonts w:ascii="Calibri" w:eastAsia="Times New Roman" w:hAnsi="Calibri" w:cs="Calibri"/>
                    <w:color w:val="000000"/>
                    <w:sz w:val="22"/>
                  </w:rPr>
                </w:rPrChange>
              </w:rPr>
            </w:pPr>
            <w:ins w:id="1748" w:author="Nate Bachmeier [AWS-SA]" w:date="2023-02-25T11:26:00Z">
              <w:r w:rsidRPr="00E16572">
                <w:rPr>
                  <w:rFonts w:ascii="Calibri" w:eastAsia="Times New Roman" w:hAnsi="Calibri" w:cs="Calibri"/>
                  <w:b w:val="0"/>
                  <w:bCs w:val="0"/>
                  <w:color w:val="000000"/>
                  <w:sz w:val="22"/>
                  <w:rPrChange w:id="1749" w:author="Nate Bachmeier [AWS-SA]" w:date="2023-02-25T11:29:00Z">
                    <w:rPr>
                      <w:rFonts w:ascii="Calibri" w:eastAsia="Times New Roman" w:hAnsi="Calibri" w:cs="Calibri"/>
                      <w:color w:val="000000"/>
                      <w:sz w:val="22"/>
                    </w:rPr>
                  </w:rPrChange>
                </w:rPr>
                <w:t>bouncing ball (not juggling)</w:t>
              </w:r>
            </w:ins>
          </w:p>
        </w:tc>
        <w:tc>
          <w:tcPr>
            <w:tcW w:w="960" w:type="dxa"/>
            <w:noWrap/>
            <w:hideMark/>
            <w:tcPrChange w:id="1750" w:author="Nate Bachmeier [AWS-SA]" w:date="2023-02-25T11:26:00Z">
              <w:tcPr>
                <w:tcW w:w="960" w:type="dxa"/>
                <w:tcBorders>
                  <w:top w:val="nil"/>
                  <w:left w:val="nil"/>
                  <w:bottom w:val="nil"/>
                  <w:right w:val="nil"/>
                </w:tcBorders>
                <w:shd w:val="clear" w:color="auto" w:fill="auto"/>
                <w:noWrap/>
                <w:vAlign w:val="bottom"/>
                <w:hideMark/>
              </w:tcPr>
            </w:tcPrChange>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751" w:author="Nate Bachmeier [AWS-SA]" w:date="2023-02-25T11:26:00Z"/>
                <w:rFonts w:ascii="Calibri" w:eastAsia="Times New Roman" w:hAnsi="Calibri" w:cs="Calibri"/>
                <w:color w:val="000000"/>
                <w:sz w:val="22"/>
              </w:rPr>
            </w:pPr>
            <w:ins w:id="1752" w:author="Nate Bachmeier [AWS-SA]" w:date="2023-02-25T11:26:00Z">
              <w:r w:rsidRPr="00E16572">
                <w:rPr>
                  <w:rFonts w:ascii="Calibri" w:eastAsia="Times New Roman" w:hAnsi="Calibri" w:cs="Calibri"/>
                  <w:color w:val="000000"/>
                  <w:sz w:val="22"/>
                </w:rPr>
                <w:t>478</w:t>
              </w:r>
            </w:ins>
          </w:p>
        </w:tc>
      </w:tr>
      <w:tr w:rsidR="00E16572" w:rsidRPr="00E16572" w14:paraId="003F54B0" w14:textId="77777777" w:rsidTr="00E16572">
        <w:trPr>
          <w:trHeight w:val="300"/>
          <w:ins w:id="1753" w:author="Nate Bachmeier [AWS-SA]" w:date="2023-02-25T11:26:00Z"/>
          <w:trPrChange w:id="175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755" w:author="Nate Bachmeier [AWS-SA]" w:date="2023-02-25T11:26:00Z">
              <w:tcPr>
                <w:tcW w:w="4740" w:type="dxa"/>
                <w:tcBorders>
                  <w:top w:val="nil"/>
                  <w:left w:val="nil"/>
                  <w:bottom w:val="nil"/>
                  <w:right w:val="nil"/>
                </w:tcBorders>
                <w:shd w:val="clear" w:color="auto" w:fill="auto"/>
                <w:noWrap/>
                <w:vAlign w:val="bottom"/>
                <w:hideMark/>
              </w:tcPr>
            </w:tcPrChange>
          </w:tcPr>
          <w:p w14:paraId="23EA60AA" w14:textId="77777777" w:rsidR="00E16572" w:rsidRPr="00E16572" w:rsidRDefault="00E16572" w:rsidP="00E16572">
            <w:pPr>
              <w:spacing w:line="240" w:lineRule="auto"/>
              <w:ind w:firstLine="0"/>
              <w:rPr>
                <w:ins w:id="1756" w:author="Nate Bachmeier [AWS-SA]" w:date="2023-02-25T11:26:00Z"/>
                <w:rFonts w:ascii="Calibri" w:eastAsia="Times New Roman" w:hAnsi="Calibri" w:cs="Calibri"/>
                <w:b w:val="0"/>
                <w:bCs w:val="0"/>
                <w:color w:val="000000"/>
                <w:sz w:val="22"/>
                <w:rPrChange w:id="1757" w:author="Nate Bachmeier [AWS-SA]" w:date="2023-02-25T11:29:00Z">
                  <w:rPr>
                    <w:ins w:id="1758" w:author="Nate Bachmeier [AWS-SA]" w:date="2023-02-25T11:26:00Z"/>
                    <w:rFonts w:ascii="Calibri" w:eastAsia="Times New Roman" w:hAnsi="Calibri" w:cs="Calibri"/>
                    <w:color w:val="000000"/>
                    <w:sz w:val="22"/>
                  </w:rPr>
                </w:rPrChange>
              </w:rPr>
            </w:pPr>
            <w:ins w:id="1759" w:author="Nate Bachmeier [AWS-SA]" w:date="2023-02-25T11:26:00Z">
              <w:r w:rsidRPr="00E16572">
                <w:rPr>
                  <w:rFonts w:ascii="Calibri" w:eastAsia="Times New Roman" w:hAnsi="Calibri" w:cs="Calibri"/>
                  <w:b w:val="0"/>
                  <w:bCs w:val="0"/>
                  <w:color w:val="000000"/>
                  <w:sz w:val="22"/>
                  <w:rPrChange w:id="1760" w:author="Nate Bachmeier [AWS-SA]" w:date="2023-02-25T11:29:00Z">
                    <w:rPr>
                      <w:rFonts w:ascii="Calibri" w:eastAsia="Times New Roman" w:hAnsi="Calibri" w:cs="Calibri"/>
                      <w:color w:val="000000"/>
                      <w:sz w:val="22"/>
                    </w:rPr>
                  </w:rPrChange>
                </w:rPr>
                <w:t>bouncing on bouncy castle</w:t>
              </w:r>
            </w:ins>
          </w:p>
        </w:tc>
        <w:tc>
          <w:tcPr>
            <w:tcW w:w="960" w:type="dxa"/>
            <w:noWrap/>
            <w:hideMark/>
            <w:tcPrChange w:id="1761" w:author="Nate Bachmeier [AWS-SA]" w:date="2023-02-25T11:26:00Z">
              <w:tcPr>
                <w:tcW w:w="960" w:type="dxa"/>
                <w:tcBorders>
                  <w:top w:val="nil"/>
                  <w:left w:val="nil"/>
                  <w:bottom w:val="nil"/>
                  <w:right w:val="nil"/>
                </w:tcBorders>
                <w:shd w:val="clear" w:color="auto" w:fill="auto"/>
                <w:noWrap/>
                <w:vAlign w:val="bottom"/>
                <w:hideMark/>
              </w:tcPr>
            </w:tcPrChange>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762" w:author="Nate Bachmeier [AWS-SA]" w:date="2023-02-25T11:26:00Z"/>
                <w:rFonts w:ascii="Calibri" w:eastAsia="Times New Roman" w:hAnsi="Calibri" w:cs="Calibri"/>
                <w:color w:val="000000"/>
                <w:sz w:val="22"/>
              </w:rPr>
            </w:pPr>
            <w:ins w:id="1763" w:author="Nate Bachmeier [AWS-SA]" w:date="2023-02-25T11:26:00Z">
              <w:r w:rsidRPr="00E16572">
                <w:rPr>
                  <w:rFonts w:ascii="Calibri" w:eastAsia="Times New Roman" w:hAnsi="Calibri" w:cs="Calibri"/>
                  <w:color w:val="000000"/>
                  <w:sz w:val="22"/>
                </w:rPr>
                <w:t>694</w:t>
              </w:r>
            </w:ins>
          </w:p>
        </w:tc>
      </w:tr>
      <w:tr w:rsidR="00E16572" w:rsidRPr="00E16572" w14:paraId="0F147066" w14:textId="77777777" w:rsidTr="00E16572">
        <w:trPr>
          <w:cnfStyle w:val="000000100000" w:firstRow="0" w:lastRow="0" w:firstColumn="0" w:lastColumn="0" w:oddVBand="0" w:evenVBand="0" w:oddHBand="1" w:evenHBand="0" w:firstRowFirstColumn="0" w:firstRowLastColumn="0" w:lastRowFirstColumn="0" w:lastRowLastColumn="0"/>
          <w:trHeight w:val="300"/>
          <w:ins w:id="1764" w:author="Nate Bachmeier [AWS-SA]" w:date="2023-02-25T11:26:00Z"/>
          <w:trPrChange w:id="17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766" w:author="Nate Bachmeier [AWS-SA]" w:date="2023-02-25T11:26:00Z">
              <w:tcPr>
                <w:tcW w:w="4740" w:type="dxa"/>
                <w:tcBorders>
                  <w:top w:val="nil"/>
                  <w:left w:val="nil"/>
                  <w:bottom w:val="nil"/>
                  <w:right w:val="nil"/>
                </w:tcBorders>
                <w:shd w:val="clear" w:color="auto" w:fill="auto"/>
                <w:noWrap/>
                <w:vAlign w:val="bottom"/>
                <w:hideMark/>
              </w:tcPr>
            </w:tcPrChange>
          </w:tcPr>
          <w:p w14:paraId="18A0865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767" w:author="Nate Bachmeier [AWS-SA]" w:date="2023-02-25T11:26:00Z"/>
                <w:rFonts w:ascii="Calibri" w:eastAsia="Times New Roman" w:hAnsi="Calibri" w:cs="Calibri"/>
                <w:b w:val="0"/>
                <w:bCs w:val="0"/>
                <w:color w:val="000000"/>
                <w:sz w:val="22"/>
                <w:rPrChange w:id="1768" w:author="Nate Bachmeier [AWS-SA]" w:date="2023-02-25T11:29:00Z">
                  <w:rPr>
                    <w:ins w:id="1769" w:author="Nate Bachmeier [AWS-SA]" w:date="2023-02-25T11:26:00Z"/>
                    <w:rFonts w:ascii="Calibri" w:eastAsia="Times New Roman" w:hAnsi="Calibri" w:cs="Calibri"/>
                    <w:color w:val="000000"/>
                    <w:sz w:val="22"/>
                  </w:rPr>
                </w:rPrChange>
              </w:rPr>
            </w:pPr>
            <w:ins w:id="1770" w:author="Nate Bachmeier [AWS-SA]" w:date="2023-02-25T11:26:00Z">
              <w:r w:rsidRPr="00E16572">
                <w:rPr>
                  <w:rFonts w:ascii="Calibri" w:eastAsia="Times New Roman" w:hAnsi="Calibri" w:cs="Calibri"/>
                  <w:b w:val="0"/>
                  <w:bCs w:val="0"/>
                  <w:color w:val="000000"/>
                  <w:sz w:val="22"/>
                  <w:rPrChange w:id="1771" w:author="Nate Bachmeier [AWS-SA]" w:date="2023-02-25T11:29:00Z">
                    <w:rPr>
                      <w:rFonts w:ascii="Calibri" w:eastAsia="Times New Roman" w:hAnsi="Calibri" w:cs="Calibri"/>
                      <w:color w:val="000000"/>
                      <w:sz w:val="22"/>
                    </w:rPr>
                  </w:rPrChange>
                </w:rPr>
                <w:t>bouncing on trampoline</w:t>
              </w:r>
            </w:ins>
          </w:p>
        </w:tc>
        <w:tc>
          <w:tcPr>
            <w:tcW w:w="960" w:type="dxa"/>
            <w:noWrap/>
            <w:hideMark/>
            <w:tcPrChange w:id="1772" w:author="Nate Bachmeier [AWS-SA]" w:date="2023-02-25T11:26:00Z">
              <w:tcPr>
                <w:tcW w:w="960" w:type="dxa"/>
                <w:tcBorders>
                  <w:top w:val="nil"/>
                  <w:left w:val="nil"/>
                  <w:bottom w:val="nil"/>
                  <w:right w:val="nil"/>
                </w:tcBorders>
                <w:shd w:val="clear" w:color="auto" w:fill="auto"/>
                <w:noWrap/>
                <w:vAlign w:val="bottom"/>
                <w:hideMark/>
              </w:tcPr>
            </w:tcPrChange>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773" w:author="Nate Bachmeier [AWS-SA]" w:date="2023-02-25T11:26:00Z"/>
                <w:rFonts w:ascii="Calibri" w:eastAsia="Times New Roman" w:hAnsi="Calibri" w:cs="Calibri"/>
                <w:color w:val="000000"/>
                <w:sz w:val="22"/>
              </w:rPr>
            </w:pPr>
            <w:ins w:id="1774" w:author="Nate Bachmeier [AWS-SA]" w:date="2023-02-25T11:26:00Z">
              <w:r w:rsidRPr="00E16572">
                <w:rPr>
                  <w:rFonts w:ascii="Calibri" w:eastAsia="Times New Roman" w:hAnsi="Calibri" w:cs="Calibri"/>
                  <w:color w:val="000000"/>
                  <w:sz w:val="22"/>
                </w:rPr>
                <w:t>778</w:t>
              </w:r>
            </w:ins>
          </w:p>
        </w:tc>
      </w:tr>
      <w:tr w:rsidR="00E16572" w:rsidRPr="00E16572" w14:paraId="662D10D2" w14:textId="77777777" w:rsidTr="00E16572">
        <w:trPr>
          <w:trHeight w:val="300"/>
          <w:ins w:id="1775" w:author="Nate Bachmeier [AWS-SA]" w:date="2023-02-25T11:26:00Z"/>
          <w:trPrChange w:id="177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777" w:author="Nate Bachmeier [AWS-SA]" w:date="2023-02-25T11:26:00Z">
              <w:tcPr>
                <w:tcW w:w="4740" w:type="dxa"/>
                <w:tcBorders>
                  <w:top w:val="nil"/>
                  <w:left w:val="nil"/>
                  <w:bottom w:val="nil"/>
                  <w:right w:val="nil"/>
                </w:tcBorders>
                <w:shd w:val="clear" w:color="auto" w:fill="auto"/>
                <w:noWrap/>
                <w:vAlign w:val="bottom"/>
                <w:hideMark/>
              </w:tcPr>
            </w:tcPrChange>
          </w:tcPr>
          <w:p w14:paraId="1E28C1AA" w14:textId="77777777" w:rsidR="00E16572" w:rsidRPr="00E16572" w:rsidRDefault="00E16572" w:rsidP="00E16572">
            <w:pPr>
              <w:spacing w:line="240" w:lineRule="auto"/>
              <w:ind w:firstLine="0"/>
              <w:rPr>
                <w:ins w:id="1778" w:author="Nate Bachmeier [AWS-SA]" w:date="2023-02-25T11:26:00Z"/>
                <w:rFonts w:ascii="Calibri" w:eastAsia="Times New Roman" w:hAnsi="Calibri" w:cs="Calibri"/>
                <w:b w:val="0"/>
                <w:bCs w:val="0"/>
                <w:color w:val="000000"/>
                <w:sz w:val="22"/>
                <w:rPrChange w:id="1779" w:author="Nate Bachmeier [AWS-SA]" w:date="2023-02-25T11:29:00Z">
                  <w:rPr>
                    <w:ins w:id="1780" w:author="Nate Bachmeier [AWS-SA]" w:date="2023-02-25T11:26:00Z"/>
                    <w:rFonts w:ascii="Calibri" w:eastAsia="Times New Roman" w:hAnsi="Calibri" w:cs="Calibri"/>
                    <w:color w:val="000000"/>
                    <w:sz w:val="22"/>
                  </w:rPr>
                </w:rPrChange>
              </w:rPr>
            </w:pPr>
            <w:ins w:id="1781" w:author="Nate Bachmeier [AWS-SA]" w:date="2023-02-25T11:26:00Z">
              <w:r w:rsidRPr="00E16572">
                <w:rPr>
                  <w:rFonts w:ascii="Calibri" w:eastAsia="Times New Roman" w:hAnsi="Calibri" w:cs="Calibri"/>
                  <w:b w:val="0"/>
                  <w:bCs w:val="0"/>
                  <w:color w:val="000000"/>
                  <w:sz w:val="22"/>
                  <w:rPrChange w:id="1782" w:author="Nate Bachmeier [AWS-SA]" w:date="2023-02-25T11:29:00Z">
                    <w:rPr>
                      <w:rFonts w:ascii="Calibri" w:eastAsia="Times New Roman" w:hAnsi="Calibri" w:cs="Calibri"/>
                      <w:color w:val="000000"/>
                      <w:sz w:val="22"/>
                    </w:rPr>
                  </w:rPrChange>
                </w:rPr>
                <w:t>bowling</w:t>
              </w:r>
            </w:ins>
          </w:p>
        </w:tc>
        <w:tc>
          <w:tcPr>
            <w:tcW w:w="960" w:type="dxa"/>
            <w:noWrap/>
            <w:hideMark/>
            <w:tcPrChange w:id="1783" w:author="Nate Bachmeier [AWS-SA]" w:date="2023-02-25T11:26:00Z">
              <w:tcPr>
                <w:tcW w:w="960" w:type="dxa"/>
                <w:tcBorders>
                  <w:top w:val="nil"/>
                  <w:left w:val="nil"/>
                  <w:bottom w:val="nil"/>
                  <w:right w:val="nil"/>
                </w:tcBorders>
                <w:shd w:val="clear" w:color="auto" w:fill="auto"/>
                <w:noWrap/>
                <w:vAlign w:val="bottom"/>
                <w:hideMark/>
              </w:tcPr>
            </w:tcPrChange>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784" w:author="Nate Bachmeier [AWS-SA]" w:date="2023-02-25T11:26:00Z"/>
                <w:rFonts w:ascii="Calibri" w:eastAsia="Times New Roman" w:hAnsi="Calibri" w:cs="Calibri"/>
                <w:color w:val="000000"/>
                <w:sz w:val="22"/>
              </w:rPr>
            </w:pPr>
            <w:ins w:id="1785" w:author="Nate Bachmeier [AWS-SA]" w:date="2023-02-25T11:26:00Z">
              <w:r w:rsidRPr="00E16572">
                <w:rPr>
                  <w:rFonts w:ascii="Calibri" w:eastAsia="Times New Roman" w:hAnsi="Calibri" w:cs="Calibri"/>
                  <w:color w:val="000000"/>
                  <w:sz w:val="22"/>
                </w:rPr>
                <w:t>789</w:t>
              </w:r>
            </w:ins>
          </w:p>
        </w:tc>
      </w:tr>
      <w:tr w:rsidR="00E16572" w:rsidRPr="00E16572" w14:paraId="34CD4287" w14:textId="77777777" w:rsidTr="00E16572">
        <w:trPr>
          <w:cnfStyle w:val="000000100000" w:firstRow="0" w:lastRow="0" w:firstColumn="0" w:lastColumn="0" w:oddVBand="0" w:evenVBand="0" w:oddHBand="1" w:evenHBand="0" w:firstRowFirstColumn="0" w:firstRowLastColumn="0" w:lastRowFirstColumn="0" w:lastRowLastColumn="0"/>
          <w:trHeight w:val="300"/>
          <w:ins w:id="1786" w:author="Nate Bachmeier [AWS-SA]" w:date="2023-02-25T11:26:00Z"/>
          <w:trPrChange w:id="178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788" w:author="Nate Bachmeier [AWS-SA]" w:date="2023-02-25T11:26:00Z">
              <w:tcPr>
                <w:tcW w:w="4740" w:type="dxa"/>
                <w:tcBorders>
                  <w:top w:val="nil"/>
                  <w:left w:val="nil"/>
                  <w:bottom w:val="nil"/>
                  <w:right w:val="nil"/>
                </w:tcBorders>
                <w:shd w:val="clear" w:color="auto" w:fill="auto"/>
                <w:noWrap/>
                <w:vAlign w:val="bottom"/>
                <w:hideMark/>
              </w:tcPr>
            </w:tcPrChange>
          </w:tcPr>
          <w:p w14:paraId="69EB336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789" w:author="Nate Bachmeier [AWS-SA]" w:date="2023-02-25T11:26:00Z"/>
                <w:rFonts w:ascii="Calibri" w:eastAsia="Times New Roman" w:hAnsi="Calibri" w:cs="Calibri"/>
                <w:b w:val="0"/>
                <w:bCs w:val="0"/>
                <w:color w:val="000000"/>
                <w:sz w:val="22"/>
                <w:rPrChange w:id="1790" w:author="Nate Bachmeier [AWS-SA]" w:date="2023-02-25T11:29:00Z">
                  <w:rPr>
                    <w:ins w:id="1791" w:author="Nate Bachmeier [AWS-SA]" w:date="2023-02-25T11:26:00Z"/>
                    <w:rFonts w:ascii="Calibri" w:eastAsia="Times New Roman" w:hAnsi="Calibri" w:cs="Calibri"/>
                    <w:color w:val="000000"/>
                    <w:sz w:val="22"/>
                  </w:rPr>
                </w:rPrChange>
              </w:rPr>
            </w:pPr>
            <w:ins w:id="1792" w:author="Nate Bachmeier [AWS-SA]" w:date="2023-02-25T11:26:00Z">
              <w:r w:rsidRPr="00E16572">
                <w:rPr>
                  <w:rFonts w:ascii="Calibri" w:eastAsia="Times New Roman" w:hAnsi="Calibri" w:cs="Calibri"/>
                  <w:b w:val="0"/>
                  <w:bCs w:val="0"/>
                  <w:color w:val="000000"/>
                  <w:sz w:val="22"/>
                  <w:rPrChange w:id="1793" w:author="Nate Bachmeier [AWS-SA]" w:date="2023-02-25T11:29:00Z">
                    <w:rPr>
                      <w:rFonts w:ascii="Calibri" w:eastAsia="Times New Roman" w:hAnsi="Calibri" w:cs="Calibri"/>
                      <w:color w:val="000000"/>
                      <w:sz w:val="22"/>
                    </w:rPr>
                  </w:rPrChange>
                </w:rPr>
                <w:t>braiding hair</w:t>
              </w:r>
            </w:ins>
          </w:p>
        </w:tc>
        <w:tc>
          <w:tcPr>
            <w:tcW w:w="960" w:type="dxa"/>
            <w:noWrap/>
            <w:hideMark/>
            <w:tcPrChange w:id="1794" w:author="Nate Bachmeier [AWS-SA]" w:date="2023-02-25T11:26:00Z">
              <w:tcPr>
                <w:tcW w:w="960" w:type="dxa"/>
                <w:tcBorders>
                  <w:top w:val="nil"/>
                  <w:left w:val="nil"/>
                  <w:bottom w:val="nil"/>
                  <w:right w:val="nil"/>
                </w:tcBorders>
                <w:shd w:val="clear" w:color="auto" w:fill="auto"/>
                <w:noWrap/>
                <w:vAlign w:val="bottom"/>
                <w:hideMark/>
              </w:tcPr>
            </w:tcPrChange>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795" w:author="Nate Bachmeier [AWS-SA]" w:date="2023-02-25T11:26:00Z"/>
                <w:rFonts w:ascii="Calibri" w:eastAsia="Times New Roman" w:hAnsi="Calibri" w:cs="Calibri"/>
                <w:color w:val="000000"/>
                <w:sz w:val="22"/>
              </w:rPr>
            </w:pPr>
            <w:ins w:id="1796" w:author="Nate Bachmeier [AWS-SA]" w:date="2023-02-25T11:26:00Z">
              <w:r w:rsidRPr="00E16572">
                <w:rPr>
                  <w:rFonts w:ascii="Calibri" w:eastAsia="Times New Roman" w:hAnsi="Calibri" w:cs="Calibri"/>
                  <w:color w:val="000000"/>
                  <w:sz w:val="22"/>
                </w:rPr>
                <w:t>725</w:t>
              </w:r>
            </w:ins>
          </w:p>
        </w:tc>
      </w:tr>
      <w:tr w:rsidR="00E16572" w:rsidRPr="00E16572" w14:paraId="00CF28F3" w14:textId="77777777" w:rsidTr="00E16572">
        <w:trPr>
          <w:trHeight w:val="300"/>
          <w:ins w:id="1797" w:author="Nate Bachmeier [AWS-SA]" w:date="2023-02-25T11:26:00Z"/>
          <w:trPrChange w:id="179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799" w:author="Nate Bachmeier [AWS-SA]" w:date="2023-02-25T11:26:00Z">
              <w:tcPr>
                <w:tcW w:w="4740" w:type="dxa"/>
                <w:tcBorders>
                  <w:top w:val="nil"/>
                  <w:left w:val="nil"/>
                  <w:bottom w:val="nil"/>
                  <w:right w:val="nil"/>
                </w:tcBorders>
                <w:shd w:val="clear" w:color="auto" w:fill="auto"/>
                <w:noWrap/>
                <w:vAlign w:val="bottom"/>
                <w:hideMark/>
              </w:tcPr>
            </w:tcPrChange>
          </w:tcPr>
          <w:p w14:paraId="417E0D15" w14:textId="77777777" w:rsidR="00E16572" w:rsidRPr="00E16572" w:rsidRDefault="00E16572" w:rsidP="00E16572">
            <w:pPr>
              <w:spacing w:line="240" w:lineRule="auto"/>
              <w:ind w:firstLine="0"/>
              <w:rPr>
                <w:ins w:id="1800" w:author="Nate Bachmeier [AWS-SA]" w:date="2023-02-25T11:26:00Z"/>
                <w:rFonts w:ascii="Calibri" w:eastAsia="Times New Roman" w:hAnsi="Calibri" w:cs="Calibri"/>
                <w:b w:val="0"/>
                <w:bCs w:val="0"/>
                <w:color w:val="000000"/>
                <w:sz w:val="22"/>
                <w:rPrChange w:id="1801" w:author="Nate Bachmeier [AWS-SA]" w:date="2023-02-25T11:29:00Z">
                  <w:rPr>
                    <w:ins w:id="1802" w:author="Nate Bachmeier [AWS-SA]" w:date="2023-02-25T11:26:00Z"/>
                    <w:rFonts w:ascii="Calibri" w:eastAsia="Times New Roman" w:hAnsi="Calibri" w:cs="Calibri"/>
                    <w:color w:val="000000"/>
                    <w:sz w:val="22"/>
                  </w:rPr>
                </w:rPrChange>
              </w:rPr>
            </w:pPr>
            <w:ins w:id="1803" w:author="Nate Bachmeier [AWS-SA]" w:date="2023-02-25T11:26:00Z">
              <w:r w:rsidRPr="00E16572">
                <w:rPr>
                  <w:rFonts w:ascii="Calibri" w:eastAsia="Times New Roman" w:hAnsi="Calibri" w:cs="Calibri"/>
                  <w:b w:val="0"/>
                  <w:bCs w:val="0"/>
                  <w:color w:val="000000"/>
                  <w:sz w:val="22"/>
                  <w:rPrChange w:id="1804" w:author="Nate Bachmeier [AWS-SA]" w:date="2023-02-25T11:29:00Z">
                    <w:rPr>
                      <w:rFonts w:ascii="Calibri" w:eastAsia="Times New Roman" w:hAnsi="Calibri" w:cs="Calibri"/>
                      <w:color w:val="000000"/>
                      <w:sz w:val="22"/>
                    </w:rPr>
                  </w:rPrChange>
                </w:rPr>
                <w:t>breading or breadcrumbing</w:t>
              </w:r>
            </w:ins>
          </w:p>
        </w:tc>
        <w:tc>
          <w:tcPr>
            <w:tcW w:w="960" w:type="dxa"/>
            <w:noWrap/>
            <w:hideMark/>
            <w:tcPrChange w:id="1805" w:author="Nate Bachmeier [AWS-SA]" w:date="2023-02-25T11:26:00Z">
              <w:tcPr>
                <w:tcW w:w="960" w:type="dxa"/>
                <w:tcBorders>
                  <w:top w:val="nil"/>
                  <w:left w:val="nil"/>
                  <w:bottom w:val="nil"/>
                  <w:right w:val="nil"/>
                </w:tcBorders>
                <w:shd w:val="clear" w:color="auto" w:fill="auto"/>
                <w:noWrap/>
                <w:vAlign w:val="bottom"/>
                <w:hideMark/>
              </w:tcPr>
            </w:tcPrChange>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806" w:author="Nate Bachmeier [AWS-SA]" w:date="2023-02-25T11:26:00Z"/>
                <w:rFonts w:ascii="Calibri" w:eastAsia="Times New Roman" w:hAnsi="Calibri" w:cs="Calibri"/>
                <w:color w:val="000000"/>
                <w:sz w:val="22"/>
              </w:rPr>
            </w:pPr>
            <w:ins w:id="1807" w:author="Nate Bachmeier [AWS-SA]" w:date="2023-02-25T11:26:00Z">
              <w:r w:rsidRPr="00E16572">
                <w:rPr>
                  <w:rFonts w:ascii="Calibri" w:eastAsia="Times New Roman" w:hAnsi="Calibri" w:cs="Calibri"/>
                  <w:color w:val="000000"/>
                  <w:sz w:val="22"/>
                </w:rPr>
                <w:t>554</w:t>
              </w:r>
            </w:ins>
          </w:p>
        </w:tc>
      </w:tr>
      <w:tr w:rsidR="00E16572" w:rsidRPr="00E16572" w14:paraId="480379FA" w14:textId="77777777" w:rsidTr="00E16572">
        <w:trPr>
          <w:cnfStyle w:val="000000100000" w:firstRow="0" w:lastRow="0" w:firstColumn="0" w:lastColumn="0" w:oddVBand="0" w:evenVBand="0" w:oddHBand="1" w:evenHBand="0" w:firstRowFirstColumn="0" w:firstRowLastColumn="0" w:lastRowFirstColumn="0" w:lastRowLastColumn="0"/>
          <w:trHeight w:val="300"/>
          <w:ins w:id="1808" w:author="Nate Bachmeier [AWS-SA]" w:date="2023-02-25T11:26:00Z"/>
          <w:trPrChange w:id="180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810" w:author="Nate Bachmeier [AWS-SA]" w:date="2023-02-25T11:26:00Z">
              <w:tcPr>
                <w:tcW w:w="4740" w:type="dxa"/>
                <w:tcBorders>
                  <w:top w:val="nil"/>
                  <w:left w:val="nil"/>
                  <w:bottom w:val="nil"/>
                  <w:right w:val="nil"/>
                </w:tcBorders>
                <w:shd w:val="clear" w:color="auto" w:fill="auto"/>
                <w:noWrap/>
                <w:vAlign w:val="bottom"/>
                <w:hideMark/>
              </w:tcPr>
            </w:tcPrChange>
          </w:tcPr>
          <w:p w14:paraId="2662912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811" w:author="Nate Bachmeier [AWS-SA]" w:date="2023-02-25T11:26:00Z"/>
                <w:rFonts w:ascii="Calibri" w:eastAsia="Times New Roman" w:hAnsi="Calibri" w:cs="Calibri"/>
                <w:b w:val="0"/>
                <w:bCs w:val="0"/>
                <w:color w:val="000000"/>
                <w:sz w:val="22"/>
                <w:rPrChange w:id="1812" w:author="Nate Bachmeier [AWS-SA]" w:date="2023-02-25T11:29:00Z">
                  <w:rPr>
                    <w:ins w:id="1813" w:author="Nate Bachmeier [AWS-SA]" w:date="2023-02-25T11:26:00Z"/>
                    <w:rFonts w:ascii="Calibri" w:eastAsia="Times New Roman" w:hAnsi="Calibri" w:cs="Calibri"/>
                    <w:color w:val="000000"/>
                    <w:sz w:val="22"/>
                  </w:rPr>
                </w:rPrChange>
              </w:rPr>
            </w:pPr>
            <w:ins w:id="1814" w:author="Nate Bachmeier [AWS-SA]" w:date="2023-02-25T11:26:00Z">
              <w:r w:rsidRPr="00E16572">
                <w:rPr>
                  <w:rFonts w:ascii="Calibri" w:eastAsia="Times New Roman" w:hAnsi="Calibri" w:cs="Calibri"/>
                  <w:b w:val="0"/>
                  <w:bCs w:val="0"/>
                  <w:color w:val="000000"/>
                  <w:sz w:val="22"/>
                  <w:rPrChange w:id="1815" w:author="Nate Bachmeier [AWS-SA]" w:date="2023-02-25T11:29:00Z">
                    <w:rPr>
                      <w:rFonts w:ascii="Calibri" w:eastAsia="Times New Roman" w:hAnsi="Calibri" w:cs="Calibri"/>
                      <w:color w:val="000000"/>
                      <w:sz w:val="22"/>
                    </w:rPr>
                  </w:rPrChange>
                </w:rPr>
                <w:t>breakdancing</w:t>
              </w:r>
            </w:ins>
          </w:p>
        </w:tc>
        <w:tc>
          <w:tcPr>
            <w:tcW w:w="960" w:type="dxa"/>
            <w:noWrap/>
            <w:hideMark/>
            <w:tcPrChange w:id="1816" w:author="Nate Bachmeier [AWS-SA]" w:date="2023-02-25T11:26:00Z">
              <w:tcPr>
                <w:tcW w:w="960" w:type="dxa"/>
                <w:tcBorders>
                  <w:top w:val="nil"/>
                  <w:left w:val="nil"/>
                  <w:bottom w:val="nil"/>
                  <w:right w:val="nil"/>
                </w:tcBorders>
                <w:shd w:val="clear" w:color="auto" w:fill="auto"/>
                <w:noWrap/>
                <w:vAlign w:val="bottom"/>
                <w:hideMark/>
              </w:tcPr>
            </w:tcPrChange>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817" w:author="Nate Bachmeier [AWS-SA]" w:date="2023-02-25T11:26:00Z"/>
                <w:rFonts w:ascii="Calibri" w:eastAsia="Times New Roman" w:hAnsi="Calibri" w:cs="Calibri"/>
                <w:color w:val="000000"/>
                <w:sz w:val="22"/>
              </w:rPr>
            </w:pPr>
            <w:ins w:id="1818" w:author="Nate Bachmeier [AWS-SA]" w:date="2023-02-25T11:26:00Z">
              <w:r w:rsidRPr="00E16572">
                <w:rPr>
                  <w:rFonts w:ascii="Calibri" w:eastAsia="Times New Roman" w:hAnsi="Calibri" w:cs="Calibri"/>
                  <w:color w:val="000000"/>
                  <w:sz w:val="22"/>
                </w:rPr>
                <w:t>708</w:t>
              </w:r>
            </w:ins>
          </w:p>
        </w:tc>
      </w:tr>
      <w:tr w:rsidR="00E16572" w:rsidRPr="00E16572" w14:paraId="7700CC77" w14:textId="77777777" w:rsidTr="00E16572">
        <w:trPr>
          <w:trHeight w:val="300"/>
          <w:ins w:id="1819" w:author="Nate Bachmeier [AWS-SA]" w:date="2023-02-25T11:26:00Z"/>
          <w:trPrChange w:id="182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821" w:author="Nate Bachmeier [AWS-SA]" w:date="2023-02-25T11:26:00Z">
              <w:tcPr>
                <w:tcW w:w="4740" w:type="dxa"/>
                <w:tcBorders>
                  <w:top w:val="nil"/>
                  <w:left w:val="nil"/>
                  <w:bottom w:val="nil"/>
                  <w:right w:val="nil"/>
                </w:tcBorders>
                <w:shd w:val="clear" w:color="auto" w:fill="auto"/>
                <w:noWrap/>
                <w:vAlign w:val="bottom"/>
                <w:hideMark/>
              </w:tcPr>
            </w:tcPrChange>
          </w:tcPr>
          <w:p w14:paraId="486B54C2" w14:textId="77777777" w:rsidR="00E16572" w:rsidRPr="00E16572" w:rsidRDefault="00E16572" w:rsidP="00E16572">
            <w:pPr>
              <w:spacing w:line="240" w:lineRule="auto"/>
              <w:ind w:firstLine="0"/>
              <w:rPr>
                <w:ins w:id="1822" w:author="Nate Bachmeier [AWS-SA]" w:date="2023-02-25T11:26:00Z"/>
                <w:rFonts w:ascii="Calibri" w:eastAsia="Times New Roman" w:hAnsi="Calibri" w:cs="Calibri"/>
                <w:b w:val="0"/>
                <w:bCs w:val="0"/>
                <w:color w:val="000000"/>
                <w:sz w:val="22"/>
                <w:rPrChange w:id="1823" w:author="Nate Bachmeier [AWS-SA]" w:date="2023-02-25T11:29:00Z">
                  <w:rPr>
                    <w:ins w:id="1824" w:author="Nate Bachmeier [AWS-SA]" w:date="2023-02-25T11:26:00Z"/>
                    <w:rFonts w:ascii="Calibri" w:eastAsia="Times New Roman" w:hAnsi="Calibri" w:cs="Calibri"/>
                    <w:color w:val="000000"/>
                    <w:sz w:val="22"/>
                  </w:rPr>
                </w:rPrChange>
              </w:rPr>
            </w:pPr>
            <w:ins w:id="1825" w:author="Nate Bachmeier [AWS-SA]" w:date="2023-02-25T11:26:00Z">
              <w:r w:rsidRPr="00E16572">
                <w:rPr>
                  <w:rFonts w:ascii="Calibri" w:eastAsia="Times New Roman" w:hAnsi="Calibri" w:cs="Calibri"/>
                  <w:b w:val="0"/>
                  <w:bCs w:val="0"/>
                  <w:color w:val="000000"/>
                  <w:sz w:val="22"/>
                  <w:rPrChange w:id="1826" w:author="Nate Bachmeier [AWS-SA]" w:date="2023-02-25T11:29:00Z">
                    <w:rPr>
                      <w:rFonts w:ascii="Calibri" w:eastAsia="Times New Roman" w:hAnsi="Calibri" w:cs="Calibri"/>
                      <w:color w:val="000000"/>
                      <w:sz w:val="22"/>
                    </w:rPr>
                  </w:rPrChange>
                </w:rPr>
                <w:t>breaking boards</w:t>
              </w:r>
            </w:ins>
          </w:p>
        </w:tc>
        <w:tc>
          <w:tcPr>
            <w:tcW w:w="960" w:type="dxa"/>
            <w:noWrap/>
            <w:hideMark/>
            <w:tcPrChange w:id="1827" w:author="Nate Bachmeier [AWS-SA]" w:date="2023-02-25T11:26:00Z">
              <w:tcPr>
                <w:tcW w:w="960" w:type="dxa"/>
                <w:tcBorders>
                  <w:top w:val="nil"/>
                  <w:left w:val="nil"/>
                  <w:bottom w:val="nil"/>
                  <w:right w:val="nil"/>
                </w:tcBorders>
                <w:shd w:val="clear" w:color="auto" w:fill="auto"/>
                <w:noWrap/>
                <w:vAlign w:val="bottom"/>
                <w:hideMark/>
              </w:tcPr>
            </w:tcPrChange>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828" w:author="Nate Bachmeier [AWS-SA]" w:date="2023-02-25T11:26:00Z"/>
                <w:rFonts w:ascii="Calibri" w:eastAsia="Times New Roman" w:hAnsi="Calibri" w:cs="Calibri"/>
                <w:color w:val="000000"/>
                <w:sz w:val="22"/>
              </w:rPr>
            </w:pPr>
            <w:ins w:id="1829" w:author="Nate Bachmeier [AWS-SA]" w:date="2023-02-25T11:26:00Z">
              <w:r w:rsidRPr="00E16572">
                <w:rPr>
                  <w:rFonts w:ascii="Calibri" w:eastAsia="Times New Roman" w:hAnsi="Calibri" w:cs="Calibri"/>
                  <w:color w:val="000000"/>
                  <w:sz w:val="22"/>
                </w:rPr>
                <w:t>765</w:t>
              </w:r>
            </w:ins>
          </w:p>
        </w:tc>
      </w:tr>
      <w:tr w:rsidR="00E16572" w:rsidRPr="00E16572" w14:paraId="717FA3DE" w14:textId="77777777" w:rsidTr="00E16572">
        <w:trPr>
          <w:cnfStyle w:val="000000100000" w:firstRow="0" w:lastRow="0" w:firstColumn="0" w:lastColumn="0" w:oddVBand="0" w:evenVBand="0" w:oddHBand="1" w:evenHBand="0" w:firstRowFirstColumn="0" w:firstRowLastColumn="0" w:lastRowFirstColumn="0" w:lastRowLastColumn="0"/>
          <w:trHeight w:val="300"/>
          <w:ins w:id="1830" w:author="Nate Bachmeier [AWS-SA]" w:date="2023-02-25T11:26:00Z"/>
          <w:trPrChange w:id="183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832" w:author="Nate Bachmeier [AWS-SA]" w:date="2023-02-25T11:26:00Z">
              <w:tcPr>
                <w:tcW w:w="4740" w:type="dxa"/>
                <w:tcBorders>
                  <w:top w:val="nil"/>
                  <w:left w:val="nil"/>
                  <w:bottom w:val="nil"/>
                  <w:right w:val="nil"/>
                </w:tcBorders>
                <w:shd w:val="clear" w:color="auto" w:fill="auto"/>
                <w:noWrap/>
                <w:vAlign w:val="bottom"/>
                <w:hideMark/>
              </w:tcPr>
            </w:tcPrChange>
          </w:tcPr>
          <w:p w14:paraId="74B0F5B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833" w:author="Nate Bachmeier [AWS-SA]" w:date="2023-02-25T11:26:00Z"/>
                <w:rFonts w:ascii="Calibri" w:eastAsia="Times New Roman" w:hAnsi="Calibri" w:cs="Calibri"/>
                <w:b w:val="0"/>
                <w:bCs w:val="0"/>
                <w:color w:val="000000"/>
                <w:sz w:val="22"/>
                <w:rPrChange w:id="1834" w:author="Nate Bachmeier [AWS-SA]" w:date="2023-02-25T11:29:00Z">
                  <w:rPr>
                    <w:ins w:id="1835" w:author="Nate Bachmeier [AWS-SA]" w:date="2023-02-25T11:26:00Z"/>
                    <w:rFonts w:ascii="Calibri" w:eastAsia="Times New Roman" w:hAnsi="Calibri" w:cs="Calibri"/>
                    <w:color w:val="000000"/>
                    <w:sz w:val="22"/>
                  </w:rPr>
                </w:rPrChange>
              </w:rPr>
            </w:pPr>
            <w:ins w:id="1836" w:author="Nate Bachmeier [AWS-SA]" w:date="2023-02-25T11:26:00Z">
              <w:r w:rsidRPr="00E16572">
                <w:rPr>
                  <w:rFonts w:ascii="Calibri" w:eastAsia="Times New Roman" w:hAnsi="Calibri" w:cs="Calibri"/>
                  <w:b w:val="0"/>
                  <w:bCs w:val="0"/>
                  <w:color w:val="000000"/>
                  <w:sz w:val="22"/>
                  <w:rPrChange w:id="1837" w:author="Nate Bachmeier [AWS-SA]" w:date="2023-02-25T11:29:00Z">
                    <w:rPr>
                      <w:rFonts w:ascii="Calibri" w:eastAsia="Times New Roman" w:hAnsi="Calibri" w:cs="Calibri"/>
                      <w:color w:val="000000"/>
                      <w:sz w:val="22"/>
                    </w:rPr>
                  </w:rPrChange>
                </w:rPr>
                <w:t>breaking glass</w:t>
              </w:r>
            </w:ins>
          </w:p>
        </w:tc>
        <w:tc>
          <w:tcPr>
            <w:tcW w:w="960" w:type="dxa"/>
            <w:noWrap/>
            <w:hideMark/>
            <w:tcPrChange w:id="1838" w:author="Nate Bachmeier [AWS-SA]" w:date="2023-02-25T11:26:00Z">
              <w:tcPr>
                <w:tcW w:w="960" w:type="dxa"/>
                <w:tcBorders>
                  <w:top w:val="nil"/>
                  <w:left w:val="nil"/>
                  <w:bottom w:val="nil"/>
                  <w:right w:val="nil"/>
                </w:tcBorders>
                <w:shd w:val="clear" w:color="auto" w:fill="auto"/>
                <w:noWrap/>
                <w:vAlign w:val="bottom"/>
                <w:hideMark/>
              </w:tcPr>
            </w:tcPrChange>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839" w:author="Nate Bachmeier [AWS-SA]" w:date="2023-02-25T11:26:00Z"/>
                <w:rFonts w:ascii="Calibri" w:eastAsia="Times New Roman" w:hAnsi="Calibri" w:cs="Calibri"/>
                <w:color w:val="000000"/>
                <w:sz w:val="22"/>
              </w:rPr>
            </w:pPr>
            <w:ins w:id="1840" w:author="Nate Bachmeier [AWS-SA]" w:date="2023-02-25T11:26:00Z">
              <w:r w:rsidRPr="00E16572">
                <w:rPr>
                  <w:rFonts w:ascii="Calibri" w:eastAsia="Times New Roman" w:hAnsi="Calibri" w:cs="Calibri"/>
                  <w:color w:val="000000"/>
                  <w:sz w:val="22"/>
                </w:rPr>
                <w:t>511</w:t>
              </w:r>
            </w:ins>
          </w:p>
        </w:tc>
      </w:tr>
      <w:tr w:rsidR="00E16572" w:rsidRPr="00E16572" w14:paraId="4101F261" w14:textId="77777777" w:rsidTr="00E16572">
        <w:trPr>
          <w:trHeight w:val="300"/>
          <w:ins w:id="1841" w:author="Nate Bachmeier [AWS-SA]" w:date="2023-02-25T11:26:00Z"/>
          <w:trPrChange w:id="184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843" w:author="Nate Bachmeier [AWS-SA]" w:date="2023-02-25T11:26:00Z">
              <w:tcPr>
                <w:tcW w:w="4740" w:type="dxa"/>
                <w:tcBorders>
                  <w:top w:val="nil"/>
                  <w:left w:val="nil"/>
                  <w:bottom w:val="nil"/>
                  <w:right w:val="nil"/>
                </w:tcBorders>
                <w:shd w:val="clear" w:color="auto" w:fill="auto"/>
                <w:noWrap/>
                <w:vAlign w:val="bottom"/>
                <w:hideMark/>
              </w:tcPr>
            </w:tcPrChange>
          </w:tcPr>
          <w:p w14:paraId="48BE6632" w14:textId="77777777" w:rsidR="00E16572" w:rsidRPr="00E16572" w:rsidRDefault="00E16572" w:rsidP="00E16572">
            <w:pPr>
              <w:spacing w:line="240" w:lineRule="auto"/>
              <w:ind w:firstLine="0"/>
              <w:rPr>
                <w:ins w:id="1844" w:author="Nate Bachmeier [AWS-SA]" w:date="2023-02-25T11:26:00Z"/>
                <w:rFonts w:ascii="Calibri" w:eastAsia="Times New Roman" w:hAnsi="Calibri" w:cs="Calibri"/>
                <w:b w:val="0"/>
                <w:bCs w:val="0"/>
                <w:color w:val="000000"/>
                <w:sz w:val="22"/>
                <w:rPrChange w:id="1845" w:author="Nate Bachmeier [AWS-SA]" w:date="2023-02-25T11:29:00Z">
                  <w:rPr>
                    <w:ins w:id="1846" w:author="Nate Bachmeier [AWS-SA]" w:date="2023-02-25T11:26:00Z"/>
                    <w:rFonts w:ascii="Calibri" w:eastAsia="Times New Roman" w:hAnsi="Calibri" w:cs="Calibri"/>
                    <w:color w:val="000000"/>
                    <w:sz w:val="22"/>
                  </w:rPr>
                </w:rPrChange>
              </w:rPr>
            </w:pPr>
            <w:ins w:id="1847" w:author="Nate Bachmeier [AWS-SA]" w:date="2023-02-25T11:26:00Z">
              <w:r w:rsidRPr="00E16572">
                <w:rPr>
                  <w:rFonts w:ascii="Calibri" w:eastAsia="Times New Roman" w:hAnsi="Calibri" w:cs="Calibri"/>
                  <w:b w:val="0"/>
                  <w:bCs w:val="0"/>
                  <w:color w:val="000000"/>
                  <w:sz w:val="22"/>
                  <w:rPrChange w:id="1848" w:author="Nate Bachmeier [AWS-SA]" w:date="2023-02-25T11:29:00Z">
                    <w:rPr>
                      <w:rFonts w:ascii="Calibri" w:eastAsia="Times New Roman" w:hAnsi="Calibri" w:cs="Calibri"/>
                      <w:color w:val="000000"/>
                      <w:sz w:val="22"/>
                    </w:rPr>
                  </w:rPrChange>
                </w:rPr>
                <w:t>breathing fire</w:t>
              </w:r>
            </w:ins>
          </w:p>
        </w:tc>
        <w:tc>
          <w:tcPr>
            <w:tcW w:w="960" w:type="dxa"/>
            <w:noWrap/>
            <w:hideMark/>
            <w:tcPrChange w:id="1849" w:author="Nate Bachmeier [AWS-SA]" w:date="2023-02-25T11:26:00Z">
              <w:tcPr>
                <w:tcW w:w="960" w:type="dxa"/>
                <w:tcBorders>
                  <w:top w:val="nil"/>
                  <w:left w:val="nil"/>
                  <w:bottom w:val="nil"/>
                  <w:right w:val="nil"/>
                </w:tcBorders>
                <w:shd w:val="clear" w:color="auto" w:fill="auto"/>
                <w:noWrap/>
                <w:vAlign w:val="bottom"/>
                <w:hideMark/>
              </w:tcPr>
            </w:tcPrChange>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850" w:author="Nate Bachmeier [AWS-SA]" w:date="2023-02-25T11:26:00Z"/>
                <w:rFonts w:ascii="Calibri" w:eastAsia="Times New Roman" w:hAnsi="Calibri" w:cs="Calibri"/>
                <w:color w:val="000000"/>
                <w:sz w:val="22"/>
              </w:rPr>
            </w:pPr>
            <w:ins w:id="1851" w:author="Nate Bachmeier [AWS-SA]" w:date="2023-02-25T11:26:00Z">
              <w:r w:rsidRPr="00E16572">
                <w:rPr>
                  <w:rFonts w:ascii="Calibri" w:eastAsia="Times New Roman" w:hAnsi="Calibri" w:cs="Calibri"/>
                  <w:color w:val="000000"/>
                  <w:sz w:val="22"/>
                </w:rPr>
                <w:t>572</w:t>
              </w:r>
            </w:ins>
          </w:p>
        </w:tc>
      </w:tr>
      <w:tr w:rsidR="00E16572" w:rsidRPr="00E16572" w14:paraId="72A4DC9A" w14:textId="77777777" w:rsidTr="00E16572">
        <w:trPr>
          <w:cnfStyle w:val="000000100000" w:firstRow="0" w:lastRow="0" w:firstColumn="0" w:lastColumn="0" w:oddVBand="0" w:evenVBand="0" w:oddHBand="1" w:evenHBand="0" w:firstRowFirstColumn="0" w:firstRowLastColumn="0" w:lastRowFirstColumn="0" w:lastRowLastColumn="0"/>
          <w:trHeight w:val="300"/>
          <w:ins w:id="1852" w:author="Nate Bachmeier [AWS-SA]" w:date="2023-02-25T11:26:00Z"/>
          <w:trPrChange w:id="185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854" w:author="Nate Bachmeier [AWS-SA]" w:date="2023-02-25T11:26:00Z">
              <w:tcPr>
                <w:tcW w:w="4740" w:type="dxa"/>
                <w:tcBorders>
                  <w:top w:val="nil"/>
                  <w:left w:val="nil"/>
                  <w:bottom w:val="nil"/>
                  <w:right w:val="nil"/>
                </w:tcBorders>
                <w:shd w:val="clear" w:color="auto" w:fill="auto"/>
                <w:noWrap/>
                <w:vAlign w:val="bottom"/>
                <w:hideMark/>
              </w:tcPr>
            </w:tcPrChange>
          </w:tcPr>
          <w:p w14:paraId="02BC400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855" w:author="Nate Bachmeier [AWS-SA]" w:date="2023-02-25T11:26:00Z"/>
                <w:rFonts w:ascii="Calibri" w:eastAsia="Times New Roman" w:hAnsi="Calibri" w:cs="Calibri"/>
                <w:b w:val="0"/>
                <w:bCs w:val="0"/>
                <w:color w:val="000000"/>
                <w:sz w:val="22"/>
                <w:rPrChange w:id="1856" w:author="Nate Bachmeier [AWS-SA]" w:date="2023-02-25T11:29:00Z">
                  <w:rPr>
                    <w:ins w:id="1857" w:author="Nate Bachmeier [AWS-SA]" w:date="2023-02-25T11:26:00Z"/>
                    <w:rFonts w:ascii="Calibri" w:eastAsia="Times New Roman" w:hAnsi="Calibri" w:cs="Calibri"/>
                    <w:color w:val="000000"/>
                    <w:sz w:val="22"/>
                  </w:rPr>
                </w:rPrChange>
              </w:rPr>
            </w:pPr>
            <w:ins w:id="1858" w:author="Nate Bachmeier [AWS-SA]" w:date="2023-02-25T11:26:00Z">
              <w:r w:rsidRPr="00E16572">
                <w:rPr>
                  <w:rFonts w:ascii="Calibri" w:eastAsia="Times New Roman" w:hAnsi="Calibri" w:cs="Calibri"/>
                  <w:b w:val="0"/>
                  <w:bCs w:val="0"/>
                  <w:color w:val="000000"/>
                  <w:sz w:val="22"/>
                  <w:rPrChange w:id="1859" w:author="Nate Bachmeier [AWS-SA]" w:date="2023-02-25T11:29:00Z">
                    <w:rPr>
                      <w:rFonts w:ascii="Calibri" w:eastAsia="Times New Roman" w:hAnsi="Calibri" w:cs="Calibri"/>
                      <w:color w:val="000000"/>
                      <w:sz w:val="22"/>
                    </w:rPr>
                  </w:rPrChange>
                </w:rPr>
                <w:t>brush painting</w:t>
              </w:r>
            </w:ins>
          </w:p>
        </w:tc>
        <w:tc>
          <w:tcPr>
            <w:tcW w:w="960" w:type="dxa"/>
            <w:noWrap/>
            <w:hideMark/>
            <w:tcPrChange w:id="1860" w:author="Nate Bachmeier [AWS-SA]" w:date="2023-02-25T11:26:00Z">
              <w:tcPr>
                <w:tcW w:w="960" w:type="dxa"/>
                <w:tcBorders>
                  <w:top w:val="nil"/>
                  <w:left w:val="nil"/>
                  <w:bottom w:val="nil"/>
                  <w:right w:val="nil"/>
                </w:tcBorders>
                <w:shd w:val="clear" w:color="auto" w:fill="auto"/>
                <w:noWrap/>
                <w:vAlign w:val="bottom"/>
                <w:hideMark/>
              </w:tcPr>
            </w:tcPrChange>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861" w:author="Nate Bachmeier [AWS-SA]" w:date="2023-02-25T11:26:00Z"/>
                <w:rFonts w:ascii="Calibri" w:eastAsia="Times New Roman" w:hAnsi="Calibri" w:cs="Calibri"/>
                <w:color w:val="000000"/>
                <w:sz w:val="22"/>
              </w:rPr>
            </w:pPr>
            <w:ins w:id="1862" w:author="Nate Bachmeier [AWS-SA]" w:date="2023-02-25T11:26:00Z">
              <w:r w:rsidRPr="00E16572">
                <w:rPr>
                  <w:rFonts w:ascii="Calibri" w:eastAsia="Times New Roman" w:hAnsi="Calibri" w:cs="Calibri"/>
                  <w:color w:val="000000"/>
                  <w:sz w:val="22"/>
                </w:rPr>
                <w:t>743</w:t>
              </w:r>
            </w:ins>
          </w:p>
        </w:tc>
      </w:tr>
      <w:tr w:rsidR="00E16572" w:rsidRPr="00E16572" w14:paraId="210A81EB" w14:textId="77777777" w:rsidTr="00E16572">
        <w:trPr>
          <w:trHeight w:val="300"/>
          <w:ins w:id="1863" w:author="Nate Bachmeier [AWS-SA]" w:date="2023-02-25T11:26:00Z"/>
          <w:trPrChange w:id="186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865" w:author="Nate Bachmeier [AWS-SA]" w:date="2023-02-25T11:26:00Z">
              <w:tcPr>
                <w:tcW w:w="4740" w:type="dxa"/>
                <w:tcBorders>
                  <w:top w:val="nil"/>
                  <w:left w:val="nil"/>
                  <w:bottom w:val="nil"/>
                  <w:right w:val="nil"/>
                </w:tcBorders>
                <w:shd w:val="clear" w:color="auto" w:fill="auto"/>
                <w:noWrap/>
                <w:vAlign w:val="bottom"/>
                <w:hideMark/>
              </w:tcPr>
            </w:tcPrChange>
          </w:tcPr>
          <w:p w14:paraId="39AFF0B4" w14:textId="77777777" w:rsidR="00E16572" w:rsidRPr="00E16572" w:rsidRDefault="00E16572" w:rsidP="00E16572">
            <w:pPr>
              <w:spacing w:line="240" w:lineRule="auto"/>
              <w:ind w:firstLine="0"/>
              <w:rPr>
                <w:ins w:id="1866" w:author="Nate Bachmeier [AWS-SA]" w:date="2023-02-25T11:26:00Z"/>
                <w:rFonts w:ascii="Calibri" w:eastAsia="Times New Roman" w:hAnsi="Calibri" w:cs="Calibri"/>
                <w:b w:val="0"/>
                <w:bCs w:val="0"/>
                <w:color w:val="000000"/>
                <w:sz w:val="22"/>
                <w:rPrChange w:id="1867" w:author="Nate Bachmeier [AWS-SA]" w:date="2023-02-25T11:29:00Z">
                  <w:rPr>
                    <w:ins w:id="1868" w:author="Nate Bachmeier [AWS-SA]" w:date="2023-02-25T11:26:00Z"/>
                    <w:rFonts w:ascii="Calibri" w:eastAsia="Times New Roman" w:hAnsi="Calibri" w:cs="Calibri"/>
                    <w:color w:val="000000"/>
                    <w:sz w:val="22"/>
                  </w:rPr>
                </w:rPrChange>
              </w:rPr>
            </w:pPr>
            <w:ins w:id="1869" w:author="Nate Bachmeier [AWS-SA]" w:date="2023-02-25T11:26:00Z">
              <w:r w:rsidRPr="00E16572">
                <w:rPr>
                  <w:rFonts w:ascii="Calibri" w:eastAsia="Times New Roman" w:hAnsi="Calibri" w:cs="Calibri"/>
                  <w:b w:val="0"/>
                  <w:bCs w:val="0"/>
                  <w:color w:val="000000"/>
                  <w:sz w:val="22"/>
                  <w:rPrChange w:id="1870" w:author="Nate Bachmeier [AWS-SA]" w:date="2023-02-25T11:29:00Z">
                    <w:rPr>
                      <w:rFonts w:ascii="Calibri" w:eastAsia="Times New Roman" w:hAnsi="Calibri" w:cs="Calibri"/>
                      <w:color w:val="000000"/>
                      <w:sz w:val="22"/>
                    </w:rPr>
                  </w:rPrChange>
                </w:rPr>
                <w:t>brushing floor</w:t>
              </w:r>
            </w:ins>
          </w:p>
        </w:tc>
        <w:tc>
          <w:tcPr>
            <w:tcW w:w="960" w:type="dxa"/>
            <w:noWrap/>
            <w:hideMark/>
            <w:tcPrChange w:id="1871" w:author="Nate Bachmeier [AWS-SA]" w:date="2023-02-25T11:26:00Z">
              <w:tcPr>
                <w:tcW w:w="960" w:type="dxa"/>
                <w:tcBorders>
                  <w:top w:val="nil"/>
                  <w:left w:val="nil"/>
                  <w:bottom w:val="nil"/>
                  <w:right w:val="nil"/>
                </w:tcBorders>
                <w:shd w:val="clear" w:color="auto" w:fill="auto"/>
                <w:noWrap/>
                <w:vAlign w:val="bottom"/>
                <w:hideMark/>
              </w:tcPr>
            </w:tcPrChange>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872" w:author="Nate Bachmeier [AWS-SA]" w:date="2023-02-25T11:26:00Z"/>
                <w:rFonts w:ascii="Calibri" w:eastAsia="Times New Roman" w:hAnsi="Calibri" w:cs="Calibri"/>
                <w:color w:val="000000"/>
                <w:sz w:val="22"/>
              </w:rPr>
            </w:pPr>
            <w:ins w:id="1873" w:author="Nate Bachmeier [AWS-SA]" w:date="2023-02-25T11:26:00Z">
              <w:r w:rsidRPr="00E16572">
                <w:rPr>
                  <w:rFonts w:ascii="Calibri" w:eastAsia="Times New Roman" w:hAnsi="Calibri" w:cs="Calibri"/>
                  <w:color w:val="000000"/>
                  <w:sz w:val="22"/>
                </w:rPr>
                <w:t>567</w:t>
              </w:r>
            </w:ins>
          </w:p>
        </w:tc>
      </w:tr>
      <w:tr w:rsidR="00E16572" w:rsidRPr="00E16572" w14:paraId="3E09E7B3" w14:textId="77777777" w:rsidTr="00E16572">
        <w:trPr>
          <w:cnfStyle w:val="000000100000" w:firstRow="0" w:lastRow="0" w:firstColumn="0" w:lastColumn="0" w:oddVBand="0" w:evenVBand="0" w:oddHBand="1" w:evenHBand="0" w:firstRowFirstColumn="0" w:firstRowLastColumn="0" w:lastRowFirstColumn="0" w:lastRowLastColumn="0"/>
          <w:trHeight w:val="300"/>
          <w:ins w:id="1874" w:author="Nate Bachmeier [AWS-SA]" w:date="2023-02-25T11:26:00Z"/>
          <w:trPrChange w:id="18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876" w:author="Nate Bachmeier [AWS-SA]" w:date="2023-02-25T11:26:00Z">
              <w:tcPr>
                <w:tcW w:w="4740" w:type="dxa"/>
                <w:tcBorders>
                  <w:top w:val="nil"/>
                  <w:left w:val="nil"/>
                  <w:bottom w:val="nil"/>
                  <w:right w:val="nil"/>
                </w:tcBorders>
                <w:shd w:val="clear" w:color="auto" w:fill="auto"/>
                <w:noWrap/>
                <w:vAlign w:val="bottom"/>
                <w:hideMark/>
              </w:tcPr>
            </w:tcPrChange>
          </w:tcPr>
          <w:p w14:paraId="2B26DAB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877" w:author="Nate Bachmeier [AWS-SA]" w:date="2023-02-25T11:26:00Z"/>
                <w:rFonts w:ascii="Calibri" w:eastAsia="Times New Roman" w:hAnsi="Calibri" w:cs="Calibri"/>
                <w:b w:val="0"/>
                <w:bCs w:val="0"/>
                <w:color w:val="000000"/>
                <w:sz w:val="22"/>
                <w:rPrChange w:id="1878" w:author="Nate Bachmeier [AWS-SA]" w:date="2023-02-25T11:29:00Z">
                  <w:rPr>
                    <w:ins w:id="1879" w:author="Nate Bachmeier [AWS-SA]" w:date="2023-02-25T11:26:00Z"/>
                    <w:rFonts w:ascii="Calibri" w:eastAsia="Times New Roman" w:hAnsi="Calibri" w:cs="Calibri"/>
                    <w:color w:val="000000"/>
                    <w:sz w:val="22"/>
                  </w:rPr>
                </w:rPrChange>
              </w:rPr>
            </w:pPr>
            <w:ins w:id="1880" w:author="Nate Bachmeier [AWS-SA]" w:date="2023-02-25T11:26:00Z">
              <w:r w:rsidRPr="00E16572">
                <w:rPr>
                  <w:rFonts w:ascii="Calibri" w:eastAsia="Times New Roman" w:hAnsi="Calibri" w:cs="Calibri"/>
                  <w:b w:val="0"/>
                  <w:bCs w:val="0"/>
                  <w:color w:val="000000"/>
                  <w:sz w:val="22"/>
                  <w:rPrChange w:id="1881" w:author="Nate Bachmeier [AWS-SA]" w:date="2023-02-25T11:29:00Z">
                    <w:rPr>
                      <w:rFonts w:ascii="Calibri" w:eastAsia="Times New Roman" w:hAnsi="Calibri" w:cs="Calibri"/>
                      <w:color w:val="000000"/>
                      <w:sz w:val="22"/>
                    </w:rPr>
                  </w:rPrChange>
                </w:rPr>
                <w:t>brushing hair</w:t>
              </w:r>
            </w:ins>
          </w:p>
        </w:tc>
        <w:tc>
          <w:tcPr>
            <w:tcW w:w="960" w:type="dxa"/>
            <w:noWrap/>
            <w:hideMark/>
            <w:tcPrChange w:id="1882" w:author="Nate Bachmeier [AWS-SA]" w:date="2023-02-25T11:26:00Z">
              <w:tcPr>
                <w:tcW w:w="960" w:type="dxa"/>
                <w:tcBorders>
                  <w:top w:val="nil"/>
                  <w:left w:val="nil"/>
                  <w:bottom w:val="nil"/>
                  <w:right w:val="nil"/>
                </w:tcBorders>
                <w:shd w:val="clear" w:color="auto" w:fill="auto"/>
                <w:noWrap/>
                <w:vAlign w:val="bottom"/>
                <w:hideMark/>
              </w:tcPr>
            </w:tcPrChange>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883" w:author="Nate Bachmeier [AWS-SA]" w:date="2023-02-25T11:26:00Z"/>
                <w:rFonts w:ascii="Calibri" w:eastAsia="Times New Roman" w:hAnsi="Calibri" w:cs="Calibri"/>
                <w:color w:val="000000"/>
                <w:sz w:val="22"/>
              </w:rPr>
            </w:pPr>
            <w:ins w:id="1884" w:author="Nate Bachmeier [AWS-SA]" w:date="2023-02-25T11:26:00Z">
              <w:r w:rsidRPr="00E16572">
                <w:rPr>
                  <w:rFonts w:ascii="Calibri" w:eastAsia="Times New Roman" w:hAnsi="Calibri" w:cs="Calibri"/>
                  <w:color w:val="000000"/>
                  <w:sz w:val="22"/>
                </w:rPr>
                <w:t>784</w:t>
              </w:r>
            </w:ins>
          </w:p>
        </w:tc>
      </w:tr>
      <w:tr w:rsidR="00E16572" w:rsidRPr="00E16572" w14:paraId="7E2E3152" w14:textId="77777777" w:rsidTr="00E16572">
        <w:trPr>
          <w:trHeight w:val="300"/>
          <w:ins w:id="1885" w:author="Nate Bachmeier [AWS-SA]" w:date="2023-02-25T11:26:00Z"/>
          <w:trPrChange w:id="188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887" w:author="Nate Bachmeier [AWS-SA]" w:date="2023-02-25T11:26:00Z">
              <w:tcPr>
                <w:tcW w:w="4740" w:type="dxa"/>
                <w:tcBorders>
                  <w:top w:val="nil"/>
                  <w:left w:val="nil"/>
                  <w:bottom w:val="nil"/>
                  <w:right w:val="nil"/>
                </w:tcBorders>
                <w:shd w:val="clear" w:color="auto" w:fill="auto"/>
                <w:noWrap/>
                <w:vAlign w:val="bottom"/>
                <w:hideMark/>
              </w:tcPr>
            </w:tcPrChange>
          </w:tcPr>
          <w:p w14:paraId="1D0A9DF0" w14:textId="77777777" w:rsidR="00E16572" w:rsidRPr="00E16572" w:rsidRDefault="00E16572" w:rsidP="00E16572">
            <w:pPr>
              <w:spacing w:line="240" w:lineRule="auto"/>
              <w:ind w:firstLine="0"/>
              <w:rPr>
                <w:ins w:id="1888" w:author="Nate Bachmeier [AWS-SA]" w:date="2023-02-25T11:26:00Z"/>
                <w:rFonts w:ascii="Calibri" w:eastAsia="Times New Roman" w:hAnsi="Calibri" w:cs="Calibri"/>
                <w:b w:val="0"/>
                <w:bCs w:val="0"/>
                <w:color w:val="000000"/>
                <w:sz w:val="22"/>
                <w:rPrChange w:id="1889" w:author="Nate Bachmeier [AWS-SA]" w:date="2023-02-25T11:29:00Z">
                  <w:rPr>
                    <w:ins w:id="1890" w:author="Nate Bachmeier [AWS-SA]" w:date="2023-02-25T11:26:00Z"/>
                    <w:rFonts w:ascii="Calibri" w:eastAsia="Times New Roman" w:hAnsi="Calibri" w:cs="Calibri"/>
                    <w:color w:val="000000"/>
                    <w:sz w:val="22"/>
                  </w:rPr>
                </w:rPrChange>
              </w:rPr>
            </w:pPr>
            <w:ins w:id="1891" w:author="Nate Bachmeier [AWS-SA]" w:date="2023-02-25T11:26:00Z">
              <w:r w:rsidRPr="00E16572">
                <w:rPr>
                  <w:rFonts w:ascii="Calibri" w:eastAsia="Times New Roman" w:hAnsi="Calibri" w:cs="Calibri"/>
                  <w:b w:val="0"/>
                  <w:bCs w:val="0"/>
                  <w:color w:val="000000"/>
                  <w:sz w:val="22"/>
                  <w:rPrChange w:id="1892" w:author="Nate Bachmeier [AWS-SA]" w:date="2023-02-25T11:29:00Z">
                    <w:rPr>
                      <w:rFonts w:ascii="Calibri" w:eastAsia="Times New Roman" w:hAnsi="Calibri" w:cs="Calibri"/>
                      <w:color w:val="000000"/>
                      <w:sz w:val="22"/>
                    </w:rPr>
                  </w:rPrChange>
                </w:rPr>
                <w:t>brushing teeth</w:t>
              </w:r>
            </w:ins>
          </w:p>
        </w:tc>
        <w:tc>
          <w:tcPr>
            <w:tcW w:w="960" w:type="dxa"/>
            <w:noWrap/>
            <w:hideMark/>
            <w:tcPrChange w:id="1893" w:author="Nate Bachmeier [AWS-SA]" w:date="2023-02-25T11:26:00Z">
              <w:tcPr>
                <w:tcW w:w="960" w:type="dxa"/>
                <w:tcBorders>
                  <w:top w:val="nil"/>
                  <w:left w:val="nil"/>
                  <w:bottom w:val="nil"/>
                  <w:right w:val="nil"/>
                </w:tcBorders>
                <w:shd w:val="clear" w:color="auto" w:fill="auto"/>
                <w:noWrap/>
                <w:vAlign w:val="bottom"/>
                <w:hideMark/>
              </w:tcPr>
            </w:tcPrChange>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894" w:author="Nate Bachmeier [AWS-SA]" w:date="2023-02-25T11:26:00Z"/>
                <w:rFonts w:ascii="Calibri" w:eastAsia="Times New Roman" w:hAnsi="Calibri" w:cs="Calibri"/>
                <w:color w:val="000000"/>
                <w:sz w:val="22"/>
              </w:rPr>
            </w:pPr>
            <w:ins w:id="1895" w:author="Nate Bachmeier [AWS-SA]" w:date="2023-02-25T11:26:00Z">
              <w:r w:rsidRPr="00E16572">
                <w:rPr>
                  <w:rFonts w:ascii="Calibri" w:eastAsia="Times New Roman" w:hAnsi="Calibri" w:cs="Calibri"/>
                  <w:color w:val="000000"/>
                  <w:sz w:val="22"/>
                </w:rPr>
                <w:t>855</w:t>
              </w:r>
            </w:ins>
          </w:p>
        </w:tc>
      </w:tr>
      <w:tr w:rsidR="00E16572" w:rsidRPr="00E16572" w14:paraId="06F3A0D3" w14:textId="77777777" w:rsidTr="00E16572">
        <w:trPr>
          <w:cnfStyle w:val="000000100000" w:firstRow="0" w:lastRow="0" w:firstColumn="0" w:lastColumn="0" w:oddVBand="0" w:evenVBand="0" w:oddHBand="1" w:evenHBand="0" w:firstRowFirstColumn="0" w:firstRowLastColumn="0" w:lastRowFirstColumn="0" w:lastRowLastColumn="0"/>
          <w:trHeight w:val="300"/>
          <w:ins w:id="1896" w:author="Nate Bachmeier [AWS-SA]" w:date="2023-02-25T11:26:00Z"/>
          <w:trPrChange w:id="189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898" w:author="Nate Bachmeier [AWS-SA]" w:date="2023-02-25T11:26:00Z">
              <w:tcPr>
                <w:tcW w:w="4740" w:type="dxa"/>
                <w:tcBorders>
                  <w:top w:val="nil"/>
                  <w:left w:val="nil"/>
                  <w:bottom w:val="nil"/>
                  <w:right w:val="nil"/>
                </w:tcBorders>
                <w:shd w:val="clear" w:color="auto" w:fill="auto"/>
                <w:noWrap/>
                <w:vAlign w:val="bottom"/>
                <w:hideMark/>
              </w:tcPr>
            </w:tcPrChange>
          </w:tcPr>
          <w:p w14:paraId="4D27035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899" w:author="Nate Bachmeier [AWS-SA]" w:date="2023-02-25T11:26:00Z"/>
                <w:rFonts w:ascii="Calibri" w:eastAsia="Times New Roman" w:hAnsi="Calibri" w:cs="Calibri"/>
                <w:b w:val="0"/>
                <w:bCs w:val="0"/>
                <w:color w:val="000000"/>
                <w:sz w:val="22"/>
                <w:rPrChange w:id="1900" w:author="Nate Bachmeier [AWS-SA]" w:date="2023-02-25T11:29:00Z">
                  <w:rPr>
                    <w:ins w:id="1901" w:author="Nate Bachmeier [AWS-SA]" w:date="2023-02-25T11:26:00Z"/>
                    <w:rFonts w:ascii="Calibri" w:eastAsia="Times New Roman" w:hAnsi="Calibri" w:cs="Calibri"/>
                    <w:color w:val="000000"/>
                    <w:sz w:val="22"/>
                  </w:rPr>
                </w:rPrChange>
              </w:rPr>
            </w:pPr>
            <w:ins w:id="1902" w:author="Nate Bachmeier [AWS-SA]" w:date="2023-02-25T11:26:00Z">
              <w:r w:rsidRPr="00E16572">
                <w:rPr>
                  <w:rFonts w:ascii="Calibri" w:eastAsia="Times New Roman" w:hAnsi="Calibri" w:cs="Calibri"/>
                  <w:b w:val="0"/>
                  <w:bCs w:val="0"/>
                  <w:color w:val="000000"/>
                  <w:sz w:val="22"/>
                  <w:rPrChange w:id="1903" w:author="Nate Bachmeier [AWS-SA]" w:date="2023-02-25T11:29:00Z">
                    <w:rPr>
                      <w:rFonts w:ascii="Calibri" w:eastAsia="Times New Roman" w:hAnsi="Calibri" w:cs="Calibri"/>
                      <w:color w:val="000000"/>
                      <w:sz w:val="22"/>
                    </w:rPr>
                  </w:rPrChange>
                </w:rPr>
                <w:t>building cabinet</w:t>
              </w:r>
            </w:ins>
          </w:p>
        </w:tc>
        <w:tc>
          <w:tcPr>
            <w:tcW w:w="960" w:type="dxa"/>
            <w:noWrap/>
            <w:hideMark/>
            <w:tcPrChange w:id="1904" w:author="Nate Bachmeier [AWS-SA]" w:date="2023-02-25T11:26:00Z">
              <w:tcPr>
                <w:tcW w:w="960" w:type="dxa"/>
                <w:tcBorders>
                  <w:top w:val="nil"/>
                  <w:left w:val="nil"/>
                  <w:bottom w:val="nil"/>
                  <w:right w:val="nil"/>
                </w:tcBorders>
                <w:shd w:val="clear" w:color="auto" w:fill="auto"/>
                <w:noWrap/>
                <w:vAlign w:val="bottom"/>
                <w:hideMark/>
              </w:tcPr>
            </w:tcPrChange>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905" w:author="Nate Bachmeier [AWS-SA]" w:date="2023-02-25T11:26:00Z"/>
                <w:rFonts w:ascii="Calibri" w:eastAsia="Times New Roman" w:hAnsi="Calibri" w:cs="Calibri"/>
                <w:color w:val="000000"/>
                <w:sz w:val="22"/>
              </w:rPr>
            </w:pPr>
            <w:ins w:id="1906" w:author="Nate Bachmeier [AWS-SA]" w:date="2023-02-25T11:26:00Z">
              <w:r w:rsidRPr="00E16572">
                <w:rPr>
                  <w:rFonts w:ascii="Calibri" w:eastAsia="Times New Roman" w:hAnsi="Calibri" w:cs="Calibri"/>
                  <w:color w:val="000000"/>
                  <w:sz w:val="22"/>
                </w:rPr>
                <w:t>596</w:t>
              </w:r>
            </w:ins>
          </w:p>
        </w:tc>
      </w:tr>
      <w:tr w:rsidR="00E16572" w:rsidRPr="00E16572" w14:paraId="0C0B240A" w14:textId="77777777" w:rsidTr="00E16572">
        <w:trPr>
          <w:trHeight w:val="300"/>
          <w:ins w:id="1907" w:author="Nate Bachmeier [AWS-SA]" w:date="2023-02-25T11:26:00Z"/>
          <w:trPrChange w:id="190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909" w:author="Nate Bachmeier [AWS-SA]" w:date="2023-02-25T11:26:00Z">
              <w:tcPr>
                <w:tcW w:w="4740" w:type="dxa"/>
                <w:tcBorders>
                  <w:top w:val="nil"/>
                  <w:left w:val="nil"/>
                  <w:bottom w:val="nil"/>
                  <w:right w:val="nil"/>
                </w:tcBorders>
                <w:shd w:val="clear" w:color="auto" w:fill="auto"/>
                <w:noWrap/>
                <w:vAlign w:val="bottom"/>
                <w:hideMark/>
              </w:tcPr>
            </w:tcPrChange>
          </w:tcPr>
          <w:p w14:paraId="4B6D7354" w14:textId="77777777" w:rsidR="00E16572" w:rsidRPr="00E16572" w:rsidRDefault="00E16572" w:rsidP="00E16572">
            <w:pPr>
              <w:spacing w:line="240" w:lineRule="auto"/>
              <w:ind w:firstLine="0"/>
              <w:rPr>
                <w:ins w:id="1910" w:author="Nate Bachmeier [AWS-SA]" w:date="2023-02-25T11:26:00Z"/>
                <w:rFonts w:ascii="Calibri" w:eastAsia="Times New Roman" w:hAnsi="Calibri" w:cs="Calibri"/>
                <w:b w:val="0"/>
                <w:bCs w:val="0"/>
                <w:color w:val="000000"/>
                <w:sz w:val="22"/>
                <w:rPrChange w:id="1911" w:author="Nate Bachmeier [AWS-SA]" w:date="2023-02-25T11:29:00Z">
                  <w:rPr>
                    <w:ins w:id="1912" w:author="Nate Bachmeier [AWS-SA]" w:date="2023-02-25T11:26:00Z"/>
                    <w:rFonts w:ascii="Calibri" w:eastAsia="Times New Roman" w:hAnsi="Calibri" w:cs="Calibri"/>
                    <w:color w:val="000000"/>
                    <w:sz w:val="22"/>
                  </w:rPr>
                </w:rPrChange>
              </w:rPr>
            </w:pPr>
            <w:ins w:id="1913" w:author="Nate Bachmeier [AWS-SA]" w:date="2023-02-25T11:26:00Z">
              <w:r w:rsidRPr="00E16572">
                <w:rPr>
                  <w:rFonts w:ascii="Calibri" w:eastAsia="Times New Roman" w:hAnsi="Calibri" w:cs="Calibri"/>
                  <w:b w:val="0"/>
                  <w:bCs w:val="0"/>
                  <w:color w:val="000000"/>
                  <w:sz w:val="22"/>
                  <w:rPrChange w:id="1914" w:author="Nate Bachmeier [AWS-SA]" w:date="2023-02-25T11:29:00Z">
                    <w:rPr>
                      <w:rFonts w:ascii="Calibri" w:eastAsia="Times New Roman" w:hAnsi="Calibri" w:cs="Calibri"/>
                      <w:color w:val="000000"/>
                      <w:sz w:val="22"/>
                    </w:rPr>
                  </w:rPrChange>
                </w:rPr>
                <w:t xml:space="preserve">building </w:t>
              </w:r>
              <w:proofErr w:type="spellStart"/>
              <w:r w:rsidRPr="00E16572">
                <w:rPr>
                  <w:rFonts w:ascii="Calibri" w:eastAsia="Times New Roman" w:hAnsi="Calibri" w:cs="Calibri"/>
                  <w:b w:val="0"/>
                  <w:bCs w:val="0"/>
                  <w:color w:val="000000"/>
                  <w:sz w:val="22"/>
                  <w:rPrChange w:id="1915" w:author="Nate Bachmeier [AWS-SA]" w:date="2023-02-25T11:29:00Z">
                    <w:rPr>
                      <w:rFonts w:ascii="Calibri" w:eastAsia="Times New Roman" w:hAnsi="Calibri" w:cs="Calibri"/>
                      <w:color w:val="000000"/>
                      <w:sz w:val="22"/>
                    </w:rPr>
                  </w:rPrChange>
                </w:rPr>
                <w:t>lego</w:t>
              </w:r>
              <w:proofErr w:type="spellEnd"/>
            </w:ins>
          </w:p>
        </w:tc>
        <w:tc>
          <w:tcPr>
            <w:tcW w:w="960" w:type="dxa"/>
            <w:noWrap/>
            <w:hideMark/>
            <w:tcPrChange w:id="1916" w:author="Nate Bachmeier [AWS-SA]" w:date="2023-02-25T11:26:00Z">
              <w:tcPr>
                <w:tcW w:w="960" w:type="dxa"/>
                <w:tcBorders>
                  <w:top w:val="nil"/>
                  <w:left w:val="nil"/>
                  <w:bottom w:val="nil"/>
                  <w:right w:val="nil"/>
                </w:tcBorders>
                <w:shd w:val="clear" w:color="auto" w:fill="auto"/>
                <w:noWrap/>
                <w:vAlign w:val="bottom"/>
                <w:hideMark/>
              </w:tcPr>
            </w:tcPrChange>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917" w:author="Nate Bachmeier [AWS-SA]" w:date="2023-02-25T11:26:00Z"/>
                <w:rFonts w:ascii="Calibri" w:eastAsia="Times New Roman" w:hAnsi="Calibri" w:cs="Calibri"/>
                <w:color w:val="000000"/>
                <w:sz w:val="22"/>
              </w:rPr>
            </w:pPr>
            <w:ins w:id="1918" w:author="Nate Bachmeier [AWS-SA]" w:date="2023-02-25T11:26:00Z">
              <w:r w:rsidRPr="00E16572">
                <w:rPr>
                  <w:rFonts w:ascii="Calibri" w:eastAsia="Times New Roman" w:hAnsi="Calibri" w:cs="Calibri"/>
                  <w:color w:val="000000"/>
                  <w:sz w:val="22"/>
                </w:rPr>
                <w:t>531</w:t>
              </w:r>
            </w:ins>
          </w:p>
        </w:tc>
      </w:tr>
      <w:tr w:rsidR="00E16572" w:rsidRPr="00E16572" w14:paraId="0B510810" w14:textId="77777777" w:rsidTr="00E16572">
        <w:trPr>
          <w:cnfStyle w:val="000000100000" w:firstRow="0" w:lastRow="0" w:firstColumn="0" w:lastColumn="0" w:oddVBand="0" w:evenVBand="0" w:oddHBand="1" w:evenHBand="0" w:firstRowFirstColumn="0" w:firstRowLastColumn="0" w:lastRowFirstColumn="0" w:lastRowLastColumn="0"/>
          <w:trHeight w:val="300"/>
          <w:ins w:id="1919" w:author="Nate Bachmeier [AWS-SA]" w:date="2023-02-25T11:26:00Z"/>
          <w:trPrChange w:id="192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921" w:author="Nate Bachmeier [AWS-SA]" w:date="2023-02-25T11:26:00Z">
              <w:tcPr>
                <w:tcW w:w="4740" w:type="dxa"/>
                <w:tcBorders>
                  <w:top w:val="nil"/>
                  <w:left w:val="nil"/>
                  <w:bottom w:val="nil"/>
                  <w:right w:val="nil"/>
                </w:tcBorders>
                <w:shd w:val="clear" w:color="auto" w:fill="auto"/>
                <w:noWrap/>
                <w:vAlign w:val="bottom"/>
                <w:hideMark/>
              </w:tcPr>
            </w:tcPrChange>
          </w:tcPr>
          <w:p w14:paraId="2272417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922" w:author="Nate Bachmeier [AWS-SA]" w:date="2023-02-25T11:26:00Z"/>
                <w:rFonts w:ascii="Calibri" w:eastAsia="Times New Roman" w:hAnsi="Calibri" w:cs="Calibri"/>
                <w:b w:val="0"/>
                <w:bCs w:val="0"/>
                <w:color w:val="000000"/>
                <w:sz w:val="22"/>
                <w:rPrChange w:id="1923" w:author="Nate Bachmeier [AWS-SA]" w:date="2023-02-25T11:29:00Z">
                  <w:rPr>
                    <w:ins w:id="1924" w:author="Nate Bachmeier [AWS-SA]" w:date="2023-02-25T11:26:00Z"/>
                    <w:rFonts w:ascii="Calibri" w:eastAsia="Times New Roman" w:hAnsi="Calibri" w:cs="Calibri"/>
                    <w:color w:val="000000"/>
                    <w:sz w:val="22"/>
                  </w:rPr>
                </w:rPrChange>
              </w:rPr>
            </w:pPr>
            <w:ins w:id="1925" w:author="Nate Bachmeier [AWS-SA]" w:date="2023-02-25T11:26:00Z">
              <w:r w:rsidRPr="00E16572">
                <w:rPr>
                  <w:rFonts w:ascii="Calibri" w:eastAsia="Times New Roman" w:hAnsi="Calibri" w:cs="Calibri"/>
                  <w:b w:val="0"/>
                  <w:bCs w:val="0"/>
                  <w:color w:val="000000"/>
                  <w:sz w:val="22"/>
                  <w:rPrChange w:id="1926" w:author="Nate Bachmeier [AWS-SA]" w:date="2023-02-25T11:29:00Z">
                    <w:rPr>
                      <w:rFonts w:ascii="Calibri" w:eastAsia="Times New Roman" w:hAnsi="Calibri" w:cs="Calibri"/>
                      <w:color w:val="000000"/>
                      <w:sz w:val="22"/>
                    </w:rPr>
                  </w:rPrChange>
                </w:rPr>
                <w:t>building sandcastle</w:t>
              </w:r>
            </w:ins>
          </w:p>
        </w:tc>
        <w:tc>
          <w:tcPr>
            <w:tcW w:w="960" w:type="dxa"/>
            <w:noWrap/>
            <w:hideMark/>
            <w:tcPrChange w:id="1927" w:author="Nate Bachmeier [AWS-SA]" w:date="2023-02-25T11:26:00Z">
              <w:tcPr>
                <w:tcW w:w="960" w:type="dxa"/>
                <w:tcBorders>
                  <w:top w:val="nil"/>
                  <w:left w:val="nil"/>
                  <w:bottom w:val="nil"/>
                  <w:right w:val="nil"/>
                </w:tcBorders>
                <w:shd w:val="clear" w:color="auto" w:fill="auto"/>
                <w:noWrap/>
                <w:vAlign w:val="bottom"/>
                <w:hideMark/>
              </w:tcPr>
            </w:tcPrChange>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928" w:author="Nate Bachmeier [AWS-SA]" w:date="2023-02-25T11:26:00Z"/>
                <w:rFonts w:ascii="Calibri" w:eastAsia="Times New Roman" w:hAnsi="Calibri" w:cs="Calibri"/>
                <w:color w:val="000000"/>
                <w:sz w:val="22"/>
              </w:rPr>
            </w:pPr>
            <w:ins w:id="1929" w:author="Nate Bachmeier [AWS-SA]" w:date="2023-02-25T11:26:00Z">
              <w:r w:rsidRPr="00E16572">
                <w:rPr>
                  <w:rFonts w:ascii="Calibri" w:eastAsia="Times New Roman" w:hAnsi="Calibri" w:cs="Calibri"/>
                  <w:color w:val="000000"/>
                  <w:sz w:val="22"/>
                </w:rPr>
                <w:t>686</w:t>
              </w:r>
            </w:ins>
          </w:p>
        </w:tc>
      </w:tr>
      <w:tr w:rsidR="00E16572" w:rsidRPr="00E16572" w14:paraId="6872BFF1" w14:textId="77777777" w:rsidTr="00E16572">
        <w:trPr>
          <w:trHeight w:val="300"/>
          <w:ins w:id="1930" w:author="Nate Bachmeier [AWS-SA]" w:date="2023-02-25T11:26:00Z"/>
          <w:trPrChange w:id="193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932" w:author="Nate Bachmeier [AWS-SA]" w:date="2023-02-25T11:26:00Z">
              <w:tcPr>
                <w:tcW w:w="4740" w:type="dxa"/>
                <w:tcBorders>
                  <w:top w:val="nil"/>
                  <w:left w:val="nil"/>
                  <w:bottom w:val="nil"/>
                  <w:right w:val="nil"/>
                </w:tcBorders>
                <w:shd w:val="clear" w:color="auto" w:fill="auto"/>
                <w:noWrap/>
                <w:vAlign w:val="bottom"/>
                <w:hideMark/>
              </w:tcPr>
            </w:tcPrChange>
          </w:tcPr>
          <w:p w14:paraId="3EAEFFF1" w14:textId="77777777" w:rsidR="00E16572" w:rsidRPr="00E16572" w:rsidRDefault="00E16572" w:rsidP="00E16572">
            <w:pPr>
              <w:spacing w:line="240" w:lineRule="auto"/>
              <w:ind w:firstLine="0"/>
              <w:rPr>
                <w:ins w:id="1933" w:author="Nate Bachmeier [AWS-SA]" w:date="2023-02-25T11:26:00Z"/>
                <w:rFonts w:ascii="Calibri" w:eastAsia="Times New Roman" w:hAnsi="Calibri" w:cs="Calibri"/>
                <w:b w:val="0"/>
                <w:bCs w:val="0"/>
                <w:color w:val="000000"/>
                <w:sz w:val="22"/>
                <w:rPrChange w:id="1934" w:author="Nate Bachmeier [AWS-SA]" w:date="2023-02-25T11:29:00Z">
                  <w:rPr>
                    <w:ins w:id="1935" w:author="Nate Bachmeier [AWS-SA]" w:date="2023-02-25T11:26:00Z"/>
                    <w:rFonts w:ascii="Calibri" w:eastAsia="Times New Roman" w:hAnsi="Calibri" w:cs="Calibri"/>
                    <w:color w:val="000000"/>
                    <w:sz w:val="22"/>
                  </w:rPr>
                </w:rPrChange>
              </w:rPr>
            </w:pPr>
            <w:ins w:id="1936" w:author="Nate Bachmeier [AWS-SA]" w:date="2023-02-25T11:26:00Z">
              <w:r w:rsidRPr="00E16572">
                <w:rPr>
                  <w:rFonts w:ascii="Calibri" w:eastAsia="Times New Roman" w:hAnsi="Calibri" w:cs="Calibri"/>
                  <w:b w:val="0"/>
                  <w:bCs w:val="0"/>
                  <w:color w:val="000000"/>
                  <w:sz w:val="22"/>
                  <w:rPrChange w:id="1937" w:author="Nate Bachmeier [AWS-SA]" w:date="2023-02-25T11:29:00Z">
                    <w:rPr>
                      <w:rFonts w:ascii="Calibri" w:eastAsia="Times New Roman" w:hAnsi="Calibri" w:cs="Calibri"/>
                      <w:color w:val="000000"/>
                      <w:sz w:val="22"/>
                    </w:rPr>
                  </w:rPrChange>
                </w:rPr>
                <w:t>building shed</w:t>
              </w:r>
            </w:ins>
          </w:p>
        </w:tc>
        <w:tc>
          <w:tcPr>
            <w:tcW w:w="960" w:type="dxa"/>
            <w:noWrap/>
            <w:hideMark/>
            <w:tcPrChange w:id="1938" w:author="Nate Bachmeier [AWS-SA]" w:date="2023-02-25T11:26:00Z">
              <w:tcPr>
                <w:tcW w:w="960" w:type="dxa"/>
                <w:tcBorders>
                  <w:top w:val="nil"/>
                  <w:left w:val="nil"/>
                  <w:bottom w:val="nil"/>
                  <w:right w:val="nil"/>
                </w:tcBorders>
                <w:shd w:val="clear" w:color="auto" w:fill="auto"/>
                <w:noWrap/>
                <w:vAlign w:val="bottom"/>
                <w:hideMark/>
              </w:tcPr>
            </w:tcPrChange>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939" w:author="Nate Bachmeier [AWS-SA]" w:date="2023-02-25T11:26:00Z"/>
                <w:rFonts w:ascii="Calibri" w:eastAsia="Times New Roman" w:hAnsi="Calibri" w:cs="Calibri"/>
                <w:color w:val="000000"/>
                <w:sz w:val="22"/>
              </w:rPr>
            </w:pPr>
            <w:ins w:id="1940" w:author="Nate Bachmeier [AWS-SA]" w:date="2023-02-25T11:26:00Z">
              <w:r w:rsidRPr="00E16572">
                <w:rPr>
                  <w:rFonts w:ascii="Calibri" w:eastAsia="Times New Roman" w:hAnsi="Calibri" w:cs="Calibri"/>
                  <w:color w:val="000000"/>
                  <w:sz w:val="22"/>
                </w:rPr>
                <w:t>451</w:t>
              </w:r>
            </w:ins>
          </w:p>
        </w:tc>
      </w:tr>
      <w:tr w:rsidR="00E16572" w:rsidRPr="00E16572" w14:paraId="7D6DCA31" w14:textId="77777777" w:rsidTr="00E16572">
        <w:trPr>
          <w:cnfStyle w:val="000000100000" w:firstRow="0" w:lastRow="0" w:firstColumn="0" w:lastColumn="0" w:oddVBand="0" w:evenVBand="0" w:oddHBand="1" w:evenHBand="0" w:firstRowFirstColumn="0" w:firstRowLastColumn="0" w:lastRowFirstColumn="0" w:lastRowLastColumn="0"/>
          <w:trHeight w:val="300"/>
          <w:ins w:id="1941" w:author="Nate Bachmeier [AWS-SA]" w:date="2023-02-25T11:26:00Z"/>
          <w:trPrChange w:id="194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943" w:author="Nate Bachmeier [AWS-SA]" w:date="2023-02-25T11:26:00Z">
              <w:tcPr>
                <w:tcW w:w="4740" w:type="dxa"/>
                <w:tcBorders>
                  <w:top w:val="nil"/>
                  <w:left w:val="nil"/>
                  <w:bottom w:val="nil"/>
                  <w:right w:val="nil"/>
                </w:tcBorders>
                <w:shd w:val="clear" w:color="auto" w:fill="auto"/>
                <w:noWrap/>
                <w:vAlign w:val="bottom"/>
                <w:hideMark/>
              </w:tcPr>
            </w:tcPrChange>
          </w:tcPr>
          <w:p w14:paraId="153A6E6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944" w:author="Nate Bachmeier [AWS-SA]" w:date="2023-02-25T11:26:00Z"/>
                <w:rFonts w:ascii="Calibri" w:eastAsia="Times New Roman" w:hAnsi="Calibri" w:cs="Calibri"/>
                <w:b w:val="0"/>
                <w:bCs w:val="0"/>
                <w:color w:val="000000"/>
                <w:sz w:val="22"/>
                <w:rPrChange w:id="1945" w:author="Nate Bachmeier [AWS-SA]" w:date="2023-02-25T11:29:00Z">
                  <w:rPr>
                    <w:ins w:id="1946" w:author="Nate Bachmeier [AWS-SA]" w:date="2023-02-25T11:26:00Z"/>
                    <w:rFonts w:ascii="Calibri" w:eastAsia="Times New Roman" w:hAnsi="Calibri" w:cs="Calibri"/>
                    <w:color w:val="000000"/>
                    <w:sz w:val="22"/>
                  </w:rPr>
                </w:rPrChange>
              </w:rPr>
            </w:pPr>
            <w:ins w:id="1947" w:author="Nate Bachmeier [AWS-SA]" w:date="2023-02-25T11:26:00Z">
              <w:r w:rsidRPr="00E16572">
                <w:rPr>
                  <w:rFonts w:ascii="Calibri" w:eastAsia="Times New Roman" w:hAnsi="Calibri" w:cs="Calibri"/>
                  <w:b w:val="0"/>
                  <w:bCs w:val="0"/>
                  <w:color w:val="000000"/>
                  <w:sz w:val="22"/>
                  <w:rPrChange w:id="1948" w:author="Nate Bachmeier [AWS-SA]" w:date="2023-02-25T11:29:00Z">
                    <w:rPr>
                      <w:rFonts w:ascii="Calibri" w:eastAsia="Times New Roman" w:hAnsi="Calibri" w:cs="Calibri"/>
                      <w:color w:val="000000"/>
                      <w:sz w:val="22"/>
                    </w:rPr>
                  </w:rPrChange>
                </w:rPr>
                <w:t>bulldozing</w:t>
              </w:r>
            </w:ins>
          </w:p>
        </w:tc>
        <w:tc>
          <w:tcPr>
            <w:tcW w:w="960" w:type="dxa"/>
            <w:noWrap/>
            <w:hideMark/>
            <w:tcPrChange w:id="1949" w:author="Nate Bachmeier [AWS-SA]" w:date="2023-02-25T11:26:00Z">
              <w:tcPr>
                <w:tcW w:w="960" w:type="dxa"/>
                <w:tcBorders>
                  <w:top w:val="nil"/>
                  <w:left w:val="nil"/>
                  <w:bottom w:val="nil"/>
                  <w:right w:val="nil"/>
                </w:tcBorders>
                <w:shd w:val="clear" w:color="auto" w:fill="auto"/>
                <w:noWrap/>
                <w:vAlign w:val="bottom"/>
                <w:hideMark/>
              </w:tcPr>
            </w:tcPrChange>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950" w:author="Nate Bachmeier [AWS-SA]" w:date="2023-02-25T11:26:00Z"/>
                <w:rFonts w:ascii="Calibri" w:eastAsia="Times New Roman" w:hAnsi="Calibri" w:cs="Calibri"/>
                <w:color w:val="000000"/>
                <w:sz w:val="22"/>
              </w:rPr>
            </w:pPr>
            <w:ins w:id="1951" w:author="Nate Bachmeier [AWS-SA]" w:date="2023-02-25T11:26:00Z">
              <w:r w:rsidRPr="00E16572">
                <w:rPr>
                  <w:rFonts w:ascii="Calibri" w:eastAsia="Times New Roman" w:hAnsi="Calibri" w:cs="Calibri"/>
                  <w:color w:val="000000"/>
                  <w:sz w:val="22"/>
                </w:rPr>
                <w:t>559</w:t>
              </w:r>
            </w:ins>
          </w:p>
        </w:tc>
      </w:tr>
      <w:tr w:rsidR="00E16572" w:rsidRPr="00E16572" w14:paraId="3565BB8D" w14:textId="77777777" w:rsidTr="00E16572">
        <w:trPr>
          <w:trHeight w:val="300"/>
          <w:ins w:id="1952" w:author="Nate Bachmeier [AWS-SA]" w:date="2023-02-25T11:26:00Z"/>
          <w:trPrChange w:id="195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954" w:author="Nate Bachmeier [AWS-SA]" w:date="2023-02-25T11:26:00Z">
              <w:tcPr>
                <w:tcW w:w="4740" w:type="dxa"/>
                <w:tcBorders>
                  <w:top w:val="nil"/>
                  <w:left w:val="nil"/>
                  <w:bottom w:val="nil"/>
                  <w:right w:val="nil"/>
                </w:tcBorders>
                <w:shd w:val="clear" w:color="auto" w:fill="auto"/>
                <w:noWrap/>
                <w:vAlign w:val="bottom"/>
                <w:hideMark/>
              </w:tcPr>
            </w:tcPrChange>
          </w:tcPr>
          <w:p w14:paraId="77F2C5B0" w14:textId="77777777" w:rsidR="00E16572" w:rsidRPr="00E16572" w:rsidRDefault="00E16572" w:rsidP="00E16572">
            <w:pPr>
              <w:spacing w:line="240" w:lineRule="auto"/>
              <w:ind w:firstLine="0"/>
              <w:rPr>
                <w:ins w:id="1955" w:author="Nate Bachmeier [AWS-SA]" w:date="2023-02-25T11:26:00Z"/>
                <w:rFonts w:ascii="Calibri" w:eastAsia="Times New Roman" w:hAnsi="Calibri" w:cs="Calibri"/>
                <w:b w:val="0"/>
                <w:bCs w:val="0"/>
                <w:color w:val="000000"/>
                <w:sz w:val="22"/>
                <w:rPrChange w:id="1956" w:author="Nate Bachmeier [AWS-SA]" w:date="2023-02-25T11:29:00Z">
                  <w:rPr>
                    <w:ins w:id="1957" w:author="Nate Bachmeier [AWS-SA]" w:date="2023-02-25T11:26:00Z"/>
                    <w:rFonts w:ascii="Calibri" w:eastAsia="Times New Roman" w:hAnsi="Calibri" w:cs="Calibri"/>
                    <w:color w:val="000000"/>
                    <w:sz w:val="22"/>
                  </w:rPr>
                </w:rPrChange>
              </w:rPr>
            </w:pPr>
            <w:ins w:id="1958" w:author="Nate Bachmeier [AWS-SA]" w:date="2023-02-25T11:26:00Z">
              <w:r w:rsidRPr="00E16572">
                <w:rPr>
                  <w:rFonts w:ascii="Calibri" w:eastAsia="Times New Roman" w:hAnsi="Calibri" w:cs="Calibri"/>
                  <w:b w:val="0"/>
                  <w:bCs w:val="0"/>
                  <w:color w:val="000000"/>
                  <w:sz w:val="22"/>
                  <w:rPrChange w:id="1959" w:author="Nate Bachmeier [AWS-SA]" w:date="2023-02-25T11:29:00Z">
                    <w:rPr>
                      <w:rFonts w:ascii="Calibri" w:eastAsia="Times New Roman" w:hAnsi="Calibri" w:cs="Calibri"/>
                      <w:color w:val="000000"/>
                      <w:sz w:val="22"/>
                    </w:rPr>
                  </w:rPrChange>
                </w:rPr>
                <w:t>bungee jumping</w:t>
              </w:r>
            </w:ins>
          </w:p>
        </w:tc>
        <w:tc>
          <w:tcPr>
            <w:tcW w:w="960" w:type="dxa"/>
            <w:noWrap/>
            <w:hideMark/>
            <w:tcPrChange w:id="1960" w:author="Nate Bachmeier [AWS-SA]" w:date="2023-02-25T11:26:00Z">
              <w:tcPr>
                <w:tcW w:w="960" w:type="dxa"/>
                <w:tcBorders>
                  <w:top w:val="nil"/>
                  <w:left w:val="nil"/>
                  <w:bottom w:val="nil"/>
                  <w:right w:val="nil"/>
                </w:tcBorders>
                <w:shd w:val="clear" w:color="auto" w:fill="auto"/>
                <w:noWrap/>
                <w:vAlign w:val="bottom"/>
                <w:hideMark/>
              </w:tcPr>
            </w:tcPrChange>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961" w:author="Nate Bachmeier [AWS-SA]" w:date="2023-02-25T11:26:00Z"/>
                <w:rFonts w:ascii="Calibri" w:eastAsia="Times New Roman" w:hAnsi="Calibri" w:cs="Calibri"/>
                <w:color w:val="000000"/>
                <w:sz w:val="22"/>
              </w:rPr>
            </w:pPr>
            <w:ins w:id="1962" w:author="Nate Bachmeier [AWS-SA]" w:date="2023-02-25T11:26:00Z">
              <w:r w:rsidRPr="00E16572">
                <w:rPr>
                  <w:rFonts w:ascii="Calibri" w:eastAsia="Times New Roman" w:hAnsi="Calibri" w:cs="Calibri"/>
                  <w:color w:val="000000"/>
                  <w:sz w:val="22"/>
                </w:rPr>
                <w:t>635</w:t>
              </w:r>
            </w:ins>
          </w:p>
        </w:tc>
      </w:tr>
      <w:tr w:rsidR="00E16572" w:rsidRPr="00E16572" w14:paraId="7F96D0E7" w14:textId="77777777" w:rsidTr="00E16572">
        <w:trPr>
          <w:cnfStyle w:val="000000100000" w:firstRow="0" w:lastRow="0" w:firstColumn="0" w:lastColumn="0" w:oddVBand="0" w:evenVBand="0" w:oddHBand="1" w:evenHBand="0" w:firstRowFirstColumn="0" w:firstRowLastColumn="0" w:lastRowFirstColumn="0" w:lastRowLastColumn="0"/>
          <w:trHeight w:val="300"/>
          <w:ins w:id="1963" w:author="Nate Bachmeier [AWS-SA]" w:date="2023-02-25T11:26:00Z"/>
          <w:trPrChange w:id="196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965" w:author="Nate Bachmeier [AWS-SA]" w:date="2023-02-25T11:26:00Z">
              <w:tcPr>
                <w:tcW w:w="4740" w:type="dxa"/>
                <w:tcBorders>
                  <w:top w:val="nil"/>
                  <w:left w:val="nil"/>
                  <w:bottom w:val="nil"/>
                  <w:right w:val="nil"/>
                </w:tcBorders>
                <w:shd w:val="clear" w:color="auto" w:fill="auto"/>
                <w:noWrap/>
                <w:vAlign w:val="bottom"/>
                <w:hideMark/>
              </w:tcPr>
            </w:tcPrChange>
          </w:tcPr>
          <w:p w14:paraId="1AD8CF0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966" w:author="Nate Bachmeier [AWS-SA]" w:date="2023-02-25T11:26:00Z"/>
                <w:rFonts w:ascii="Calibri" w:eastAsia="Times New Roman" w:hAnsi="Calibri" w:cs="Calibri"/>
                <w:b w:val="0"/>
                <w:bCs w:val="0"/>
                <w:color w:val="000000"/>
                <w:sz w:val="22"/>
                <w:rPrChange w:id="1967" w:author="Nate Bachmeier [AWS-SA]" w:date="2023-02-25T11:29:00Z">
                  <w:rPr>
                    <w:ins w:id="1968" w:author="Nate Bachmeier [AWS-SA]" w:date="2023-02-25T11:26:00Z"/>
                    <w:rFonts w:ascii="Calibri" w:eastAsia="Times New Roman" w:hAnsi="Calibri" w:cs="Calibri"/>
                    <w:color w:val="000000"/>
                    <w:sz w:val="22"/>
                  </w:rPr>
                </w:rPrChange>
              </w:rPr>
            </w:pPr>
            <w:ins w:id="1969" w:author="Nate Bachmeier [AWS-SA]" w:date="2023-02-25T11:26:00Z">
              <w:r w:rsidRPr="00E16572">
                <w:rPr>
                  <w:rFonts w:ascii="Calibri" w:eastAsia="Times New Roman" w:hAnsi="Calibri" w:cs="Calibri"/>
                  <w:b w:val="0"/>
                  <w:bCs w:val="0"/>
                  <w:color w:val="000000"/>
                  <w:sz w:val="22"/>
                  <w:rPrChange w:id="1970" w:author="Nate Bachmeier [AWS-SA]" w:date="2023-02-25T11:29:00Z">
                    <w:rPr>
                      <w:rFonts w:ascii="Calibri" w:eastAsia="Times New Roman" w:hAnsi="Calibri" w:cs="Calibri"/>
                      <w:color w:val="000000"/>
                      <w:sz w:val="22"/>
                    </w:rPr>
                  </w:rPrChange>
                </w:rPr>
                <w:t>burping</w:t>
              </w:r>
            </w:ins>
          </w:p>
        </w:tc>
        <w:tc>
          <w:tcPr>
            <w:tcW w:w="960" w:type="dxa"/>
            <w:noWrap/>
            <w:hideMark/>
            <w:tcPrChange w:id="1971" w:author="Nate Bachmeier [AWS-SA]" w:date="2023-02-25T11:26:00Z">
              <w:tcPr>
                <w:tcW w:w="960" w:type="dxa"/>
                <w:tcBorders>
                  <w:top w:val="nil"/>
                  <w:left w:val="nil"/>
                  <w:bottom w:val="nil"/>
                  <w:right w:val="nil"/>
                </w:tcBorders>
                <w:shd w:val="clear" w:color="auto" w:fill="auto"/>
                <w:noWrap/>
                <w:vAlign w:val="bottom"/>
                <w:hideMark/>
              </w:tcPr>
            </w:tcPrChange>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972" w:author="Nate Bachmeier [AWS-SA]" w:date="2023-02-25T11:26:00Z"/>
                <w:rFonts w:ascii="Calibri" w:eastAsia="Times New Roman" w:hAnsi="Calibri" w:cs="Calibri"/>
                <w:color w:val="000000"/>
                <w:sz w:val="22"/>
              </w:rPr>
            </w:pPr>
            <w:ins w:id="1973" w:author="Nate Bachmeier [AWS-SA]" w:date="2023-02-25T11:26:00Z">
              <w:r w:rsidRPr="00E16572">
                <w:rPr>
                  <w:rFonts w:ascii="Calibri" w:eastAsia="Times New Roman" w:hAnsi="Calibri" w:cs="Calibri"/>
                  <w:color w:val="000000"/>
                  <w:sz w:val="22"/>
                </w:rPr>
                <w:t>628</w:t>
              </w:r>
            </w:ins>
          </w:p>
        </w:tc>
      </w:tr>
      <w:tr w:rsidR="00E16572" w:rsidRPr="00E16572" w14:paraId="12BEEC77" w14:textId="77777777" w:rsidTr="00E16572">
        <w:trPr>
          <w:trHeight w:val="300"/>
          <w:ins w:id="1974" w:author="Nate Bachmeier [AWS-SA]" w:date="2023-02-25T11:26:00Z"/>
          <w:trPrChange w:id="19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976" w:author="Nate Bachmeier [AWS-SA]" w:date="2023-02-25T11:26:00Z">
              <w:tcPr>
                <w:tcW w:w="4740" w:type="dxa"/>
                <w:tcBorders>
                  <w:top w:val="nil"/>
                  <w:left w:val="nil"/>
                  <w:bottom w:val="nil"/>
                  <w:right w:val="nil"/>
                </w:tcBorders>
                <w:shd w:val="clear" w:color="auto" w:fill="auto"/>
                <w:noWrap/>
                <w:vAlign w:val="bottom"/>
                <w:hideMark/>
              </w:tcPr>
            </w:tcPrChange>
          </w:tcPr>
          <w:p w14:paraId="57D934B6" w14:textId="77777777" w:rsidR="00E16572" w:rsidRPr="00E16572" w:rsidRDefault="00E16572" w:rsidP="00E16572">
            <w:pPr>
              <w:spacing w:line="240" w:lineRule="auto"/>
              <w:ind w:firstLine="0"/>
              <w:rPr>
                <w:ins w:id="1977" w:author="Nate Bachmeier [AWS-SA]" w:date="2023-02-25T11:26:00Z"/>
                <w:rFonts w:ascii="Calibri" w:eastAsia="Times New Roman" w:hAnsi="Calibri" w:cs="Calibri"/>
                <w:b w:val="0"/>
                <w:bCs w:val="0"/>
                <w:color w:val="000000"/>
                <w:sz w:val="22"/>
                <w:rPrChange w:id="1978" w:author="Nate Bachmeier [AWS-SA]" w:date="2023-02-25T11:29:00Z">
                  <w:rPr>
                    <w:ins w:id="1979" w:author="Nate Bachmeier [AWS-SA]" w:date="2023-02-25T11:26:00Z"/>
                    <w:rFonts w:ascii="Calibri" w:eastAsia="Times New Roman" w:hAnsi="Calibri" w:cs="Calibri"/>
                    <w:color w:val="000000"/>
                    <w:sz w:val="22"/>
                  </w:rPr>
                </w:rPrChange>
              </w:rPr>
            </w:pPr>
            <w:ins w:id="1980" w:author="Nate Bachmeier [AWS-SA]" w:date="2023-02-25T11:26:00Z">
              <w:r w:rsidRPr="00E16572">
                <w:rPr>
                  <w:rFonts w:ascii="Calibri" w:eastAsia="Times New Roman" w:hAnsi="Calibri" w:cs="Calibri"/>
                  <w:b w:val="0"/>
                  <w:bCs w:val="0"/>
                  <w:color w:val="000000"/>
                  <w:sz w:val="22"/>
                  <w:rPrChange w:id="1981" w:author="Nate Bachmeier [AWS-SA]" w:date="2023-02-25T11:29:00Z">
                    <w:rPr>
                      <w:rFonts w:ascii="Calibri" w:eastAsia="Times New Roman" w:hAnsi="Calibri" w:cs="Calibri"/>
                      <w:color w:val="000000"/>
                      <w:sz w:val="22"/>
                    </w:rPr>
                  </w:rPrChange>
                </w:rPr>
                <w:t>busking</w:t>
              </w:r>
            </w:ins>
          </w:p>
        </w:tc>
        <w:tc>
          <w:tcPr>
            <w:tcW w:w="960" w:type="dxa"/>
            <w:noWrap/>
            <w:hideMark/>
            <w:tcPrChange w:id="1982" w:author="Nate Bachmeier [AWS-SA]" w:date="2023-02-25T11:26:00Z">
              <w:tcPr>
                <w:tcW w:w="960" w:type="dxa"/>
                <w:tcBorders>
                  <w:top w:val="nil"/>
                  <w:left w:val="nil"/>
                  <w:bottom w:val="nil"/>
                  <w:right w:val="nil"/>
                </w:tcBorders>
                <w:shd w:val="clear" w:color="auto" w:fill="auto"/>
                <w:noWrap/>
                <w:vAlign w:val="bottom"/>
                <w:hideMark/>
              </w:tcPr>
            </w:tcPrChange>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983" w:author="Nate Bachmeier [AWS-SA]" w:date="2023-02-25T11:26:00Z"/>
                <w:rFonts w:ascii="Calibri" w:eastAsia="Times New Roman" w:hAnsi="Calibri" w:cs="Calibri"/>
                <w:color w:val="000000"/>
                <w:sz w:val="22"/>
              </w:rPr>
            </w:pPr>
            <w:ins w:id="1984" w:author="Nate Bachmeier [AWS-SA]" w:date="2023-02-25T11:26:00Z">
              <w:r w:rsidRPr="00E16572">
                <w:rPr>
                  <w:rFonts w:ascii="Calibri" w:eastAsia="Times New Roman" w:hAnsi="Calibri" w:cs="Calibri"/>
                  <w:color w:val="000000"/>
                  <w:sz w:val="22"/>
                </w:rPr>
                <w:t>837</w:t>
              </w:r>
            </w:ins>
          </w:p>
        </w:tc>
      </w:tr>
      <w:tr w:rsidR="00E16572" w:rsidRPr="00E16572" w14:paraId="512442D7" w14:textId="77777777" w:rsidTr="00E16572">
        <w:trPr>
          <w:cnfStyle w:val="000000100000" w:firstRow="0" w:lastRow="0" w:firstColumn="0" w:lastColumn="0" w:oddVBand="0" w:evenVBand="0" w:oddHBand="1" w:evenHBand="0" w:firstRowFirstColumn="0" w:firstRowLastColumn="0" w:lastRowFirstColumn="0" w:lastRowLastColumn="0"/>
          <w:trHeight w:val="300"/>
          <w:ins w:id="1985" w:author="Nate Bachmeier [AWS-SA]" w:date="2023-02-25T11:26:00Z"/>
          <w:trPrChange w:id="198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987" w:author="Nate Bachmeier [AWS-SA]" w:date="2023-02-25T11:26:00Z">
              <w:tcPr>
                <w:tcW w:w="4740" w:type="dxa"/>
                <w:tcBorders>
                  <w:top w:val="nil"/>
                  <w:left w:val="nil"/>
                  <w:bottom w:val="nil"/>
                  <w:right w:val="nil"/>
                </w:tcBorders>
                <w:shd w:val="clear" w:color="auto" w:fill="auto"/>
                <w:noWrap/>
                <w:vAlign w:val="bottom"/>
                <w:hideMark/>
              </w:tcPr>
            </w:tcPrChange>
          </w:tcPr>
          <w:p w14:paraId="418255F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988" w:author="Nate Bachmeier [AWS-SA]" w:date="2023-02-25T11:26:00Z"/>
                <w:rFonts w:ascii="Calibri" w:eastAsia="Times New Roman" w:hAnsi="Calibri" w:cs="Calibri"/>
                <w:b w:val="0"/>
                <w:bCs w:val="0"/>
                <w:color w:val="000000"/>
                <w:sz w:val="22"/>
                <w:rPrChange w:id="1989" w:author="Nate Bachmeier [AWS-SA]" w:date="2023-02-25T11:29:00Z">
                  <w:rPr>
                    <w:ins w:id="1990" w:author="Nate Bachmeier [AWS-SA]" w:date="2023-02-25T11:26:00Z"/>
                    <w:rFonts w:ascii="Calibri" w:eastAsia="Times New Roman" w:hAnsi="Calibri" w:cs="Calibri"/>
                    <w:color w:val="000000"/>
                    <w:sz w:val="22"/>
                  </w:rPr>
                </w:rPrChange>
              </w:rPr>
            </w:pPr>
            <w:ins w:id="1991" w:author="Nate Bachmeier [AWS-SA]" w:date="2023-02-25T11:26:00Z">
              <w:r w:rsidRPr="00E16572">
                <w:rPr>
                  <w:rFonts w:ascii="Calibri" w:eastAsia="Times New Roman" w:hAnsi="Calibri" w:cs="Calibri"/>
                  <w:b w:val="0"/>
                  <w:bCs w:val="0"/>
                  <w:color w:val="000000"/>
                  <w:sz w:val="22"/>
                  <w:rPrChange w:id="1992" w:author="Nate Bachmeier [AWS-SA]" w:date="2023-02-25T11:29:00Z">
                    <w:rPr>
                      <w:rFonts w:ascii="Calibri" w:eastAsia="Times New Roman" w:hAnsi="Calibri" w:cs="Calibri"/>
                      <w:color w:val="000000"/>
                      <w:sz w:val="22"/>
                    </w:rPr>
                  </w:rPrChange>
                </w:rPr>
                <w:t>calculating</w:t>
              </w:r>
            </w:ins>
          </w:p>
        </w:tc>
        <w:tc>
          <w:tcPr>
            <w:tcW w:w="960" w:type="dxa"/>
            <w:noWrap/>
            <w:hideMark/>
            <w:tcPrChange w:id="1993" w:author="Nate Bachmeier [AWS-SA]" w:date="2023-02-25T11:26:00Z">
              <w:tcPr>
                <w:tcW w:w="960" w:type="dxa"/>
                <w:tcBorders>
                  <w:top w:val="nil"/>
                  <w:left w:val="nil"/>
                  <w:bottom w:val="nil"/>
                  <w:right w:val="nil"/>
                </w:tcBorders>
                <w:shd w:val="clear" w:color="auto" w:fill="auto"/>
                <w:noWrap/>
                <w:vAlign w:val="bottom"/>
                <w:hideMark/>
              </w:tcPr>
            </w:tcPrChange>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994" w:author="Nate Bachmeier [AWS-SA]" w:date="2023-02-25T11:26:00Z"/>
                <w:rFonts w:ascii="Calibri" w:eastAsia="Times New Roman" w:hAnsi="Calibri" w:cs="Calibri"/>
                <w:color w:val="000000"/>
                <w:sz w:val="22"/>
              </w:rPr>
            </w:pPr>
            <w:ins w:id="1995" w:author="Nate Bachmeier [AWS-SA]" w:date="2023-02-25T11:26:00Z">
              <w:r w:rsidRPr="00E16572">
                <w:rPr>
                  <w:rFonts w:ascii="Calibri" w:eastAsia="Times New Roman" w:hAnsi="Calibri" w:cs="Calibri"/>
                  <w:color w:val="000000"/>
                  <w:sz w:val="22"/>
                </w:rPr>
                <w:t>558</w:t>
              </w:r>
            </w:ins>
          </w:p>
        </w:tc>
      </w:tr>
      <w:tr w:rsidR="00E16572" w:rsidRPr="00E16572" w14:paraId="61509920" w14:textId="77777777" w:rsidTr="00E16572">
        <w:trPr>
          <w:trHeight w:val="300"/>
          <w:ins w:id="1996" w:author="Nate Bachmeier [AWS-SA]" w:date="2023-02-25T11:26:00Z"/>
          <w:trPrChange w:id="199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1998" w:author="Nate Bachmeier [AWS-SA]" w:date="2023-02-25T11:26:00Z">
              <w:tcPr>
                <w:tcW w:w="4740" w:type="dxa"/>
                <w:tcBorders>
                  <w:top w:val="nil"/>
                  <w:left w:val="nil"/>
                  <w:bottom w:val="nil"/>
                  <w:right w:val="nil"/>
                </w:tcBorders>
                <w:shd w:val="clear" w:color="auto" w:fill="auto"/>
                <w:noWrap/>
                <w:vAlign w:val="bottom"/>
                <w:hideMark/>
              </w:tcPr>
            </w:tcPrChange>
          </w:tcPr>
          <w:p w14:paraId="772509C5" w14:textId="77777777" w:rsidR="00E16572" w:rsidRPr="00E16572" w:rsidRDefault="00E16572" w:rsidP="00E16572">
            <w:pPr>
              <w:spacing w:line="240" w:lineRule="auto"/>
              <w:ind w:firstLine="0"/>
              <w:rPr>
                <w:ins w:id="1999" w:author="Nate Bachmeier [AWS-SA]" w:date="2023-02-25T11:26:00Z"/>
                <w:rFonts w:ascii="Calibri" w:eastAsia="Times New Roman" w:hAnsi="Calibri" w:cs="Calibri"/>
                <w:b w:val="0"/>
                <w:bCs w:val="0"/>
                <w:color w:val="000000"/>
                <w:sz w:val="22"/>
                <w:rPrChange w:id="2000" w:author="Nate Bachmeier [AWS-SA]" w:date="2023-02-25T11:29:00Z">
                  <w:rPr>
                    <w:ins w:id="2001" w:author="Nate Bachmeier [AWS-SA]" w:date="2023-02-25T11:26:00Z"/>
                    <w:rFonts w:ascii="Calibri" w:eastAsia="Times New Roman" w:hAnsi="Calibri" w:cs="Calibri"/>
                    <w:color w:val="000000"/>
                    <w:sz w:val="22"/>
                  </w:rPr>
                </w:rPrChange>
              </w:rPr>
            </w:pPr>
            <w:ins w:id="2002" w:author="Nate Bachmeier [AWS-SA]" w:date="2023-02-25T11:26:00Z">
              <w:r w:rsidRPr="00E16572">
                <w:rPr>
                  <w:rFonts w:ascii="Calibri" w:eastAsia="Times New Roman" w:hAnsi="Calibri" w:cs="Calibri"/>
                  <w:b w:val="0"/>
                  <w:bCs w:val="0"/>
                  <w:color w:val="000000"/>
                  <w:sz w:val="22"/>
                  <w:rPrChange w:id="2003" w:author="Nate Bachmeier [AWS-SA]" w:date="2023-02-25T11:29:00Z">
                    <w:rPr>
                      <w:rFonts w:ascii="Calibri" w:eastAsia="Times New Roman" w:hAnsi="Calibri" w:cs="Calibri"/>
                      <w:color w:val="000000"/>
                      <w:sz w:val="22"/>
                    </w:rPr>
                  </w:rPrChange>
                </w:rPr>
                <w:t>calligraphy</w:t>
              </w:r>
            </w:ins>
          </w:p>
        </w:tc>
        <w:tc>
          <w:tcPr>
            <w:tcW w:w="960" w:type="dxa"/>
            <w:noWrap/>
            <w:hideMark/>
            <w:tcPrChange w:id="2004" w:author="Nate Bachmeier [AWS-SA]" w:date="2023-02-25T11:26:00Z">
              <w:tcPr>
                <w:tcW w:w="960" w:type="dxa"/>
                <w:tcBorders>
                  <w:top w:val="nil"/>
                  <w:left w:val="nil"/>
                  <w:bottom w:val="nil"/>
                  <w:right w:val="nil"/>
                </w:tcBorders>
                <w:shd w:val="clear" w:color="auto" w:fill="auto"/>
                <w:noWrap/>
                <w:vAlign w:val="bottom"/>
                <w:hideMark/>
              </w:tcPr>
            </w:tcPrChange>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005" w:author="Nate Bachmeier [AWS-SA]" w:date="2023-02-25T11:26:00Z"/>
                <w:rFonts w:ascii="Calibri" w:eastAsia="Times New Roman" w:hAnsi="Calibri" w:cs="Calibri"/>
                <w:color w:val="000000"/>
                <w:sz w:val="22"/>
              </w:rPr>
            </w:pPr>
            <w:ins w:id="2006" w:author="Nate Bachmeier [AWS-SA]" w:date="2023-02-25T11:26:00Z">
              <w:r w:rsidRPr="00E16572">
                <w:rPr>
                  <w:rFonts w:ascii="Calibri" w:eastAsia="Times New Roman" w:hAnsi="Calibri" w:cs="Calibri"/>
                  <w:color w:val="000000"/>
                  <w:sz w:val="22"/>
                </w:rPr>
                <w:t>598</w:t>
              </w:r>
            </w:ins>
          </w:p>
        </w:tc>
      </w:tr>
      <w:tr w:rsidR="00E16572" w:rsidRPr="00E16572" w14:paraId="3FA07809" w14:textId="77777777" w:rsidTr="00E16572">
        <w:trPr>
          <w:cnfStyle w:val="000000100000" w:firstRow="0" w:lastRow="0" w:firstColumn="0" w:lastColumn="0" w:oddVBand="0" w:evenVBand="0" w:oddHBand="1" w:evenHBand="0" w:firstRowFirstColumn="0" w:firstRowLastColumn="0" w:lastRowFirstColumn="0" w:lastRowLastColumn="0"/>
          <w:trHeight w:val="300"/>
          <w:ins w:id="2007" w:author="Nate Bachmeier [AWS-SA]" w:date="2023-02-25T11:26:00Z"/>
          <w:trPrChange w:id="200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009" w:author="Nate Bachmeier [AWS-SA]" w:date="2023-02-25T11:26:00Z">
              <w:tcPr>
                <w:tcW w:w="4740" w:type="dxa"/>
                <w:tcBorders>
                  <w:top w:val="nil"/>
                  <w:left w:val="nil"/>
                  <w:bottom w:val="nil"/>
                  <w:right w:val="nil"/>
                </w:tcBorders>
                <w:shd w:val="clear" w:color="auto" w:fill="auto"/>
                <w:noWrap/>
                <w:vAlign w:val="bottom"/>
                <w:hideMark/>
              </w:tcPr>
            </w:tcPrChange>
          </w:tcPr>
          <w:p w14:paraId="6C0F515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010" w:author="Nate Bachmeier [AWS-SA]" w:date="2023-02-25T11:26:00Z"/>
                <w:rFonts w:ascii="Calibri" w:eastAsia="Times New Roman" w:hAnsi="Calibri" w:cs="Calibri"/>
                <w:b w:val="0"/>
                <w:bCs w:val="0"/>
                <w:color w:val="000000"/>
                <w:sz w:val="22"/>
                <w:rPrChange w:id="2011" w:author="Nate Bachmeier [AWS-SA]" w:date="2023-02-25T11:29:00Z">
                  <w:rPr>
                    <w:ins w:id="2012" w:author="Nate Bachmeier [AWS-SA]" w:date="2023-02-25T11:26:00Z"/>
                    <w:rFonts w:ascii="Calibri" w:eastAsia="Times New Roman" w:hAnsi="Calibri" w:cs="Calibri"/>
                    <w:color w:val="000000"/>
                    <w:sz w:val="22"/>
                  </w:rPr>
                </w:rPrChange>
              </w:rPr>
            </w:pPr>
            <w:ins w:id="2013" w:author="Nate Bachmeier [AWS-SA]" w:date="2023-02-25T11:26:00Z">
              <w:r w:rsidRPr="00E16572">
                <w:rPr>
                  <w:rFonts w:ascii="Calibri" w:eastAsia="Times New Roman" w:hAnsi="Calibri" w:cs="Calibri"/>
                  <w:b w:val="0"/>
                  <w:bCs w:val="0"/>
                  <w:color w:val="000000"/>
                  <w:sz w:val="22"/>
                  <w:rPrChange w:id="2014" w:author="Nate Bachmeier [AWS-SA]" w:date="2023-02-25T11:29:00Z">
                    <w:rPr>
                      <w:rFonts w:ascii="Calibri" w:eastAsia="Times New Roman" w:hAnsi="Calibri" w:cs="Calibri"/>
                      <w:color w:val="000000"/>
                      <w:sz w:val="22"/>
                    </w:rPr>
                  </w:rPrChange>
                </w:rPr>
                <w:t>canoeing or kayaking</w:t>
              </w:r>
            </w:ins>
          </w:p>
        </w:tc>
        <w:tc>
          <w:tcPr>
            <w:tcW w:w="960" w:type="dxa"/>
            <w:noWrap/>
            <w:hideMark/>
            <w:tcPrChange w:id="2015" w:author="Nate Bachmeier [AWS-SA]" w:date="2023-02-25T11:26:00Z">
              <w:tcPr>
                <w:tcW w:w="960" w:type="dxa"/>
                <w:tcBorders>
                  <w:top w:val="nil"/>
                  <w:left w:val="nil"/>
                  <w:bottom w:val="nil"/>
                  <w:right w:val="nil"/>
                </w:tcBorders>
                <w:shd w:val="clear" w:color="auto" w:fill="auto"/>
                <w:noWrap/>
                <w:vAlign w:val="bottom"/>
                <w:hideMark/>
              </w:tcPr>
            </w:tcPrChange>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016" w:author="Nate Bachmeier [AWS-SA]" w:date="2023-02-25T11:26:00Z"/>
                <w:rFonts w:ascii="Calibri" w:eastAsia="Times New Roman" w:hAnsi="Calibri" w:cs="Calibri"/>
                <w:color w:val="000000"/>
                <w:sz w:val="22"/>
              </w:rPr>
            </w:pPr>
            <w:ins w:id="2017" w:author="Nate Bachmeier [AWS-SA]" w:date="2023-02-25T11:26:00Z">
              <w:r w:rsidRPr="00E16572">
                <w:rPr>
                  <w:rFonts w:ascii="Calibri" w:eastAsia="Times New Roman" w:hAnsi="Calibri" w:cs="Calibri"/>
                  <w:color w:val="000000"/>
                  <w:sz w:val="22"/>
                </w:rPr>
                <w:t>691</w:t>
              </w:r>
            </w:ins>
          </w:p>
        </w:tc>
      </w:tr>
      <w:tr w:rsidR="00E16572" w:rsidRPr="00E16572" w14:paraId="4F687FD7" w14:textId="77777777" w:rsidTr="00E16572">
        <w:trPr>
          <w:trHeight w:val="300"/>
          <w:ins w:id="2018" w:author="Nate Bachmeier [AWS-SA]" w:date="2023-02-25T11:26:00Z"/>
          <w:trPrChange w:id="201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020" w:author="Nate Bachmeier [AWS-SA]" w:date="2023-02-25T11:26:00Z">
              <w:tcPr>
                <w:tcW w:w="4740" w:type="dxa"/>
                <w:tcBorders>
                  <w:top w:val="nil"/>
                  <w:left w:val="nil"/>
                  <w:bottom w:val="nil"/>
                  <w:right w:val="nil"/>
                </w:tcBorders>
                <w:shd w:val="clear" w:color="auto" w:fill="auto"/>
                <w:noWrap/>
                <w:vAlign w:val="bottom"/>
                <w:hideMark/>
              </w:tcPr>
            </w:tcPrChange>
          </w:tcPr>
          <w:p w14:paraId="0A29C5A4" w14:textId="77777777" w:rsidR="00E16572" w:rsidRPr="00E16572" w:rsidRDefault="00E16572" w:rsidP="00E16572">
            <w:pPr>
              <w:spacing w:line="240" w:lineRule="auto"/>
              <w:ind w:firstLine="0"/>
              <w:rPr>
                <w:ins w:id="2021" w:author="Nate Bachmeier [AWS-SA]" w:date="2023-02-25T11:26:00Z"/>
                <w:rFonts w:ascii="Calibri" w:eastAsia="Times New Roman" w:hAnsi="Calibri" w:cs="Calibri"/>
                <w:b w:val="0"/>
                <w:bCs w:val="0"/>
                <w:color w:val="000000"/>
                <w:sz w:val="22"/>
                <w:rPrChange w:id="2022" w:author="Nate Bachmeier [AWS-SA]" w:date="2023-02-25T11:29:00Z">
                  <w:rPr>
                    <w:ins w:id="2023" w:author="Nate Bachmeier [AWS-SA]" w:date="2023-02-25T11:26:00Z"/>
                    <w:rFonts w:ascii="Calibri" w:eastAsia="Times New Roman" w:hAnsi="Calibri" w:cs="Calibri"/>
                    <w:color w:val="000000"/>
                    <w:sz w:val="22"/>
                  </w:rPr>
                </w:rPrChange>
              </w:rPr>
            </w:pPr>
            <w:ins w:id="2024" w:author="Nate Bachmeier [AWS-SA]" w:date="2023-02-25T11:26:00Z">
              <w:r w:rsidRPr="00E16572">
                <w:rPr>
                  <w:rFonts w:ascii="Calibri" w:eastAsia="Times New Roman" w:hAnsi="Calibri" w:cs="Calibri"/>
                  <w:b w:val="0"/>
                  <w:bCs w:val="0"/>
                  <w:color w:val="000000"/>
                  <w:sz w:val="22"/>
                  <w:rPrChange w:id="2025" w:author="Nate Bachmeier [AWS-SA]" w:date="2023-02-25T11:29:00Z">
                    <w:rPr>
                      <w:rFonts w:ascii="Calibri" w:eastAsia="Times New Roman" w:hAnsi="Calibri" w:cs="Calibri"/>
                      <w:color w:val="000000"/>
                      <w:sz w:val="22"/>
                    </w:rPr>
                  </w:rPrChange>
                </w:rPr>
                <w:t>capoeira</w:t>
              </w:r>
            </w:ins>
          </w:p>
        </w:tc>
        <w:tc>
          <w:tcPr>
            <w:tcW w:w="960" w:type="dxa"/>
            <w:noWrap/>
            <w:hideMark/>
            <w:tcPrChange w:id="2026" w:author="Nate Bachmeier [AWS-SA]" w:date="2023-02-25T11:26:00Z">
              <w:tcPr>
                <w:tcW w:w="960" w:type="dxa"/>
                <w:tcBorders>
                  <w:top w:val="nil"/>
                  <w:left w:val="nil"/>
                  <w:bottom w:val="nil"/>
                  <w:right w:val="nil"/>
                </w:tcBorders>
                <w:shd w:val="clear" w:color="auto" w:fill="auto"/>
                <w:noWrap/>
                <w:vAlign w:val="bottom"/>
                <w:hideMark/>
              </w:tcPr>
            </w:tcPrChange>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027" w:author="Nate Bachmeier [AWS-SA]" w:date="2023-02-25T11:26:00Z"/>
                <w:rFonts w:ascii="Calibri" w:eastAsia="Times New Roman" w:hAnsi="Calibri" w:cs="Calibri"/>
                <w:color w:val="000000"/>
                <w:sz w:val="22"/>
              </w:rPr>
            </w:pPr>
            <w:ins w:id="2028" w:author="Nate Bachmeier [AWS-SA]" w:date="2023-02-25T11:26:00Z">
              <w:r w:rsidRPr="00E16572">
                <w:rPr>
                  <w:rFonts w:ascii="Calibri" w:eastAsia="Times New Roman" w:hAnsi="Calibri" w:cs="Calibri"/>
                  <w:color w:val="000000"/>
                  <w:sz w:val="22"/>
                </w:rPr>
                <w:t>802</w:t>
              </w:r>
            </w:ins>
          </w:p>
        </w:tc>
      </w:tr>
      <w:tr w:rsidR="00E16572" w:rsidRPr="00E16572" w14:paraId="7B1479E7" w14:textId="77777777" w:rsidTr="00E16572">
        <w:trPr>
          <w:cnfStyle w:val="000000100000" w:firstRow="0" w:lastRow="0" w:firstColumn="0" w:lastColumn="0" w:oddVBand="0" w:evenVBand="0" w:oddHBand="1" w:evenHBand="0" w:firstRowFirstColumn="0" w:firstRowLastColumn="0" w:lastRowFirstColumn="0" w:lastRowLastColumn="0"/>
          <w:trHeight w:val="300"/>
          <w:ins w:id="2029" w:author="Nate Bachmeier [AWS-SA]" w:date="2023-02-25T11:26:00Z"/>
          <w:trPrChange w:id="203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031" w:author="Nate Bachmeier [AWS-SA]" w:date="2023-02-25T11:26:00Z">
              <w:tcPr>
                <w:tcW w:w="4740" w:type="dxa"/>
                <w:tcBorders>
                  <w:top w:val="nil"/>
                  <w:left w:val="nil"/>
                  <w:bottom w:val="nil"/>
                  <w:right w:val="nil"/>
                </w:tcBorders>
                <w:shd w:val="clear" w:color="auto" w:fill="auto"/>
                <w:noWrap/>
                <w:vAlign w:val="bottom"/>
                <w:hideMark/>
              </w:tcPr>
            </w:tcPrChange>
          </w:tcPr>
          <w:p w14:paraId="76FD345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032" w:author="Nate Bachmeier [AWS-SA]" w:date="2023-02-25T11:26:00Z"/>
                <w:rFonts w:ascii="Calibri" w:eastAsia="Times New Roman" w:hAnsi="Calibri" w:cs="Calibri"/>
                <w:b w:val="0"/>
                <w:bCs w:val="0"/>
                <w:color w:val="000000"/>
                <w:sz w:val="22"/>
                <w:rPrChange w:id="2033" w:author="Nate Bachmeier [AWS-SA]" w:date="2023-02-25T11:29:00Z">
                  <w:rPr>
                    <w:ins w:id="2034" w:author="Nate Bachmeier [AWS-SA]" w:date="2023-02-25T11:26:00Z"/>
                    <w:rFonts w:ascii="Calibri" w:eastAsia="Times New Roman" w:hAnsi="Calibri" w:cs="Calibri"/>
                    <w:color w:val="000000"/>
                    <w:sz w:val="22"/>
                  </w:rPr>
                </w:rPrChange>
              </w:rPr>
            </w:pPr>
            <w:ins w:id="2035" w:author="Nate Bachmeier [AWS-SA]" w:date="2023-02-25T11:26:00Z">
              <w:r w:rsidRPr="00E16572">
                <w:rPr>
                  <w:rFonts w:ascii="Calibri" w:eastAsia="Times New Roman" w:hAnsi="Calibri" w:cs="Calibri"/>
                  <w:b w:val="0"/>
                  <w:bCs w:val="0"/>
                  <w:color w:val="000000"/>
                  <w:sz w:val="22"/>
                  <w:rPrChange w:id="2036" w:author="Nate Bachmeier [AWS-SA]" w:date="2023-02-25T11:29:00Z">
                    <w:rPr>
                      <w:rFonts w:ascii="Calibri" w:eastAsia="Times New Roman" w:hAnsi="Calibri" w:cs="Calibri"/>
                      <w:color w:val="000000"/>
                      <w:sz w:val="22"/>
                    </w:rPr>
                  </w:rPrChange>
                </w:rPr>
                <w:lastRenderedPageBreak/>
                <w:t>capsizing</w:t>
              </w:r>
            </w:ins>
          </w:p>
        </w:tc>
        <w:tc>
          <w:tcPr>
            <w:tcW w:w="960" w:type="dxa"/>
            <w:noWrap/>
            <w:hideMark/>
            <w:tcPrChange w:id="2037" w:author="Nate Bachmeier [AWS-SA]" w:date="2023-02-25T11:26:00Z">
              <w:tcPr>
                <w:tcW w:w="960" w:type="dxa"/>
                <w:tcBorders>
                  <w:top w:val="nil"/>
                  <w:left w:val="nil"/>
                  <w:bottom w:val="nil"/>
                  <w:right w:val="nil"/>
                </w:tcBorders>
                <w:shd w:val="clear" w:color="auto" w:fill="auto"/>
                <w:noWrap/>
                <w:vAlign w:val="bottom"/>
                <w:hideMark/>
              </w:tcPr>
            </w:tcPrChange>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038" w:author="Nate Bachmeier [AWS-SA]" w:date="2023-02-25T11:26:00Z"/>
                <w:rFonts w:ascii="Calibri" w:eastAsia="Times New Roman" w:hAnsi="Calibri" w:cs="Calibri"/>
                <w:color w:val="000000"/>
                <w:sz w:val="22"/>
              </w:rPr>
            </w:pPr>
            <w:ins w:id="2039" w:author="Nate Bachmeier [AWS-SA]" w:date="2023-02-25T11:26:00Z">
              <w:r w:rsidRPr="00E16572">
                <w:rPr>
                  <w:rFonts w:ascii="Calibri" w:eastAsia="Times New Roman" w:hAnsi="Calibri" w:cs="Calibri"/>
                  <w:color w:val="000000"/>
                  <w:sz w:val="22"/>
                </w:rPr>
                <w:t>498</w:t>
              </w:r>
            </w:ins>
          </w:p>
        </w:tc>
      </w:tr>
      <w:tr w:rsidR="00E16572" w:rsidRPr="00E16572" w14:paraId="18D383F6" w14:textId="77777777" w:rsidTr="00E16572">
        <w:trPr>
          <w:trHeight w:val="300"/>
          <w:ins w:id="2040" w:author="Nate Bachmeier [AWS-SA]" w:date="2023-02-25T11:26:00Z"/>
          <w:trPrChange w:id="204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042" w:author="Nate Bachmeier [AWS-SA]" w:date="2023-02-25T11:26:00Z">
              <w:tcPr>
                <w:tcW w:w="4740" w:type="dxa"/>
                <w:tcBorders>
                  <w:top w:val="nil"/>
                  <w:left w:val="nil"/>
                  <w:bottom w:val="nil"/>
                  <w:right w:val="nil"/>
                </w:tcBorders>
                <w:shd w:val="clear" w:color="auto" w:fill="auto"/>
                <w:noWrap/>
                <w:vAlign w:val="bottom"/>
                <w:hideMark/>
              </w:tcPr>
            </w:tcPrChange>
          </w:tcPr>
          <w:p w14:paraId="5B959285" w14:textId="77777777" w:rsidR="00E16572" w:rsidRPr="00E16572" w:rsidRDefault="00E16572" w:rsidP="00E16572">
            <w:pPr>
              <w:spacing w:line="240" w:lineRule="auto"/>
              <w:ind w:firstLine="0"/>
              <w:rPr>
                <w:ins w:id="2043" w:author="Nate Bachmeier [AWS-SA]" w:date="2023-02-25T11:26:00Z"/>
                <w:rFonts w:ascii="Calibri" w:eastAsia="Times New Roman" w:hAnsi="Calibri" w:cs="Calibri"/>
                <w:b w:val="0"/>
                <w:bCs w:val="0"/>
                <w:color w:val="000000"/>
                <w:sz w:val="22"/>
                <w:rPrChange w:id="2044" w:author="Nate Bachmeier [AWS-SA]" w:date="2023-02-25T11:29:00Z">
                  <w:rPr>
                    <w:ins w:id="2045" w:author="Nate Bachmeier [AWS-SA]" w:date="2023-02-25T11:26:00Z"/>
                    <w:rFonts w:ascii="Calibri" w:eastAsia="Times New Roman" w:hAnsi="Calibri" w:cs="Calibri"/>
                    <w:color w:val="000000"/>
                    <w:sz w:val="22"/>
                  </w:rPr>
                </w:rPrChange>
              </w:rPr>
            </w:pPr>
            <w:ins w:id="2046" w:author="Nate Bachmeier [AWS-SA]" w:date="2023-02-25T11:26:00Z">
              <w:r w:rsidRPr="00E16572">
                <w:rPr>
                  <w:rFonts w:ascii="Calibri" w:eastAsia="Times New Roman" w:hAnsi="Calibri" w:cs="Calibri"/>
                  <w:b w:val="0"/>
                  <w:bCs w:val="0"/>
                  <w:color w:val="000000"/>
                  <w:sz w:val="22"/>
                  <w:rPrChange w:id="2047" w:author="Nate Bachmeier [AWS-SA]" w:date="2023-02-25T11:29:00Z">
                    <w:rPr>
                      <w:rFonts w:ascii="Calibri" w:eastAsia="Times New Roman" w:hAnsi="Calibri" w:cs="Calibri"/>
                      <w:color w:val="000000"/>
                      <w:sz w:val="22"/>
                    </w:rPr>
                  </w:rPrChange>
                </w:rPr>
                <w:t>card stacking</w:t>
              </w:r>
            </w:ins>
          </w:p>
        </w:tc>
        <w:tc>
          <w:tcPr>
            <w:tcW w:w="960" w:type="dxa"/>
            <w:noWrap/>
            <w:hideMark/>
            <w:tcPrChange w:id="2048" w:author="Nate Bachmeier [AWS-SA]" w:date="2023-02-25T11:26:00Z">
              <w:tcPr>
                <w:tcW w:w="960" w:type="dxa"/>
                <w:tcBorders>
                  <w:top w:val="nil"/>
                  <w:left w:val="nil"/>
                  <w:bottom w:val="nil"/>
                  <w:right w:val="nil"/>
                </w:tcBorders>
                <w:shd w:val="clear" w:color="auto" w:fill="auto"/>
                <w:noWrap/>
                <w:vAlign w:val="bottom"/>
                <w:hideMark/>
              </w:tcPr>
            </w:tcPrChange>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049" w:author="Nate Bachmeier [AWS-SA]" w:date="2023-02-25T11:26:00Z"/>
                <w:rFonts w:ascii="Calibri" w:eastAsia="Times New Roman" w:hAnsi="Calibri" w:cs="Calibri"/>
                <w:color w:val="000000"/>
                <w:sz w:val="22"/>
              </w:rPr>
            </w:pPr>
            <w:ins w:id="2050" w:author="Nate Bachmeier [AWS-SA]" w:date="2023-02-25T11:26:00Z">
              <w:r w:rsidRPr="00E16572">
                <w:rPr>
                  <w:rFonts w:ascii="Calibri" w:eastAsia="Times New Roman" w:hAnsi="Calibri" w:cs="Calibri"/>
                  <w:color w:val="000000"/>
                  <w:sz w:val="22"/>
                </w:rPr>
                <w:t>481</w:t>
              </w:r>
            </w:ins>
          </w:p>
        </w:tc>
      </w:tr>
      <w:tr w:rsidR="00E16572" w:rsidRPr="00E16572" w14:paraId="2060ACD3" w14:textId="77777777" w:rsidTr="00E16572">
        <w:trPr>
          <w:cnfStyle w:val="000000100000" w:firstRow="0" w:lastRow="0" w:firstColumn="0" w:lastColumn="0" w:oddVBand="0" w:evenVBand="0" w:oddHBand="1" w:evenHBand="0" w:firstRowFirstColumn="0" w:firstRowLastColumn="0" w:lastRowFirstColumn="0" w:lastRowLastColumn="0"/>
          <w:trHeight w:val="300"/>
          <w:ins w:id="2051" w:author="Nate Bachmeier [AWS-SA]" w:date="2023-02-25T11:26:00Z"/>
          <w:trPrChange w:id="205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053" w:author="Nate Bachmeier [AWS-SA]" w:date="2023-02-25T11:26:00Z">
              <w:tcPr>
                <w:tcW w:w="4740" w:type="dxa"/>
                <w:tcBorders>
                  <w:top w:val="nil"/>
                  <w:left w:val="nil"/>
                  <w:bottom w:val="nil"/>
                  <w:right w:val="nil"/>
                </w:tcBorders>
                <w:shd w:val="clear" w:color="auto" w:fill="auto"/>
                <w:noWrap/>
                <w:vAlign w:val="bottom"/>
                <w:hideMark/>
              </w:tcPr>
            </w:tcPrChange>
          </w:tcPr>
          <w:p w14:paraId="057A3B7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054" w:author="Nate Bachmeier [AWS-SA]" w:date="2023-02-25T11:26:00Z"/>
                <w:rFonts w:ascii="Calibri" w:eastAsia="Times New Roman" w:hAnsi="Calibri" w:cs="Calibri"/>
                <w:b w:val="0"/>
                <w:bCs w:val="0"/>
                <w:color w:val="000000"/>
                <w:sz w:val="22"/>
                <w:rPrChange w:id="2055" w:author="Nate Bachmeier [AWS-SA]" w:date="2023-02-25T11:29:00Z">
                  <w:rPr>
                    <w:ins w:id="2056" w:author="Nate Bachmeier [AWS-SA]" w:date="2023-02-25T11:26:00Z"/>
                    <w:rFonts w:ascii="Calibri" w:eastAsia="Times New Roman" w:hAnsi="Calibri" w:cs="Calibri"/>
                    <w:color w:val="000000"/>
                    <w:sz w:val="22"/>
                  </w:rPr>
                </w:rPrChange>
              </w:rPr>
            </w:pPr>
            <w:ins w:id="2057" w:author="Nate Bachmeier [AWS-SA]" w:date="2023-02-25T11:26:00Z">
              <w:r w:rsidRPr="00E16572">
                <w:rPr>
                  <w:rFonts w:ascii="Calibri" w:eastAsia="Times New Roman" w:hAnsi="Calibri" w:cs="Calibri"/>
                  <w:b w:val="0"/>
                  <w:bCs w:val="0"/>
                  <w:color w:val="000000"/>
                  <w:sz w:val="22"/>
                  <w:rPrChange w:id="2058" w:author="Nate Bachmeier [AWS-SA]" w:date="2023-02-25T11:29:00Z">
                    <w:rPr>
                      <w:rFonts w:ascii="Calibri" w:eastAsia="Times New Roman" w:hAnsi="Calibri" w:cs="Calibri"/>
                      <w:color w:val="000000"/>
                      <w:sz w:val="22"/>
                    </w:rPr>
                  </w:rPrChange>
                </w:rPr>
                <w:t>card throwing</w:t>
              </w:r>
            </w:ins>
          </w:p>
        </w:tc>
        <w:tc>
          <w:tcPr>
            <w:tcW w:w="960" w:type="dxa"/>
            <w:noWrap/>
            <w:hideMark/>
            <w:tcPrChange w:id="2059" w:author="Nate Bachmeier [AWS-SA]" w:date="2023-02-25T11:26:00Z">
              <w:tcPr>
                <w:tcW w:w="960" w:type="dxa"/>
                <w:tcBorders>
                  <w:top w:val="nil"/>
                  <w:left w:val="nil"/>
                  <w:bottom w:val="nil"/>
                  <w:right w:val="nil"/>
                </w:tcBorders>
                <w:shd w:val="clear" w:color="auto" w:fill="auto"/>
                <w:noWrap/>
                <w:vAlign w:val="bottom"/>
                <w:hideMark/>
              </w:tcPr>
            </w:tcPrChange>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060" w:author="Nate Bachmeier [AWS-SA]" w:date="2023-02-25T11:26:00Z"/>
                <w:rFonts w:ascii="Calibri" w:eastAsia="Times New Roman" w:hAnsi="Calibri" w:cs="Calibri"/>
                <w:color w:val="000000"/>
                <w:sz w:val="22"/>
              </w:rPr>
            </w:pPr>
            <w:ins w:id="2061" w:author="Nate Bachmeier [AWS-SA]" w:date="2023-02-25T11:26:00Z">
              <w:r w:rsidRPr="00E16572">
                <w:rPr>
                  <w:rFonts w:ascii="Calibri" w:eastAsia="Times New Roman" w:hAnsi="Calibri" w:cs="Calibri"/>
                  <w:color w:val="000000"/>
                  <w:sz w:val="22"/>
                </w:rPr>
                <w:t>454</w:t>
              </w:r>
            </w:ins>
          </w:p>
        </w:tc>
      </w:tr>
      <w:tr w:rsidR="00E16572" w:rsidRPr="00E16572" w14:paraId="2A2DF176" w14:textId="77777777" w:rsidTr="00E16572">
        <w:trPr>
          <w:trHeight w:val="300"/>
          <w:ins w:id="2062" w:author="Nate Bachmeier [AWS-SA]" w:date="2023-02-25T11:26:00Z"/>
          <w:trPrChange w:id="206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064" w:author="Nate Bachmeier [AWS-SA]" w:date="2023-02-25T11:26:00Z">
              <w:tcPr>
                <w:tcW w:w="4740" w:type="dxa"/>
                <w:tcBorders>
                  <w:top w:val="nil"/>
                  <w:left w:val="nil"/>
                  <w:bottom w:val="nil"/>
                  <w:right w:val="nil"/>
                </w:tcBorders>
                <w:shd w:val="clear" w:color="auto" w:fill="auto"/>
                <w:noWrap/>
                <w:vAlign w:val="bottom"/>
                <w:hideMark/>
              </w:tcPr>
            </w:tcPrChange>
          </w:tcPr>
          <w:p w14:paraId="37D2D7F2" w14:textId="77777777" w:rsidR="00E16572" w:rsidRPr="00E16572" w:rsidRDefault="00E16572" w:rsidP="00E16572">
            <w:pPr>
              <w:spacing w:line="240" w:lineRule="auto"/>
              <w:ind w:firstLine="0"/>
              <w:rPr>
                <w:ins w:id="2065" w:author="Nate Bachmeier [AWS-SA]" w:date="2023-02-25T11:26:00Z"/>
                <w:rFonts w:ascii="Calibri" w:eastAsia="Times New Roman" w:hAnsi="Calibri" w:cs="Calibri"/>
                <w:b w:val="0"/>
                <w:bCs w:val="0"/>
                <w:color w:val="000000"/>
                <w:sz w:val="22"/>
                <w:rPrChange w:id="2066" w:author="Nate Bachmeier [AWS-SA]" w:date="2023-02-25T11:29:00Z">
                  <w:rPr>
                    <w:ins w:id="2067" w:author="Nate Bachmeier [AWS-SA]" w:date="2023-02-25T11:26:00Z"/>
                    <w:rFonts w:ascii="Calibri" w:eastAsia="Times New Roman" w:hAnsi="Calibri" w:cs="Calibri"/>
                    <w:color w:val="000000"/>
                    <w:sz w:val="22"/>
                  </w:rPr>
                </w:rPrChange>
              </w:rPr>
            </w:pPr>
            <w:ins w:id="2068" w:author="Nate Bachmeier [AWS-SA]" w:date="2023-02-25T11:26:00Z">
              <w:r w:rsidRPr="00E16572">
                <w:rPr>
                  <w:rFonts w:ascii="Calibri" w:eastAsia="Times New Roman" w:hAnsi="Calibri" w:cs="Calibri"/>
                  <w:b w:val="0"/>
                  <w:bCs w:val="0"/>
                  <w:color w:val="000000"/>
                  <w:sz w:val="22"/>
                  <w:rPrChange w:id="2069" w:author="Nate Bachmeier [AWS-SA]" w:date="2023-02-25T11:29:00Z">
                    <w:rPr>
                      <w:rFonts w:ascii="Calibri" w:eastAsia="Times New Roman" w:hAnsi="Calibri" w:cs="Calibri"/>
                      <w:color w:val="000000"/>
                      <w:sz w:val="22"/>
                    </w:rPr>
                  </w:rPrChange>
                </w:rPr>
                <w:t>carrying baby</w:t>
              </w:r>
            </w:ins>
          </w:p>
        </w:tc>
        <w:tc>
          <w:tcPr>
            <w:tcW w:w="960" w:type="dxa"/>
            <w:noWrap/>
            <w:hideMark/>
            <w:tcPrChange w:id="2070" w:author="Nate Bachmeier [AWS-SA]" w:date="2023-02-25T11:26:00Z">
              <w:tcPr>
                <w:tcW w:w="960" w:type="dxa"/>
                <w:tcBorders>
                  <w:top w:val="nil"/>
                  <w:left w:val="nil"/>
                  <w:bottom w:val="nil"/>
                  <w:right w:val="nil"/>
                </w:tcBorders>
                <w:shd w:val="clear" w:color="auto" w:fill="auto"/>
                <w:noWrap/>
                <w:vAlign w:val="bottom"/>
                <w:hideMark/>
              </w:tcPr>
            </w:tcPrChange>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071" w:author="Nate Bachmeier [AWS-SA]" w:date="2023-02-25T11:26:00Z"/>
                <w:rFonts w:ascii="Calibri" w:eastAsia="Times New Roman" w:hAnsi="Calibri" w:cs="Calibri"/>
                <w:color w:val="000000"/>
                <w:sz w:val="22"/>
              </w:rPr>
            </w:pPr>
            <w:ins w:id="2072" w:author="Nate Bachmeier [AWS-SA]" w:date="2023-02-25T11:26:00Z">
              <w:r w:rsidRPr="00E16572">
                <w:rPr>
                  <w:rFonts w:ascii="Calibri" w:eastAsia="Times New Roman" w:hAnsi="Calibri" w:cs="Calibri"/>
                  <w:color w:val="000000"/>
                  <w:sz w:val="22"/>
                </w:rPr>
                <w:t>542</w:t>
              </w:r>
            </w:ins>
          </w:p>
        </w:tc>
      </w:tr>
      <w:tr w:rsidR="00E16572" w:rsidRPr="00E16572" w14:paraId="62A7424C" w14:textId="77777777" w:rsidTr="00E16572">
        <w:trPr>
          <w:cnfStyle w:val="000000100000" w:firstRow="0" w:lastRow="0" w:firstColumn="0" w:lastColumn="0" w:oddVBand="0" w:evenVBand="0" w:oddHBand="1" w:evenHBand="0" w:firstRowFirstColumn="0" w:firstRowLastColumn="0" w:lastRowFirstColumn="0" w:lastRowLastColumn="0"/>
          <w:trHeight w:val="300"/>
          <w:ins w:id="2073" w:author="Nate Bachmeier [AWS-SA]" w:date="2023-02-25T11:26:00Z"/>
          <w:trPrChange w:id="207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075" w:author="Nate Bachmeier [AWS-SA]" w:date="2023-02-25T11:26:00Z">
              <w:tcPr>
                <w:tcW w:w="4740" w:type="dxa"/>
                <w:tcBorders>
                  <w:top w:val="nil"/>
                  <w:left w:val="nil"/>
                  <w:bottom w:val="nil"/>
                  <w:right w:val="nil"/>
                </w:tcBorders>
                <w:shd w:val="clear" w:color="auto" w:fill="auto"/>
                <w:noWrap/>
                <w:vAlign w:val="bottom"/>
                <w:hideMark/>
              </w:tcPr>
            </w:tcPrChange>
          </w:tcPr>
          <w:p w14:paraId="3F9514C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076" w:author="Nate Bachmeier [AWS-SA]" w:date="2023-02-25T11:26:00Z"/>
                <w:rFonts w:ascii="Calibri" w:eastAsia="Times New Roman" w:hAnsi="Calibri" w:cs="Calibri"/>
                <w:b w:val="0"/>
                <w:bCs w:val="0"/>
                <w:color w:val="000000"/>
                <w:sz w:val="22"/>
                <w:rPrChange w:id="2077" w:author="Nate Bachmeier [AWS-SA]" w:date="2023-02-25T11:29:00Z">
                  <w:rPr>
                    <w:ins w:id="2078" w:author="Nate Bachmeier [AWS-SA]" w:date="2023-02-25T11:26:00Z"/>
                    <w:rFonts w:ascii="Calibri" w:eastAsia="Times New Roman" w:hAnsi="Calibri" w:cs="Calibri"/>
                    <w:color w:val="000000"/>
                    <w:sz w:val="22"/>
                  </w:rPr>
                </w:rPrChange>
              </w:rPr>
            </w:pPr>
            <w:ins w:id="2079" w:author="Nate Bachmeier [AWS-SA]" w:date="2023-02-25T11:26:00Z">
              <w:r w:rsidRPr="00E16572">
                <w:rPr>
                  <w:rFonts w:ascii="Calibri" w:eastAsia="Times New Roman" w:hAnsi="Calibri" w:cs="Calibri"/>
                  <w:b w:val="0"/>
                  <w:bCs w:val="0"/>
                  <w:color w:val="000000"/>
                  <w:sz w:val="22"/>
                  <w:rPrChange w:id="2080" w:author="Nate Bachmeier [AWS-SA]" w:date="2023-02-25T11:29:00Z">
                    <w:rPr>
                      <w:rFonts w:ascii="Calibri" w:eastAsia="Times New Roman" w:hAnsi="Calibri" w:cs="Calibri"/>
                      <w:color w:val="000000"/>
                      <w:sz w:val="22"/>
                    </w:rPr>
                  </w:rPrChange>
                </w:rPr>
                <w:t>carrying weight</w:t>
              </w:r>
            </w:ins>
          </w:p>
        </w:tc>
        <w:tc>
          <w:tcPr>
            <w:tcW w:w="960" w:type="dxa"/>
            <w:noWrap/>
            <w:hideMark/>
            <w:tcPrChange w:id="2081" w:author="Nate Bachmeier [AWS-SA]" w:date="2023-02-25T11:26:00Z">
              <w:tcPr>
                <w:tcW w:w="960" w:type="dxa"/>
                <w:tcBorders>
                  <w:top w:val="nil"/>
                  <w:left w:val="nil"/>
                  <w:bottom w:val="nil"/>
                  <w:right w:val="nil"/>
                </w:tcBorders>
                <w:shd w:val="clear" w:color="auto" w:fill="auto"/>
                <w:noWrap/>
                <w:vAlign w:val="bottom"/>
                <w:hideMark/>
              </w:tcPr>
            </w:tcPrChange>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082" w:author="Nate Bachmeier [AWS-SA]" w:date="2023-02-25T11:26:00Z"/>
                <w:rFonts w:ascii="Calibri" w:eastAsia="Times New Roman" w:hAnsi="Calibri" w:cs="Calibri"/>
                <w:color w:val="000000"/>
                <w:sz w:val="22"/>
              </w:rPr>
            </w:pPr>
            <w:ins w:id="2083" w:author="Nate Bachmeier [AWS-SA]" w:date="2023-02-25T11:26:00Z">
              <w:r w:rsidRPr="00E16572">
                <w:rPr>
                  <w:rFonts w:ascii="Calibri" w:eastAsia="Times New Roman" w:hAnsi="Calibri" w:cs="Calibri"/>
                  <w:color w:val="000000"/>
                  <w:sz w:val="22"/>
                </w:rPr>
                <w:t>488</w:t>
              </w:r>
            </w:ins>
          </w:p>
        </w:tc>
      </w:tr>
      <w:tr w:rsidR="00E16572" w:rsidRPr="00E16572" w14:paraId="078CD6B3" w14:textId="77777777" w:rsidTr="00E16572">
        <w:trPr>
          <w:trHeight w:val="300"/>
          <w:ins w:id="2084" w:author="Nate Bachmeier [AWS-SA]" w:date="2023-02-25T11:26:00Z"/>
          <w:trPrChange w:id="20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086" w:author="Nate Bachmeier [AWS-SA]" w:date="2023-02-25T11:26:00Z">
              <w:tcPr>
                <w:tcW w:w="4740" w:type="dxa"/>
                <w:tcBorders>
                  <w:top w:val="nil"/>
                  <w:left w:val="nil"/>
                  <w:bottom w:val="nil"/>
                  <w:right w:val="nil"/>
                </w:tcBorders>
                <w:shd w:val="clear" w:color="auto" w:fill="auto"/>
                <w:noWrap/>
                <w:vAlign w:val="bottom"/>
                <w:hideMark/>
              </w:tcPr>
            </w:tcPrChange>
          </w:tcPr>
          <w:p w14:paraId="45A74DB4" w14:textId="77777777" w:rsidR="00E16572" w:rsidRPr="00E16572" w:rsidRDefault="00E16572" w:rsidP="00E16572">
            <w:pPr>
              <w:spacing w:line="240" w:lineRule="auto"/>
              <w:ind w:firstLine="0"/>
              <w:rPr>
                <w:ins w:id="2087" w:author="Nate Bachmeier [AWS-SA]" w:date="2023-02-25T11:26:00Z"/>
                <w:rFonts w:ascii="Calibri" w:eastAsia="Times New Roman" w:hAnsi="Calibri" w:cs="Calibri"/>
                <w:b w:val="0"/>
                <w:bCs w:val="0"/>
                <w:color w:val="000000"/>
                <w:sz w:val="22"/>
                <w:rPrChange w:id="2088" w:author="Nate Bachmeier [AWS-SA]" w:date="2023-02-25T11:29:00Z">
                  <w:rPr>
                    <w:ins w:id="2089" w:author="Nate Bachmeier [AWS-SA]" w:date="2023-02-25T11:26:00Z"/>
                    <w:rFonts w:ascii="Calibri" w:eastAsia="Times New Roman" w:hAnsi="Calibri" w:cs="Calibri"/>
                    <w:color w:val="000000"/>
                    <w:sz w:val="22"/>
                  </w:rPr>
                </w:rPrChange>
              </w:rPr>
            </w:pPr>
            <w:ins w:id="2090" w:author="Nate Bachmeier [AWS-SA]" w:date="2023-02-25T11:26:00Z">
              <w:r w:rsidRPr="00E16572">
                <w:rPr>
                  <w:rFonts w:ascii="Calibri" w:eastAsia="Times New Roman" w:hAnsi="Calibri" w:cs="Calibri"/>
                  <w:b w:val="0"/>
                  <w:bCs w:val="0"/>
                  <w:color w:val="000000"/>
                  <w:sz w:val="22"/>
                  <w:rPrChange w:id="2091" w:author="Nate Bachmeier [AWS-SA]" w:date="2023-02-25T11:29:00Z">
                    <w:rPr>
                      <w:rFonts w:ascii="Calibri" w:eastAsia="Times New Roman" w:hAnsi="Calibri" w:cs="Calibri"/>
                      <w:color w:val="000000"/>
                      <w:sz w:val="22"/>
                    </w:rPr>
                  </w:rPrChange>
                </w:rPr>
                <w:t>cartwheeling</w:t>
              </w:r>
            </w:ins>
          </w:p>
        </w:tc>
        <w:tc>
          <w:tcPr>
            <w:tcW w:w="960" w:type="dxa"/>
            <w:noWrap/>
            <w:hideMark/>
            <w:tcPrChange w:id="2092" w:author="Nate Bachmeier [AWS-SA]" w:date="2023-02-25T11:26:00Z">
              <w:tcPr>
                <w:tcW w:w="960" w:type="dxa"/>
                <w:tcBorders>
                  <w:top w:val="nil"/>
                  <w:left w:val="nil"/>
                  <w:bottom w:val="nil"/>
                  <w:right w:val="nil"/>
                </w:tcBorders>
                <w:shd w:val="clear" w:color="auto" w:fill="auto"/>
                <w:noWrap/>
                <w:vAlign w:val="bottom"/>
                <w:hideMark/>
              </w:tcPr>
            </w:tcPrChange>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093" w:author="Nate Bachmeier [AWS-SA]" w:date="2023-02-25T11:26:00Z"/>
                <w:rFonts w:ascii="Calibri" w:eastAsia="Times New Roman" w:hAnsi="Calibri" w:cs="Calibri"/>
                <w:color w:val="000000"/>
                <w:sz w:val="22"/>
              </w:rPr>
            </w:pPr>
            <w:ins w:id="2094" w:author="Nate Bachmeier [AWS-SA]" w:date="2023-02-25T11:26:00Z">
              <w:r w:rsidRPr="00E16572">
                <w:rPr>
                  <w:rFonts w:ascii="Calibri" w:eastAsia="Times New Roman" w:hAnsi="Calibri" w:cs="Calibri"/>
                  <w:color w:val="000000"/>
                  <w:sz w:val="22"/>
                </w:rPr>
                <w:t>851</w:t>
              </w:r>
            </w:ins>
          </w:p>
        </w:tc>
      </w:tr>
      <w:tr w:rsidR="00E16572" w:rsidRPr="00E16572" w14:paraId="07B05DB0" w14:textId="77777777" w:rsidTr="00E16572">
        <w:trPr>
          <w:cnfStyle w:val="000000100000" w:firstRow="0" w:lastRow="0" w:firstColumn="0" w:lastColumn="0" w:oddVBand="0" w:evenVBand="0" w:oddHBand="1" w:evenHBand="0" w:firstRowFirstColumn="0" w:firstRowLastColumn="0" w:lastRowFirstColumn="0" w:lastRowLastColumn="0"/>
          <w:trHeight w:val="300"/>
          <w:ins w:id="2095" w:author="Nate Bachmeier [AWS-SA]" w:date="2023-02-25T11:26:00Z"/>
          <w:trPrChange w:id="209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097" w:author="Nate Bachmeier [AWS-SA]" w:date="2023-02-25T11:26:00Z">
              <w:tcPr>
                <w:tcW w:w="4740" w:type="dxa"/>
                <w:tcBorders>
                  <w:top w:val="nil"/>
                  <w:left w:val="nil"/>
                  <w:bottom w:val="nil"/>
                  <w:right w:val="nil"/>
                </w:tcBorders>
                <w:shd w:val="clear" w:color="auto" w:fill="auto"/>
                <w:noWrap/>
                <w:vAlign w:val="bottom"/>
                <w:hideMark/>
              </w:tcPr>
            </w:tcPrChange>
          </w:tcPr>
          <w:p w14:paraId="4115351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098" w:author="Nate Bachmeier [AWS-SA]" w:date="2023-02-25T11:26:00Z"/>
                <w:rFonts w:ascii="Calibri" w:eastAsia="Times New Roman" w:hAnsi="Calibri" w:cs="Calibri"/>
                <w:b w:val="0"/>
                <w:bCs w:val="0"/>
                <w:color w:val="000000"/>
                <w:sz w:val="22"/>
                <w:rPrChange w:id="2099" w:author="Nate Bachmeier [AWS-SA]" w:date="2023-02-25T11:29:00Z">
                  <w:rPr>
                    <w:ins w:id="2100" w:author="Nate Bachmeier [AWS-SA]" w:date="2023-02-25T11:26:00Z"/>
                    <w:rFonts w:ascii="Calibri" w:eastAsia="Times New Roman" w:hAnsi="Calibri" w:cs="Calibri"/>
                    <w:color w:val="000000"/>
                    <w:sz w:val="22"/>
                  </w:rPr>
                </w:rPrChange>
              </w:rPr>
            </w:pPr>
            <w:ins w:id="2101" w:author="Nate Bachmeier [AWS-SA]" w:date="2023-02-25T11:26:00Z">
              <w:r w:rsidRPr="00E16572">
                <w:rPr>
                  <w:rFonts w:ascii="Calibri" w:eastAsia="Times New Roman" w:hAnsi="Calibri" w:cs="Calibri"/>
                  <w:b w:val="0"/>
                  <w:bCs w:val="0"/>
                  <w:color w:val="000000"/>
                  <w:sz w:val="22"/>
                  <w:rPrChange w:id="2102" w:author="Nate Bachmeier [AWS-SA]" w:date="2023-02-25T11:29:00Z">
                    <w:rPr>
                      <w:rFonts w:ascii="Calibri" w:eastAsia="Times New Roman" w:hAnsi="Calibri" w:cs="Calibri"/>
                      <w:color w:val="000000"/>
                      <w:sz w:val="22"/>
                    </w:rPr>
                  </w:rPrChange>
                </w:rPr>
                <w:t>carving ice</w:t>
              </w:r>
            </w:ins>
          </w:p>
        </w:tc>
        <w:tc>
          <w:tcPr>
            <w:tcW w:w="960" w:type="dxa"/>
            <w:noWrap/>
            <w:hideMark/>
            <w:tcPrChange w:id="2103" w:author="Nate Bachmeier [AWS-SA]" w:date="2023-02-25T11:26:00Z">
              <w:tcPr>
                <w:tcW w:w="960" w:type="dxa"/>
                <w:tcBorders>
                  <w:top w:val="nil"/>
                  <w:left w:val="nil"/>
                  <w:bottom w:val="nil"/>
                  <w:right w:val="nil"/>
                </w:tcBorders>
                <w:shd w:val="clear" w:color="auto" w:fill="auto"/>
                <w:noWrap/>
                <w:vAlign w:val="bottom"/>
                <w:hideMark/>
              </w:tcPr>
            </w:tcPrChange>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104" w:author="Nate Bachmeier [AWS-SA]" w:date="2023-02-25T11:26:00Z"/>
                <w:rFonts w:ascii="Calibri" w:eastAsia="Times New Roman" w:hAnsi="Calibri" w:cs="Calibri"/>
                <w:color w:val="000000"/>
                <w:sz w:val="22"/>
              </w:rPr>
            </w:pPr>
            <w:ins w:id="2105" w:author="Nate Bachmeier [AWS-SA]" w:date="2023-02-25T11:26:00Z">
              <w:r w:rsidRPr="00E16572">
                <w:rPr>
                  <w:rFonts w:ascii="Calibri" w:eastAsia="Times New Roman" w:hAnsi="Calibri" w:cs="Calibri"/>
                  <w:color w:val="000000"/>
                  <w:sz w:val="22"/>
                </w:rPr>
                <w:t>637</w:t>
              </w:r>
            </w:ins>
          </w:p>
        </w:tc>
      </w:tr>
      <w:tr w:rsidR="00E16572" w:rsidRPr="00E16572" w14:paraId="4ABF45B4" w14:textId="77777777" w:rsidTr="00E16572">
        <w:trPr>
          <w:trHeight w:val="300"/>
          <w:ins w:id="2106" w:author="Nate Bachmeier [AWS-SA]" w:date="2023-02-25T11:26:00Z"/>
          <w:trPrChange w:id="210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108" w:author="Nate Bachmeier [AWS-SA]" w:date="2023-02-25T11:26:00Z">
              <w:tcPr>
                <w:tcW w:w="4740" w:type="dxa"/>
                <w:tcBorders>
                  <w:top w:val="nil"/>
                  <w:left w:val="nil"/>
                  <w:bottom w:val="nil"/>
                  <w:right w:val="nil"/>
                </w:tcBorders>
                <w:shd w:val="clear" w:color="auto" w:fill="auto"/>
                <w:noWrap/>
                <w:vAlign w:val="bottom"/>
                <w:hideMark/>
              </w:tcPr>
            </w:tcPrChange>
          </w:tcPr>
          <w:p w14:paraId="1406D05A" w14:textId="77777777" w:rsidR="00E16572" w:rsidRPr="00E16572" w:rsidRDefault="00E16572" w:rsidP="00E16572">
            <w:pPr>
              <w:spacing w:line="240" w:lineRule="auto"/>
              <w:ind w:firstLine="0"/>
              <w:rPr>
                <w:ins w:id="2109" w:author="Nate Bachmeier [AWS-SA]" w:date="2023-02-25T11:26:00Z"/>
                <w:rFonts w:ascii="Calibri" w:eastAsia="Times New Roman" w:hAnsi="Calibri" w:cs="Calibri"/>
                <w:b w:val="0"/>
                <w:bCs w:val="0"/>
                <w:color w:val="000000"/>
                <w:sz w:val="22"/>
                <w:rPrChange w:id="2110" w:author="Nate Bachmeier [AWS-SA]" w:date="2023-02-25T11:29:00Z">
                  <w:rPr>
                    <w:ins w:id="2111" w:author="Nate Bachmeier [AWS-SA]" w:date="2023-02-25T11:26:00Z"/>
                    <w:rFonts w:ascii="Calibri" w:eastAsia="Times New Roman" w:hAnsi="Calibri" w:cs="Calibri"/>
                    <w:color w:val="000000"/>
                    <w:sz w:val="22"/>
                  </w:rPr>
                </w:rPrChange>
              </w:rPr>
            </w:pPr>
            <w:ins w:id="2112" w:author="Nate Bachmeier [AWS-SA]" w:date="2023-02-25T11:26:00Z">
              <w:r w:rsidRPr="00E16572">
                <w:rPr>
                  <w:rFonts w:ascii="Calibri" w:eastAsia="Times New Roman" w:hAnsi="Calibri" w:cs="Calibri"/>
                  <w:b w:val="0"/>
                  <w:bCs w:val="0"/>
                  <w:color w:val="000000"/>
                  <w:sz w:val="22"/>
                  <w:rPrChange w:id="2113" w:author="Nate Bachmeier [AWS-SA]" w:date="2023-02-25T11:29:00Z">
                    <w:rPr>
                      <w:rFonts w:ascii="Calibri" w:eastAsia="Times New Roman" w:hAnsi="Calibri" w:cs="Calibri"/>
                      <w:color w:val="000000"/>
                      <w:sz w:val="22"/>
                    </w:rPr>
                  </w:rPrChange>
                </w:rPr>
                <w:t>carving marble</w:t>
              </w:r>
            </w:ins>
          </w:p>
        </w:tc>
        <w:tc>
          <w:tcPr>
            <w:tcW w:w="960" w:type="dxa"/>
            <w:noWrap/>
            <w:hideMark/>
            <w:tcPrChange w:id="2114" w:author="Nate Bachmeier [AWS-SA]" w:date="2023-02-25T11:26:00Z">
              <w:tcPr>
                <w:tcW w:w="960" w:type="dxa"/>
                <w:tcBorders>
                  <w:top w:val="nil"/>
                  <w:left w:val="nil"/>
                  <w:bottom w:val="nil"/>
                  <w:right w:val="nil"/>
                </w:tcBorders>
                <w:shd w:val="clear" w:color="auto" w:fill="auto"/>
                <w:noWrap/>
                <w:vAlign w:val="bottom"/>
                <w:hideMark/>
              </w:tcPr>
            </w:tcPrChange>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115" w:author="Nate Bachmeier [AWS-SA]" w:date="2023-02-25T11:26:00Z"/>
                <w:rFonts w:ascii="Calibri" w:eastAsia="Times New Roman" w:hAnsi="Calibri" w:cs="Calibri"/>
                <w:color w:val="000000"/>
                <w:sz w:val="22"/>
              </w:rPr>
            </w:pPr>
            <w:ins w:id="2116" w:author="Nate Bachmeier [AWS-SA]" w:date="2023-02-25T11:26:00Z">
              <w:r w:rsidRPr="00E16572">
                <w:rPr>
                  <w:rFonts w:ascii="Calibri" w:eastAsia="Times New Roman" w:hAnsi="Calibri" w:cs="Calibri"/>
                  <w:color w:val="000000"/>
                  <w:sz w:val="22"/>
                </w:rPr>
                <w:t>462</w:t>
              </w:r>
            </w:ins>
          </w:p>
        </w:tc>
      </w:tr>
      <w:tr w:rsidR="00E16572" w:rsidRPr="00E16572" w14:paraId="234FC734" w14:textId="77777777" w:rsidTr="00E16572">
        <w:trPr>
          <w:cnfStyle w:val="000000100000" w:firstRow="0" w:lastRow="0" w:firstColumn="0" w:lastColumn="0" w:oddVBand="0" w:evenVBand="0" w:oddHBand="1" w:evenHBand="0" w:firstRowFirstColumn="0" w:firstRowLastColumn="0" w:lastRowFirstColumn="0" w:lastRowLastColumn="0"/>
          <w:trHeight w:val="300"/>
          <w:ins w:id="2117" w:author="Nate Bachmeier [AWS-SA]" w:date="2023-02-25T11:26:00Z"/>
          <w:trPrChange w:id="211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119" w:author="Nate Bachmeier [AWS-SA]" w:date="2023-02-25T11:26:00Z">
              <w:tcPr>
                <w:tcW w:w="4740" w:type="dxa"/>
                <w:tcBorders>
                  <w:top w:val="nil"/>
                  <w:left w:val="nil"/>
                  <w:bottom w:val="nil"/>
                  <w:right w:val="nil"/>
                </w:tcBorders>
                <w:shd w:val="clear" w:color="auto" w:fill="auto"/>
                <w:noWrap/>
                <w:vAlign w:val="bottom"/>
                <w:hideMark/>
              </w:tcPr>
            </w:tcPrChange>
          </w:tcPr>
          <w:p w14:paraId="26E1E90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120" w:author="Nate Bachmeier [AWS-SA]" w:date="2023-02-25T11:26:00Z"/>
                <w:rFonts w:ascii="Calibri" w:eastAsia="Times New Roman" w:hAnsi="Calibri" w:cs="Calibri"/>
                <w:b w:val="0"/>
                <w:bCs w:val="0"/>
                <w:color w:val="000000"/>
                <w:sz w:val="22"/>
                <w:rPrChange w:id="2121" w:author="Nate Bachmeier [AWS-SA]" w:date="2023-02-25T11:29:00Z">
                  <w:rPr>
                    <w:ins w:id="2122" w:author="Nate Bachmeier [AWS-SA]" w:date="2023-02-25T11:26:00Z"/>
                    <w:rFonts w:ascii="Calibri" w:eastAsia="Times New Roman" w:hAnsi="Calibri" w:cs="Calibri"/>
                    <w:color w:val="000000"/>
                    <w:sz w:val="22"/>
                  </w:rPr>
                </w:rPrChange>
              </w:rPr>
            </w:pPr>
            <w:ins w:id="2123" w:author="Nate Bachmeier [AWS-SA]" w:date="2023-02-25T11:26:00Z">
              <w:r w:rsidRPr="00E16572">
                <w:rPr>
                  <w:rFonts w:ascii="Calibri" w:eastAsia="Times New Roman" w:hAnsi="Calibri" w:cs="Calibri"/>
                  <w:b w:val="0"/>
                  <w:bCs w:val="0"/>
                  <w:color w:val="000000"/>
                  <w:sz w:val="22"/>
                  <w:rPrChange w:id="2124" w:author="Nate Bachmeier [AWS-SA]" w:date="2023-02-25T11:29:00Z">
                    <w:rPr>
                      <w:rFonts w:ascii="Calibri" w:eastAsia="Times New Roman" w:hAnsi="Calibri" w:cs="Calibri"/>
                      <w:color w:val="000000"/>
                      <w:sz w:val="22"/>
                    </w:rPr>
                  </w:rPrChange>
                </w:rPr>
                <w:t>carving pumpkin</w:t>
              </w:r>
            </w:ins>
          </w:p>
        </w:tc>
        <w:tc>
          <w:tcPr>
            <w:tcW w:w="960" w:type="dxa"/>
            <w:noWrap/>
            <w:hideMark/>
            <w:tcPrChange w:id="2125" w:author="Nate Bachmeier [AWS-SA]" w:date="2023-02-25T11:26:00Z">
              <w:tcPr>
                <w:tcW w:w="960" w:type="dxa"/>
                <w:tcBorders>
                  <w:top w:val="nil"/>
                  <w:left w:val="nil"/>
                  <w:bottom w:val="nil"/>
                  <w:right w:val="nil"/>
                </w:tcBorders>
                <w:shd w:val="clear" w:color="auto" w:fill="auto"/>
                <w:noWrap/>
                <w:vAlign w:val="bottom"/>
                <w:hideMark/>
              </w:tcPr>
            </w:tcPrChange>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126" w:author="Nate Bachmeier [AWS-SA]" w:date="2023-02-25T11:26:00Z"/>
                <w:rFonts w:ascii="Calibri" w:eastAsia="Times New Roman" w:hAnsi="Calibri" w:cs="Calibri"/>
                <w:color w:val="000000"/>
                <w:sz w:val="22"/>
              </w:rPr>
            </w:pPr>
            <w:ins w:id="2127" w:author="Nate Bachmeier [AWS-SA]" w:date="2023-02-25T11:26:00Z">
              <w:r w:rsidRPr="00E16572">
                <w:rPr>
                  <w:rFonts w:ascii="Calibri" w:eastAsia="Times New Roman" w:hAnsi="Calibri" w:cs="Calibri"/>
                  <w:color w:val="000000"/>
                  <w:sz w:val="22"/>
                </w:rPr>
                <w:t>693</w:t>
              </w:r>
            </w:ins>
          </w:p>
        </w:tc>
      </w:tr>
      <w:tr w:rsidR="00E16572" w:rsidRPr="00E16572" w14:paraId="74C24DA3" w14:textId="77777777" w:rsidTr="00E16572">
        <w:trPr>
          <w:trHeight w:val="300"/>
          <w:ins w:id="2128" w:author="Nate Bachmeier [AWS-SA]" w:date="2023-02-25T11:26:00Z"/>
          <w:trPrChange w:id="212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130" w:author="Nate Bachmeier [AWS-SA]" w:date="2023-02-25T11:26:00Z">
              <w:tcPr>
                <w:tcW w:w="4740" w:type="dxa"/>
                <w:tcBorders>
                  <w:top w:val="nil"/>
                  <w:left w:val="nil"/>
                  <w:bottom w:val="nil"/>
                  <w:right w:val="nil"/>
                </w:tcBorders>
                <w:shd w:val="clear" w:color="auto" w:fill="auto"/>
                <w:noWrap/>
                <w:vAlign w:val="bottom"/>
                <w:hideMark/>
              </w:tcPr>
            </w:tcPrChange>
          </w:tcPr>
          <w:p w14:paraId="4699D5BB" w14:textId="77777777" w:rsidR="00E16572" w:rsidRPr="00E16572" w:rsidRDefault="00E16572" w:rsidP="00E16572">
            <w:pPr>
              <w:spacing w:line="240" w:lineRule="auto"/>
              <w:ind w:firstLine="0"/>
              <w:rPr>
                <w:ins w:id="2131" w:author="Nate Bachmeier [AWS-SA]" w:date="2023-02-25T11:26:00Z"/>
                <w:rFonts w:ascii="Calibri" w:eastAsia="Times New Roman" w:hAnsi="Calibri" w:cs="Calibri"/>
                <w:b w:val="0"/>
                <w:bCs w:val="0"/>
                <w:color w:val="000000"/>
                <w:sz w:val="22"/>
                <w:rPrChange w:id="2132" w:author="Nate Bachmeier [AWS-SA]" w:date="2023-02-25T11:29:00Z">
                  <w:rPr>
                    <w:ins w:id="2133" w:author="Nate Bachmeier [AWS-SA]" w:date="2023-02-25T11:26:00Z"/>
                    <w:rFonts w:ascii="Calibri" w:eastAsia="Times New Roman" w:hAnsi="Calibri" w:cs="Calibri"/>
                    <w:color w:val="000000"/>
                    <w:sz w:val="22"/>
                  </w:rPr>
                </w:rPrChange>
              </w:rPr>
            </w:pPr>
            <w:ins w:id="2134" w:author="Nate Bachmeier [AWS-SA]" w:date="2023-02-25T11:26:00Z">
              <w:r w:rsidRPr="00E16572">
                <w:rPr>
                  <w:rFonts w:ascii="Calibri" w:eastAsia="Times New Roman" w:hAnsi="Calibri" w:cs="Calibri"/>
                  <w:b w:val="0"/>
                  <w:bCs w:val="0"/>
                  <w:color w:val="000000"/>
                  <w:sz w:val="22"/>
                  <w:rPrChange w:id="2135" w:author="Nate Bachmeier [AWS-SA]" w:date="2023-02-25T11:29:00Z">
                    <w:rPr>
                      <w:rFonts w:ascii="Calibri" w:eastAsia="Times New Roman" w:hAnsi="Calibri" w:cs="Calibri"/>
                      <w:color w:val="000000"/>
                      <w:sz w:val="22"/>
                    </w:rPr>
                  </w:rPrChange>
                </w:rPr>
                <w:t>carving wood with a knife</w:t>
              </w:r>
            </w:ins>
          </w:p>
        </w:tc>
        <w:tc>
          <w:tcPr>
            <w:tcW w:w="960" w:type="dxa"/>
            <w:noWrap/>
            <w:hideMark/>
            <w:tcPrChange w:id="2136" w:author="Nate Bachmeier [AWS-SA]" w:date="2023-02-25T11:26:00Z">
              <w:tcPr>
                <w:tcW w:w="960" w:type="dxa"/>
                <w:tcBorders>
                  <w:top w:val="nil"/>
                  <w:left w:val="nil"/>
                  <w:bottom w:val="nil"/>
                  <w:right w:val="nil"/>
                </w:tcBorders>
                <w:shd w:val="clear" w:color="auto" w:fill="auto"/>
                <w:noWrap/>
                <w:vAlign w:val="bottom"/>
                <w:hideMark/>
              </w:tcPr>
            </w:tcPrChange>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137" w:author="Nate Bachmeier [AWS-SA]" w:date="2023-02-25T11:26:00Z"/>
                <w:rFonts w:ascii="Calibri" w:eastAsia="Times New Roman" w:hAnsi="Calibri" w:cs="Calibri"/>
                <w:color w:val="000000"/>
                <w:sz w:val="22"/>
              </w:rPr>
            </w:pPr>
            <w:ins w:id="2138" w:author="Nate Bachmeier [AWS-SA]" w:date="2023-02-25T11:26:00Z">
              <w:r w:rsidRPr="00E16572">
                <w:rPr>
                  <w:rFonts w:ascii="Calibri" w:eastAsia="Times New Roman" w:hAnsi="Calibri" w:cs="Calibri"/>
                  <w:color w:val="000000"/>
                  <w:sz w:val="22"/>
                </w:rPr>
                <w:t>469</w:t>
              </w:r>
            </w:ins>
          </w:p>
        </w:tc>
      </w:tr>
      <w:tr w:rsidR="00E16572" w:rsidRPr="00E16572" w14:paraId="0F6C6877" w14:textId="77777777" w:rsidTr="00E16572">
        <w:trPr>
          <w:cnfStyle w:val="000000100000" w:firstRow="0" w:lastRow="0" w:firstColumn="0" w:lastColumn="0" w:oddVBand="0" w:evenVBand="0" w:oddHBand="1" w:evenHBand="0" w:firstRowFirstColumn="0" w:firstRowLastColumn="0" w:lastRowFirstColumn="0" w:lastRowLastColumn="0"/>
          <w:trHeight w:val="300"/>
          <w:ins w:id="2139" w:author="Nate Bachmeier [AWS-SA]" w:date="2023-02-25T11:26:00Z"/>
          <w:trPrChange w:id="214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141" w:author="Nate Bachmeier [AWS-SA]" w:date="2023-02-25T11:26:00Z">
              <w:tcPr>
                <w:tcW w:w="4740" w:type="dxa"/>
                <w:tcBorders>
                  <w:top w:val="nil"/>
                  <w:left w:val="nil"/>
                  <w:bottom w:val="nil"/>
                  <w:right w:val="nil"/>
                </w:tcBorders>
                <w:shd w:val="clear" w:color="auto" w:fill="auto"/>
                <w:noWrap/>
                <w:vAlign w:val="bottom"/>
                <w:hideMark/>
              </w:tcPr>
            </w:tcPrChange>
          </w:tcPr>
          <w:p w14:paraId="5D294BE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142" w:author="Nate Bachmeier [AWS-SA]" w:date="2023-02-25T11:26:00Z"/>
                <w:rFonts w:ascii="Calibri" w:eastAsia="Times New Roman" w:hAnsi="Calibri" w:cs="Calibri"/>
                <w:b w:val="0"/>
                <w:bCs w:val="0"/>
                <w:color w:val="000000"/>
                <w:sz w:val="22"/>
                <w:rPrChange w:id="2143" w:author="Nate Bachmeier [AWS-SA]" w:date="2023-02-25T11:29:00Z">
                  <w:rPr>
                    <w:ins w:id="2144" w:author="Nate Bachmeier [AWS-SA]" w:date="2023-02-25T11:26:00Z"/>
                    <w:rFonts w:ascii="Calibri" w:eastAsia="Times New Roman" w:hAnsi="Calibri" w:cs="Calibri"/>
                    <w:color w:val="000000"/>
                    <w:sz w:val="22"/>
                  </w:rPr>
                </w:rPrChange>
              </w:rPr>
            </w:pPr>
            <w:ins w:id="2145" w:author="Nate Bachmeier [AWS-SA]" w:date="2023-02-25T11:26:00Z">
              <w:r w:rsidRPr="00E16572">
                <w:rPr>
                  <w:rFonts w:ascii="Calibri" w:eastAsia="Times New Roman" w:hAnsi="Calibri" w:cs="Calibri"/>
                  <w:b w:val="0"/>
                  <w:bCs w:val="0"/>
                  <w:color w:val="000000"/>
                  <w:sz w:val="22"/>
                  <w:rPrChange w:id="2146" w:author="Nate Bachmeier [AWS-SA]" w:date="2023-02-25T11:29:00Z">
                    <w:rPr>
                      <w:rFonts w:ascii="Calibri" w:eastAsia="Times New Roman" w:hAnsi="Calibri" w:cs="Calibri"/>
                      <w:color w:val="000000"/>
                      <w:sz w:val="22"/>
                    </w:rPr>
                  </w:rPrChange>
                </w:rPr>
                <w:t>casting fishing line</w:t>
              </w:r>
            </w:ins>
          </w:p>
        </w:tc>
        <w:tc>
          <w:tcPr>
            <w:tcW w:w="960" w:type="dxa"/>
            <w:noWrap/>
            <w:hideMark/>
            <w:tcPrChange w:id="2147" w:author="Nate Bachmeier [AWS-SA]" w:date="2023-02-25T11:26:00Z">
              <w:tcPr>
                <w:tcW w:w="960" w:type="dxa"/>
                <w:tcBorders>
                  <w:top w:val="nil"/>
                  <w:left w:val="nil"/>
                  <w:bottom w:val="nil"/>
                  <w:right w:val="nil"/>
                </w:tcBorders>
                <w:shd w:val="clear" w:color="auto" w:fill="auto"/>
                <w:noWrap/>
                <w:vAlign w:val="bottom"/>
                <w:hideMark/>
              </w:tcPr>
            </w:tcPrChange>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148" w:author="Nate Bachmeier [AWS-SA]" w:date="2023-02-25T11:26:00Z"/>
                <w:rFonts w:ascii="Calibri" w:eastAsia="Times New Roman" w:hAnsi="Calibri" w:cs="Calibri"/>
                <w:color w:val="000000"/>
                <w:sz w:val="22"/>
              </w:rPr>
            </w:pPr>
            <w:ins w:id="2149" w:author="Nate Bachmeier [AWS-SA]" w:date="2023-02-25T11:26:00Z">
              <w:r w:rsidRPr="00E16572">
                <w:rPr>
                  <w:rFonts w:ascii="Calibri" w:eastAsia="Times New Roman" w:hAnsi="Calibri" w:cs="Calibri"/>
                  <w:color w:val="000000"/>
                  <w:sz w:val="22"/>
                </w:rPr>
                <w:t>556</w:t>
              </w:r>
            </w:ins>
          </w:p>
        </w:tc>
      </w:tr>
      <w:tr w:rsidR="00E16572" w:rsidRPr="00E16572" w14:paraId="34D8AC8E" w14:textId="77777777" w:rsidTr="00E16572">
        <w:trPr>
          <w:trHeight w:val="300"/>
          <w:ins w:id="2150" w:author="Nate Bachmeier [AWS-SA]" w:date="2023-02-25T11:26:00Z"/>
          <w:trPrChange w:id="215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152" w:author="Nate Bachmeier [AWS-SA]" w:date="2023-02-25T11:26:00Z">
              <w:tcPr>
                <w:tcW w:w="4740" w:type="dxa"/>
                <w:tcBorders>
                  <w:top w:val="nil"/>
                  <w:left w:val="nil"/>
                  <w:bottom w:val="nil"/>
                  <w:right w:val="nil"/>
                </w:tcBorders>
                <w:shd w:val="clear" w:color="auto" w:fill="auto"/>
                <w:noWrap/>
                <w:vAlign w:val="bottom"/>
                <w:hideMark/>
              </w:tcPr>
            </w:tcPrChange>
          </w:tcPr>
          <w:p w14:paraId="4CF055CD" w14:textId="77777777" w:rsidR="00E16572" w:rsidRPr="00E16572" w:rsidRDefault="00E16572" w:rsidP="00E16572">
            <w:pPr>
              <w:spacing w:line="240" w:lineRule="auto"/>
              <w:ind w:firstLine="0"/>
              <w:rPr>
                <w:ins w:id="2153" w:author="Nate Bachmeier [AWS-SA]" w:date="2023-02-25T11:26:00Z"/>
                <w:rFonts w:ascii="Calibri" w:eastAsia="Times New Roman" w:hAnsi="Calibri" w:cs="Calibri"/>
                <w:b w:val="0"/>
                <w:bCs w:val="0"/>
                <w:color w:val="000000"/>
                <w:sz w:val="22"/>
                <w:rPrChange w:id="2154" w:author="Nate Bachmeier [AWS-SA]" w:date="2023-02-25T11:29:00Z">
                  <w:rPr>
                    <w:ins w:id="2155" w:author="Nate Bachmeier [AWS-SA]" w:date="2023-02-25T11:26:00Z"/>
                    <w:rFonts w:ascii="Calibri" w:eastAsia="Times New Roman" w:hAnsi="Calibri" w:cs="Calibri"/>
                    <w:color w:val="000000"/>
                    <w:sz w:val="22"/>
                  </w:rPr>
                </w:rPrChange>
              </w:rPr>
            </w:pPr>
            <w:ins w:id="2156" w:author="Nate Bachmeier [AWS-SA]" w:date="2023-02-25T11:26:00Z">
              <w:r w:rsidRPr="00E16572">
                <w:rPr>
                  <w:rFonts w:ascii="Calibri" w:eastAsia="Times New Roman" w:hAnsi="Calibri" w:cs="Calibri"/>
                  <w:b w:val="0"/>
                  <w:bCs w:val="0"/>
                  <w:color w:val="000000"/>
                  <w:sz w:val="22"/>
                  <w:rPrChange w:id="2157" w:author="Nate Bachmeier [AWS-SA]" w:date="2023-02-25T11:29:00Z">
                    <w:rPr>
                      <w:rFonts w:ascii="Calibri" w:eastAsia="Times New Roman" w:hAnsi="Calibri" w:cs="Calibri"/>
                      <w:color w:val="000000"/>
                      <w:sz w:val="22"/>
                    </w:rPr>
                  </w:rPrChange>
                </w:rPr>
                <w:t>catching fish</w:t>
              </w:r>
            </w:ins>
          </w:p>
        </w:tc>
        <w:tc>
          <w:tcPr>
            <w:tcW w:w="960" w:type="dxa"/>
            <w:noWrap/>
            <w:hideMark/>
            <w:tcPrChange w:id="2158" w:author="Nate Bachmeier [AWS-SA]" w:date="2023-02-25T11:26:00Z">
              <w:tcPr>
                <w:tcW w:w="960" w:type="dxa"/>
                <w:tcBorders>
                  <w:top w:val="nil"/>
                  <w:left w:val="nil"/>
                  <w:bottom w:val="nil"/>
                  <w:right w:val="nil"/>
                </w:tcBorders>
                <w:shd w:val="clear" w:color="auto" w:fill="auto"/>
                <w:noWrap/>
                <w:vAlign w:val="bottom"/>
                <w:hideMark/>
              </w:tcPr>
            </w:tcPrChange>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159" w:author="Nate Bachmeier [AWS-SA]" w:date="2023-02-25T11:26:00Z"/>
                <w:rFonts w:ascii="Calibri" w:eastAsia="Times New Roman" w:hAnsi="Calibri" w:cs="Calibri"/>
                <w:color w:val="000000"/>
                <w:sz w:val="22"/>
              </w:rPr>
            </w:pPr>
            <w:ins w:id="2160" w:author="Nate Bachmeier [AWS-SA]" w:date="2023-02-25T11:26:00Z">
              <w:r w:rsidRPr="00E16572">
                <w:rPr>
                  <w:rFonts w:ascii="Calibri" w:eastAsia="Times New Roman" w:hAnsi="Calibri" w:cs="Calibri"/>
                  <w:color w:val="000000"/>
                  <w:sz w:val="22"/>
                </w:rPr>
                <w:t>695</w:t>
              </w:r>
            </w:ins>
          </w:p>
        </w:tc>
      </w:tr>
      <w:tr w:rsidR="00E16572" w:rsidRPr="00E16572" w14:paraId="1E4B5E49" w14:textId="77777777" w:rsidTr="00E16572">
        <w:trPr>
          <w:cnfStyle w:val="000000100000" w:firstRow="0" w:lastRow="0" w:firstColumn="0" w:lastColumn="0" w:oddVBand="0" w:evenVBand="0" w:oddHBand="1" w:evenHBand="0" w:firstRowFirstColumn="0" w:firstRowLastColumn="0" w:lastRowFirstColumn="0" w:lastRowLastColumn="0"/>
          <w:trHeight w:val="300"/>
          <w:ins w:id="2161" w:author="Nate Bachmeier [AWS-SA]" w:date="2023-02-25T11:26:00Z"/>
          <w:trPrChange w:id="216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163" w:author="Nate Bachmeier [AWS-SA]" w:date="2023-02-25T11:26:00Z">
              <w:tcPr>
                <w:tcW w:w="4740" w:type="dxa"/>
                <w:tcBorders>
                  <w:top w:val="nil"/>
                  <w:left w:val="nil"/>
                  <w:bottom w:val="nil"/>
                  <w:right w:val="nil"/>
                </w:tcBorders>
                <w:shd w:val="clear" w:color="auto" w:fill="auto"/>
                <w:noWrap/>
                <w:vAlign w:val="bottom"/>
                <w:hideMark/>
              </w:tcPr>
            </w:tcPrChange>
          </w:tcPr>
          <w:p w14:paraId="776084E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164" w:author="Nate Bachmeier [AWS-SA]" w:date="2023-02-25T11:26:00Z"/>
                <w:rFonts w:ascii="Calibri" w:eastAsia="Times New Roman" w:hAnsi="Calibri" w:cs="Calibri"/>
                <w:b w:val="0"/>
                <w:bCs w:val="0"/>
                <w:color w:val="000000"/>
                <w:sz w:val="22"/>
                <w:rPrChange w:id="2165" w:author="Nate Bachmeier [AWS-SA]" w:date="2023-02-25T11:29:00Z">
                  <w:rPr>
                    <w:ins w:id="2166" w:author="Nate Bachmeier [AWS-SA]" w:date="2023-02-25T11:26:00Z"/>
                    <w:rFonts w:ascii="Calibri" w:eastAsia="Times New Roman" w:hAnsi="Calibri" w:cs="Calibri"/>
                    <w:color w:val="000000"/>
                    <w:sz w:val="22"/>
                  </w:rPr>
                </w:rPrChange>
              </w:rPr>
            </w:pPr>
            <w:ins w:id="2167" w:author="Nate Bachmeier [AWS-SA]" w:date="2023-02-25T11:26:00Z">
              <w:r w:rsidRPr="00E16572">
                <w:rPr>
                  <w:rFonts w:ascii="Calibri" w:eastAsia="Times New Roman" w:hAnsi="Calibri" w:cs="Calibri"/>
                  <w:b w:val="0"/>
                  <w:bCs w:val="0"/>
                  <w:color w:val="000000"/>
                  <w:sz w:val="22"/>
                  <w:rPrChange w:id="2168" w:author="Nate Bachmeier [AWS-SA]" w:date="2023-02-25T11:29:00Z">
                    <w:rPr>
                      <w:rFonts w:ascii="Calibri" w:eastAsia="Times New Roman" w:hAnsi="Calibri" w:cs="Calibri"/>
                      <w:color w:val="000000"/>
                      <w:sz w:val="22"/>
                    </w:rPr>
                  </w:rPrChange>
                </w:rPr>
                <w:t>catching or throwing baseball</w:t>
              </w:r>
            </w:ins>
          </w:p>
        </w:tc>
        <w:tc>
          <w:tcPr>
            <w:tcW w:w="960" w:type="dxa"/>
            <w:noWrap/>
            <w:hideMark/>
            <w:tcPrChange w:id="2169" w:author="Nate Bachmeier [AWS-SA]" w:date="2023-02-25T11:26:00Z">
              <w:tcPr>
                <w:tcW w:w="960" w:type="dxa"/>
                <w:tcBorders>
                  <w:top w:val="nil"/>
                  <w:left w:val="nil"/>
                  <w:bottom w:val="nil"/>
                  <w:right w:val="nil"/>
                </w:tcBorders>
                <w:shd w:val="clear" w:color="auto" w:fill="auto"/>
                <w:noWrap/>
                <w:vAlign w:val="bottom"/>
                <w:hideMark/>
              </w:tcPr>
            </w:tcPrChange>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170" w:author="Nate Bachmeier [AWS-SA]" w:date="2023-02-25T11:26:00Z"/>
                <w:rFonts w:ascii="Calibri" w:eastAsia="Times New Roman" w:hAnsi="Calibri" w:cs="Calibri"/>
                <w:color w:val="000000"/>
                <w:sz w:val="22"/>
              </w:rPr>
            </w:pPr>
            <w:ins w:id="2171" w:author="Nate Bachmeier [AWS-SA]" w:date="2023-02-25T11:26:00Z">
              <w:r w:rsidRPr="00E16572">
                <w:rPr>
                  <w:rFonts w:ascii="Calibri" w:eastAsia="Times New Roman" w:hAnsi="Calibri" w:cs="Calibri"/>
                  <w:color w:val="000000"/>
                  <w:sz w:val="22"/>
                </w:rPr>
                <w:t>809</w:t>
              </w:r>
            </w:ins>
          </w:p>
        </w:tc>
      </w:tr>
      <w:tr w:rsidR="00E16572" w:rsidRPr="00E16572" w14:paraId="0B2C98B7" w14:textId="77777777" w:rsidTr="00E16572">
        <w:trPr>
          <w:trHeight w:val="300"/>
          <w:ins w:id="2172" w:author="Nate Bachmeier [AWS-SA]" w:date="2023-02-25T11:26:00Z"/>
          <w:trPrChange w:id="217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174" w:author="Nate Bachmeier [AWS-SA]" w:date="2023-02-25T11:26:00Z">
              <w:tcPr>
                <w:tcW w:w="4740" w:type="dxa"/>
                <w:tcBorders>
                  <w:top w:val="nil"/>
                  <w:left w:val="nil"/>
                  <w:bottom w:val="nil"/>
                  <w:right w:val="nil"/>
                </w:tcBorders>
                <w:shd w:val="clear" w:color="auto" w:fill="auto"/>
                <w:noWrap/>
                <w:vAlign w:val="bottom"/>
                <w:hideMark/>
              </w:tcPr>
            </w:tcPrChange>
          </w:tcPr>
          <w:p w14:paraId="4C6CE44B" w14:textId="77777777" w:rsidR="00E16572" w:rsidRPr="00E16572" w:rsidRDefault="00E16572" w:rsidP="00E16572">
            <w:pPr>
              <w:spacing w:line="240" w:lineRule="auto"/>
              <w:ind w:firstLine="0"/>
              <w:rPr>
                <w:ins w:id="2175" w:author="Nate Bachmeier [AWS-SA]" w:date="2023-02-25T11:26:00Z"/>
                <w:rFonts w:ascii="Calibri" w:eastAsia="Times New Roman" w:hAnsi="Calibri" w:cs="Calibri"/>
                <w:b w:val="0"/>
                <w:bCs w:val="0"/>
                <w:color w:val="000000"/>
                <w:sz w:val="22"/>
                <w:rPrChange w:id="2176" w:author="Nate Bachmeier [AWS-SA]" w:date="2023-02-25T11:29:00Z">
                  <w:rPr>
                    <w:ins w:id="2177" w:author="Nate Bachmeier [AWS-SA]" w:date="2023-02-25T11:26:00Z"/>
                    <w:rFonts w:ascii="Calibri" w:eastAsia="Times New Roman" w:hAnsi="Calibri" w:cs="Calibri"/>
                    <w:color w:val="000000"/>
                    <w:sz w:val="22"/>
                  </w:rPr>
                </w:rPrChange>
              </w:rPr>
            </w:pPr>
            <w:ins w:id="2178" w:author="Nate Bachmeier [AWS-SA]" w:date="2023-02-25T11:26:00Z">
              <w:r w:rsidRPr="00E16572">
                <w:rPr>
                  <w:rFonts w:ascii="Calibri" w:eastAsia="Times New Roman" w:hAnsi="Calibri" w:cs="Calibri"/>
                  <w:b w:val="0"/>
                  <w:bCs w:val="0"/>
                  <w:color w:val="000000"/>
                  <w:sz w:val="22"/>
                  <w:rPrChange w:id="2179" w:author="Nate Bachmeier [AWS-SA]" w:date="2023-02-25T11:29:00Z">
                    <w:rPr>
                      <w:rFonts w:ascii="Calibri" w:eastAsia="Times New Roman" w:hAnsi="Calibri" w:cs="Calibri"/>
                      <w:color w:val="000000"/>
                      <w:sz w:val="22"/>
                    </w:rPr>
                  </w:rPrChange>
                </w:rPr>
                <w:t>catching or throwing frisbee</w:t>
              </w:r>
            </w:ins>
          </w:p>
        </w:tc>
        <w:tc>
          <w:tcPr>
            <w:tcW w:w="960" w:type="dxa"/>
            <w:noWrap/>
            <w:hideMark/>
            <w:tcPrChange w:id="2180" w:author="Nate Bachmeier [AWS-SA]" w:date="2023-02-25T11:26:00Z">
              <w:tcPr>
                <w:tcW w:w="960" w:type="dxa"/>
                <w:tcBorders>
                  <w:top w:val="nil"/>
                  <w:left w:val="nil"/>
                  <w:bottom w:val="nil"/>
                  <w:right w:val="nil"/>
                </w:tcBorders>
                <w:shd w:val="clear" w:color="auto" w:fill="auto"/>
                <w:noWrap/>
                <w:vAlign w:val="bottom"/>
                <w:hideMark/>
              </w:tcPr>
            </w:tcPrChange>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181" w:author="Nate Bachmeier [AWS-SA]" w:date="2023-02-25T11:26:00Z"/>
                <w:rFonts w:ascii="Calibri" w:eastAsia="Times New Roman" w:hAnsi="Calibri" w:cs="Calibri"/>
                <w:color w:val="000000"/>
                <w:sz w:val="22"/>
              </w:rPr>
            </w:pPr>
            <w:ins w:id="2182" w:author="Nate Bachmeier [AWS-SA]" w:date="2023-02-25T11:26:00Z">
              <w:r w:rsidRPr="00E16572">
                <w:rPr>
                  <w:rFonts w:ascii="Calibri" w:eastAsia="Times New Roman" w:hAnsi="Calibri" w:cs="Calibri"/>
                  <w:color w:val="000000"/>
                  <w:sz w:val="22"/>
                </w:rPr>
                <w:t>683</w:t>
              </w:r>
            </w:ins>
          </w:p>
        </w:tc>
      </w:tr>
      <w:tr w:rsidR="00E16572" w:rsidRPr="00E16572" w14:paraId="50F1F63D" w14:textId="77777777" w:rsidTr="00E16572">
        <w:trPr>
          <w:cnfStyle w:val="000000100000" w:firstRow="0" w:lastRow="0" w:firstColumn="0" w:lastColumn="0" w:oddVBand="0" w:evenVBand="0" w:oddHBand="1" w:evenHBand="0" w:firstRowFirstColumn="0" w:firstRowLastColumn="0" w:lastRowFirstColumn="0" w:lastRowLastColumn="0"/>
          <w:trHeight w:val="300"/>
          <w:ins w:id="2183" w:author="Nate Bachmeier [AWS-SA]" w:date="2023-02-25T11:26:00Z"/>
          <w:trPrChange w:id="218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185" w:author="Nate Bachmeier [AWS-SA]" w:date="2023-02-25T11:26:00Z">
              <w:tcPr>
                <w:tcW w:w="4740" w:type="dxa"/>
                <w:tcBorders>
                  <w:top w:val="nil"/>
                  <w:left w:val="nil"/>
                  <w:bottom w:val="nil"/>
                  <w:right w:val="nil"/>
                </w:tcBorders>
                <w:shd w:val="clear" w:color="auto" w:fill="auto"/>
                <w:noWrap/>
                <w:vAlign w:val="bottom"/>
                <w:hideMark/>
              </w:tcPr>
            </w:tcPrChange>
          </w:tcPr>
          <w:p w14:paraId="48EB5CC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186" w:author="Nate Bachmeier [AWS-SA]" w:date="2023-02-25T11:26:00Z"/>
                <w:rFonts w:ascii="Calibri" w:eastAsia="Times New Roman" w:hAnsi="Calibri" w:cs="Calibri"/>
                <w:b w:val="0"/>
                <w:bCs w:val="0"/>
                <w:color w:val="000000"/>
                <w:sz w:val="22"/>
                <w:rPrChange w:id="2187" w:author="Nate Bachmeier [AWS-SA]" w:date="2023-02-25T11:29:00Z">
                  <w:rPr>
                    <w:ins w:id="2188" w:author="Nate Bachmeier [AWS-SA]" w:date="2023-02-25T11:26:00Z"/>
                    <w:rFonts w:ascii="Calibri" w:eastAsia="Times New Roman" w:hAnsi="Calibri" w:cs="Calibri"/>
                    <w:color w:val="000000"/>
                    <w:sz w:val="22"/>
                  </w:rPr>
                </w:rPrChange>
              </w:rPr>
            </w:pPr>
            <w:ins w:id="2189" w:author="Nate Bachmeier [AWS-SA]" w:date="2023-02-25T11:26:00Z">
              <w:r w:rsidRPr="00E16572">
                <w:rPr>
                  <w:rFonts w:ascii="Calibri" w:eastAsia="Times New Roman" w:hAnsi="Calibri" w:cs="Calibri"/>
                  <w:b w:val="0"/>
                  <w:bCs w:val="0"/>
                  <w:color w:val="000000"/>
                  <w:sz w:val="22"/>
                  <w:rPrChange w:id="2190" w:author="Nate Bachmeier [AWS-SA]" w:date="2023-02-25T11:29:00Z">
                    <w:rPr>
                      <w:rFonts w:ascii="Calibri" w:eastAsia="Times New Roman" w:hAnsi="Calibri" w:cs="Calibri"/>
                      <w:color w:val="000000"/>
                      <w:sz w:val="22"/>
                    </w:rPr>
                  </w:rPrChange>
                </w:rPr>
                <w:t>catching or throwing softball</w:t>
              </w:r>
            </w:ins>
          </w:p>
        </w:tc>
        <w:tc>
          <w:tcPr>
            <w:tcW w:w="960" w:type="dxa"/>
            <w:noWrap/>
            <w:hideMark/>
            <w:tcPrChange w:id="2191" w:author="Nate Bachmeier [AWS-SA]" w:date="2023-02-25T11:26:00Z">
              <w:tcPr>
                <w:tcW w:w="960" w:type="dxa"/>
                <w:tcBorders>
                  <w:top w:val="nil"/>
                  <w:left w:val="nil"/>
                  <w:bottom w:val="nil"/>
                  <w:right w:val="nil"/>
                </w:tcBorders>
                <w:shd w:val="clear" w:color="auto" w:fill="auto"/>
                <w:noWrap/>
                <w:vAlign w:val="bottom"/>
                <w:hideMark/>
              </w:tcPr>
            </w:tcPrChange>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192" w:author="Nate Bachmeier [AWS-SA]" w:date="2023-02-25T11:26:00Z"/>
                <w:rFonts w:ascii="Calibri" w:eastAsia="Times New Roman" w:hAnsi="Calibri" w:cs="Calibri"/>
                <w:color w:val="000000"/>
                <w:sz w:val="22"/>
              </w:rPr>
            </w:pPr>
            <w:ins w:id="2193" w:author="Nate Bachmeier [AWS-SA]" w:date="2023-02-25T11:26:00Z">
              <w:r w:rsidRPr="00E16572">
                <w:rPr>
                  <w:rFonts w:ascii="Calibri" w:eastAsia="Times New Roman" w:hAnsi="Calibri" w:cs="Calibri"/>
                  <w:color w:val="000000"/>
                  <w:sz w:val="22"/>
                </w:rPr>
                <w:t>670</w:t>
              </w:r>
            </w:ins>
          </w:p>
        </w:tc>
      </w:tr>
      <w:tr w:rsidR="00E16572" w:rsidRPr="00E16572" w14:paraId="4AEB08E8" w14:textId="77777777" w:rsidTr="00E16572">
        <w:trPr>
          <w:trHeight w:val="300"/>
          <w:ins w:id="2194" w:author="Nate Bachmeier [AWS-SA]" w:date="2023-02-25T11:26:00Z"/>
          <w:trPrChange w:id="21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196" w:author="Nate Bachmeier [AWS-SA]" w:date="2023-02-25T11:26:00Z">
              <w:tcPr>
                <w:tcW w:w="4740" w:type="dxa"/>
                <w:tcBorders>
                  <w:top w:val="nil"/>
                  <w:left w:val="nil"/>
                  <w:bottom w:val="nil"/>
                  <w:right w:val="nil"/>
                </w:tcBorders>
                <w:shd w:val="clear" w:color="auto" w:fill="auto"/>
                <w:noWrap/>
                <w:vAlign w:val="bottom"/>
                <w:hideMark/>
              </w:tcPr>
            </w:tcPrChange>
          </w:tcPr>
          <w:p w14:paraId="6D80685C" w14:textId="77777777" w:rsidR="00E16572" w:rsidRPr="00E16572" w:rsidRDefault="00E16572" w:rsidP="00E16572">
            <w:pPr>
              <w:spacing w:line="240" w:lineRule="auto"/>
              <w:ind w:firstLine="0"/>
              <w:rPr>
                <w:ins w:id="2197" w:author="Nate Bachmeier [AWS-SA]" w:date="2023-02-25T11:26:00Z"/>
                <w:rFonts w:ascii="Calibri" w:eastAsia="Times New Roman" w:hAnsi="Calibri" w:cs="Calibri"/>
                <w:b w:val="0"/>
                <w:bCs w:val="0"/>
                <w:color w:val="000000"/>
                <w:sz w:val="22"/>
                <w:rPrChange w:id="2198" w:author="Nate Bachmeier [AWS-SA]" w:date="2023-02-25T11:29:00Z">
                  <w:rPr>
                    <w:ins w:id="2199" w:author="Nate Bachmeier [AWS-SA]" w:date="2023-02-25T11:26:00Z"/>
                    <w:rFonts w:ascii="Calibri" w:eastAsia="Times New Roman" w:hAnsi="Calibri" w:cs="Calibri"/>
                    <w:color w:val="000000"/>
                    <w:sz w:val="22"/>
                  </w:rPr>
                </w:rPrChange>
              </w:rPr>
            </w:pPr>
            <w:ins w:id="2200" w:author="Nate Bachmeier [AWS-SA]" w:date="2023-02-25T11:26:00Z">
              <w:r w:rsidRPr="00E16572">
                <w:rPr>
                  <w:rFonts w:ascii="Calibri" w:eastAsia="Times New Roman" w:hAnsi="Calibri" w:cs="Calibri"/>
                  <w:b w:val="0"/>
                  <w:bCs w:val="0"/>
                  <w:color w:val="000000"/>
                  <w:sz w:val="22"/>
                  <w:rPrChange w:id="2201" w:author="Nate Bachmeier [AWS-SA]" w:date="2023-02-25T11:29:00Z">
                    <w:rPr>
                      <w:rFonts w:ascii="Calibri" w:eastAsia="Times New Roman" w:hAnsi="Calibri" w:cs="Calibri"/>
                      <w:color w:val="000000"/>
                      <w:sz w:val="22"/>
                    </w:rPr>
                  </w:rPrChange>
                </w:rPr>
                <w:t>celebrating</w:t>
              </w:r>
            </w:ins>
          </w:p>
        </w:tc>
        <w:tc>
          <w:tcPr>
            <w:tcW w:w="960" w:type="dxa"/>
            <w:noWrap/>
            <w:hideMark/>
            <w:tcPrChange w:id="2202" w:author="Nate Bachmeier [AWS-SA]" w:date="2023-02-25T11:26:00Z">
              <w:tcPr>
                <w:tcW w:w="960" w:type="dxa"/>
                <w:tcBorders>
                  <w:top w:val="nil"/>
                  <w:left w:val="nil"/>
                  <w:bottom w:val="nil"/>
                  <w:right w:val="nil"/>
                </w:tcBorders>
                <w:shd w:val="clear" w:color="auto" w:fill="auto"/>
                <w:noWrap/>
                <w:vAlign w:val="bottom"/>
                <w:hideMark/>
              </w:tcPr>
            </w:tcPrChange>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203" w:author="Nate Bachmeier [AWS-SA]" w:date="2023-02-25T11:26:00Z"/>
                <w:rFonts w:ascii="Calibri" w:eastAsia="Times New Roman" w:hAnsi="Calibri" w:cs="Calibri"/>
                <w:color w:val="000000"/>
                <w:sz w:val="22"/>
              </w:rPr>
            </w:pPr>
            <w:ins w:id="2204" w:author="Nate Bachmeier [AWS-SA]" w:date="2023-02-25T11:26:00Z">
              <w:r w:rsidRPr="00E16572">
                <w:rPr>
                  <w:rFonts w:ascii="Calibri" w:eastAsia="Times New Roman" w:hAnsi="Calibri" w:cs="Calibri"/>
                  <w:color w:val="000000"/>
                  <w:sz w:val="22"/>
                </w:rPr>
                <w:t>794</w:t>
              </w:r>
            </w:ins>
          </w:p>
        </w:tc>
      </w:tr>
      <w:tr w:rsidR="00E16572" w:rsidRPr="00E16572" w14:paraId="243CFAAA" w14:textId="77777777" w:rsidTr="00E16572">
        <w:trPr>
          <w:cnfStyle w:val="000000100000" w:firstRow="0" w:lastRow="0" w:firstColumn="0" w:lastColumn="0" w:oddVBand="0" w:evenVBand="0" w:oddHBand="1" w:evenHBand="0" w:firstRowFirstColumn="0" w:firstRowLastColumn="0" w:lastRowFirstColumn="0" w:lastRowLastColumn="0"/>
          <w:trHeight w:val="300"/>
          <w:ins w:id="2205" w:author="Nate Bachmeier [AWS-SA]" w:date="2023-02-25T11:26:00Z"/>
          <w:trPrChange w:id="220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207" w:author="Nate Bachmeier [AWS-SA]" w:date="2023-02-25T11:26:00Z">
              <w:tcPr>
                <w:tcW w:w="4740" w:type="dxa"/>
                <w:tcBorders>
                  <w:top w:val="nil"/>
                  <w:left w:val="nil"/>
                  <w:bottom w:val="nil"/>
                  <w:right w:val="nil"/>
                </w:tcBorders>
                <w:shd w:val="clear" w:color="auto" w:fill="auto"/>
                <w:noWrap/>
                <w:vAlign w:val="bottom"/>
                <w:hideMark/>
              </w:tcPr>
            </w:tcPrChange>
          </w:tcPr>
          <w:p w14:paraId="35C1990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208" w:author="Nate Bachmeier [AWS-SA]" w:date="2023-02-25T11:26:00Z"/>
                <w:rFonts w:ascii="Calibri" w:eastAsia="Times New Roman" w:hAnsi="Calibri" w:cs="Calibri"/>
                <w:b w:val="0"/>
                <w:bCs w:val="0"/>
                <w:color w:val="000000"/>
                <w:sz w:val="22"/>
                <w:rPrChange w:id="2209" w:author="Nate Bachmeier [AWS-SA]" w:date="2023-02-25T11:29:00Z">
                  <w:rPr>
                    <w:ins w:id="2210" w:author="Nate Bachmeier [AWS-SA]" w:date="2023-02-25T11:26:00Z"/>
                    <w:rFonts w:ascii="Calibri" w:eastAsia="Times New Roman" w:hAnsi="Calibri" w:cs="Calibri"/>
                    <w:color w:val="000000"/>
                    <w:sz w:val="22"/>
                  </w:rPr>
                </w:rPrChange>
              </w:rPr>
            </w:pPr>
            <w:ins w:id="2211" w:author="Nate Bachmeier [AWS-SA]" w:date="2023-02-25T11:26:00Z">
              <w:r w:rsidRPr="00E16572">
                <w:rPr>
                  <w:rFonts w:ascii="Calibri" w:eastAsia="Times New Roman" w:hAnsi="Calibri" w:cs="Calibri"/>
                  <w:b w:val="0"/>
                  <w:bCs w:val="0"/>
                  <w:color w:val="000000"/>
                  <w:sz w:val="22"/>
                  <w:rPrChange w:id="2212" w:author="Nate Bachmeier [AWS-SA]" w:date="2023-02-25T11:29:00Z">
                    <w:rPr>
                      <w:rFonts w:ascii="Calibri" w:eastAsia="Times New Roman" w:hAnsi="Calibri" w:cs="Calibri"/>
                      <w:color w:val="000000"/>
                      <w:sz w:val="22"/>
                    </w:rPr>
                  </w:rPrChange>
                </w:rPr>
                <w:t>changing gear in car</w:t>
              </w:r>
            </w:ins>
          </w:p>
        </w:tc>
        <w:tc>
          <w:tcPr>
            <w:tcW w:w="960" w:type="dxa"/>
            <w:noWrap/>
            <w:hideMark/>
            <w:tcPrChange w:id="2213" w:author="Nate Bachmeier [AWS-SA]" w:date="2023-02-25T11:26:00Z">
              <w:tcPr>
                <w:tcW w:w="960" w:type="dxa"/>
                <w:tcBorders>
                  <w:top w:val="nil"/>
                  <w:left w:val="nil"/>
                  <w:bottom w:val="nil"/>
                  <w:right w:val="nil"/>
                </w:tcBorders>
                <w:shd w:val="clear" w:color="auto" w:fill="auto"/>
                <w:noWrap/>
                <w:vAlign w:val="bottom"/>
                <w:hideMark/>
              </w:tcPr>
            </w:tcPrChange>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214" w:author="Nate Bachmeier [AWS-SA]" w:date="2023-02-25T11:26:00Z"/>
                <w:rFonts w:ascii="Calibri" w:eastAsia="Times New Roman" w:hAnsi="Calibri" w:cs="Calibri"/>
                <w:color w:val="000000"/>
                <w:sz w:val="22"/>
              </w:rPr>
            </w:pPr>
            <w:ins w:id="2215" w:author="Nate Bachmeier [AWS-SA]" w:date="2023-02-25T11:26:00Z">
              <w:r w:rsidRPr="00E16572">
                <w:rPr>
                  <w:rFonts w:ascii="Calibri" w:eastAsia="Times New Roman" w:hAnsi="Calibri" w:cs="Calibri"/>
                  <w:color w:val="000000"/>
                  <w:sz w:val="22"/>
                </w:rPr>
                <w:t>503</w:t>
              </w:r>
            </w:ins>
          </w:p>
        </w:tc>
      </w:tr>
      <w:tr w:rsidR="00E16572" w:rsidRPr="00E16572" w14:paraId="0CBFC021" w14:textId="77777777" w:rsidTr="00E16572">
        <w:trPr>
          <w:trHeight w:val="300"/>
          <w:ins w:id="2216" w:author="Nate Bachmeier [AWS-SA]" w:date="2023-02-25T11:26:00Z"/>
          <w:trPrChange w:id="221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218" w:author="Nate Bachmeier [AWS-SA]" w:date="2023-02-25T11:26:00Z">
              <w:tcPr>
                <w:tcW w:w="4740" w:type="dxa"/>
                <w:tcBorders>
                  <w:top w:val="nil"/>
                  <w:left w:val="nil"/>
                  <w:bottom w:val="nil"/>
                  <w:right w:val="nil"/>
                </w:tcBorders>
                <w:shd w:val="clear" w:color="auto" w:fill="auto"/>
                <w:noWrap/>
                <w:vAlign w:val="bottom"/>
                <w:hideMark/>
              </w:tcPr>
            </w:tcPrChange>
          </w:tcPr>
          <w:p w14:paraId="5269054D" w14:textId="77777777" w:rsidR="00E16572" w:rsidRPr="00E16572" w:rsidRDefault="00E16572" w:rsidP="00E16572">
            <w:pPr>
              <w:spacing w:line="240" w:lineRule="auto"/>
              <w:ind w:firstLine="0"/>
              <w:rPr>
                <w:ins w:id="2219" w:author="Nate Bachmeier [AWS-SA]" w:date="2023-02-25T11:26:00Z"/>
                <w:rFonts w:ascii="Calibri" w:eastAsia="Times New Roman" w:hAnsi="Calibri" w:cs="Calibri"/>
                <w:b w:val="0"/>
                <w:bCs w:val="0"/>
                <w:color w:val="000000"/>
                <w:sz w:val="22"/>
                <w:rPrChange w:id="2220" w:author="Nate Bachmeier [AWS-SA]" w:date="2023-02-25T11:29:00Z">
                  <w:rPr>
                    <w:ins w:id="2221" w:author="Nate Bachmeier [AWS-SA]" w:date="2023-02-25T11:26:00Z"/>
                    <w:rFonts w:ascii="Calibri" w:eastAsia="Times New Roman" w:hAnsi="Calibri" w:cs="Calibri"/>
                    <w:color w:val="000000"/>
                    <w:sz w:val="22"/>
                  </w:rPr>
                </w:rPrChange>
              </w:rPr>
            </w:pPr>
            <w:ins w:id="2222" w:author="Nate Bachmeier [AWS-SA]" w:date="2023-02-25T11:26:00Z">
              <w:r w:rsidRPr="00E16572">
                <w:rPr>
                  <w:rFonts w:ascii="Calibri" w:eastAsia="Times New Roman" w:hAnsi="Calibri" w:cs="Calibri"/>
                  <w:b w:val="0"/>
                  <w:bCs w:val="0"/>
                  <w:color w:val="000000"/>
                  <w:sz w:val="22"/>
                  <w:rPrChange w:id="2223" w:author="Nate Bachmeier [AWS-SA]" w:date="2023-02-25T11:29:00Z">
                    <w:rPr>
                      <w:rFonts w:ascii="Calibri" w:eastAsia="Times New Roman" w:hAnsi="Calibri" w:cs="Calibri"/>
                      <w:color w:val="000000"/>
                      <w:sz w:val="22"/>
                    </w:rPr>
                  </w:rPrChange>
                </w:rPr>
                <w:t>changing oil</w:t>
              </w:r>
            </w:ins>
          </w:p>
        </w:tc>
        <w:tc>
          <w:tcPr>
            <w:tcW w:w="960" w:type="dxa"/>
            <w:noWrap/>
            <w:hideMark/>
            <w:tcPrChange w:id="2224" w:author="Nate Bachmeier [AWS-SA]" w:date="2023-02-25T11:26:00Z">
              <w:tcPr>
                <w:tcW w:w="960" w:type="dxa"/>
                <w:tcBorders>
                  <w:top w:val="nil"/>
                  <w:left w:val="nil"/>
                  <w:bottom w:val="nil"/>
                  <w:right w:val="nil"/>
                </w:tcBorders>
                <w:shd w:val="clear" w:color="auto" w:fill="auto"/>
                <w:noWrap/>
                <w:vAlign w:val="bottom"/>
                <w:hideMark/>
              </w:tcPr>
            </w:tcPrChange>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225" w:author="Nate Bachmeier [AWS-SA]" w:date="2023-02-25T11:26:00Z"/>
                <w:rFonts w:ascii="Calibri" w:eastAsia="Times New Roman" w:hAnsi="Calibri" w:cs="Calibri"/>
                <w:color w:val="000000"/>
                <w:sz w:val="22"/>
              </w:rPr>
            </w:pPr>
            <w:ins w:id="2226" w:author="Nate Bachmeier [AWS-SA]" w:date="2023-02-25T11:26:00Z">
              <w:r w:rsidRPr="00E16572">
                <w:rPr>
                  <w:rFonts w:ascii="Calibri" w:eastAsia="Times New Roman" w:hAnsi="Calibri" w:cs="Calibri"/>
                  <w:color w:val="000000"/>
                  <w:sz w:val="22"/>
                </w:rPr>
                <w:t>764</w:t>
              </w:r>
            </w:ins>
          </w:p>
        </w:tc>
      </w:tr>
      <w:tr w:rsidR="00E16572" w:rsidRPr="00E16572" w14:paraId="63237AF9" w14:textId="77777777" w:rsidTr="00E16572">
        <w:trPr>
          <w:cnfStyle w:val="000000100000" w:firstRow="0" w:lastRow="0" w:firstColumn="0" w:lastColumn="0" w:oddVBand="0" w:evenVBand="0" w:oddHBand="1" w:evenHBand="0" w:firstRowFirstColumn="0" w:firstRowLastColumn="0" w:lastRowFirstColumn="0" w:lastRowLastColumn="0"/>
          <w:trHeight w:val="300"/>
          <w:ins w:id="2227" w:author="Nate Bachmeier [AWS-SA]" w:date="2023-02-25T11:26:00Z"/>
          <w:trPrChange w:id="222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229" w:author="Nate Bachmeier [AWS-SA]" w:date="2023-02-25T11:26:00Z">
              <w:tcPr>
                <w:tcW w:w="4740" w:type="dxa"/>
                <w:tcBorders>
                  <w:top w:val="nil"/>
                  <w:left w:val="nil"/>
                  <w:bottom w:val="nil"/>
                  <w:right w:val="nil"/>
                </w:tcBorders>
                <w:shd w:val="clear" w:color="auto" w:fill="auto"/>
                <w:noWrap/>
                <w:vAlign w:val="bottom"/>
                <w:hideMark/>
              </w:tcPr>
            </w:tcPrChange>
          </w:tcPr>
          <w:p w14:paraId="333A783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230" w:author="Nate Bachmeier [AWS-SA]" w:date="2023-02-25T11:26:00Z"/>
                <w:rFonts w:ascii="Calibri" w:eastAsia="Times New Roman" w:hAnsi="Calibri" w:cs="Calibri"/>
                <w:b w:val="0"/>
                <w:bCs w:val="0"/>
                <w:color w:val="000000"/>
                <w:sz w:val="22"/>
                <w:rPrChange w:id="2231" w:author="Nate Bachmeier [AWS-SA]" w:date="2023-02-25T11:29:00Z">
                  <w:rPr>
                    <w:ins w:id="2232" w:author="Nate Bachmeier [AWS-SA]" w:date="2023-02-25T11:26:00Z"/>
                    <w:rFonts w:ascii="Calibri" w:eastAsia="Times New Roman" w:hAnsi="Calibri" w:cs="Calibri"/>
                    <w:color w:val="000000"/>
                    <w:sz w:val="22"/>
                  </w:rPr>
                </w:rPrChange>
              </w:rPr>
            </w:pPr>
            <w:ins w:id="2233" w:author="Nate Bachmeier [AWS-SA]" w:date="2023-02-25T11:26:00Z">
              <w:r w:rsidRPr="00E16572">
                <w:rPr>
                  <w:rFonts w:ascii="Calibri" w:eastAsia="Times New Roman" w:hAnsi="Calibri" w:cs="Calibri"/>
                  <w:b w:val="0"/>
                  <w:bCs w:val="0"/>
                  <w:color w:val="000000"/>
                  <w:sz w:val="22"/>
                  <w:rPrChange w:id="2234" w:author="Nate Bachmeier [AWS-SA]" w:date="2023-02-25T11:29:00Z">
                    <w:rPr>
                      <w:rFonts w:ascii="Calibri" w:eastAsia="Times New Roman" w:hAnsi="Calibri" w:cs="Calibri"/>
                      <w:color w:val="000000"/>
                      <w:sz w:val="22"/>
                    </w:rPr>
                  </w:rPrChange>
                </w:rPr>
                <w:t>changing wheel (not on bike)</w:t>
              </w:r>
            </w:ins>
          </w:p>
        </w:tc>
        <w:tc>
          <w:tcPr>
            <w:tcW w:w="960" w:type="dxa"/>
            <w:noWrap/>
            <w:hideMark/>
            <w:tcPrChange w:id="2235" w:author="Nate Bachmeier [AWS-SA]" w:date="2023-02-25T11:26:00Z">
              <w:tcPr>
                <w:tcW w:w="960" w:type="dxa"/>
                <w:tcBorders>
                  <w:top w:val="nil"/>
                  <w:left w:val="nil"/>
                  <w:bottom w:val="nil"/>
                  <w:right w:val="nil"/>
                </w:tcBorders>
                <w:shd w:val="clear" w:color="auto" w:fill="auto"/>
                <w:noWrap/>
                <w:vAlign w:val="bottom"/>
                <w:hideMark/>
              </w:tcPr>
            </w:tcPrChange>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236" w:author="Nate Bachmeier [AWS-SA]" w:date="2023-02-25T11:26:00Z"/>
                <w:rFonts w:ascii="Calibri" w:eastAsia="Times New Roman" w:hAnsi="Calibri" w:cs="Calibri"/>
                <w:color w:val="000000"/>
                <w:sz w:val="22"/>
              </w:rPr>
            </w:pPr>
            <w:ins w:id="2237" w:author="Nate Bachmeier [AWS-SA]" w:date="2023-02-25T11:26:00Z">
              <w:r w:rsidRPr="00E16572">
                <w:rPr>
                  <w:rFonts w:ascii="Calibri" w:eastAsia="Times New Roman" w:hAnsi="Calibri" w:cs="Calibri"/>
                  <w:color w:val="000000"/>
                  <w:sz w:val="22"/>
                </w:rPr>
                <w:t>825</w:t>
              </w:r>
            </w:ins>
          </w:p>
        </w:tc>
      </w:tr>
      <w:tr w:rsidR="00E16572" w:rsidRPr="00E16572" w14:paraId="0EAE9EC9" w14:textId="77777777" w:rsidTr="00E16572">
        <w:trPr>
          <w:trHeight w:val="300"/>
          <w:ins w:id="2238" w:author="Nate Bachmeier [AWS-SA]" w:date="2023-02-25T11:26:00Z"/>
          <w:trPrChange w:id="223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240" w:author="Nate Bachmeier [AWS-SA]" w:date="2023-02-25T11:26:00Z">
              <w:tcPr>
                <w:tcW w:w="4740" w:type="dxa"/>
                <w:tcBorders>
                  <w:top w:val="nil"/>
                  <w:left w:val="nil"/>
                  <w:bottom w:val="nil"/>
                  <w:right w:val="nil"/>
                </w:tcBorders>
                <w:shd w:val="clear" w:color="auto" w:fill="auto"/>
                <w:noWrap/>
                <w:vAlign w:val="bottom"/>
                <w:hideMark/>
              </w:tcPr>
            </w:tcPrChange>
          </w:tcPr>
          <w:p w14:paraId="6331819D" w14:textId="77777777" w:rsidR="00E16572" w:rsidRPr="00E16572" w:rsidRDefault="00E16572" w:rsidP="00E16572">
            <w:pPr>
              <w:spacing w:line="240" w:lineRule="auto"/>
              <w:ind w:firstLine="0"/>
              <w:rPr>
                <w:ins w:id="2241" w:author="Nate Bachmeier [AWS-SA]" w:date="2023-02-25T11:26:00Z"/>
                <w:rFonts w:ascii="Calibri" w:eastAsia="Times New Roman" w:hAnsi="Calibri" w:cs="Calibri"/>
                <w:b w:val="0"/>
                <w:bCs w:val="0"/>
                <w:color w:val="000000"/>
                <w:sz w:val="22"/>
                <w:rPrChange w:id="2242" w:author="Nate Bachmeier [AWS-SA]" w:date="2023-02-25T11:29:00Z">
                  <w:rPr>
                    <w:ins w:id="2243" w:author="Nate Bachmeier [AWS-SA]" w:date="2023-02-25T11:26:00Z"/>
                    <w:rFonts w:ascii="Calibri" w:eastAsia="Times New Roman" w:hAnsi="Calibri" w:cs="Calibri"/>
                    <w:color w:val="000000"/>
                    <w:sz w:val="22"/>
                  </w:rPr>
                </w:rPrChange>
              </w:rPr>
            </w:pPr>
            <w:ins w:id="2244" w:author="Nate Bachmeier [AWS-SA]" w:date="2023-02-25T11:26:00Z">
              <w:r w:rsidRPr="00E16572">
                <w:rPr>
                  <w:rFonts w:ascii="Calibri" w:eastAsia="Times New Roman" w:hAnsi="Calibri" w:cs="Calibri"/>
                  <w:b w:val="0"/>
                  <w:bCs w:val="0"/>
                  <w:color w:val="000000"/>
                  <w:sz w:val="22"/>
                  <w:rPrChange w:id="2245" w:author="Nate Bachmeier [AWS-SA]" w:date="2023-02-25T11:29:00Z">
                    <w:rPr>
                      <w:rFonts w:ascii="Calibri" w:eastAsia="Times New Roman" w:hAnsi="Calibri" w:cs="Calibri"/>
                      <w:color w:val="000000"/>
                      <w:sz w:val="22"/>
                    </w:rPr>
                  </w:rPrChange>
                </w:rPr>
                <w:t>chasing</w:t>
              </w:r>
            </w:ins>
          </w:p>
        </w:tc>
        <w:tc>
          <w:tcPr>
            <w:tcW w:w="960" w:type="dxa"/>
            <w:noWrap/>
            <w:hideMark/>
            <w:tcPrChange w:id="2246" w:author="Nate Bachmeier [AWS-SA]" w:date="2023-02-25T11:26:00Z">
              <w:tcPr>
                <w:tcW w:w="960" w:type="dxa"/>
                <w:tcBorders>
                  <w:top w:val="nil"/>
                  <w:left w:val="nil"/>
                  <w:bottom w:val="nil"/>
                  <w:right w:val="nil"/>
                </w:tcBorders>
                <w:shd w:val="clear" w:color="auto" w:fill="auto"/>
                <w:noWrap/>
                <w:vAlign w:val="bottom"/>
                <w:hideMark/>
              </w:tcPr>
            </w:tcPrChange>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247" w:author="Nate Bachmeier [AWS-SA]" w:date="2023-02-25T11:26:00Z"/>
                <w:rFonts w:ascii="Calibri" w:eastAsia="Times New Roman" w:hAnsi="Calibri" w:cs="Calibri"/>
                <w:color w:val="000000"/>
                <w:sz w:val="22"/>
              </w:rPr>
            </w:pPr>
            <w:ins w:id="2248" w:author="Nate Bachmeier [AWS-SA]" w:date="2023-02-25T11:26:00Z">
              <w:r w:rsidRPr="00E16572">
                <w:rPr>
                  <w:rFonts w:ascii="Calibri" w:eastAsia="Times New Roman" w:hAnsi="Calibri" w:cs="Calibri"/>
                  <w:color w:val="000000"/>
                  <w:sz w:val="22"/>
                </w:rPr>
                <w:t>484</w:t>
              </w:r>
            </w:ins>
          </w:p>
        </w:tc>
      </w:tr>
      <w:tr w:rsidR="00E16572" w:rsidRPr="00E16572" w14:paraId="657865B8" w14:textId="77777777" w:rsidTr="00E16572">
        <w:trPr>
          <w:cnfStyle w:val="000000100000" w:firstRow="0" w:lastRow="0" w:firstColumn="0" w:lastColumn="0" w:oddVBand="0" w:evenVBand="0" w:oddHBand="1" w:evenHBand="0" w:firstRowFirstColumn="0" w:firstRowLastColumn="0" w:lastRowFirstColumn="0" w:lastRowLastColumn="0"/>
          <w:trHeight w:val="300"/>
          <w:ins w:id="2249" w:author="Nate Bachmeier [AWS-SA]" w:date="2023-02-25T11:26:00Z"/>
          <w:trPrChange w:id="225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251" w:author="Nate Bachmeier [AWS-SA]" w:date="2023-02-25T11:26:00Z">
              <w:tcPr>
                <w:tcW w:w="4740" w:type="dxa"/>
                <w:tcBorders>
                  <w:top w:val="nil"/>
                  <w:left w:val="nil"/>
                  <w:bottom w:val="nil"/>
                  <w:right w:val="nil"/>
                </w:tcBorders>
                <w:shd w:val="clear" w:color="auto" w:fill="auto"/>
                <w:noWrap/>
                <w:vAlign w:val="bottom"/>
                <w:hideMark/>
              </w:tcPr>
            </w:tcPrChange>
          </w:tcPr>
          <w:p w14:paraId="5C0E477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252" w:author="Nate Bachmeier [AWS-SA]" w:date="2023-02-25T11:26:00Z"/>
                <w:rFonts w:ascii="Calibri" w:eastAsia="Times New Roman" w:hAnsi="Calibri" w:cs="Calibri"/>
                <w:b w:val="0"/>
                <w:bCs w:val="0"/>
                <w:color w:val="000000"/>
                <w:sz w:val="22"/>
                <w:rPrChange w:id="2253" w:author="Nate Bachmeier [AWS-SA]" w:date="2023-02-25T11:29:00Z">
                  <w:rPr>
                    <w:ins w:id="2254" w:author="Nate Bachmeier [AWS-SA]" w:date="2023-02-25T11:26:00Z"/>
                    <w:rFonts w:ascii="Calibri" w:eastAsia="Times New Roman" w:hAnsi="Calibri" w:cs="Calibri"/>
                    <w:color w:val="000000"/>
                    <w:sz w:val="22"/>
                  </w:rPr>
                </w:rPrChange>
              </w:rPr>
            </w:pPr>
            <w:ins w:id="2255" w:author="Nate Bachmeier [AWS-SA]" w:date="2023-02-25T11:26:00Z">
              <w:r w:rsidRPr="00E16572">
                <w:rPr>
                  <w:rFonts w:ascii="Calibri" w:eastAsia="Times New Roman" w:hAnsi="Calibri" w:cs="Calibri"/>
                  <w:b w:val="0"/>
                  <w:bCs w:val="0"/>
                  <w:color w:val="000000"/>
                  <w:sz w:val="22"/>
                  <w:rPrChange w:id="2256" w:author="Nate Bachmeier [AWS-SA]" w:date="2023-02-25T11:29:00Z">
                    <w:rPr>
                      <w:rFonts w:ascii="Calibri" w:eastAsia="Times New Roman" w:hAnsi="Calibri" w:cs="Calibri"/>
                      <w:color w:val="000000"/>
                      <w:sz w:val="22"/>
                    </w:rPr>
                  </w:rPrChange>
                </w:rPr>
                <w:t>checking tires</w:t>
              </w:r>
            </w:ins>
          </w:p>
        </w:tc>
        <w:tc>
          <w:tcPr>
            <w:tcW w:w="960" w:type="dxa"/>
            <w:noWrap/>
            <w:hideMark/>
            <w:tcPrChange w:id="2257" w:author="Nate Bachmeier [AWS-SA]" w:date="2023-02-25T11:26:00Z">
              <w:tcPr>
                <w:tcW w:w="960" w:type="dxa"/>
                <w:tcBorders>
                  <w:top w:val="nil"/>
                  <w:left w:val="nil"/>
                  <w:bottom w:val="nil"/>
                  <w:right w:val="nil"/>
                </w:tcBorders>
                <w:shd w:val="clear" w:color="auto" w:fill="auto"/>
                <w:noWrap/>
                <w:vAlign w:val="bottom"/>
                <w:hideMark/>
              </w:tcPr>
            </w:tcPrChange>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258" w:author="Nate Bachmeier [AWS-SA]" w:date="2023-02-25T11:26:00Z"/>
                <w:rFonts w:ascii="Calibri" w:eastAsia="Times New Roman" w:hAnsi="Calibri" w:cs="Calibri"/>
                <w:color w:val="000000"/>
                <w:sz w:val="22"/>
              </w:rPr>
            </w:pPr>
            <w:ins w:id="2259" w:author="Nate Bachmeier [AWS-SA]" w:date="2023-02-25T11:26:00Z">
              <w:r w:rsidRPr="00E16572">
                <w:rPr>
                  <w:rFonts w:ascii="Calibri" w:eastAsia="Times New Roman" w:hAnsi="Calibri" w:cs="Calibri"/>
                  <w:color w:val="000000"/>
                  <w:sz w:val="22"/>
                </w:rPr>
                <w:t>723</w:t>
              </w:r>
            </w:ins>
          </w:p>
        </w:tc>
      </w:tr>
      <w:tr w:rsidR="00E16572" w:rsidRPr="00E16572" w14:paraId="3D39CBDE" w14:textId="77777777" w:rsidTr="00E16572">
        <w:trPr>
          <w:trHeight w:val="300"/>
          <w:ins w:id="2260" w:author="Nate Bachmeier [AWS-SA]" w:date="2023-02-25T11:26:00Z"/>
          <w:trPrChange w:id="226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262" w:author="Nate Bachmeier [AWS-SA]" w:date="2023-02-25T11:26:00Z">
              <w:tcPr>
                <w:tcW w:w="4740" w:type="dxa"/>
                <w:tcBorders>
                  <w:top w:val="nil"/>
                  <w:left w:val="nil"/>
                  <w:bottom w:val="nil"/>
                  <w:right w:val="nil"/>
                </w:tcBorders>
                <w:shd w:val="clear" w:color="auto" w:fill="auto"/>
                <w:noWrap/>
                <w:vAlign w:val="bottom"/>
                <w:hideMark/>
              </w:tcPr>
            </w:tcPrChange>
          </w:tcPr>
          <w:p w14:paraId="56E336A2" w14:textId="77777777" w:rsidR="00E16572" w:rsidRPr="00E16572" w:rsidRDefault="00E16572" w:rsidP="00E16572">
            <w:pPr>
              <w:spacing w:line="240" w:lineRule="auto"/>
              <w:ind w:firstLine="0"/>
              <w:rPr>
                <w:ins w:id="2263" w:author="Nate Bachmeier [AWS-SA]" w:date="2023-02-25T11:26:00Z"/>
                <w:rFonts w:ascii="Calibri" w:eastAsia="Times New Roman" w:hAnsi="Calibri" w:cs="Calibri"/>
                <w:b w:val="0"/>
                <w:bCs w:val="0"/>
                <w:color w:val="000000"/>
                <w:sz w:val="22"/>
                <w:rPrChange w:id="2264" w:author="Nate Bachmeier [AWS-SA]" w:date="2023-02-25T11:29:00Z">
                  <w:rPr>
                    <w:ins w:id="2265" w:author="Nate Bachmeier [AWS-SA]" w:date="2023-02-25T11:26:00Z"/>
                    <w:rFonts w:ascii="Calibri" w:eastAsia="Times New Roman" w:hAnsi="Calibri" w:cs="Calibri"/>
                    <w:color w:val="000000"/>
                    <w:sz w:val="22"/>
                  </w:rPr>
                </w:rPrChange>
              </w:rPr>
            </w:pPr>
            <w:ins w:id="2266" w:author="Nate Bachmeier [AWS-SA]" w:date="2023-02-25T11:26:00Z">
              <w:r w:rsidRPr="00E16572">
                <w:rPr>
                  <w:rFonts w:ascii="Calibri" w:eastAsia="Times New Roman" w:hAnsi="Calibri" w:cs="Calibri"/>
                  <w:b w:val="0"/>
                  <w:bCs w:val="0"/>
                  <w:color w:val="000000"/>
                  <w:sz w:val="22"/>
                  <w:rPrChange w:id="2267" w:author="Nate Bachmeier [AWS-SA]" w:date="2023-02-25T11:29:00Z">
                    <w:rPr>
                      <w:rFonts w:ascii="Calibri" w:eastAsia="Times New Roman" w:hAnsi="Calibri" w:cs="Calibri"/>
                      <w:color w:val="000000"/>
                      <w:sz w:val="22"/>
                    </w:rPr>
                  </w:rPrChange>
                </w:rPr>
                <w:t>checking watch</w:t>
              </w:r>
            </w:ins>
          </w:p>
        </w:tc>
        <w:tc>
          <w:tcPr>
            <w:tcW w:w="960" w:type="dxa"/>
            <w:noWrap/>
            <w:hideMark/>
            <w:tcPrChange w:id="2268" w:author="Nate Bachmeier [AWS-SA]" w:date="2023-02-25T11:26:00Z">
              <w:tcPr>
                <w:tcW w:w="960" w:type="dxa"/>
                <w:tcBorders>
                  <w:top w:val="nil"/>
                  <w:left w:val="nil"/>
                  <w:bottom w:val="nil"/>
                  <w:right w:val="nil"/>
                </w:tcBorders>
                <w:shd w:val="clear" w:color="auto" w:fill="auto"/>
                <w:noWrap/>
                <w:vAlign w:val="bottom"/>
                <w:hideMark/>
              </w:tcPr>
            </w:tcPrChange>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269" w:author="Nate Bachmeier [AWS-SA]" w:date="2023-02-25T11:26:00Z"/>
                <w:rFonts w:ascii="Calibri" w:eastAsia="Times New Roman" w:hAnsi="Calibri" w:cs="Calibri"/>
                <w:color w:val="000000"/>
                <w:sz w:val="22"/>
              </w:rPr>
            </w:pPr>
            <w:ins w:id="2270" w:author="Nate Bachmeier [AWS-SA]" w:date="2023-02-25T11:26:00Z">
              <w:r w:rsidRPr="00E16572">
                <w:rPr>
                  <w:rFonts w:ascii="Calibri" w:eastAsia="Times New Roman" w:hAnsi="Calibri" w:cs="Calibri"/>
                  <w:color w:val="000000"/>
                  <w:sz w:val="22"/>
                </w:rPr>
                <w:t>472</w:t>
              </w:r>
            </w:ins>
          </w:p>
        </w:tc>
      </w:tr>
      <w:tr w:rsidR="00E16572" w:rsidRPr="00E16572" w14:paraId="6061FBDC" w14:textId="77777777" w:rsidTr="00E16572">
        <w:trPr>
          <w:cnfStyle w:val="000000100000" w:firstRow="0" w:lastRow="0" w:firstColumn="0" w:lastColumn="0" w:oddVBand="0" w:evenVBand="0" w:oddHBand="1" w:evenHBand="0" w:firstRowFirstColumn="0" w:firstRowLastColumn="0" w:lastRowFirstColumn="0" w:lastRowLastColumn="0"/>
          <w:trHeight w:val="300"/>
          <w:ins w:id="2271" w:author="Nate Bachmeier [AWS-SA]" w:date="2023-02-25T11:26:00Z"/>
          <w:trPrChange w:id="227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273" w:author="Nate Bachmeier [AWS-SA]" w:date="2023-02-25T11:26:00Z">
              <w:tcPr>
                <w:tcW w:w="4740" w:type="dxa"/>
                <w:tcBorders>
                  <w:top w:val="nil"/>
                  <w:left w:val="nil"/>
                  <w:bottom w:val="nil"/>
                  <w:right w:val="nil"/>
                </w:tcBorders>
                <w:shd w:val="clear" w:color="auto" w:fill="auto"/>
                <w:noWrap/>
                <w:vAlign w:val="bottom"/>
                <w:hideMark/>
              </w:tcPr>
            </w:tcPrChange>
          </w:tcPr>
          <w:p w14:paraId="6D4EDB8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274" w:author="Nate Bachmeier [AWS-SA]" w:date="2023-02-25T11:26:00Z"/>
                <w:rFonts w:ascii="Calibri" w:eastAsia="Times New Roman" w:hAnsi="Calibri" w:cs="Calibri"/>
                <w:b w:val="0"/>
                <w:bCs w:val="0"/>
                <w:color w:val="000000"/>
                <w:sz w:val="22"/>
                <w:rPrChange w:id="2275" w:author="Nate Bachmeier [AWS-SA]" w:date="2023-02-25T11:29:00Z">
                  <w:rPr>
                    <w:ins w:id="2276" w:author="Nate Bachmeier [AWS-SA]" w:date="2023-02-25T11:26:00Z"/>
                    <w:rFonts w:ascii="Calibri" w:eastAsia="Times New Roman" w:hAnsi="Calibri" w:cs="Calibri"/>
                    <w:color w:val="000000"/>
                    <w:sz w:val="22"/>
                  </w:rPr>
                </w:rPrChange>
              </w:rPr>
            </w:pPr>
            <w:ins w:id="2277" w:author="Nate Bachmeier [AWS-SA]" w:date="2023-02-25T11:26:00Z">
              <w:r w:rsidRPr="00E16572">
                <w:rPr>
                  <w:rFonts w:ascii="Calibri" w:eastAsia="Times New Roman" w:hAnsi="Calibri" w:cs="Calibri"/>
                  <w:b w:val="0"/>
                  <w:bCs w:val="0"/>
                  <w:color w:val="000000"/>
                  <w:sz w:val="22"/>
                  <w:rPrChange w:id="2278" w:author="Nate Bachmeier [AWS-SA]" w:date="2023-02-25T11:29:00Z">
                    <w:rPr>
                      <w:rFonts w:ascii="Calibri" w:eastAsia="Times New Roman" w:hAnsi="Calibri" w:cs="Calibri"/>
                      <w:color w:val="000000"/>
                      <w:sz w:val="22"/>
                    </w:rPr>
                  </w:rPrChange>
                </w:rPr>
                <w:t>cheerleading</w:t>
              </w:r>
            </w:ins>
          </w:p>
        </w:tc>
        <w:tc>
          <w:tcPr>
            <w:tcW w:w="960" w:type="dxa"/>
            <w:noWrap/>
            <w:hideMark/>
            <w:tcPrChange w:id="2279" w:author="Nate Bachmeier [AWS-SA]" w:date="2023-02-25T11:26:00Z">
              <w:tcPr>
                <w:tcW w:w="960" w:type="dxa"/>
                <w:tcBorders>
                  <w:top w:val="nil"/>
                  <w:left w:val="nil"/>
                  <w:bottom w:val="nil"/>
                  <w:right w:val="nil"/>
                </w:tcBorders>
                <w:shd w:val="clear" w:color="auto" w:fill="auto"/>
                <w:noWrap/>
                <w:vAlign w:val="bottom"/>
                <w:hideMark/>
              </w:tcPr>
            </w:tcPrChange>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280" w:author="Nate Bachmeier [AWS-SA]" w:date="2023-02-25T11:26:00Z"/>
                <w:rFonts w:ascii="Calibri" w:eastAsia="Times New Roman" w:hAnsi="Calibri" w:cs="Calibri"/>
                <w:color w:val="000000"/>
                <w:sz w:val="22"/>
              </w:rPr>
            </w:pPr>
            <w:ins w:id="2281" w:author="Nate Bachmeier [AWS-SA]" w:date="2023-02-25T11:26:00Z">
              <w:r w:rsidRPr="00E16572">
                <w:rPr>
                  <w:rFonts w:ascii="Calibri" w:eastAsia="Times New Roman" w:hAnsi="Calibri" w:cs="Calibri"/>
                  <w:color w:val="000000"/>
                  <w:sz w:val="22"/>
                </w:rPr>
                <w:t>755</w:t>
              </w:r>
            </w:ins>
          </w:p>
        </w:tc>
      </w:tr>
      <w:tr w:rsidR="00E16572" w:rsidRPr="00E16572" w14:paraId="679A0228" w14:textId="77777777" w:rsidTr="00E16572">
        <w:trPr>
          <w:trHeight w:val="300"/>
          <w:ins w:id="2282" w:author="Nate Bachmeier [AWS-SA]" w:date="2023-02-25T11:26:00Z"/>
          <w:trPrChange w:id="228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284" w:author="Nate Bachmeier [AWS-SA]" w:date="2023-02-25T11:26:00Z">
              <w:tcPr>
                <w:tcW w:w="4740" w:type="dxa"/>
                <w:tcBorders>
                  <w:top w:val="nil"/>
                  <w:left w:val="nil"/>
                  <w:bottom w:val="nil"/>
                  <w:right w:val="nil"/>
                </w:tcBorders>
                <w:shd w:val="clear" w:color="auto" w:fill="auto"/>
                <w:noWrap/>
                <w:vAlign w:val="bottom"/>
                <w:hideMark/>
              </w:tcPr>
            </w:tcPrChange>
          </w:tcPr>
          <w:p w14:paraId="2A0811C5" w14:textId="77777777" w:rsidR="00E16572" w:rsidRPr="00E16572" w:rsidRDefault="00E16572" w:rsidP="00E16572">
            <w:pPr>
              <w:spacing w:line="240" w:lineRule="auto"/>
              <w:ind w:firstLine="0"/>
              <w:rPr>
                <w:ins w:id="2285" w:author="Nate Bachmeier [AWS-SA]" w:date="2023-02-25T11:26:00Z"/>
                <w:rFonts w:ascii="Calibri" w:eastAsia="Times New Roman" w:hAnsi="Calibri" w:cs="Calibri"/>
                <w:b w:val="0"/>
                <w:bCs w:val="0"/>
                <w:color w:val="000000"/>
                <w:sz w:val="22"/>
                <w:rPrChange w:id="2286" w:author="Nate Bachmeier [AWS-SA]" w:date="2023-02-25T11:29:00Z">
                  <w:rPr>
                    <w:ins w:id="2287" w:author="Nate Bachmeier [AWS-SA]" w:date="2023-02-25T11:26:00Z"/>
                    <w:rFonts w:ascii="Calibri" w:eastAsia="Times New Roman" w:hAnsi="Calibri" w:cs="Calibri"/>
                    <w:color w:val="000000"/>
                    <w:sz w:val="22"/>
                  </w:rPr>
                </w:rPrChange>
              </w:rPr>
            </w:pPr>
            <w:ins w:id="2288" w:author="Nate Bachmeier [AWS-SA]" w:date="2023-02-25T11:26:00Z">
              <w:r w:rsidRPr="00E16572">
                <w:rPr>
                  <w:rFonts w:ascii="Calibri" w:eastAsia="Times New Roman" w:hAnsi="Calibri" w:cs="Calibri"/>
                  <w:b w:val="0"/>
                  <w:bCs w:val="0"/>
                  <w:color w:val="000000"/>
                  <w:sz w:val="22"/>
                  <w:rPrChange w:id="2289" w:author="Nate Bachmeier [AWS-SA]" w:date="2023-02-25T11:29:00Z">
                    <w:rPr>
                      <w:rFonts w:ascii="Calibri" w:eastAsia="Times New Roman" w:hAnsi="Calibri" w:cs="Calibri"/>
                      <w:color w:val="000000"/>
                      <w:sz w:val="22"/>
                    </w:rPr>
                  </w:rPrChange>
                </w:rPr>
                <w:t>chewing gum</w:t>
              </w:r>
            </w:ins>
          </w:p>
        </w:tc>
        <w:tc>
          <w:tcPr>
            <w:tcW w:w="960" w:type="dxa"/>
            <w:noWrap/>
            <w:hideMark/>
            <w:tcPrChange w:id="2290" w:author="Nate Bachmeier [AWS-SA]" w:date="2023-02-25T11:26:00Z">
              <w:tcPr>
                <w:tcW w:w="960" w:type="dxa"/>
                <w:tcBorders>
                  <w:top w:val="nil"/>
                  <w:left w:val="nil"/>
                  <w:bottom w:val="nil"/>
                  <w:right w:val="nil"/>
                </w:tcBorders>
                <w:shd w:val="clear" w:color="auto" w:fill="auto"/>
                <w:noWrap/>
                <w:vAlign w:val="bottom"/>
                <w:hideMark/>
              </w:tcPr>
            </w:tcPrChange>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291" w:author="Nate Bachmeier [AWS-SA]" w:date="2023-02-25T11:26:00Z"/>
                <w:rFonts w:ascii="Calibri" w:eastAsia="Times New Roman" w:hAnsi="Calibri" w:cs="Calibri"/>
                <w:color w:val="000000"/>
                <w:sz w:val="22"/>
              </w:rPr>
            </w:pPr>
            <w:ins w:id="2292" w:author="Nate Bachmeier [AWS-SA]" w:date="2023-02-25T11:26:00Z">
              <w:r w:rsidRPr="00E16572">
                <w:rPr>
                  <w:rFonts w:ascii="Calibri" w:eastAsia="Times New Roman" w:hAnsi="Calibri" w:cs="Calibri"/>
                  <w:color w:val="000000"/>
                  <w:sz w:val="22"/>
                </w:rPr>
                <w:t>552</w:t>
              </w:r>
            </w:ins>
          </w:p>
        </w:tc>
      </w:tr>
      <w:tr w:rsidR="00E16572" w:rsidRPr="00E16572" w14:paraId="618B314B" w14:textId="77777777" w:rsidTr="00E16572">
        <w:trPr>
          <w:cnfStyle w:val="000000100000" w:firstRow="0" w:lastRow="0" w:firstColumn="0" w:lastColumn="0" w:oddVBand="0" w:evenVBand="0" w:oddHBand="1" w:evenHBand="0" w:firstRowFirstColumn="0" w:firstRowLastColumn="0" w:lastRowFirstColumn="0" w:lastRowLastColumn="0"/>
          <w:trHeight w:val="300"/>
          <w:ins w:id="2293" w:author="Nate Bachmeier [AWS-SA]" w:date="2023-02-25T11:26:00Z"/>
          <w:trPrChange w:id="229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295" w:author="Nate Bachmeier [AWS-SA]" w:date="2023-02-25T11:26:00Z">
              <w:tcPr>
                <w:tcW w:w="4740" w:type="dxa"/>
                <w:tcBorders>
                  <w:top w:val="nil"/>
                  <w:left w:val="nil"/>
                  <w:bottom w:val="nil"/>
                  <w:right w:val="nil"/>
                </w:tcBorders>
                <w:shd w:val="clear" w:color="auto" w:fill="auto"/>
                <w:noWrap/>
                <w:vAlign w:val="bottom"/>
                <w:hideMark/>
              </w:tcPr>
            </w:tcPrChange>
          </w:tcPr>
          <w:p w14:paraId="1A51B57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296" w:author="Nate Bachmeier [AWS-SA]" w:date="2023-02-25T11:26:00Z"/>
                <w:rFonts w:ascii="Calibri" w:eastAsia="Times New Roman" w:hAnsi="Calibri" w:cs="Calibri"/>
                <w:b w:val="0"/>
                <w:bCs w:val="0"/>
                <w:color w:val="000000"/>
                <w:sz w:val="22"/>
                <w:rPrChange w:id="2297" w:author="Nate Bachmeier [AWS-SA]" w:date="2023-02-25T11:29:00Z">
                  <w:rPr>
                    <w:ins w:id="2298" w:author="Nate Bachmeier [AWS-SA]" w:date="2023-02-25T11:26:00Z"/>
                    <w:rFonts w:ascii="Calibri" w:eastAsia="Times New Roman" w:hAnsi="Calibri" w:cs="Calibri"/>
                    <w:color w:val="000000"/>
                    <w:sz w:val="22"/>
                  </w:rPr>
                </w:rPrChange>
              </w:rPr>
            </w:pPr>
            <w:ins w:id="2299" w:author="Nate Bachmeier [AWS-SA]" w:date="2023-02-25T11:26:00Z">
              <w:r w:rsidRPr="00E16572">
                <w:rPr>
                  <w:rFonts w:ascii="Calibri" w:eastAsia="Times New Roman" w:hAnsi="Calibri" w:cs="Calibri"/>
                  <w:b w:val="0"/>
                  <w:bCs w:val="0"/>
                  <w:color w:val="000000"/>
                  <w:sz w:val="22"/>
                  <w:rPrChange w:id="2300" w:author="Nate Bachmeier [AWS-SA]" w:date="2023-02-25T11:29:00Z">
                    <w:rPr>
                      <w:rFonts w:ascii="Calibri" w:eastAsia="Times New Roman" w:hAnsi="Calibri" w:cs="Calibri"/>
                      <w:color w:val="000000"/>
                      <w:sz w:val="22"/>
                    </w:rPr>
                  </w:rPrChange>
                </w:rPr>
                <w:t>chiseling stone</w:t>
              </w:r>
            </w:ins>
          </w:p>
        </w:tc>
        <w:tc>
          <w:tcPr>
            <w:tcW w:w="960" w:type="dxa"/>
            <w:noWrap/>
            <w:hideMark/>
            <w:tcPrChange w:id="2301" w:author="Nate Bachmeier [AWS-SA]" w:date="2023-02-25T11:26:00Z">
              <w:tcPr>
                <w:tcW w:w="960" w:type="dxa"/>
                <w:tcBorders>
                  <w:top w:val="nil"/>
                  <w:left w:val="nil"/>
                  <w:bottom w:val="nil"/>
                  <w:right w:val="nil"/>
                </w:tcBorders>
                <w:shd w:val="clear" w:color="auto" w:fill="auto"/>
                <w:noWrap/>
                <w:vAlign w:val="bottom"/>
                <w:hideMark/>
              </w:tcPr>
            </w:tcPrChange>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302" w:author="Nate Bachmeier [AWS-SA]" w:date="2023-02-25T11:26:00Z"/>
                <w:rFonts w:ascii="Calibri" w:eastAsia="Times New Roman" w:hAnsi="Calibri" w:cs="Calibri"/>
                <w:color w:val="000000"/>
                <w:sz w:val="22"/>
              </w:rPr>
            </w:pPr>
            <w:ins w:id="2303" w:author="Nate Bachmeier [AWS-SA]" w:date="2023-02-25T11:26:00Z">
              <w:r w:rsidRPr="00E16572">
                <w:rPr>
                  <w:rFonts w:ascii="Calibri" w:eastAsia="Times New Roman" w:hAnsi="Calibri" w:cs="Calibri"/>
                  <w:color w:val="000000"/>
                  <w:sz w:val="22"/>
                </w:rPr>
                <w:t>461</w:t>
              </w:r>
            </w:ins>
          </w:p>
        </w:tc>
      </w:tr>
      <w:tr w:rsidR="00E16572" w:rsidRPr="00E16572" w14:paraId="18E28B2C" w14:textId="77777777" w:rsidTr="00E16572">
        <w:trPr>
          <w:trHeight w:val="300"/>
          <w:ins w:id="2304" w:author="Nate Bachmeier [AWS-SA]" w:date="2023-02-25T11:26:00Z"/>
          <w:trPrChange w:id="23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306" w:author="Nate Bachmeier [AWS-SA]" w:date="2023-02-25T11:26:00Z">
              <w:tcPr>
                <w:tcW w:w="4740" w:type="dxa"/>
                <w:tcBorders>
                  <w:top w:val="nil"/>
                  <w:left w:val="nil"/>
                  <w:bottom w:val="nil"/>
                  <w:right w:val="nil"/>
                </w:tcBorders>
                <w:shd w:val="clear" w:color="auto" w:fill="auto"/>
                <w:noWrap/>
                <w:vAlign w:val="bottom"/>
                <w:hideMark/>
              </w:tcPr>
            </w:tcPrChange>
          </w:tcPr>
          <w:p w14:paraId="33EEEE5A" w14:textId="77777777" w:rsidR="00E16572" w:rsidRPr="00E16572" w:rsidRDefault="00E16572" w:rsidP="00E16572">
            <w:pPr>
              <w:spacing w:line="240" w:lineRule="auto"/>
              <w:ind w:firstLine="0"/>
              <w:rPr>
                <w:ins w:id="2307" w:author="Nate Bachmeier [AWS-SA]" w:date="2023-02-25T11:26:00Z"/>
                <w:rFonts w:ascii="Calibri" w:eastAsia="Times New Roman" w:hAnsi="Calibri" w:cs="Calibri"/>
                <w:b w:val="0"/>
                <w:bCs w:val="0"/>
                <w:color w:val="000000"/>
                <w:sz w:val="22"/>
                <w:rPrChange w:id="2308" w:author="Nate Bachmeier [AWS-SA]" w:date="2023-02-25T11:29:00Z">
                  <w:rPr>
                    <w:ins w:id="2309" w:author="Nate Bachmeier [AWS-SA]" w:date="2023-02-25T11:26:00Z"/>
                    <w:rFonts w:ascii="Calibri" w:eastAsia="Times New Roman" w:hAnsi="Calibri" w:cs="Calibri"/>
                    <w:color w:val="000000"/>
                    <w:sz w:val="22"/>
                  </w:rPr>
                </w:rPrChange>
              </w:rPr>
            </w:pPr>
            <w:ins w:id="2310" w:author="Nate Bachmeier [AWS-SA]" w:date="2023-02-25T11:26:00Z">
              <w:r w:rsidRPr="00E16572">
                <w:rPr>
                  <w:rFonts w:ascii="Calibri" w:eastAsia="Times New Roman" w:hAnsi="Calibri" w:cs="Calibri"/>
                  <w:b w:val="0"/>
                  <w:bCs w:val="0"/>
                  <w:color w:val="000000"/>
                  <w:sz w:val="22"/>
                  <w:rPrChange w:id="2311" w:author="Nate Bachmeier [AWS-SA]" w:date="2023-02-25T11:29:00Z">
                    <w:rPr>
                      <w:rFonts w:ascii="Calibri" w:eastAsia="Times New Roman" w:hAnsi="Calibri" w:cs="Calibri"/>
                      <w:color w:val="000000"/>
                      <w:sz w:val="22"/>
                    </w:rPr>
                  </w:rPrChange>
                </w:rPr>
                <w:t>chiseling wood</w:t>
              </w:r>
            </w:ins>
          </w:p>
        </w:tc>
        <w:tc>
          <w:tcPr>
            <w:tcW w:w="960" w:type="dxa"/>
            <w:noWrap/>
            <w:hideMark/>
            <w:tcPrChange w:id="2312" w:author="Nate Bachmeier [AWS-SA]" w:date="2023-02-25T11:26:00Z">
              <w:tcPr>
                <w:tcW w:w="960" w:type="dxa"/>
                <w:tcBorders>
                  <w:top w:val="nil"/>
                  <w:left w:val="nil"/>
                  <w:bottom w:val="nil"/>
                  <w:right w:val="nil"/>
                </w:tcBorders>
                <w:shd w:val="clear" w:color="auto" w:fill="auto"/>
                <w:noWrap/>
                <w:vAlign w:val="bottom"/>
                <w:hideMark/>
              </w:tcPr>
            </w:tcPrChange>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313" w:author="Nate Bachmeier [AWS-SA]" w:date="2023-02-25T11:26:00Z"/>
                <w:rFonts w:ascii="Calibri" w:eastAsia="Times New Roman" w:hAnsi="Calibri" w:cs="Calibri"/>
                <w:color w:val="000000"/>
                <w:sz w:val="22"/>
              </w:rPr>
            </w:pPr>
            <w:ins w:id="2314" w:author="Nate Bachmeier [AWS-SA]" w:date="2023-02-25T11:26:00Z">
              <w:r w:rsidRPr="00E16572">
                <w:rPr>
                  <w:rFonts w:ascii="Calibri" w:eastAsia="Times New Roman" w:hAnsi="Calibri" w:cs="Calibri"/>
                  <w:color w:val="000000"/>
                  <w:sz w:val="22"/>
                </w:rPr>
                <w:t>451</w:t>
              </w:r>
            </w:ins>
          </w:p>
        </w:tc>
      </w:tr>
      <w:tr w:rsidR="00E16572" w:rsidRPr="00E16572" w14:paraId="193FE757" w14:textId="77777777" w:rsidTr="00E16572">
        <w:trPr>
          <w:cnfStyle w:val="000000100000" w:firstRow="0" w:lastRow="0" w:firstColumn="0" w:lastColumn="0" w:oddVBand="0" w:evenVBand="0" w:oddHBand="1" w:evenHBand="0" w:firstRowFirstColumn="0" w:firstRowLastColumn="0" w:lastRowFirstColumn="0" w:lastRowLastColumn="0"/>
          <w:trHeight w:val="300"/>
          <w:ins w:id="2315" w:author="Nate Bachmeier [AWS-SA]" w:date="2023-02-25T11:26:00Z"/>
          <w:trPrChange w:id="231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317" w:author="Nate Bachmeier [AWS-SA]" w:date="2023-02-25T11:26:00Z">
              <w:tcPr>
                <w:tcW w:w="4740" w:type="dxa"/>
                <w:tcBorders>
                  <w:top w:val="nil"/>
                  <w:left w:val="nil"/>
                  <w:bottom w:val="nil"/>
                  <w:right w:val="nil"/>
                </w:tcBorders>
                <w:shd w:val="clear" w:color="auto" w:fill="auto"/>
                <w:noWrap/>
                <w:vAlign w:val="bottom"/>
                <w:hideMark/>
              </w:tcPr>
            </w:tcPrChange>
          </w:tcPr>
          <w:p w14:paraId="4601CBF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318" w:author="Nate Bachmeier [AWS-SA]" w:date="2023-02-25T11:26:00Z"/>
                <w:rFonts w:ascii="Calibri" w:eastAsia="Times New Roman" w:hAnsi="Calibri" w:cs="Calibri"/>
                <w:b w:val="0"/>
                <w:bCs w:val="0"/>
                <w:color w:val="000000"/>
                <w:sz w:val="22"/>
                <w:rPrChange w:id="2319" w:author="Nate Bachmeier [AWS-SA]" w:date="2023-02-25T11:29:00Z">
                  <w:rPr>
                    <w:ins w:id="2320" w:author="Nate Bachmeier [AWS-SA]" w:date="2023-02-25T11:26:00Z"/>
                    <w:rFonts w:ascii="Calibri" w:eastAsia="Times New Roman" w:hAnsi="Calibri" w:cs="Calibri"/>
                    <w:color w:val="000000"/>
                    <w:sz w:val="22"/>
                  </w:rPr>
                </w:rPrChange>
              </w:rPr>
            </w:pPr>
            <w:ins w:id="2321" w:author="Nate Bachmeier [AWS-SA]" w:date="2023-02-25T11:26:00Z">
              <w:r w:rsidRPr="00E16572">
                <w:rPr>
                  <w:rFonts w:ascii="Calibri" w:eastAsia="Times New Roman" w:hAnsi="Calibri" w:cs="Calibri"/>
                  <w:b w:val="0"/>
                  <w:bCs w:val="0"/>
                  <w:color w:val="000000"/>
                  <w:sz w:val="22"/>
                  <w:rPrChange w:id="2322" w:author="Nate Bachmeier [AWS-SA]" w:date="2023-02-25T11:29:00Z">
                    <w:rPr>
                      <w:rFonts w:ascii="Calibri" w:eastAsia="Times New Roman" w:hAnsi="Calibri" w:cs="Calibri"/>
                      <w:color w:val="000000"/>
                      <w:sz w:val="22"/>
                    </w:rPr>
                  </w:rPrChange>
                </w:rPr>
                <w:t>chopping meat</w:t>
              </w:r>
            </w:ins>
          </w:p>
        </w:tc>
        <w:tc>
          <w:tcPr>
            <w:tcW w:w="960" w:type="dxa"/>
            <w:noWrap/>
            <w:hideMark/>
            <w:tcPrChange w:id="2323" w:author="Nate Bachmeier [AWS-SA]" w:date="2023-02-25T11:26:00Z">
              <w:tcPr>
                <w:tcW w:w="960" w:type="dxa"/>
                <w:tcBorders>
                  <w:top w:val="nil"/>
                  <w:left w:val="nil"/>
                  <w:bottom w:val="nil"/>
                  <w:right w:val="nil"/>
                </w:tcBorders>
                <w:shd w:val="clear" w:color="auto" w:fill="auto"/>
                <w:noWrap/>
                <w:vAlign w:val="bottom"/>
                <w:hideMark/>
              </w:tcPr>
            </w:tcPrChange>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324" w:author="Nate Bachmeier [AWS-SA]" w:date="2023-02-25T11:26:00Z"/>
                <w:rFonts w:ascii="Calibri" w:eastAsia="Times New Roman" w:hAnsi="Calibri" w:cs="Calibri"/>
                <w:color w:val="000000"/>
                <w:sz w:val="22"/>
              </w:rPr>
            </w:pPr>
            <w:ins w:id="2325" w:author="Nate Bachmeier [AWS-SA]" w:date="2023-02-25T11:26:00Z">
              <w:r w:rsidRPr="00E16572">
                <w:rPr>
                  <w:rFonts w:ascii="Calibri" w:eastAsia="Times New Roman" w:hAnsi="Calibri" w:cs="Calibri"/>
                  <w:color w:val="000000"/>
                  <w:sz w:val="22"/>
                </w:rPr>
                <w:t>575</w:t>
              </w:r>
            </w:ins>
          </w:p>
        </w:tc>
      </w:tr>
      <w:tr w:rsidR="00E16572" w:rsidRPr="00E16572" w14:paraId="37E44660" w14:textId="77777777" w:rsidTr="00E16572">
        <w:trPr>
          <w:trHeight w:val="300"/>
          <w:ins w:id="2326" w:author="Nate Bachmeier [AWS-SA]" w:date="2023-02-25T11:26:00Z"/>
          <w:trPrChange w:id="232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328" w:author="Nate Bachmeier [AWS-SA]" w:date="2023-02-25T11:26:00Z">
              <w:tcPr>
                <w:tcW w:w="4740" w:type="dxa"/>
                <w:tcBorders>
                  <w:top w:val="nil"/>
                  <w:left w:val="nil"/>
                  <w:bottom w:val="nil"/>
                  <w:right w:val="nil"/>
                </w:tcBorders>
                <w:shd w:val="clear" w:color="auto" w:fill="auto"/>
                <w:noWrap/>
                <w:vAlign w:val="bottom"/>
                <w:hideMark/>
              </w:tcPr>
            </w:tcPrChange>
          </w:tcPr>
          <w:p w14:paraId="439AA3F6" w14:textId="77777777" w:rsidR="00E16572" w:rsidRPr="00E16572" w:rsidRDefault="00E16572" w:rsidP="00E16572">
            <w:pPr>
              <w:spacing w:line="240" w:lineRule="auto"/>
              <w:ind w:firstLine="0"/>
              <w:rPr>
                <w:ins w:id="2329" w:author="Nate Bachmeier [AWS-SA]" w:date="2023-02-25T11:26:00Z"/>
                <w:rFonts w:ascii="Calibri" w:eastAsia="Times New Roman" w:hAnsi="Calibri" w:cs="Calibri"/>
                <w:b w:val="0"/>
                <w:bCs w:val="0"/>
                <w:color w:val="000000"/>
                <w:sz w:val="22"/>
                <w:rPrChange w:id="2330" w:author="Nate Bachmeier [AWS-SA]" w:date="2023-02-25T11:29:00Z">
                  <w:rPr>
                    <w:ins w:id="2331" w:author="Nate Bachmeier [AWS-SA]" w:date="2023-02-25T11:26:00Z"/>
                    <w:rFonts w:ascii="Calibri" w:eastAsia="Times New Roman" w:hAnsi="Calibri" w:cs="Calibri"/>
                    <w:color w:val="000000"/>
                    <w:sz w:val="22"/>
                  </w:rPr>
                </w:rPrChange>
              </w:rPr>
            </w:pPr>
            <w:ins w:id="2332" w:author="Nate Bachmeier [AWS-SA]" w:date="2023-02-25T11:26:00Z">
              <w:r w:rsidRPr="00E16572">
                <w:rPr>
                  <w:rFonts w:ascii="Calibri" w:eastAsia="Times New Roman" w:hAnsi="Calibri" w:cs="Calibri"/>
                  <w:b w:val="0"/>
                  <w:bCs w:val="0"/>
                  <w:color w:val="000000"/>
                  <w:sz w:val="22"/>
                  <w:rPrChange w:id="2333" w:author="Nate Bachmeier [AWS-SA]" w:date="2023-02-25T11:29:00Z">
                    <w:rPr>
                      <w:rFonts w:ascii="Calibri" w:eastAsia="Times New Roman" w:hAnsi="Calibri" w:cs="Calibri"/>
                      <w:color w:val="000000"/>
                      <w:sz w:val="22"/>
                    </w:rPr>
                  </w:rPrChange>
                </w:rPr>
                <w:t>chopping wood</w:t>
              </w:r>
            </w:ins>
          </w:p>
        </w:tc>
        <w:tc>
          <w:tcPr>
            <w:tcW w:w="960" w:type="dxa"/>
            <w:noWrap/>
            <w:hideMark/>
            <w:tcPrChange w:id="2334" w:author="Nate Bachmeier [AWS-SA]" w:date="2023-02-25T11:26:00Z">
              <w:tcPr>
                <w:tcW w:w="960" w:type="dxa"/>
                <w:tcBorders>
                  <w:top w:val="nil"/>
                  <w:left w:val="nil"/>
                  <w:bottom w:val="nil"/>
                  <w:right w:val="nil"/>
                </w:tcBorders>
                <w:shd w:val="clear" w:color="auto" w:fill="auto"/>
                <w:noWrap/>
                <w:vAlign w:val="bottom"/>
                <w:hideMark/>
              </w:tcPr>
            </w:tcPrChange>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335" w:author="Nate Bachmeier [AWS-SA]" w:date="2023-02-25T11:26:00Z"/>
                <w:rFonts w:ascii="Calibri" w:eastAsia="Times New Roman" w:hAnsi="Calibri" w:cs="Calibri"/>
                <w:color w:val="000000"/>
                <w:sz w:val="22"/>
              </w:rPr>
            </w:pPr>
            <w:ins w:id="2336" w:author="Nate Bachmeier [AWS-SA]" w:date="2023-02-25T11:26:00Z">
              <w:r w:rsidRPr="00E16572">
                <w:rPr>
                  <w:rFonts w:ascii="Calibri" w:eastAsia="Times New Roman" w:hAnsi="Calibri" w:cs="Calibri"/>
                  <w:color w:val="000000"/>
                  <w:sz w:val="22"/>
                </w:rPr>
                <w:t>836</w:t>
              </w:r>
            </w:ins>
          </w:p>
        </w:tc>
      </w:tr>
      <w:tr w:rsidR="00E16572" w:rsidRPr="00E16572" w14:paraId="0C469C98" w14:textId="77777777" w:rsidTr="00E16572">
        <w:trPr>
          <w:cnfStyle w:val="000000100000" w:firstRow="0" w:lastRow="0" w:firstColumn="0" w:lastColumn="0" w:oddVBand="0" w:evenVBand="0" w:oddHBand="1" w:evenHBand="0" w:firstRowFirstColumn="0" w:firstRowLastColumn="0" w:lastRowFirstColumn="0" w:lastRowLastColumn="0"/>
          <w:trHeight w:val="300"/>
          <w:ins w:id="2337" w:author="Nate Bachmeier [AWS-SA]" w:date="2023-02-25T11:26:00Z"/>
          <w:trPrChange w:id="233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339" w:author="Nate Bachmeier [AWS-SA]" w:date="2023-02-25T11:26:00Z">
              <w:tcPr>
                <w:tcW w:w="4740" w:type="dxa"/>
                <w:tcBorders>
                  <w:top w:val="nil"/>
                  <w:left w:val="nil"/>
                  <w:bottom w:val="nil"/>
                  <w:right w:val="nil"/>
                </w:tcBorders>
                <w:shd w:val="clear" w:color="auto" w:fill="auto"/>
                <w:noWrap/>
                <w:vAlign w:val="bottom"/>
                <w:hideMark/>
              </w:tcPr>
            </w:tcPrChange>
          </w:tcPr>
          <w:p w14:paraId="4B6CB0D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340" w:author="Nate Bachmeier [AWS-SA]" w:date="2023-02-25T11:26:00Z"/>
                <w:rFonts w:ascii="Calibri" w:eastAsia="Times New Roman" w:hAnsi="Calibri" w:cs="Calibri"/>
                <w:b w:val="0"/>
                <w:bCs w:val="0"/>
                <w:color w:val="000000"/>
                <w:sz w:val="22"/>
                <w:rPrChange w:id="2341" w:author="Nate Bachmeier [AWS-SA]" w:date="2023-02-25T11:29:00Z">
                  <w:rPr>
                    <w:ins w:id="2342" w:author="Nate Bachmeier [AWS-SA]" w:date="2023-02-25T11:26:00Z"/>
                    <w:rFonts w:ascii="Calibri" w:eastAsia="Times New Roman" w:hAnsi="Calibri" w:cs="Calibri"/>
                    <w:color w:val="000000"/>
                    <w:sz w:val="22"/>
                  </w:rPr>
                </w:rPrChange>
              </w:rPr>
            </w:pPr>
            <w:ins w:id="2343" w:author="Nate Bachmeier [AWS-SA]" w:date="2023-02-25T11:26:00Z">
              <w:r w:rsidRPr="00E16572">
                <w:rPr>
                  <w:rFonts w:ascii="Calibri" w:eastAsia="Times New Roman" w:hAnsi="Calibri" w:cs="Calibri"/>
                  <w:b w:val="0"/>
                  <w:bCs w:val="0"/>
                  <w:color w:val="000000"/>
                  <w:sz w:val="22"/>
                  <w:rPrChange w:id="2344" w:author="Nate Bachmeier [AWS-SA]" w:date="2023-02-25T11:29:00Z">
                    <w:rPr>
                      <w:rFonts w:ascii="Calibri" w:eastAsia="Times New Roman" w:hAnsi="Calibri" w:cs="Calibri"/>
                      <w:color w:val="000000"/>
                      <w:sz w:val="22"/>
                    </w:rPr>
                  </w:rPrChange>
                </w:rPr>
                <w:t>clam digging</w:t>
              </w:r>
            </w:ins>
          </w:p>
        </w:tc>
        <w:tc>
          <w:tcPr>
            <w:tcW w:w="960" w:type="dxa"/>
            <w:noWrap/>
            <w:hideMark/>
            <w:tcPrChange w:id="2345" w:author="Nate Bachmeier [AWS-SA]" w:date="2023-02-25T11:26:00Z">
              <w:tcPr>
                <w:tcW w:w="960" w:type="dxa"/>
                <w:tcBorders>
                  <w:top w:val="nil"/>
                  <w:left w:val="nil"/>
                  <w:bottom w:val="nil"/>
                  <w:right w:val="nil"/>
                </w:tcBorders>
                <w:shd w:val="clear" w:color="auto" w:fill="auto"/>
                <w:noWrap/>
                <w:vAlign w:val="bottom"/>
                <w:hideMark/>
              </w:tcPr>
            </w:tcPrChange>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346" w:author="Nate Bachmeier [AWS-SA]" w:date="2023-02-25T11:26:00Z"/>
                <w:rFonts w:ascii="Calibri" w:eastAsia="Times New Roman" w:hAnsi="Calibri" w:cs="Calibri"/>
                <w:color w:val="000000"/>
                <w:sz w:val="22"/>
              </w:rPr>
            </w:pPr>
            <w:ins w:id="2347" w:author="Nate Bachmeier [AWS-SA]" w:date="2023-02-25T11:26:00Z">
              <w:r w:rsidRPr="00E16572">
                <w:rPr>
                  <w:rFonts w:ascii="Calibri" w:eastAsia="Times New Roman" w:hAnsi="Calibri" w:cs="Calibri"/>
                  <w:color w:val="000000"/>
                  <w:sz w:val="22"/>
                </w:rPr>
                <w:t>537</w:t>
              </w:r>
            </w:ins>
          </w:p>
        </w:tc>
      </w:tr>
      <w:tr w:rsidR="00E16572" w:rsidRPr="00E16572" w14:paraId="2E77D2C1" w14:textId="77777777" w:rsidTr="00E16572">
        <w:trPr>
          <w:trHeight w:val="300"/>
          <w:ins w:id="2348" w:author="Nate Bachmeier [AWS-SA]" w:date="2023-02-25T11:26:00Z"/>
          <w:trPrChange w:id="234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350" w:author="Nate Bachmeier [AWS-SA]" w:date="2023-02-25T11:26:00Z">
              <w:tcPr>
                <w:tcW w:w="4740" w:type="dxa"/>
                <w:tcBorders>
                  <w:top w:val="nil"/>
                  <w:left w:val="nil"/>
                  <w:bottom w:val="nil"/>
                  <w:right w:val="nil"/>
                </w:tcBorders>
                <w:shd w:val="clear" w:color="auto" w:fill="auto"/>
                <w:noWrap/>
                <w:vAlign w:val="bottom"/>
                <w:hideMark/>
              </w:tcPr>
            </w:tcPrChange>
          </w:tcPr>
          <w:p w14:paraId="0BF239CE" w14:textId="77777777" w:rsidR="00E16572" w:rsidRPr="00E16572" w:rsidRDefault="00E16572" w:rsidP="00E16572">
            <w:pPr>
              <w:spacing w:line="240" w:lineRule="auto"/>
              <w:ind w:firstLine="0"/>
              <w:rPr>
                <w:ins w:id="2351" w:author="Nate Bachmeier [AWS-SA]" w:date="2023-02-25T11:26:00Z"/>
                <w:rFonts w:ascii="Calibri" w:eastAsia="Times New Roman" w:hAnsi="Calibri" w:cs="Calibri"/>
                <w:b w:val="0"/>
                <w:bCs w:val="0"/>
                <w:color w:val="000000"/>
                <w:sz w:val="22"/>
                <w:rPrChange w:id="2352" w:author="Nate Bachmeier [AWS-SA]" w:date="2023-02-25T11:29:00Z">
                  <w:rPr>
                    <w:ins w:id="2353" w:author="Nate Bachmeier [AWS-SA]" w:date="2023-02-25T11:26:00Z"/>
                    <w:rFonts w:ascii="Calibri" w:eastAsia="Times New Roman" w:hAnsi="Calibri" w:cs="Calibri"/>
                    <w:color w:val="000000"/>
                    <w:sz w:val="22"/>
                  </w:rPr>
                </w:rPrChange>
              </w:rPr>
            </w:pPr>
            <w:ins w:id="2354" w:author="Nate Bachmeier [AWS-SA]" w:date="2023-02-25T11:26:00Z">
              <w:r w:rsidRPr="00E16572">
                <w:rPr>
                  <w:rFonts w:ascii="Calibri" w:eastAsia="Times New Roman" w:hAnsi="Calibri" w:cs="Calibri"/>
                  <w:b w:val="0"/>
                  <w:bCs w:val="0"/>
                  <w:color w:val="000000"/>
                  <w:sz w:val="22"/>
                  <w:rPrChange w:id="2355" w:author="Nate Bachmeier [AWS-SA]" w:date="2023-02-25T11:29:00Z">
                    <w:rPr>
                      <w:rFonts w:ascii="Calibri" w:eastAsia="Times New Roman" w:hAnsi="Calibri" w:cs="Calibri"/>
                      <w:color w:val="000000"/>
                      <w:sz w:val="22"/>
                    </w:rPr>
                  </w:rPrChange>
                </w:rPr>
                <w:t>clapping</w:t>
              </w:r>
            </w:ins>
          </w:p>
        </w:tc>
        <w:tc>
          <w:tcPr>
            <w:tcW w:w="960" w:type="dxa"/>
            <w:noWrap/>
            <w:hideMark/>
            <w:tcPrChange w:id="2356" w:author="Nate Bachmeier [AWS-SA]" w:date="2023-02-25T11:26:00Z">
              <w:tcPr>
                <w:tcW w:w="960" w:type="dxa"/>
                <w:tcBorders>
                  <w:top w:val="nil"/>
                  <w:left w:val="nil"/>
                  <w:bottom w:val="nil"/>
                  <w:right w:val="nil"/>
                </w:tcBorders>
                <w:shd w:val="clear" w:color="auto" w:fill="auto"/>
                <w:noWrap/>
                <w:vAlign w:val="bottom"/>
                <w:hideMark/>
              </w:tcPr>
            </w:tcPrChange>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357" w:author="Nate Bachmeier [AWS-SA]" w:date="2023-02-25T11:26:00Z"/>
                <w:rFonts w:ascii="Calibri" w:eastAsia="Times New Roman" w:hAnsi="Calibri" w:cs="Calibri"/>
                <w:color w:val="000000"/>
                <w:sz w:val="22"/>
              </w:rPr>
            </w:pPr>
            <w:ins w:id="2358" w:author="Nate Bachmeier [AWS-SA]" w:date="2023-02-25T11:26:00Z">
              <w:r w:rsidRPr="00E16572">
                <w:rPr>
                  <w:rFonts w:ascii="Calibri" w:eastAsia="Times New Roman" w:hAnsi="Calibri" w:cs="Calibri"/>
                  <w:color w:val="000000"/>
                  <w:sz w:val="22"/>
                </w:rPr>
                <w:t>793</w:t>
              </w:r>
            </w:ins>
          </w:p>
        </w:tc>
      </w:tr>
      <w:tr w:rsidR="00E16572" w:rsidRPr="00E16572" w14:paraId="5DCD24EF" w14:textId="77777777" w:rsidTr="00E16572">
        <w:trPr>
          <w:cnfStyle w:val="000000100000" w:firstRow="0" w:lastRow="0" w:firstColumn="0" w:lastColumn="0" w:oddVBand="0" w:evenVBand="0" w:oddHBand="1" w:evenHBand="0" w:firstRowFirstColumn="0" w:firstRowLastColumn="0" w:lastRowFirstColumn="0" w:lastRowLastColumn="0"/>
          <w:trHeight w:val="300"/>
          <w:ins w:id="2359" w:author="Nate Bachmeier [AWS-SA]" w:date="2023-02-25T11:26:00Z"/>
          <w:trPrChange w:id="236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361" w:author="Nate Bachmeier [AWS-SA]" w:date="2023-02-25T11:26:00Z">
              <w:tcPr>
                <w:tcW w:w="4740" w:type="dxa"/>
                <w:tcBorders>
                  <w:top w:val="nil"/>
                  <w:left w:val="nil"/>
                  <w:bottom w:val="nil"/>
                  <w:right w:val="nil"/>
                </w:tcBorders>
                <w:shd w:val="clear" w:color="auto" w:fill="auto"/>
                <w:noWrap/>
                <w:vAlign w:val="bottom"/>
                <w:hideMark/>
              </w:tcPr>
            </w:tcPrChange>
          </w:tcPr>
          <w:p w14:paraId="45DCF0C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362" w:author="Nate Bachmeier [AWS-SA]" w:date="2023-02-25T11:26:00Z"/>
                <w:rFonts w:ascii="Calibri" w:eastAsia="Times New Roman" w:hAnsi="Calibri" w:cs="Calibri"/>
                <w:b w:val="0"/>
                <w:bCs w:val="0"/>
                <w:color w:val="000000"/>
                <w:sz w:val="22"/>
                <w:rPrChange w:id="2363" w:author="Nate Bachmeier [AWS-SA]" w:date="2023-02-25T11:29:00Z">
                  <w:rPr>
                    <w:ins w:id="2364" w:author="Nate Bachmeier [AWS-SA]" w:date="2023-02-25T11:26:00Z"/>
                    <w:rFonts w:ascii="Calibri" w:eastAsia="Times New Roman" w:hAnsi="Calibri" w:cs="Calibri"/>
                    <w:color w:val="000000"/>
                    <w:sz w:val="22"/>
                  </w:rPr>
                </w:rPrChange>
              </w:rPr>
            </w:pPr>
            <w:ins w:id="2365" w:author="Nate Bachmeier [AWS-SA]" w:date="2023-02-25T11:26:00Z">
              <w:r w:rsidRPr="00E16572">
                <w:rPr>
                  <w:rFonts w:ascii="Calibri" w:eastAsia="Times New Roman" w:hAnsi="Calibri" w:cs="Calibri"/>
                  <w:b w:val="0"/>
                  <w:bCs w:val="0"/>
                  <w:color w:val="000000"/>
                  <w:sz w:val="22"/>
                  <w:rPrChange w:id="2366" w:author="Nate Bachmeier [AWS-SA]" w:date="2023-02-25T11:29:00Z">
                    <w:rPr>
                      <w:rFonts w:ascii="Calibri" w:eastAsia="Times New Roman" w:hAnsi="Calibri" w:cs="Calibri"/>
                      <w:color w:val="000000"/>
                      <w:sz w:val="22"/>
                    </w:rPr>
                  </w:rPrChange>
                </w:rPr>
                <w:t>clay pottery making</w:t>
              </w:r>
            </w:ins>
          </w:p>
        </w:tc>
        <w:tc>
          <w:tcPr>
            <w:tcW w:w="960" w:type="dxa"/>
            <w:noWrap/>
            <w:hideMark/>
            <w:tcPrChange w:id="2367" w:author="Nate Bachmeier [AWS-SA]" w:date="2023-02-25T11:26:00Z">
              <w:tcPr>
                <w:tcW w:w="960" w:type="dxa"/>
                <w:tcBorders>
                  <w:top w:val="nil"/>
                  <w:left w:val="nil"/>
                  <w:bottom w:val="nil"/>
                  <w:right w:val="nil"/>
                </w:tcBorders>
                <w:shd w:val="clear" w:color="auto" w:fill="auto"/>
                <w:noWrap/>
                <w:vAlign w:val="bottom"/>
                <w:hideMark/>
              </w:tcPr>
            </w:tcPrChange>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368" w:author="Nate Bachmeier [AWS-SA]" w:date="2023-02-25T11:26:00Z"/>
                <w:rFonts w:ascii="Calibri" w:eastAsia="Times New Roman" w:hAnsi="Calibri" w:cs="Calibri"/>
                <w:color w:val="000000"/>
                <w:sz w:val="22"/>
              </w:rPr>
            </w:pPr>
            <w:ins w:id="2369" w:author="Nate Bachmeier [AWS-SA]" w:date="2023-02-25T11:26:00Z">
              <w:r w:rsidRPr="00E16572">
                <w:rPr>
                  <w:rFonts w:ascii="Calibri" w:eastAsia="Times New Roman" w:hAnsi="Calibri" w:cs="Calibri"/>
                  <w:color w:val="000000"/>
                  <w:sz w:val="22"/>
                </w:rPr>
                <w:t>780</w:t>
              </w:r>
            </w:ins>
          </w:p>
        </w:tc>
      </w:tr>
      <w:tr w:rsidR="00E16572" w:rsidRPr="00E16572" w14:paraId="086630D2" w14:textId="77777777" w:rsidTr="00E16572">
        <w:trPr>
          <w:trHeight w:val="300"/>
          <w:ins w:id="2370" w:author="Nate Bachmeier [AWS-SA]" w:date="2023-02-25T11:26:00Z"/>
          <w:trPrChange w:id="237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372" w:author="Nate Bachmeier [AWS-SA]" w:date="2023-02-25T11:26:00Z">
              <w:tcPr>
                <w:tcW w:w="4740" w:type="dxa"/>
                <w:tcBorders>
                  <w:top w:val="nil"/>
                  <w:left w:val="nil"/>
                  <w:bottom w:val="nil"/>
                  <w:right w:val="nil"/>
                </w:tcBorders>
                <w:shd w:val="clear" w:color="auto" w:fill="auto"/>
                <w:noWrap/>
                <w:vAlign w:val="bottom"/>
                <w:hideMark/>
              </w:tcPr>
            </w:tcPrChange>
          </w:tcPr>
          <w:p w14:paraId="220ED704" w14:textId="77777777" w:rsidR="00E16572" w:rsidRPr="00E16572" w:rsidRDefault="00E16572" w:rsidP="00E16572">
            <w:pPr>
              <w:spacing w:line="240" w:lineRule="auto"/>
              <w:ind w:firstLine="0"/>
              <w:rPr>
                <w:ins w:id="2373" w:author="Nate Bachmeier [AWS-SA]" w:date="2023-02-25T11:26:00Z"/>
                <w:rFonts w:ascii="Calibri" w:eastAsia="Times New Roman" w:hAnsi="Calibri" w:cs="Calibri"/>
                <w:b w:val="0"/>
                <w:bCs w:val="0"/>
                <w:color w:val="000000"/>
                <w:sz w:val="22"/>
                <w:rPrChange w:id="2374" w:author="Nate Bachmeier [AWS-SA]" w:date="2023-02-25T11:29:00Z">
                  <w:rPr>
                    <w:ins w:id="2375" w:author="Nate Bachmeier [AWS-SA]" w:date="2023-02-25T11:26:00Z"/>
                    <w:rFonts w:ascii="Calibri" w:eastAsia="Times New Roman" w:hAnsi="Calibri" w:cs="Calibri"/>
                    <w:color w:val="000000"/>
                    <w:sz w:val="22"/>
                  </w:rPr>
                </w:rPrChange>
              </w:rPr>
            </w:pPr>
            <w:ins w:id="2376" w:author="Nate Bachmeier [AWS-SA]" w:date="2023-02-25T11:26:00Z">
              <w:r w:rsidRPr="00E16572">
                <w:rPr>
                  <w:rFonts w:ascii="Calibri" w:eastAsia="Times New Roman" w:hAnsi="Calibri" w:cs="Calibri"/>
                  <w:b w:val="0"/>
                  <w:bCs w:val="0"/>
                  <w:color w:val="000000"/>
                  <w:sz w:val="22"/>
                  <w:rPrChange w:id="2377" w:author="Nate Bachmeier [AWS-SA]" w:date="2023-02-25T11:29:00Z">
                    <w:rPr>
                      <w:rFonts w:ascii="Calibri" w:eastAsia="Times New Roman" w:hAnsi="Calibri" w:cs="Calibri"/>
                      <w:color w:val="000000"/>
                      <w:sz w:val="22"/>
                    </w:rPr>
                  </w:rPrChange>
                </w:rPr>
                <w:t>clean and jerk</w:t>
              </w:r>
            </w:ins>
          </w:p>
        </w:tc>
        <w:tc>
          <w:tcPr>
            <w:tcW w:w="960" w:type="dxa"/>
            <w:noWrap/>
            <w:hideMark/>
            <w:tcPrChange w:id="2378" w:author="Nate Bachmeier [AWS-SA]" w:date="2023-02-25T11:26:00Z">
              <w:tcPr>
                <w:tcW w:w="960" w:type="dxa"/>
                <w:tcBorders>
                  <w:top w:val="nil"/>
                  <w:left w:val="nil"/>
                  <w:bottom w:val="nil"/>
                  <w:right w:val="nil"/>
                </w:tcBorders>
                <w:shd w:val="clear" w:color="auto" w:fill="auto"/>
                <w:noWrap/>
                <w:vAlign w:val="bottom"/>
                <w:hideMark/>
              </w:tcPr>
            </w:tcPrChange>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379" w:author="Nate Bachmeier [AWS-SA]" w:date="2023-02-25T11:26:00Z"/>
                <w:rFonts w:ascii="Calibri" w:eastAsia="Times New Roman" w:hAnsi="Calibri" w:cs="Calibri"/>
                <w:color w:val="000000"/>
                <w:sz w:val="22"/>
              </w:rPr>
            </w:pPr>
            <w:ins w:id="2380" w:author="Nate Bachmeier [AWS-SA]" w:date="2023-02-25T11:26:00Z">
              <w:r w:rsidRPr="00E16572">
                <w:rPr>
                  <w:rFonts w:ascii="Calibri" w:eastAsia="Times New Roman" w:hAnsi="Calibri" w:cs="Calibri"/>
                  <w:color w:val="000000"/>
                  <w:sz w:val="22"/>
                </w:rPr>
                <w:t>843</w:t>
              </w:r>
            </w:ins>
          </w:p>
        </w:tc>
      </w:tr>
      <w:tr w:rsidR="00E16572" w:rsidRPr="00E16572" w14:paraId="646640FB" w14:textId="77777777" w:rsidTr="00E16572">
        <w:trPr>
          <w:cnfStyle w:val="000000100000" w:firstRow="0" w:lastRow="0" w:firstColumn="0" w:lastColumn="0" w:oddVBand="0" w:evenVBand="0" w:oddHBand="1" w:evenHBand="0" w:firstRowFirstColumn="0" w:firstRowLastColumn="0" w:lastRowFirstColumn="0" w:lastRowLastColumn="0"/>
          <w:trHeight w:val="300"/>
          <w:ins w:id="2381" w:author="Nate Bachmeier [AWS-SA]" w:date="2023-02-25T11:26:00Z"/>
          <w:trPrChange w:id="238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383" w:author="Nate Bachmeier [AWS-SA]" w:date="2023-02-25T11:26:00Z">
              <w:tcPr>
                <w:tcW w:w="4740" w:type="dxa"/>
                <w:tcBorders>
                  <w:top w:val="nil"/>
                  <w:left w:val="nil"/>
                  <w:bottom w:val="nil"/>
                  <w:right w:val="nil"/>
                </w:tcBorders>
                <w:shd w:val="clear" w:color="auto" w:fill="auto"/>
                <w:noWrap/>
                <w:vAlign w:val="bottom"/>
                <w:hideMark/>
              </w:tcPr>
            </w:tcPrChange>
          </w:tcPr>
          <w:p w14:paraId="536B96D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384" w:author="Nate Bachmeier [AWS-SA]" w:date="2023-02-25T11:26:00Z"/>
                <w:rFonts w:ascii="Calibri" w:eastAsia="Times New Roman" w:hAnsi="Calibri" w:cs="Calibri"/>
                <w:b w:val="0"/>
                <w:bCs w:val="0"/>
                <w:color w:val="000000"/>
                <w:sz w:val="22"/>
                <w:rPrChange w:id="2385" w:author="Nate Bachmeier [AWS-SA]" w:date="2023-02-25T11:29:00Z">
                  <w:rPr>
                    <w:ins w:id="2386" w:author="Nate Bachmeier [AWS-SA]" w:date="2023-02-25T11:26:00Z"/>
                    <w:rFonts w:ascii="Calibri" w:eastAsia="Times New Roman" w:hAnsi="Calibri" w:cs="Calibri"/>
                    <w:color w:val="000000"/>
                    <w:sz w:val="22"/>
                  </w:rPr>
                </w:rPrChange>
              </w:rPr>
            </w:pPr>
            <w:ins w:id="2387" w:author="Nate Bachmeier [AWS-SA]" w:date="2023-02-25T11:26:00Z">
              <w:r w:rsidRPr="00E16572">
                <w:rPr>
                  <w:rFonts w:ascii="Calibri" w:eastAsia="Times New Roman" w:hAnsi="Calibri" w:cs="Calibri"/>
                  <w:b w:val="0"/>
                  <w:bCs w:val="0"/>
                  <w:color w:val="000000"/>
                  <w:sz w:val="22"/>
                  <w:rPrChange w:id="2388" w:author="Nate Bachmeier [AWS-SA]" w:date="2023-02-25T11:29:00Z">
                    <w:rPr>
                      <w:rFonts w:ascii="Calibri" w:eastAsia="Times New Roman" w:hAnsi="Calibri" w:cs="Calibri"/>
                      <w:color w:val="000000"/>
                      <w:sz w:val="22"/>
                    </w:rPr>
                  </w:rPrChange>
                </w:rPr>
                <w:t>cleaning gutters</w:t>
              </w:r>
            </w:ins>
          </w:p>
        </w:tc>
        <w:tc>
          <w:tcPr>
            <w:tcW w:w="960" w:type="dxa"/>
            <w:noWrap/>
            <w:hideMark/>
            <w:tcPrChange w:id="2389" w:author="Nate Bachmeier [AWS-SA]" w:date="2023-02-25T11:26:00Z">
              <w:tcPr>
                <w:tcW w:w="960" w:type="dxa"/>
                <w:tcBorders>
                  <w:top w:val="nil"/>
                  <w:left w:val="nil"/>
                  <w:bottom w:val="nil"/>
                  <w:right w:val="nil"/>
                </w:tcBorders>
                <w:shd w:val="clear" w:color="auto" w:fill="auto"/>
                <w:noWrap/>
                <w:vAlign w:val="bottom"/>
                <w:hideMark/>
              </w:tcPr>
            </w:tcPrChange>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390" w:author="Nate Bachmeier [AWS-SA]" w:date="2023-02-25T11:26:00Z"/>
                <w:rFonts w:ascii="Calibri" w:eastAsia="Times New Roman" w:hAnsi="Calibri" w:cs="Calibri"/>
                <w:color w:val="000000"/>
                <w:sz w:val="22"/>
              </w:rPr>
            </w:pPr>
            <w:ins w:id="2391" w:author="Nate Bachmeier [AWS-SA]" w:date="2023-02-25T11:26:00Z">
              <w:r w:rsidRPr="00E16572">
                <w:rPr>
                  <w:rFonts w:ascii="Calibri" w:eastAsia="Times New Roman" w:hAnsi="Calibri" w:cs="Calibri"/>
                  <w:color w:val="000000"/>
                  <w:sz w:val="22"/>
                </w:rPr>
                <w:t>563</w:t>
              </w:r>
            </w:ins>
          </w:p>
        </w:tc>
      </w:tr>
      <w:tr w:rsidR="00E16572" w:rsidRPr="00E16572" w14:paraId="1739D9A3" w14:textId="77777777" w:rsidTr="00E16572">
        <w:trPr>
          <w:trHeight w:val="300"/>
          <w:ins w:id="2392" w:author="Nate Bachmeier [AWS-SA]" w:date="2023-02-25T11:26:00Z"/>
          <w:trPrChange w:id="239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394" w:author="Nate Bachmeier [AWS-SA]" w:date="2023-02-25T11:26:00Z">
              <w:tcPr>
                <w:tcW w:w="4740" w:type="dxa"/>
                <w:tcBorders>
                  <w:top w:val="nil"/>
                  <w:left w:val="nil"/>
                  <w:bottom w:val="nil"/>
                  <w:right w:val="nil"/>
                </w:tcBorders>
                <w:shd w:val="clear" w:color="auto" w:fill="auto"/>
                <w:noWrap/>
                <w:vAlign w:val="bottom"/>
                <w:hideMark/>
              </w:tcPr>
            </w:tcPrChange>
          </w:tcPr>
          <w:p w14:paraId="41D7B90C" w14:textId="77777777" w:rsidR="00E16572" w:rsidRPr="00E16572" w:rsidRDefault="00E16572" w:rsidP="00E16572">
            <w:pPr>
              <w:spacing w:line="240" w:lineRule="auto"/>
              <w:ind w:firstLine="0"/>
              <w:rPr>
                <w:ins w:id="2395" w:author="Nate Bachmeier [AWS-SA]" w:date="2023-02-25T11:26:00Z"/>
                <w:rFonts w:ascii="Calibri" w:eastAsia="Times New Roman" w:hAnsi="Calibri" w:cs="Calibri"/>
                <w:b w:val="0"/>
                <w:bCs w:val="0"/>
                <w:color w:val="000000"/>
                <w:sz w:val="22"/>
                <w:rPrChange w:id="2396" w:author="Nate Bachmeier [AWS-SA]" w:date="2023-02-25T11:29:00Z">
                  <w:rPr>
                    <w:ins w:id="2397" w:author="Nate Bachmeier [AWS-SA]" w:date="2023-02-25T11:26:00Z"/>
                    <w:rFonts w:ascii="Calibri" w:eastAsia="Times New Roman" w:hAnsi="Calibri" w:cs="Calibri"/>
                    <w:color w:val="000000"/>
                    <w:sz w:val="22"/>
                  </w:rPr>
                </w:rPrChange>
              </w:rPr>
            </w:pPr>
            <w:ins w:id="2398" w:author="Nate Bachmeier [AWS-SA]" w:date="2023-02-25T11:26:00Z">
              <w:r w:rsidRPr="00E16572">
                <w:rPr>
                  <w:rFonts w:ascii="Calibri" w:eastAsia="Times New Roman" w:hAnsi="Calibri" w:cs="Calibri"/>
                  <w:b w:val="0"/>
                  <w:bCs w:val="0"/>
                  <w:color w:val="000000"/>
                  <w:sz w:val="22"/>
                  <w:rPrChange w:id="2399" w:author="Nate Bachmeier [AWS-SA]" w:date="2023-02-25T11:29:00Z">
                    <w:rPr>
                      <w:rFonts w:ascii="Calibri" w:eastAsia="Times New Roman" w:hAnsi="Calibri" w:cs="Calibri"/>
                      <w:color w:val="000000"/>
                      <w:sz w:val="22"/>
                    </w:rPr>
                  </w:rPrChange>
                </w:rPr>
                <w:t>cleaning pool</w:t>
              </w:r>
            </w:ins>
          </w:p>
        </w:tc>
        <w:tc>
          <w:tcPr>
            <w:tcW w:w="960" w:type="dxa"/>
            <w:noWrap/>
            <w:hideMark/>
            <w:tcPrChange w:id="2400" w:author="Nate Bachmeier [AWS-SA]" w:date="2023-02-25T11:26:00Z">
              <w:tcPr>
                <w:tcW w:w="960" w:type="dxa"/>
                <w:tcBorders>
                  <w:top w:val="nil"/>
                  <w:left w:val="nil"/>
                  <w:bottom w:val="nil"/>
                  <w:right w:val="nil"/>
                </w:tcBorders>
                <w:shd w:val="clear" w:color="auto" w:fill="auto"/>
                <w:noWrap/>
                <w:vAlign w:val="bottom"/>
                <w:hideMark/>
              </w:tcPr>
            </w:tcPrChange>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401" w:author="Nate Bachmeier [AWS-SA]" w:date="2023-02-25T11:26:00Z"/>
                <w:rFonts w:ascii="Calibri" w:eastAsia="Times New Roman" w:hAnsi="Calibri" w:cs="Calibri"/>
                <w:color w:val="000000"/>
                <w:sz w:val="22"/>
              </w:rPr>
            </w:pPr>
            <w:ins w:id="2402" w:author="Nate Bachmeier [AWS-SA]" w:date="2023-02-25T11:26:00Z">
              <w:r w:rsidRPr="00E16572">
                <w:rPr>
                  <w:rFonts w:ascii="Calibri" w:eastAsia="Times New Roman" w:hAnsi="Calibri" w:cs="Calibri"/>
                  <w:color w:val="000000"/>
                  <w:sz w:val="22"/>
                </w:rPr>
                <w:t>569</w:t>
              </w:r>
            </w:ins>
          </w:p>
        </w:tc>
      </w:tr>
      <w:tr w:rsidR="00E16572" w:rsidRPr="00E16572" w14:paraId="4B55DC08" w14:textId="77777777" w:rsidTr="00E16572">
        <w:trPr>
          <w:cnfStyle w:val="000000100000" w:firstRow="0" w:lastRow="0" w:firstColumn="0" w:lastColumn="0" w:oddVBand="0" w:evenVBand="0" w:oddHBand="1" w:evenHBand="0" w:firstRowFirstColumn="0" w:firstRowLastColumn="0" w:lastRowFirstColumn="0" w:lastRowLastColumn="0"/>
          <w:trHeight w:val="300"/>
          <w:ins w:id="2403" w:author="Nate Bachmeier [AWS-SA]" w:date="2023-02-25T11:26:00Z"/>
          <w:trPrChange w:id="240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405" w:author="Nate Bachmeier [AWS-SA]" w:date="2023-02-25T11:26:00Z">
              <w:tcPr>
                <w:tcW w:w="4740" w:type="dxa"/>
                <w:tcBorders>
                  <w:top w:val="nil"/>
                  <w:left w:val="nil"/>
                  <w:bottom w:val="nil"/>
                  <w:right w:val="nil"/>
                </w:tcBorders>
                <w:shd w:val="clear" w:color="auto" w:fill="auto"/>
                <w:noWrap/>
                <w:vAlign w:val="bottom"/>
                <w:hideMark/>
              </w:tcPr>
            </w:tcPrChange>
          </w:tcPr>
          <w:p w14:paraId="215EF43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406" w:author="Nate Bachmeier [AWS-SA]" w:date="2023-02-25T11:26:00Z"/>
                <w:rFonts w:ascii="Calibri" w:eastAsia="Times New Roman" w:hAnsi="Calibri" w:cs="Calibri"/>
                <w:b w:val="0"/>
                <w:bCs w:val="0"/>
                <w:color w:val="000000"/>
                <w:sz w:val="22"/>
                <w:rPrChange w:id="2407" w:author="Nate Bachmeier [AWS-SA]" w:date="2023-02-25T11:29:00Z">
                  <w:rPr>
                    <w:ins w:id="2408" w:author="Nate Bachmeier [AWS-SA]" w:date="2023-02-25T11:26:00Z"/>
                    <w:rFonts w:ascii="Calibri" w:eastAsia="Times New Roman" w:hAnsi="Calibri" w:cs="Calibri"/>
                    <w:color w:val="000000"/>
                    <w:sz w:val="22"/>
                  </w:rPr>
                </w:rPrChange>
              </w:rPr>
            </w:pPr>
            <w:ins w:id="2409" w:author="Nate Bachmeier [AWS-SA]" w:date="2023-02-25T11:26:00Z">
              <w:r w:rsidRPr="00E16572">
                <w:rPr>
                  <w:rFonts w:ascii="Calibri" w:eastAsia="Times New Roman" w:hAnsi="Calibri" w:cs="Calibri"/>
                  <w:b w:val="0"/>
                  <w:bCs w:val="0"/>
                  <w:color w:val="000000"/>
                  <w:sz w:val="22"/>
                  <w:rPrChange w:id="2410" w:author="Nate Bachmeier [AWS-SA]" w:date="2023-02-25T11:29:00Z">
                    <w:rPr>
                      <w:rFonts w:ascii="Calibri" w:eastAsia="Times New Roman" w:hAnsi="Calibri" w:cs="Calibri"/>
                      <w:color w:val="000000"/>
                      <w:sz w:val="22"/>
                    </w:rPr>
                  </w:rPrChange>
                </w:rPr>
                <w:t>cleaning shoes</w:t>
              </w:r>
            </w:ins>
          </w:p>
        </w:tc>
        <w:tc>
          <w:tcPr>
            <w:tcW w:w="960" w:type="dxa"/>
            <w:noWrap/>
            <w:hideMark/>
            <w:tcPrChange w:id="2411" w:author="Nate Bachmeier [AWS-SA]" w:date="2023-02-25T11:26:00Z">
              <w:tcPr>
                <w:tcW w:w="960" w:type="dxa"/>
                <w:tcBorders>
                  <w:top w:val="nil"/>
                  <w:left w:val="nil"/>
                  <w:bottom w:val="nil"/>
                  <w:right w:val="nil"/>
                </w:tcBorders>
                <w:shd w:val="clear" w:color="auto" w:fill="auto"/>
                <w:noWrap/>
                <w:vAlign w:val="bottom"/>
                <w:hideMark/>
              </w:tcPr>
            </w:tcPrChange>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412" w:author="Nate Bachmeier [AWS-SA]" w:date="2023-02-25T11:26:00Z"/>
                <w:rFonts w:ascii="Calibri" w:eastAsia="Times New Roman" w:hAnsi="Calibri" w:cs="Calibri"/>
                <w:color w:val="000000"/>
                <w:sz w:val="22"/>
              </w:rPr>
            </w:pPr>
            <w:ins w:id="2413" w:author="Nate Bachmeier [AWS-SA]" w:date="2023-02-25T11:26:00Z">
              <w:r w:rsidRPr="00E16572">
                <w:rPr>
                  <w:rFonts w:ascii="Calibri" w:eastAsia="Times New Roman" w:hAnsi="Calibri" w:cs="Calibri"/>
                  <w:color w:val="000000"/>
                  <w:sz w:val="22"/>
                </w:rPr>
                <w:t>713</w:t>
              </w:r>
            </w:ins>
          </w:p>
        </w:tc>
      </w:tr>
      <w:tr w:rsidR="00E16572" w:rsidRPr="00E16572" w14:paraId="46042BBD" w14:textId="77777777" w:rsidTr="00E16572">
        <w:trPr>
          <w:trHeight w:val="300"/>
          <w:ins w:id="2414" w:author="Nate Bachmeier [AWS-SA]" w:date="2023-02-25T11:26:00Z"/>
          <w:trPrChange w:id="24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416" w:author="Nate Bachmeier [AWS-SA]" w:date="2023-02-25T11:26:00Z">
              <w:tcPr>
                <w:tcW w:w="4740" w:type="dxa"/>
                <w:tcBorders>
                  <w:top w:val="nil"/>
                  <w:left w:val="nil"/>
                  <w:bottom w:val="nil"/>
                  <w:right w:val="nil"/>
                </w:tcBorders>
                <w:shd w:val="clear" w:color="auto" w:fill="auto"/>
                <w:noWrap/>
                <w:vAlign w:val="bottom"/>
                <w:hideMark/>
              </w:tcPr>
            </w:tcPrChange>
          </w:tcPr>
          <w:p w14:paraId="37E70C01" w14:textId="77777777" w:rsidR="00E16572" w:rsidRPr="00E16572" w:rsidRDefault="00E16572" w:rsidP="00E16572">
            <w:pPr>
              <w:spacing w:line="240" w:lineRule="auto"/>
              <w:ind w:firstLine="0"/>
              <w:rPr>
                <w:ins w:id="2417" w:author="Nate Bachmeier [AWS-SA]" w:date="2023-02-25T11:26:00Z"/>
                <w:rFonts w:ascii="Calibri" w:eastAsia="Times New Roman" w:hAnsi="Calibri" w:cs="Calibri"/>
                <w:b w:val="0"/>
                <w:bCs w:val="0"/>
                <w:color w:val="000000"/>
                <w:sz w:val="22"/>
                <w:rPrChange w:id="2418" w:author="Nate Bachmeier [AWS-SA]" w:date="2023-02-25T11:29:00Z">
                  <w:rPr>
                    <w:ins w:id="2419" w:author="Nate Bachmeier [AWS-SA]" w:date="2023-02-25T11:26:00Z"/>
                    <w:rFonts w:ascii="Calibri" w:eastAsia="Times New Roman" w:hAnsi="Calibri" w:cs="Calibri"/>
                    <w:color w:val="000000"/>
                    <w:sz w:val="22"/>
                  </w:rPr>
                </w:rPrChange>
              </w:rPr>
            </w:pPr>
            <w:ins w:id="2420" w:author="Nate Bachmeier [AWS-SA]" w:date="2023-02-25T11:26:00Z">
              <w:r w:rsidRPr="00E16572">
                <w:rPr>
                  <w:rFonts w:ascii="Calibri" w:eastAsia="Times New Roman" w:hAnsi="Calibri" w:cs="Calibri"/>
                  <w:b w:val="0"/>
                  <w:bCs w:val="0"/>
                  <w:color w:val="000000"/>
                  <w:sz w:val="22"/>
                  <w:rPrChange w:id="2421" w:author="Nate Bachmeier [AWS-SA]" w:date="2023-02-25T11:29:00Z">
                    <w:rPr>
                      <w:rFonts w:ascii="Calibri" w:eastAsia="Times New Roman" w:hAnsi="Calibri" w:cs="Calibri"/>
                      <w:color w:val="000000"/>
                      <w:sz w:val="22"/>
                    </w:rPr>
                  </w:rPrChange>
                </w:rPr>
                <w:t>cleaning toilet</w:t>
              </w:r>
            </w:ins>
          </w:p>
        </w:tc>
        <w:tc>
          <w:tcPr>
            <w:tcW w:w="960" w:type="dxa"/>
            <w:noWrap/>
            <w:hideMark/>
            <w:tcPrChange w:id="2422" w:author="Nate Bachmeier [AWS-SA]" w:date="2023-02-25T11:26:00Z">
              <w:tcPr>
                <w:tcW w:w="960" w:type="dxa"/>
                <w:tcBorders>
                  <w:top w:val="nil"/>
                  <w:left w:val="nil"/>
                  <w:bottom w:val="nil"/>
                  <w:right w:val="nil"/>
                </w:tcBorders>
                <w:shd w:val="clear" w:color="auto" w:fill="auto"/>
                <w:noWrap/>
                <w:vAlign w:val="bottom"/>
                <w:hideMark/>
              </w:tcPr>
            </w:tcPrChange>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423" w:author="Nate Bachmeier [AWS-SA]" w:date="2023-02-25T11:26:00Z"/>
                <w:rFonts w:ascii="Calibri" w:eastAsia="Times New Roman" w:hAnsi="Calibri" w:cs="Calibri"/>
                <w:color w:val="000000"/>
                <w:sz w:val="22"/>
              </w:rPr>
            </w:pPr>
            <w:ins w:id="2424" w:author="Nate Bachmeier [AWS-SA]" w:date="2023-02-25T11:26:00Z">
              <w:r w:rsidRPr="00E16572">
                <w:rPr>
                  <w:rFonts w:ascii="Calibri" w:eastAsia="Times New Roman" w:hAnsi="Calibri" w:cs="Calibri"/>
                  <w:color w:val="000000"/>
                  <w:sz w:val="22"/>
                </w:rPr>
                <w:t>619</w:t>
              </w:r>
            </w:ins>
          </w:p>
        </w:tc>
      </w:tr>
      <w:tr w:rsidR="00E16572" w:rsidRPr="00E16572" w14:paraId="7C57ACC8" w14:textId="77777777" w:rsidTr="00E16572">
        <w:trPr>
          <w:cnfStyle w:val="000000100000" w:firstRow="0" w:lastRow="0" w:firstColumn="0" w:lastColumn="0" w:oddVBand="0" w:evenVBand="0" w:oddHBand="1" w:evenHBand="0" w:firstRowFirstColumn="0" w:firstRowLastColumn="0" w:lastRowFirstColumn="0" w:lastRowLastColumn="0"/>
          <w:trHeight w:val="300"/>
          <w:ins w:id="2425" w:author="Nate Bachmeier [AWS-SA]" w:date="2023-02-25T11:26:00Z"/>
          <w:trPrChange w:id="242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427" w:author="Nate Bachmeier [AWS-SA]" w:date="2023-02-25T11:26:00Z">
              <w:tcPr>
                <w:tcW w:w="4740" w:type="dxa"/>
                <w:tcBorders>
                  <w:top w:val="nil"/>
                  <w:left w:val="nil"/>
                  <w:bottom w:val="nil"/>
                  <w:right w:val="nil"/>
                </w:tcBorders>
                <w:shd w:val="clear" w:color="auto" w:fill="auto"/>
                <w:noWrap/>
                <w:vAlign w:val="bottom"/>
                <w:hideMark/>
              </w:tcPr>
            </w:tcPrChange>
          </w:tcPr>
          <w:p w14:paraId="290ED37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428" w:author="Nate Bachmeier [AWS-SA]" w:date="2023-02-25T11:26:00Z"/>
                <w:rFonts w:ascii="Calibri" w:eastAsia="Times New Roman" w:hAnsi="Calibri" w:cs="Calibri"/>
                <w:b w:val="0"/>
                <w:bCs w:val="0"/>
                <w:color w:val="000000"/>
                <w:sz w:val="22"/>
                <w:rPrChange w:id="2429" w:author="Nate Bachmeier [AWS-SA]" w:date="2023-02-25T11:29:00Z">
                  <w:rPr>
                    <w:ins w:id="2430" w:author="Nate Bachmeier [AWS-SA]" w:date="2023-02-25T11:26:00Z"/>
                    <w:rFonts w:ascii="Calibri" w:eastAsia="Times New Roman" w:hAnsi="Calibri" w:cs="Calibri"/>
                    <w:color w:val="000000"/>
                    <w:sz w:val="22"/>
                  </w:rPr>
                </w:rPrChange>
              </w:rPr>
            </w:pPr>
            <w:ins w:id="2431" w:author="Nate Bachmeier [AWS-SA]" w:date="2023-02-25T11:26:00Z">
              <w:r w:rsidRPr="00E16572">
                <w:rPr>
                  <w:rFonts w:ascii="Calibri" w:eastAsia="Times New Roman" w:hAnsi="Calibri" w:cs="Calibri"/>
                  <w:b w:val="0"/>
                  <w:bCs w:val="0"/>
                  <w:color w:val="000000"/>
                  <w:sz w:val="22"/>
                  <w:rPrChange w:id="2432" w:author="Nate Bachmeier [AWS-SA]" w:date="2023-02-25T11:29:00Z">
                    <w:rPr>
                      <w:rFonts w:ascii="Calibri" w:eastAsia="Times New Roman" w:hAnsi="Calibri" w:cs="Calibri"/>
                      <w:color w:val="000000"/>
                      <w:sz w:val="22"/>
                    </w:rPr>
                  </w:rPrChange>
                </w:rPr>
                <w:t>cleaning windows</w:t>
              </w:r>
            </w:ins>
          </w:p>
        </w:tc>
        <w:tc>
          <w:tcPr>
            <w:tcW w:w="960" w:type="dxa"/>
            <w:noWrap/>
            <w:hideMark/>
            <w:tcPrChange w:id="2433" w:author="Nate Bachmeier [AWS-SA]" w:date="2023-02-25T11:26:00Z">
              <w:tcPr>
                <w:tcW w:w="960" w:type="dxa"/>
                <w:tcBorders>
                  <w:top w:val="nil"/>
                  <w:left w:val="nil"/>
                  <w:bottom w:val="nil"/>
                  <w:right w:val="nil"/>
                </w:tcBorders>
                <w:shd w:val="clear" w:color="auto" w:fill="auto"/>
                <w:noWrap/>
                <w:vAlign w:val="bottom"/>
                <w:hideMark/>
              </w:tcPr>
            </w:tcPrChange>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434" w:author="Nate Bachmeier [AWS-SA]" w:date="2023-02-25T11:26:00Z"/>
                <w:rFonts w:ascii="Calibri" w:eastAsia="Times New Roman" w:hAnsi="Calibri" w:cs="Calibri"/>
                <w:color w:val="000000"/>
                <w:sz w:val="22"/>
              </w:rPr>
            </w:pPr>
            <w:ins w:id="2435" w:author="Nate Bachmeier [AWS-SA]" w:date="2023-02-25T11:26:00Z">
              <w:r w:rsidRPr="00E16572">
                <w:rPr>
                  <w:rFonts w:ascii="Calibri" w:eastAsia="Times New Roman" w:hAnsi="Calibri" w:cs="Calibri"/>
                  <w:color w:val="000000"/>
                  <w:sz w:val="22"/>
                </w:rPr>
                <w:t>759</w:t>
              </w:r>
            </w:ins>
          </w:p>
        </w:tc>
      </w:tr>
      <w:tr w:rsidR="00E16572" w:rsidRPr="00E16572" w14:paraId="08DDCE55" w14:textId="77777777" w:rsidTr="00E16572">
        <w:trPr>
          <w:trHeight w:val="300"/>
          <w:ins w:id="2436" w:author="Nate Bachmeier [AWS-SA]" w:date="2023-02-25T11:26:00Z"/>
          <w:trPrChange w:id="243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438" w:author="Nate Bachmeier [AWS-SA]" w:date="2023-02-25T11:26:00Z">
              <w:tcPr>
                <w:tcW w:w="4740" w:type="dxa"/>
                <w:tcBorders>
                  <w:top w:val="nil"/>
                  <w:left w:val="nil"/>
                  <w:bottom w:val="nil"/>
                  <w:right w:val="nil"/>
                </w:tcBorders>
                <w:shd w:val="clear" w:color="auto" w:fill="auto"/>
                <w:noWrap/>
                <w:vAlign w:val="bottom"/>
                <w:hideMark/>
              </w:tcPr>
            </w:tcPrChange>
          </w:tcPr>
          <w:p w14:paraId="4A8C6A98" w14:textId="77777777" w:rsidR="00E16572" w:rsidRPr="00E16572" w:rsidRDefault="00E16572" w:rsidP="00E16572">
            <w:pPr>
              <w:spacing w:line="240" w:lineRule="auto"/>
              <w:ind w:firstLine="0"/>
              <w:rPr>
                <w:ins w:id="2439" w:author="Nate Bachmeier [AWS-SA]" w:date="2023-02-25T11:26:00Z"/>
                <w:rFonts w:ascii="Calibri" w:eastAsia="Times New Roman" w:hAnsi="Calibri" w:cs="Calibri"/>
                <w:b w:val="0"/>
                <w:bCs w:val="0"/>
                <w:color w:val="000000"/>
                <w:sz w:val="22"/>
                <w:rPrChange w:id="2440" w:author="Nate Bachmeier [AWS-SA]" w:date="2023-02-25T11:29:00Z">
                  <w:rPr>
                    <w:ins w:id="2441" w:author="Nate Bachmeier [AWS-SA]" w:date="2023-02-25T11:26:00Z"/>
                    <w:rFonts w:ascii="Calibri" w:eastAsia="Times New Roman" w:hAnsi="Calibri" w:cs="Calibri"/>
                    <w:color w:val="000000"/>
                    <w:sz w:val="22"/>
                  </w:rPr>
                </w:rPrChange>
              </w:rPr>
            </w:pPr>
            <w:ins w:id="2442" w:author="Nate Bachmeier [AWS-SA]" w:date="2023-02-25T11:26:00Z">
              <w:r w:rsidRPr="00E16572">
                <w:rPr>
                  <w:rFonts w:ascii="Calibri" w:eastAsia="Times New Roman" w:hAnsi="Calibri" w:cs="Calibri"/>
                  <w:b w:val="0"/>
                  <w:bCs w:val="0"/>
                  <w:color w:val="000000"/>
                  <w:sz w:val="22"/>
                  <w:rPrChange w:id="2443" w:author="Nate Bachmeier [AWS-SA]" w:date="2023-02-25T11:29:00Z">
                    <w:rPr>
                      <w:rFonts w:ascii="Calibri" w:eastAsia="Times New Roman" w:hAnsi="Calibri" w:cs="Calibri"/>
                      <w:color w:val="000000"/>
                      <w:sz w:val="22"/>
                    </w:rPr>
                  </w:rPrChange>
                </w:rPr>
                <w:t>climbing a rope</w:t>
              </w:r>
            </w:ins>
          </w:p>
        </w:tc>
        <w:tc>
          <w:tcPr>
            <w:tcW w:w="960" w:type="dxa"/>
            <w:noWrap/>
            <w:hideMark/>
            <w:tcPrChange w:id="2444" w:author="Nate Bachmeier [AWS-SA]" w:date="2023-02-25T11:26:00Z">
              <w:tcPr>
                <w:tcW w:w="960" w:type="dxa"/>
                <w:tcBorders>
                  <w:top w:val="nil"/>
                  <w:left w:val="nil"/>
                  <w:bottom w:val="nil"/>
                  <w:right w:val="nil"/>
                </w:tcBorders>
                <w:shd w:val="clear" w:color="auto" w:fill="auto"/>
                <w:noWrap/>
                <w:vAlign w:val="bottom"/>
                <w:hideMark/>
              </w:tcPr>
            </w:tcPrChange>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445" w:author="Nate Bachmeier [AWS-SA]" w:date="2023-02-25T11:26:00Z"/>
                <w:rFonts w:ascii="Calibri" w:eastAsia="Times New Roman" w:hAnsi="Calibri" w:cs="Calibri"/>
                <w:color w:val="000000"/>
                <w:sz w:val="22"/>
              </w:rPr>
            </w:pPr>
            <w:ins w:id="2446" w:author="Nate Bachmeier [AWS-SA]" w:date="2023-02-25T11:26:00Z">
              <w:r w:rsidRPr="00E16572">
                <w:rPr>
                  <w:rFonts w:ascii="Calibri" w:eastAsia="Times New Roman" w:hAnsi="Calibri" w:cs="Calibri"/>
                  <w:color w:val="000000"/>
                  <w:sz w:val="22"/>
                </w:rPr>
                <w:t>843</w:t>
              </w:r>
            </w:ins>
          </w:p>
        </w:tc>
      </w:tr>
      <w:tr w:rsidR="00E16572" w:rsidRPr="00E16572" w14:paraId="1F45953C" w14:textId="77777777" w:rsidTr="00E16572">
        <w:trPr>
          <w:cnfStyle w:val="000000100000" w:firstRow="0" w:lastRow="0" w:firstColumn="0" w:lastColumn="0" w:oddVBand="0" w:evenVBand="0" w:oddHBand="1" w:evenHBand="0" w:firstRowFirstColumn="0" w:firstRowLastColumn="0" w:lastRowFirstColumn="0" w:lastRowLastColumn="0"/>
          <w:trHeight w:val="300"/>
          <w:ins w:id="2447" w:author="Nate Bachmeier [AWS-SA]" w:date="2023-02-25T11:26:00Z"/>
          <w:trPrChange w:id="244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449" w:author="Nate Bachmeier [AWS-SA]" w:date="2023-02-25T11:26:00Z">
              <w:tcPr>
                <w:tcW w:w="4740" w:type="dxa"/>
                <w:tcBorders>
                  <w:top w:val="nil"/>
                  <w:left w:val="nil"/>
                  <w:bottom w:val="nil"/>
                  <w:right w:val="nil"/>
                </w:tcBorders>
                <w:shd w:val="clear" w:color="auto" w:fill="auto"/>
                <w:noWrap/>
                <w:vAlign w:val="bottom"/>
                <w:hideMark/>
              </w:tcPr>
            </w:tcPrChange>
          </w:tcPr>
          <w:p w14:paraId="40414BE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450" w:author="Nate Bachmeier [AWS-SA]" w:date="2023-02-25T11:26:00Z"/>
                <w:rFonts w:ascii="Calibri" w:eastAsia="Times New Roman" w:hAnsi="Calibri" w:cs="Calibri"/>
                <w:b w:val="0"/>
                <w:bCs w:val="0"/>
                <w:color w:val="000000"/>
                <w:sz w:val="22"/>
                <w:rPrChange w:id="2451" w:author="Nate Bachmeier [AWS-SA]" w:date="2023-02-25T11:29:00Z">
                  <w:rPr>
                    <w:ins w:id="2452" w:author="Nate Bachmeier [AWS-SA]" w:date="2023-02-25T11:26:00Z"/>
                    <w:rFonts w:ascii="Calibri" w:eastAsia="Times New Roman" w:hAnsi="Calibri" w:cs="Calibri"/>
                    <w:color w:val="000000"/>
                    <w:sz w:val="22"/>
                  </w:rPr>
                </w:rPrChange>
              </w:rPr>
            </w:pPr>
            <w:ins w:id="2453" w:author="Nate Bachmeier [AWS-SA]" w:date="2023-02-25T11:26:00Z">
              <w:r w:rsidRPr="00E16572">
                <w:rPr>
                  <w:rFonts w:ascii="Calibri" w:eastAsia="Times New Roman" w:hAnsi="Calibri" w:cs="Calibri"/>
                  <w:b w:val="0"/>
                  <w:bCs w:val="0"/>
                  <w:color w:val="000000"/>
                  <w:sz w:val="22"/>
                  <w:rPrChange w:id="2454" w:author="Nate Bachmeier [AWS-SA]" w:date="2023-02-25T11:29:00Z">
                    <w:rPr>
                      <w:rFonts w:ascii="Calibri" w:eastAsia="Times New Roman" w:hAnsi="Calibri" w:cs="Calibri"/>
                      <w:color w:val="000000"/>
                      <w:sz w:val="22"/>
                    </w:rPr>
                  </w:rPrChange>
                </w:rPr>
                <w:t>climbing ladder</w:t>
              </w:r>
            </w:ins>
          </w:p>
        </w:tc>
        <w:tc>
          <w:tcPr>
            <w:tcW w:w="960" w:type="dxa"/>
            <w:noWrap/>
            <w:hideMark/>
            <w:tcPrChange w:id="2455" w:author="Nate Bachmeier [AWS-SA]" w:date="2023-02-25T11:26:00Z">
              <w:tcPr>
                <w:tcW w:w="960" w:type="dxa"/>
                <w:tcBorders>
                  <w:top w:val="nil"/>
                  <w:left w:val="nil"/>
                  <w:bottom w:val="nil"/>
                  <w:right w:val="nil"/>
                </w:tcBorders>
                <w:shd w:val="clear" w:color="auto" w:fill="auto"/>
                <w:noWrap/>
                <w:vAlign w:val="bottom"/>
                <w:hideMark/>
              </w:tcPr>
            </w:tcPrChange>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456" w:author="Nate Bachmeier [AWS-SA]" w:date="2023-02-25T11:26:00Z"/>
                <w:rFonts w:ascii="Calibri" w:eastAsia="Times New Roman" w:hAnsi="Calibri" w:cs="Calibri"/>
                <w:color w:val="000000"/>
                <w:sz w:val="22"/>
              </w:rPr>
            </w:pPr>
            <w:ins w:id="2457" w:author="Nate Bachmeier [AWS-SA]" w:date="2023-02-25T11:26:00Z">
              <w:r w:rsidRPr="00E16572">
                <w:rPr>
                  <w:rFonts w:ascii="Calibri" w:eastAsia="Times New Roman" w:hAnsi="Calibri" w:cs="Calibri"/>
                  <w:color w:val="000000"/>
                  <w:sz w:val="22"/>
                </w:rPr>
                <w:t>678</w:t>
              </w:r>
            </w:ins>
          </w:p>
        </w:tc>
      </w:tr>
      <w:tr w:rsidR="00E16572" w:rsidRPr="00E16572" w14:paraId="23DE4254" w14:textId="77777777" w:rsidTr="00E16572">
        <w:trPr>
          <w:trHeight w:val="300"/>
          <w:ins w:id="2458" w:author="Nate Bachmeier [AWS-SA]" w:date="2023-02-25T11:26:00Z"/>
          <w:trPrChange w:id="245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460" w:author="Nate Bachmeier [AWS-SA]" w:date="2023-02-25T11:26:00Z">
              <w:tcPr>
                <w:tcW w:w="4740" w:type="dxa"/>
                <w:tcBorders>
                  <w:top w:val="nil"/>
                  <w:left w:val="nil"/>
                  <w:bottom w:val="nil"/>
                  <w:right w:val="nil"/>
                </w:tcBorders>
                <w:shd w:val="clear" w:color="auto" w:fill="auto"/>
                <w:noWrap/>
                <w:vAlign w:val="bottom"/>
                <w:hideMark/>
              </w:tcPr>
            </w:tcPrChange>
          </w:tcPr>
          <w:p w14:paraId="4B7AE262" w14:textId="77777777" w:rsidR="00E16572" w:rsidRPr="00E16572" w:rsidRDefault="00E16572" w:rsidP="00E16572">
            <w:pPr>
              <w:spacing w:line="240" w:lineRule="auto"/>
              <w:ind w:firstLine="0"/>
              <w:rPr>
                <w:ins w:id="2461" w:author="Nate Bachmeier [AWS-SA]" w:date="2023-02-25T11:26:00Z"/>
                <w:rFonts w:ascii="Calibri" w:eastAsia="Times New Roman" w:hAnsi="Calibri" w:cs="Calibri"/>
                <w:b w:val="0"/>
                <w:bCs w:val="0"/>
                <w:color w:val="000000"/>
                <w:sz w:val="22"/>
                <w:rPrChange w:id="2462" w:author="Nate Bachmeier [AWS-SA]" w:date="2023-02-25T11:29:00Z">
                  <w:rPr>
                    <w:ins w:id="2463" w:author="Nate Bachmeier [AWS-SA]" w:date="2023-02-25T11:26:00Z"/>
                    <w:rFonts w:ascii="Calibri" w:eastAsia="Times New Roman" w:hAnsi="Calibri" w:cs="Calibri"/>
                    <w:color w:val="000000"/>
                    <w:sz w:val="22"/>
                  </w:rPr>
                </w:rPrChange>
              </w:rPr>
            </w:pPr>
            <w:ins w:id="2464" w:author="Nate Bachmeier [AWS-SA]" w:date="2023-02-25T11:26:00Z">
              <w:r w:rsidRPr="00E16572">
                <w:rPr>
                  <w:rFonts w:ascii="Calibri" w:eastAsia="Times New Roman" w:hAnsi="Calibri" w:cs="Calibri"/>
                  <w:b w:val="0"/>
                  <w:bCs w:val="0"/>
                  <w:color w:val="000000"/>
                  <w:sz w:val="22"/>
                  <w:rPrChange w:id="2465" w:author="Nate Bachmeier [AWS-SA]" w:date="2023-02-25T11:29:00Z">
                    <w:rPr>
                      <w:rFonts w:ascii="Calibri" w:eastAsia="Times New Roman" w:hAnsi="Calibri" w:cs="Calibri"/>
                      <w:color w:val="000000"/>
                      <w:sz w:val="22"/>
                    </w:rPr>
                  </w:rPrChange>
                </w:rPr>
                <w:t>climbing tree</w:t>
              </w:r>
            </w:ins>
          </w:p>
        </w:tc>
        <w:tc>
          <w:tcPr>
            <w:tcW w:w="960" w:type="dxa"/>
            <w:noWrap/>
            <w:hideMark/>
            <w:tcPrChange w:id="2466" w:author="Nate Bachmeier [AWS-SA]" w:date="2023-02-25T11:26:00Z">
              <w:tcPr>
                <w:tcW w:w="960" w:type="dxa"/>
                <w:tcBorders>
                  <w:top w:val="nil"/>
                  <w:left w:val="nil"/>
                  <w:bottom w:val="nil"/>
                  <w:right w:val="nil"/>
                </w:tcBorders>
                <w:shd w:val="clear" w:color="auto" w:fill="auto"/>
                <w:noWrap/>
                <w:vAlign w:val="bottom"/>
                <w:hideMark/>
              </w:tcPr>
            </w:tcPrChange>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467" w:author="Nate Bachmeier [AWS-SA]" w:date="2023-02-25T11:26:00Z"/>
                <w:rFonts w:ascii="Calibri" w:eastAsia="Times New Roman" w:hAnsi="Calibri" w:cs="Calibri"/>
                <w:color w:val="000000"/>
                <w:sz w:val="22"/>
              </w:rPr>
            </w:pPr>
            <w:ins w:id="2468" w:author="Nate Bachmeier [AWS-SA]" w:date="2023-02-25T11:26:00Z">
              <w:r w:rsidRPr="00E16572">
                <w:rPr>
                  <w:rFonts w:ascii="Calibri" w:eastAsia="Times New Roman" w:hAnsi="Calibri" w:cs="Calibri"/>
                  <w:color w:val="000000"/>
                  <w:sz w:val="22"/>
                </w:rPr>
                <w:t>758</w:t>
              </w:r>
            </w:ins>
          </w:p>
        </w:tc>
      </w:tr>
      <w:tr w:rsidR="00E16572" w:rsidRPr="00E16572" w14:paraId="6FF238B1" w14:textId="77777777" w:rsidTr="00E16572">
        <w:trPr>
          <w:cnfStyle w:val="000000100000" w:firstRow="0" w:lastRow="0" w:firstColumn="0" w:lastColumn="0" w:oddVBand="0" w:evenVBand="0" w:oddHBand="1" w:evenHBand="0" w:firstRowFirstColumn="0" w:firstRowLastColumn="0" w:lastRowFirstColumn="0" w:lastRowLastColumn="0"/>
          <w:trHeight w:val="300"/>
          <w:ins w:id="2469" w:author="Nate Bachmeier [AWS-SA]" w:date="2023-02-25T11:26:00Z"/>
          <w:trPrChange w:id="247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471" w:author="Nate Bachmeier [AWS-SA]" w:date="2023-02-25T11:26:00Z">
              <w:tcPr>
                <w:tcW w:w="4740" w:type="dxa"/>
                <w:tcBorders>
                  <w:top w:val="nil"/>
                  <w:left w:val="nil"/>
                  <w:bottom w:val="nil"/>
                  <w:right w:val="nil"/>
                </w:tcBorders>
                <w:shd w:val="clear" w:color="auto" w:fill="auto"/>
                <w:noWrap/>
                <w:vAlign w:val="bottom"/>
                <w:hideMark/>
              </w:tcPr>
            </w:tcPrChange>
          </w:tcPr>
          <w:p w14:paraId="20A3629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472" w:author="Nate Bachmeier [AWS-SA]" w:date="2023-02-25T11:26:00Z"/>
                <w:rFonts w:ascii="Calibri" w:eastAsia="Times New Roman" w:hAnsi="Calibri" w:cs="Calibri"/>
                <w:b w:val="0"/>
                <w:bCs w:val="0"/>
                <w:color w:val="000000"/>
                <w:sz w:val="22"/>
                <w:rPrChange w:id="2473" w:author="Nate Bachmeier [AWS-SA]" w:date="2023-02-25T11:29:00Z">
                  <w:rPr>
                    <w:ins w:id="2474" w:author="Nate Bachmeier [AWS-SA]" w:date="2023-02-25T11:26:00Z"/>
                    <w:rFonts w:ascii="Calibri" w:eastAsia="Times New Roman" w:hAnsi="Calibri" w:cs="Calibri"/>
                    <w:color w:val="000000"/>
                    <w:sz w:val="22"/>
                  </w:rPr>
                </w:rPrChange>
              </w:rPr>
            </w:pPr>
            <w:ins w:id="2475" w:author="Nate Bachmeier [AWS-SA]" w:date="2023-02-25T11:26:00Z">
              <w:r w:rsidRPr="00E16572">
                <w:rPr>
                  <w:rFonts w:ascii="Calibri" w:eastAsia="Times New Roman" w:hAnsi="Calibri" w:cs="Calibri"/>
                  <w:b w:val="0"/>
                  <w:bCs w:val="0"/>
                  <w:color w:val="000000"/>
                  <w:sz w:val="22"/>
                  <w:rPrChange w:id="2476" w:author="Nate Bachmeier [AWS-SA]" w:date="2023-02-25T11:29:00Z">
                    <w:rPr>
                      <w:rFonts w:ascii="Calibri" w:eastAsia="Times New Roman" w:hAnsi="Calibri" w:cs="Calibri"/>
                      <w:color w:val="000000"/>
                      <w:sz w:val="22"/>
                    </w:rPr>
                  </w:rPrChange>
                </w:rPr>
                <w:t>closing door</w:t>
              </w:r>
            </w:ins>
          </w:p>
        </w:tc>
        <w:tc>
          <w:tcPr>
            <w:tcW w:w="960" w:type="dxa"/>
            <w:noWrap/>
            <w:hideMark/>
            <w:tcPrChange w:id="2477" w:author="Nate Bachmeier [AWS-SA]" w:date="2023-02-25T11:26:00Z">
              <w:tcPr>
                <w:tcW w:w="960" w:type="dxa"/>
                <w:tcBorders>
                  <w:top w:val="nil"/>
                  <w:left w:val="nil"/>
                  <w:bottom w:val="nil"/>
                  <w:right w:val="nil"/>
                </w:tcBorders>
                <w:shd w:val="clear" w:color="auto" w:fill="auto"/>
                <w:noWrap/>
                <w:vAlign w:val="bottom"/>
                <w:hideMark/>
              </w:tcPr>
            </w:tcPrChange>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478" w:author="Nate Bachmeier [AWS-SA]" w:date="2023-02-25T11:26:00Z"/>
                <w:rFonts w:ascii="Calibri" w:eastAsia="Times New Roman" w:hAnsi="Calibri" w:cs="Calibri"/>
                <w:color w:val="000000"/>
                <w:sz w:val="22"/>
              </w:rPr>
            </w:pPr>
            <w:ins w:id="2479" w:author="Nate Bachmeier [AWS-SA]" w:date="2023-02-25T11:26:00Z">
              <w:r w:rsidRPr="00E16572">
                <w:rPr>
                  <w:rFonts w:ascii="Calibri" w:eastAsia="Times New Roman" w:hAnsi="Calibri" w:cs="Calibri"/>
                  <w:color w:val="000000"/>
                  <w:sz w:val="22"/>
                </w:rPr>
                <w:t>461</w:t>
              </w:r>
            </w:ins>
          </w:p>
        </w:tc>
      </w:tr>
      <w:tr w:rsidR="00E16572" w:rsidRPr="00E16572" w14:paraId="120F10FC" w14:textId="77777777" w:rsidTr="00E16572">
        <w:trPr>
          <w:trHeight w:val="300"/>
          <w:ins w:id="2480" w:author="Nate Bachmeier [AWS-SA]" w:date="2023-02-25T11:26:00Z"/>
          <w:trPrChange w:id="248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482" w:author="Nate Bachmeier [AWS-SA]" w:date="2023-02-25T11:26:00Z">
              <w:tcPr>
                <w:tcW w:w="4740" w:type="dxa"/>
                <w:tcBorders>
                  <w:top w:val="nil"/>
                  <w:left w:val="nil"/>
                  <w:bottom w:val="nil"/>
                  <w:right w:val="nil"/>
                </w:tcBorders>
                <w:shd w:val="clear" w:color="auto" w:fill="auto"/>
                <w:noWrap/>
                <w:vAlign w:val="bottom"/>
                <w:hideMark/>
              </w:tcPr>
            </w:tcPrChange>
          </w:tcPr>
          <w:p w14:paraId="3A75D24A" w14:textId="77777777" w:rsidR="00E16572" w:rsidRPr="00E16572" w:rsidRDefault="00E16572" w:rsidP="00E16572">
            <w:pPr>
              <w:spacing w:line="240" w:lineRule="auto"/>
              <w:ind w:firstLine="0"/>
              <w:rPr>
                <w:ins w:id="2483" w:author="Nate Bachmeier [AWS-SA]" w:date="2023-02-25T11:26:00Z"/>
                <w:rFonts w:ascii="Calibri" w:eastAsia="Times New Roman" w:hAnsi="Calibri" w:cs="Calibri"/>
                <w:b w:val="0"/>
                <w:bCs w:val="0"/>
                <w:color w:val="000000"/>
                <w:sz w:val="22"/>
                <w:rPrChange w:id="2484" w:author="Nate Bachmeier [AWS-SA]" w:date="2023-02-25T11:29:00Z">
                  <w:rPr>
                    <w:ins w:id="2485" w:author="Nate Bachmeier [AWS-SA]" w:date="2023-02-25T11:26:00Z"/>
                    <w:rFonts w:ascii="Calibri" w:eastAsia="Times New Roman" w:hAnsi="Calibri" w:cs="Calibri"/>
                    <w:color w:val="000000"/>
                    <w:sz w:val="22"/>
                  </w:rPr>
                </w:rPrChange>
              </w:rPr>
            </w:pPr>
            <w:ins w:id="2486" w:author="Nate Bachmeier [AWS-SA]" w:date="2023-02-25T11:26:00Z">
              <w:r w:rsidRPr="00E16572">
                <w:rPr>
                  <w:rFonts w:ascii="Calibri" w:eastAsia="Times New Roman" w:hAnsi="Calibri" w:cs="Calibri"/>
                  <w:b w:val="0"/>
                  <w:bCs w:val="0"/>
                  <w:color w:val="000000"/>
                  <w:sz w:val="22"/>
                  <w:rPrChange w:id="2487" w:author="Nate Bachmeier [AWS-SA]" w:date="2023-02-25T11:29:00Z">
                    <w:rPr>
                      <w:rFonts w:ascii="Calibri" w:eastAsia="Times New Roman" w:hAnsi="Calibri" w:cs="Calibri"/>
                      <w:color w:val="000000"/>
                      <w:sz w:val="22"/>
                    </w:rPr>
                  </w:rPrChange>
                </w:rPr>
                <w:lastRenderedPageBreak/>
                <w:t>coloring in</w:t>
              </w:r>
            </w:ins>
          </w:p>
        </w:tc>
        <w:tc>
          <w:tcPr>
            <w:tcW w:w="960" w:type="dxa"/>
            <w:noWrap/>
            <w:hideMark/>
            <w:tcPrChange w:id="2488" w:author="Nate Bachmeier [AWS-SA]" w:date="2023-02-25T11:26:00Z">
              <w:tcPr>
                <w:tcW w:w="960" w:type="dxa"/>
                <w:tcBorders>
                  <w:top w:val="nil"/>
                  <w:left w:val="nil"/>
                  <w:bottom w:val="nil"/>
                  <w:right w:val="nil"/>
                </w:tcBorders>
                <w:shd w:val="clear" w:color="auto" w:fill="auto"/>
                <w:noWrap/>
                <w:vAlign w:val="bottom"/>
                <w:hideMark/>
              </w:tcPr>
            </w:tcPrChange>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489" w:author="Nate Bachmeier [AWS-SA]" w:date="2023-02-25T11:26:00Z"/>
                <w:rFonts w:ascii="Calibri" w:eastAsia="Times New Roman" w:hAnsi="Calibri" w:cs="Calibri"/>
                <w:color w:val="000000"/>
                <w:sz w:val="22"/>
              </w:rPr>
            </w:pPr>
            <w:ins w:id="2490" w:author="Nate Bachmeier [AWS-SA]" w:date="2023-02-25T11:26:00Z">
              <w:r w:rsidRPr="00E16572">
                <w:rPr>
                  <w:rFonts w:ascii="Calibri" w:eastAsia="Times New Roman" w:hAnsi="Calibri" w:cs="Calibri"/>
                  <w:color w:val="000000"/>
                  <w:sz w:val="22"/>
                </w:rPr>
                <w:t>396</w:t>
              </w:r>
            </w:ins>
          </w:p>
        </w:tc>
      </w:tr>
      <w:tr w:rsidR="00E16572" w:rsidRPr="00E16572" w14:paraId="6F7314AE" w14:textId="77777777" w:rsidTr="00E16572">
        <w:trPr>
          <w:cnfStyle w:val="000000100000" w:firstRow="0" w:lastRow="0" w:firstColumn="0" w:lastColumn="0" w:oddVBand="0" w:evenVBand="0" w:oddHBand="1" w:evenHBand="0" w:firstRowFirstColumn="0" w:firstRowLastColumn="0" w:lastRowFirstColumn="0" w:lastRowLastColumn="0"/>
          <w:trHeight w:val="300"/>
          <w:ins w:id="2491" w:author="Nate Bachmeier [AWS-SA]" w:date="2023-02-25T11:26:00Z"/>
          <w:trPrChange w:id="249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493" w:author="Nate Bachmeier [AWS-SA]" w:date="2023-02-25T11:26:00Z">
              <w:tcPr>
                <w:tcW w:w="4740" w:type="dxa"/>
                <w:tcBorders>
                  <w:top w:val="nil"/>
                  <w:left w:val="nil"/>
                  <w:bottom w:val="nil"/>
                  <w:right w:val="nil"/>
                </w:tcBorders>
                <w:shd w:val="clear" w:color="auto" w:fill="auto"/>
                <w:noWrap/>
                <w:vAlign w:val="bottom"/>
                <w:hideMark/>
              </w:tcPr>
            </w:tcPrChange>
          </w:tcPr>
          <w:p w14:paraId="670B4B1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494" w:author="Nate Bachmeier [AWS-SA]" w:date="2023-02-25T11:26:00Z"/>
                <w:rFonts w:ascii="Calibri" w:eastAsia="Times New Roman" w:hAnsi="Calibri" w:cs="Calibri"/>
                <w:b w:val="0"/>
                <w:bCs w:val="0"/>
                <w:color w:val="000000"/>
                <w:sz w:val="22"/>
                <w:rPrChange w:id="2495" w:author="Nate Bachmeier [AWS-SA]" w:date="2023-02-25T11:29:00Z">
                  <w:rPr>
                    <w:ins w:id="2496" w:author="Nate Bachmeier [AWS-SA]" w:date="2023-02-25T11:26:00Z"/>
                    <w:rFonts w:ascii="Calibri" w:eastAsia="Times New Roman" w:hAnsi="Calibri" w:cs="Calibri"/>
                    <w:color w:val="000000"/>
                    <w:sz w:val="22"/>
                  </w:rPr>
                </w:rPrChange>
              </w:rPr>
            </w:pPr>
            <w:ins w:id="2497" w:author="Nate Bachmeier [AWS-SA]" w:date="2023-02-25T11:26:00Z">
              <w:r w:rsidRPr="00E16572">
                <w:rPr>
                  <w:rFonts w:ascii="Calibri" w:eastAsia="Times New Roman" w:hAnsi="Calibri" w:cs="Calibri"/>
                  <w:b w:val="0"/>
                  <w:bCs w:val="0"/>
                  <w:color w:val="000000"/>
                  <w:sz w:val="22"/>
                  <w:rPrChange w:id="2498" w:author="Nate Bachmeier [AWS-SA]" w:date="2023-02-25T11:29:00Z">
                    <w:rPr>
                      <w:rFonts w:ascii="Calibri" w:eastAsia="Times New Roman" w:hAnsi="Calibri" w:cs="Calibri"/>
                      <w:color w:val="000000"/>
                      <w:sz w:val="22"/>
                    </w:rPr>
                  </w:rPrChange>
                </w:rPr>
                <w:t>combing hair</w:t>
              </w:r>
            </w:ins>
          </w:p>
        </w:tc>
        <w:tc>
          <w:tcPr>
            <w:tcW w:w="960" w:type="dxa"/>
            <w:noWrap/>
            <w:hideMark/>
            <w:tcPrChange w:id="2499" w:author="Nate Bachmeier [AWS-SA]" w:date="2023-02-25T11:26:00Z">
              <w:tcPr>
                <w:tcW w:w="960" w:type="dxa"/>
                <w:tcBorders>
                  <w:top w:val="nil"/>
                  <w:left w:val="nil"/>
                  <w:bottom w:val="nil"/>
                  <w:right w:val="nil"/>
                </w:tcBorders>
                <w:shd w:val="clear" w:color="auto" w:fill="auto"/>
                <w:noWrap/>
                <w:vAlign w:val="bottom"/>
                <w:hideMark/>
              </w:tcPr>
            </w:tcPrChange>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500" w:author="Nate Bachmeier [AWS-SA]" w:date="2023-02-25T11:26:00Z"/>
                <w:rFonts w:ascii="Calibri" w:eastAsia="Times New Roman" w:hAnsi="Calibri" w:cs="Calibri"/>
                <w:color w:val="000000"/>
                <w:sz w:val="22"/>
              </w:rPr>
            </w:pPr>
            <w:ins w:id="2501" w:author="Nate Bachmeier [AWS-SA]" w:date="2023-02-25T11:26:00Z">
              <w:r w:rsidRPr="00E16572">
                <w:rPr>
                  <w:rFonts w:ascii="Calibri" w:eastAsia="Times New Roman" w:hAnsi="Calibri" w:cs="Calibri"/>
                  <w:color w:val="000000"/>
                  <w:sz w:val="22"/>
                </w:rPr>
                <w:t>473</w:t>
              </w:r>
            </w:ins>
          </w:p>
        </w:tc>
      </w:tr>
      <w:tr w:rsidR="00E16572" w:rsidRPr="00E16572" w14:paraId="1CA0FA40" w14:textId="77777777" w:rsidTr="00E16572">
        <w:trPr>
          <w:trHeight w:val="300"/>
          <w:ins w:id="2502" w:author="Nate Bachmeier [AWS-SA]" w:date="2023-02-25T11:26:00Z"/>
          <w:trPrChange w:id="250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504" w:author="Nate Bachmeier [AWS-SA]" w:date="2023-02-25T11:26:00Z">
              <w:tcPr>
                <w:tcW w:w="4740" w:type="dxa"/>
                <w:tcBorders>
                  <w:top w:val="nil"/>
                  <w:left w:val="nil"/>
                  <w:bottom w:val="nil"/>
                  <w:right w:val="nil"/>
                </w:tcBorders>
                <w:shd w:val="clear" w:color="auto" w:fill="auto"/>
                <w:noWrap/>
                <w:vAlign w:val="bottom"/>
                <w:hideMark/>
              </w:tcPr>
            </w:tcPrChange>
          </w:tcPr>
          <w:p w14:paraId="2CED39AB" w14:textId="77777777" w:rsidR="00E16572" w:rsidRPr="00E16572" w:rsidRDefault="00E16572" w:rsidP="00E16572">
            <w:pPr>
              <w:spacing w:line="240" w:lineRule="auto"/>
              <w:ind w:firstLine="0"/>
              <w:rPr>
                <w:ins w:id="2505" w:author="Nate Bachmeier [AWS-SA]" w:date="2023-02-25T11:26:00Z"/>
                <w:rFonts w:ascii="Calibri" w:eastAsia="Times New Roman" w:hAnsi="Calibri" w:cs="Calibri"/>
                <w:b w:val="0"/>
                <w:bCs w:val="0"/>
                <w:color w:val="000000"/>
                <w:sz w:val="22"/>
                <w:rPrChange w:id="2506" w:author="Nate Bachmeier [AWS-SA]" w:date="2023-02-25T11:29:00Z">
                  <w:rPr>
                    <w:ins w:id="2507" w:author="Nate Bachmeier [AWS-SA]" w:date="2023-02-25T11:26:00Z"/>
                    <w:rFonts w:ascii="Calibri" w:eastAsia="Times New Roman" w:hAnsi="Calibri" w:cs="Calibri"/>
                    <w:color w:val="000000"/>
                    <w:sz w:val="22"/>
                  </w:rPr>
                </w:rPrChange>
              </w:rPr>
            </w:pPr>
            <w:ins w:id="2508" w:author="Nate Bachmeier [AWS-SA]" w:date="2023-02-25T11:26:00Z">
              <w:r w:rsidRPr="00E16572">
                <w:rPr>
                  <w:rFonts w:ascii="Calibri" w:eastAsia="Times New Roman" w:hAnsi="Calibri" w:cs="Calibri"/>
                  <w:b w:val="0"/>
                  <w:bCs w:val="0"/>
                  <w:color w:val="000000"/>
                  <w:sz w:val="22"/>
                  <w:rPrChange w:id="2509" w:author="Nate Bachmeier [AWS-SA]" w:date="2023-02-25T11:29:00Z">
                    <w:rPr>
                      <w:rFonts w:ascii="Calibri" w:eastAsia="Times New Roman" w:hAnsi="Calibri" w:cs="Calibri"/>
                      <w:color w:val="000000"/>
                      <w:sz w:val="22"/>
                    </w:rPr>
                  </w:rPrChange>
                </w:rPr>
                <w:t>contact juggling</w:t>
              </w:r>
            </w:ins>
          </w:p>
        </w:tc>
        <w:tc>
          <w:tcPr>
            <w:tcW w:w="960" w:type="dxa"/>
            <w:noWrap/>
            <w:hideMark/>
            <w:tcPrChange w:id="2510" w:author="Nate Bachmeier [AWS-SA]" w:date="2023-02-25T11:26:00Z">
              <w:tcPr>
                <w:tcW w:w="960" w:type="dxa"/>
                <w:tcBorders>
                  <w:top w:val="nil"/>
                  <w:left w:val="nil"/>
                  <w:bottom w:val="nil"/>
                  <w:right w:val="nil"/>
                </w:tcBorders>
                <w:shd w:val="clear" w:color="auto" w:fill="auto"/>
                <w:noWrap/>
                <w:vAlign w:val="bottom"/>
                <w:hideMark/>
              </w:tcPr>
            </w:tcPrChange>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511" w:author="Nate Bachmeier [AWS-SA]" w:date="2023-02-25T11:26:00Z"/>
                <w:rFonts w:ascii="Calibri" w:eastAsia="Times New Roman" w:hAnsi="Calibri" w:cs="Calibri"/>
                <w:color w:val="000000"/>
                <w:sz w:val="22"/>
              </w:rPr>
            </w:pPr>
            <w:ins w:id="2512" w:author="Nate Bachmeier [AWS-SA]" w:date="2023-02-25T11:26:00Z">
              <w:r w:rsidRPr="00E16572">
                <w:rPr>
                  <w:rFonts w:ascii="Calibri" w:eastAsia="Times New Roman" w:hAnsi="Calibri" w:cs="Calibri"/>
                  <w:color w:val="000000"/>
                  <w:sz w:val="22"/>
                </w:rPr>
                <w:t>493</w:t>
              </w:r>
            </w:ins>
          </w:p>
        </w:tc>
      </w:tr>
      <w:tr w:rsidR="00E16572" w:rsidRPr="00E16572" w14:paraId="5BFFA704" w14:textId="77777777" w:rsidTr="00E16572">
        <w:trPr>
          <w:cnfStyle w:val="000000100000" w:firstRow="0" w:lastRow="0" w:firstColumn="0" w:lastColumn="0" w:oddVBand="0" w:evenVBand="0" w:oddHBand="1" w:evenHBand="0" w:firstRowFirstColumn="0" w:firstRowLastColumn="0" w:lastRowFirstColumn="0" w:lastRowLastColumn="0"/>
          <w:trHeight w:val="300"/>
          <w:ins w:id="2513" w:author="Nate Bachmeier [AWS-SA]" w:date="2023-02-25T11:26:00Z"/>
          <w:trPrChange w:id="251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515" w:author="Nate Bachmeier [AWS-SA]" w:date="2023-02-25T11:26:00Z">
              <w:tcPr>
                <w:tcW w:w="4740" w:type="dxa"/>
                <w:tcBorders>
                  <w:top w:val="nil"/>
                  <w:left w:val="nil"/>
                  <w:bottom w:val="nil"/>
                  <w:right w:val="nil"/>
                </w:tcBorders>
                <w:shd w:val="clear" w:color="auto" w:fill="auto"/>
                <w:noWrap/>
                <w:vAlign w:val="bottom"/>
                <w:hideMark/>
              </w:tcPr>
            </w:tcPrChange>
          </w:tcPr>
          <w:p w14:paraId="66AD33F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516" w:author="Nate Bachmeier [AWS-SA]" w:date="2023-02-25T11:26:00Z"/>
                <w:rFonts w:ascii="Calibri" w:eastAsia="Times New Roman" w:hAnsi="Calibri" w:cs="Calibri"/>
                <w:b w:val="0"/>
                <w:bCs w:val="0"/>
                <w:color w:val="000000"/>
                <w:sz w:val="22"/>
                <w:rPrChange w:id="2517" w:author="Nate Bachmeier [AWS-SA]" w:date="2023-02-25T11:29:00Z">
                  <w:rPr>
                    <w:ins w:id="2518" w:author="Nate Bachmeier [AWS-SA]" w:date="2023-02-25T11:26:00Z"/>
                    <w:rFonts w:ascii="Calibri" w:eastAsia="Times New Roman" w:hAnsi="Calibri" w:cs="Calibri"/>
                    <w:color w:val="000000"/>
                    <w:sz w:val="22"/>
                  </w:rPr>
                </w:rPrChange>
              </w:rPr>
            </w:pPr>
            <w:ins w:id="2519" w:author="Nate Bachmeier [AWS-SA]" w:date="2023-02-25T11:26:00Z">
              <w:r w:rsidRPr="00E16572">
                <w:rPr>
                  <w:rFonts w:ascii="Calibri" w:eastAsia="Times New Roman" w:hAnsi="Calibri" w:cs="Calibri"/>
                  <w:b w:val="0"/>
                  <w:bCs w:val="0"/>
                  <w:color w:val="000000"/>
                  <w:sz w:val="22"/>
                  <w:rPrChange w:id="2520" w:author="Nate Bachmeier [AWS-SA]" w:date="2023-02-25T11:29:00Z">
                    <w:rPr>
                      <w:rFonts w:ascii="Calibri" w:eastAsia="Times New Roman" w:hAnsi="Calibri" w:cs="Calibri"/>
                      <w:color w:val="000000"/>
                      <w:sz w:val="22"/>
                    </w:rPr>
                  </w:rPrChange>
                </w:rPr>
                <w:t>contorting</w:t>
              </w:r>
            </w:ins>
          </w:p>
        </w:tc>
        <w:tc>
          <w:tcPr>
            <w:tcW w:w="960" w:type="dxa"/>
            <w:noWrap/>
            <w:hideMark/>
            <w:tcPrChange w:id="2521" w:author="Nate Bachmeier [AWS-SA]" w:date="2023-02-25T11:26:00Z">
              <w:tcPr>
                <w:tcW w:w="960" w:type="dxa"/>
                <w:tcBorders>
                  <w:top w:val="nil"/>
                  <w:left w:val="nil"/>
                  <w:bottom w:val="nil"/>
                  <w:right w:val="nil"/>
                </w:tcBorders>
                <w:shd w:val="clear" w:color="auto" w:fill="auto"/>
                <w:noWrap/>
                <w:vAlign w:val="bottom"/>
                <w:hideMark/>
              </w:tcPr>
            </w:tcPrChange>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522" w:author="Nate Bachmeier [AWS-SA]" w:date="2023-02-25T11:26:00Z"/>
                <w:rFonts w:ascii="Calibri" w:eastAsia="Times New Roman" w:hAnsi="Calibri" w:cs="Calibri"/>
                <w:color w:val="000000"/>
                <w:sz w:val="22"/>
              </w:rPr>
            </w:pPr>
            <w:ins w:id="2523" w:author="Nate Bachmeier [AWS-SA]" w:date="2023-02-25T11:26:00Z">
              <w:r w:rsidRPr="00E16572">
                <w:rPr>
                  <w:rFonts w:ascii="Calibri" w:eastAsia="Times New Roman" w:hAnsi="Calibri" w:cs="Calibri"/>
                  <w:color w:val="000000"/>
                  <w:sz w:val="22"/>
                </w:rPr>
                <w:t>566</w:t>
              </w:r>
            </w:ins>
          </w:p>
        </w:tc>
      </w:tr>
      <w:tr w:rsidR="00E16572" w:rsidRPr="00E16572" w14:paraId="78F92A45" w14:textId="77777777" w:rsidTr="00E16572">
        <w:trPr>
          <w:trHeight w:val="300"/>
          <w:ins w:id="2524" w:author="Nate Bachmeier [AWS-SA]" w:date="2023-02-25T11:26:00Z"/>
          <w:trPrChange w:id="25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526" w:author="Nate Bachmeier [AWS-SA]" w:date="2023-02-25T11:26:00Z">
              <w:tcPr>
                <w:tcW w:w="4740" w:type="dxa"/>
                <w:tcBorders>
                  <w:top w:val="nil"/>
                  <w:left w:val="nil"/>
                  <w:bottom w:val="nil"/>
                  <w:right w:val="nil"/>
                </w:tcBorders>
                <w:shd w:val="clear" w:color="auto" w:fill="auto"/>
                <w:noWrap/>
                <w:vAlign w:val="bottom"/>
                <w:hideMark/>
              </w:tcPr>
            </w:tcPrChange>
          </w:tcPr>
          <w:p w14:paraId="79B73A16" w14:textId="77777777" w:rsidR="00E16572" w:rsidRPr="00E16572" w:rsidRDefault="00E16572" w:rsidP="00E16572">
            <w:pPr>
              <w:spacing w:line="240" w:lineRule="auto"/>
              <w:ind w:firstLine="0"/>
              <w:rPr>
                <w:ins w:id="2527" w:author="Nate Bachmeier [AWS-SA]" w:date="2023-02-25T11:26:00Z"/>
                <w:rFonts w:ascii="Calibri" w:eastAsia="Times New Roman" w:hAnsi="Calibri" w:cs="Calibri"/>
                <w:b w:val="0"/>
                <w:bCs w:val="0"/>
                <w:color w:val="000000"/>
                <w:sz w:val="22"/>
                <w:rPrChange w:id="2528" w:author="Nate Bachmeier [AWS-SA]" w:date="2023-02-25T11:29:00Z">
                  <w:rPr>
                    <w:ins w:id="2529" w:author="Nate Bachmeier [AWS-SA]" w:date="2023-02-25T11:26:00Z"/>
                    <w:rFonts w:ascii="Calibri" w:eastAsia="Times New Roman" w:hAnsi="Calibri" w:cs="Calibri"/>
                    <w:color w:val="000000"/>
                    <w:sz w:val="22"/>
                  </w:rPr>
                </w:rPrChange>
              </w:rPr>
            </w:pPr>
            <w:ins w:id="2530" w:author="Nate Bachmeier [AWS-SA]" w:date="2023-02-25T11:26:00Z">
              <w:r w:rsidRPr="00E16572">
                <w:rPr>
                  <w:rFonts w:ascii="Calibri" w:eastAsia="Times New Roman" w:hAnsi="Calibri" w:cs="Calibri"/>
                  <w:b w:val="0"/>
                  <w:bCs w:val="0"/>
                  <w:color w:val="000000"/>
                  <w:sz w:val="22"/>
                  <w:rPrChange w:id="2531" w:author="Nate Bachmeier [AWS-SA]" w:date="2023-02-25T11:29:00Z">
                    <w:rPr>
                      <w:rFonts w:ascii="Calibri" w:eastAsia="Times New Roman" w:hAnsi="Calibri" w:cs="Calibri"/>
                      <w:color w:val="000000"/>
                      <w:sz w:val="22"/>
                    </w:rPr>
                  </w:rPrChange>
                </w:rPr>
                <w:t>cooking chicken</w:t>
              </w:r>
            </w:ins>
          </w:p>
        </w:tc>
        <w:tc>
          <w:tcPr>
            <w:tcW w:w="960" w:type="dxa"/>
            <w:noWrap/>
            <w:hideMark/>
            <w:tcPrChange w:id="2532" w:author="Nate Bachmeier [AWS-SA]" w:date="2023-02-25T11:26:00Z">
              <w:tcPr>
                <w:tcW w:w="960" w:type="dxa"/>
                <w:tcBorders>
                  <w:top w:val="nil"/>
                  <w:left w:val="nil"/>
                  <w:bottom w:val="nil"/>
                  <w:right w:val="nil"/>
                </w:tcBorders>
                <w:shd w:val="clear" w:color="auto" w:fill="auto"/>
                <w:noWrap/>
                <w:vAlign w:val="bottom"/>
                <w:hideMark/>
              </w:tcPr>
            </w:tcPrChange>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533" w:author="Nate Bachmeier [AWS-SA]" w:date="2023-02-25T11:26:00Z"/>
                <w:rFonts w:ascii="Calibri" w:eastAsia="Times New Roman" w:hAnsi="Calibri" w:cs="Calibri"/>
                <w:color w:val="000000"/>
                <w:sz w:val="22"/>
              </w:rPr>
            </w:pPr>
            <w:ins w:id="2534" w:author="Nate Bachmeier [AWS-SA]" w:date="2023-02-25T11:26:00Z">
              <w:r w:rsidRPr="00E16572">
                <w:rPr>
                  <w:rFonts w:ascii="Calibri" w:eastAsia="Times New Roman" w:hAnsi="Calibri" w:cs="Calibri"/>
                  <w:color w:val="000000"/>
                  <w:sz w:val="22"/>
                </w:rPr>
                <w:t>608</w:t>
              </w:r>
            </w:ins>
          </w:p>
        </w:tc>
      </w:tr>
      <w:tr w:rsidR="00E16572" w:rsidRPr="00E16572" w14:paraId="179B5AEF" w14:textId="77777777" w:rsidTr="00E16572">
        <w:trPr>
          <w:cnfStyle w:val="000000100000" w:firstRow="0" w:lastRow="0" w:firstColumn="0" w:lastColumn="0" w:oddVBand="0" w:evenVBand="0" w:oddHBand="1" w:evenHBand="0" w:firstRowFirstColumn="0" w:firstRowLastColumn="0" w:lastRowFirstColumn="0" w:lastRowLastColumn="0"/>
          <w:trHeight w:val="300"/>
          <w:ins w:id="2535" w:author="Nate Bachmeier [AWS-SA]" w:date="2023-02-25T11:26:00Z"/>
          <w:trPrChange w:id="253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537" w:author="Nate Bachmeier [AWS-SA]" w:date="2023-02-25T11:26:00Z">
              <w:tcPr>
                <w:tcW w:w="4740" w:type="dxa"/>
                <w:tcBorders>
                  <w:top w:val="nil"/>
                  <w:left w:val="nil"/>
                  <w:bottom w:val="nil"/>
                  <w:right w:val="nil"/>
                </w:tcBorders>
                <w:shd w:val="clear" w:color="auto" w:fill="auto"/>
                <w:noWrap/>
                <w:vAlign w:val="bottom"/>
                <w:hideMark/>
              </w:tcPr>
            </w:tcPrChange>
          </w:tcPr>
          <w:p w14:paraId="09D7862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538" w:author="Nate Bachmeier [AWS-SA]" w:date="2023-02-25T11:26:00Z"/>
                <w:rFonts w:ascii="Calibri" w:eastAsia="Times New Roman" w:hAnsi="Calibri" w:cs="Calibri"/>
                <w:b w:val="0"/>
                <w:bCs w:val="0"/>
                <w:color w:val="000000"/>
                <w:sz w:val="22"/>
                <w:rPrChange w:id="2539" w:author="Nate Bachmeier [AWS-SA]" w:date="2023-02-25T11:29:00Z">
                  <w:rPr>
                    <w:ins w:id="2540" w:author="Nate Bachmeier [AWS-SA]" w:date="2023-02-25T11:26:00Z"/>
                    <w:rFonts w:ascii="Calibri" w:eastAsia="Times New Roman" w:hAnsi="Calibri" w:cs="Calibri"/>
                    <w:color w:val="000000"/>
                    <w:sz w:val="22"/>
                  </w:rPr>
                </w:rPrChange>
              </w:rPr>
            </w:pPr>
            <w:ins w:id="2541" w:author="Nate Bachmeier [AWS-SA]" w:date="2023-02-25T11:26:00Z">
              <w:r w:rsidRPr="00E16572">
                <w:rPr>
                  <w:rFonts w:ascii="Calibri" w:eastAsia="Times New Roman" w:hAnsi="Calibri" w:cs="Calibri"/>
                  <w:b w:val="0"/>
                  <w:bCs w:val="0"/>
                  <w:color w:val="000000"/>
                  <w:sz w:val="22"/>
                  <w:rPrChange w:id="2542" w:author="Nate Bachmeier [AWS-SA]" w:date="2023-02-25T11:29:00Z">
                    <w:rPr>
                      <w:rFonts w:ascii="Calibri" w:eastAsia="Times New Roman" w:hAnsi="Calibri" w:cs="Calibri"/>
                      <w:color w:val="000000"/>
                      <w:sz w:val="22"/>
                    </w:rPr>
                  </w:rPrChange>
                </w:rPr>
                <w:t>cooking egg</w:t>
              </w:r>
            </w:ins>
          </w:p>
        </w:tc>
        <w:tc>
          <w:tcPr>
            <w:tcW w:w="960" w:type="dxa"/>
            <w:noWrap/>
            <w:hideMark/>
            <w:tcPrChange w:id="2543" w:author="Nate Bachmeier [AWS-SA]" w:date="2023-02-25T11:26:00Z">
              <w:tcPr>
                <w:tcW w:w="960" w:type="dxa"/>
                <w:tcBorders>
                  <w:top w:val="nil"/>
                  <w:left w:val="nil"/>
                  <w:bottom w:val="nil"/>
                  <w:right w:val="nil"/>
                </w:tcBorders>
                <w:shd w:val="clear" w:color="auto" w:fill="auto"/>
                <w:noWrap/>
                <w:vAlign w:val="bottom"/>
                <w:hideMark/>
              </w:tcPr>
            </w:tcPrChange>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544" w:author="Nate Bachmeier [AWS-SA]" w:date="2023-02-25T11:26:00Z"/>
                <w:rFonts w:ascii="Calibri" w:eastAsia="Times New Roman" w:hAnsi="Calibri" w:cs="Calibri"/>
                <w:color w:val="000000"/>
                <w:sz w:val="22"/>
              </w:rPr>
            </w:pPr>
            <w:ins w:id="2545" w:author="Nate Bachmeier [AWS-SA]" w:date="2023-02-25T11:26:00Z">
              <w:r w:rsidRPr="00E16572">
                <w:rPr>
                  <w:rFonts w:ascii="Calibri" w:eastAsia="Times New Roman" w:hAnsi="Calibri" w:cs="Calibri"/>
                  <w:color w:val="000000"/>
                  <w:sz w:val="22"/>
                </w:rPr>
                <w:t>759</w:t>
              </w:r>
            </w:ins>
          </w:p>
        </w:tc>
      </w:tr>
      <w:tr w:rsidR="00E16572" w:rsidRPr="00E16572" w14:paraId="628CE0BD" w14:textId="77777777" w:rsidTr="00E16572">
        <w:trPr>
          <w:trHeight w:val="300"/>
          <w:ins w:id="2546" w:author="Nate Bachmeier [AWS-SA]" w:date="2023-02-25T11:26:00Z"/>
          <w:trPrChange w:id="254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548" w:author="Nate Bachmeier [AWS-SA]" w:date="2023-02-25T11:26:00Z">
              <w:tcPr>
                <w:tcW w:w="4740" w:type="dxa"/>
                <w:tcBorders>
                  <w:top w:val="nil"/>
                  <w:left w:val="nil"/>
                  <w:bottom w:val="nil"/>
                  <w:right w:val="nil"/>
                </w:tcBorders>
                <w:shd w:val="clear" w:color="auto" w:fill="auto"/>
                <w:noWrap/>
                <w:vAlign w:val="bottom"/>
                <w:hideMark/>
              </w:tcPr>
            </w:tcPrChange>
          </w:tcPr>
          <w:p w14:paraId="3DFC3E3E" w14:textId="77777777" w:rsidR="00E16572" w:rsidRPr="00E16572" w:rsidRDefault="00E16572" w:rsidP="00E16572">
            <w:pPr>
              <w:spacing w:line="240" w:lineRule="auto"/>
              <w:ind w:firstLine="0"/>
              <w:rPr>
                <w:ins w:id="2549" w:author="Nate Bachmeier [AWS-SA]" w:date="2023-02-25T11:26:00Z"/>
                <w:rFonts w:ascii="Calibri" w:eastAsia="Times New Roman" w:hAnsi="Calibri" w:cs="Calibri"/>
                <w:b w:val="0"/>
                <w:bCs w:val="0"/>
                <w:color w:val="000000"/>
                <w:sz w:val="22"/>
                <w:rPrChange w:id="2550" w:author="Nate Bachmeier [AWS-SA]" w:date="2023-02-25T11:29:00Z">
                  <w:rPr>
                    <w:ins w:id="2551" w:author="Nate Bachmeier [AWS-SA]" w:date="2023-02-25T11:26:00Z"/>
                    <w:rFonts w:ascii="Calibri" w:eastAsia="Times New Roman" w:hAnsi="Calibri" w:cs="Calibri"/>
                    <w:color w:val="000000"/>
                    <w:sz w:val="22"/>
                  </w:rPr>
                </w:rPrChange>
              </w:rPr>
            </w:pPr>
            <w:ins w:id="2552" w:author="Nate Bachmeier [AWS-SA]" w:date="2023-02-25T11:26:00Z">
              <w:r w:rsidRPr="00E16572">
                <w:rPr>
                  <w:rFonts w:ascii="Calibri" w:eastAsia="Times New Roman" w:hAnsi="Calibri" w:cs="Calibri"/>
                  <w:b w:val="0"/>
                  <w:bCs w:val="0"/>
                  <w:color w:val="000000"/>
                  <w:sz w:val="22"/>
                  <w:rPrChange w:id="2553" w:author="Nate Bachmeier [AWS-SA]" w:date="2023-02-25T11:29:00Z">
                    <w:rPr>
                      <w:rFonts w:ascii="Calibri" w:eastAsia="Times New Roman" w:hAnsi="Calibri" w:cs="Calibri"/>
                      <w:color w:val="000000"/>
                      <w:sz w:val="22"/>
                    </w:rPr>
                  </w:rPrChange>
                </w:rPr>
                <w:t>cooking on campfire</w:t>
              </w:r>
            </w:ins>
          </w:p>
        </w:tc>
        <w:tc>
          <w:tcPr>
            <w:tcW w:w="960" w:type="dxa"/>
            <w:noWrap/>
            <w:hideMark/>
            <w:tcPrChange w:id="2554" w:author="Nate Bachmeier [AWS-SA]" w:date="2023-02-25T11:26:00Z">
              <w:tcPr>
                <w:tcW w:w="960" w:type="dxa"/>
                <w:tcBorders>
                  <w:top w:val="nil"/>
                  <w:left w:val="nil"/>
                  <w:bottom w:val="nil"/>
                  <w:right w:val="nil"/>
                </w:tcBorders>
                <w:shd w:val="clear" w:color="auto" w:fill="auto"/>
                <w:noWrap/>
                <w:vAlign w:val="bottom"/>
                <w:hideMark/>
              </w:tcPr>
            </w:tcPrChange>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555" w:author="Nate Bachmeier [AWS-SA]" w:date="2023-02-25T11:26:00Z"/>
                <w:rFonts w:ascii="Calibri" w:eastAsia="Times New Roman" w:hAnsi="Calibri" w:cs="Calibri"/>
                <w:color w:val="000000"/>
                <w:sz w:val="22"/>
              </w:rPr>
            </w:pPr>
            <w:ins w:id="2556" w:author="Nate Bachmeier [AWS-SA]" w:date="2023-02-25T11:26:00Z">
              <w:r w:rsidRPr="00E16572">
                <w:rPr>
                  <w:rFonts w:ascii="Calibri" w:eastAsia="Times New Roman" w:hAnsi="Calibri" w:cs="Calibri"/>
                  <w:color w:val="000000"/>
                  <w:sz w:val="22"/>
                </w:rPr>
                <w:t>589</w:t>
              </w:r>
            </w:ins>
          </w:p>
        </w:tc>
      </w:tr>
      <w:tr w:rsidR="00E16572" w:rsidRPr="00E16572" w14:paraId="67687A5F" w14:textId="77777777" w:rsidTr="00E16572">
        <w:trPr>
          <w:cnfStyle w:val="000000100000" w:firstRow="0" w:lastRow="0" w:firstColumn="0" w:lastColumn="0" w:oddVBand="0" w:evenVBand="0" w:oddHBand="1" w:evenHBand="0" w:firstRowFirstColumn="0" w:firstRowLastColumn="0" w:lastRowFirstColumn="0" w:lastRowLastColumn="0"/>
          <w:trHeight w:val="300"/>
          <w:ins w:id="2557" w:author="Nate Bachmeier [AWS-SA]" w:date="2023-02-25T11:26:00Z"/>
          <w:trPrChange w:id="255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559" w:author="Nate Bachmeier [AWS-SA]" w:date="2023-02-25T11:26:00Z">
              <w:tcPr>
                <w:tcW w:w="4740" w:type="dxa"/>
                <w:tcBorders>
                  <w:top w:val="nil"/>
                  <w:left w:val="nil"/>
                  <w:bottom w:val="nil"/>
                  <w:right w:val="nil"/>
                </w:tcBorders>
                <w:shd w:val="clear" w:color="auto" w:fill="auto"/>
                <w:noWrap/>
                <w:vAlign w:val="bottom"/>
                <w:hideMark/>
              </w:tcPr>
            </w:tcPrChange>
          </w:tcPr>
          <w:p w14:paraId="5196A89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560" w:author="Nate Bachmeier [AWS-SA]" w:date="2023-02-25T11:26:00Z"/>
                <w:rFonts w:ascii="Calibri" w:eastAsia="Times New Roman" w:hAnsi="Calibri" w:cs="Calibri"/>
                <w:b w:val="0"/>
                <w:bCs w:val="0"/>
                <w:color w:val="000000"/>
                <w:sz w:val="22"/>
                <w:rPrChange w:id="2561" w:author="Nate Bachmeier [AWS-SA]" w:date="2023-02-25T11:29:00Z">
                  <w:rPr>
                    <w:ins w:id="2562" w:author="Nate Bachmeier [AWS-SA]" w:date="2023-02-25T11:26:00Z"/>
                    <w:rFonts w:ascii="Calibri" w:eastAsia="Times New Roman" w:hAnsi="Calibri" w:cs="Calibri"/>
                    <w:color w:val="000000"/>
                    <w:sz w:val="22"/>
                  </w:rPr>
                </w:rPrChange>
              </w:rPr>
            </w:pPr>
            <w:ins w:id="2563" w:author="Nate Bachmeier [AWS-SA]" w:date="2023-02-25T11:26:00Z">
              <w:r w:rsidRPr="00E16572">
                <w:rPr>
                  <w:rFonts w:ascii="Calibri" w:eastAsia="Times New Roman" w:hAnsi="Calibri" w:cs="Calibri"/>
                  <w:b w:val="0"/>
                  <w:bCs w:val="0"/>
                  <w:color w:val="000000"/>
                  <w:sz w:val="22"/>
                  <w:rPrChange w:id="2564" w:author="Nate Bachmeier [AWS-SA]" w:date="2023-02-25T11:29:00Z">
                    <w:rPr>
                      <w:rFonts w:ascii="Calibri" w:eastAsia="Times New Roman" w:hAnsi="Calibri" w:cs="Calibri"/>
                      <w:color w:val="000000"/>
                      <w:sz w:val="22"/>
                    </w:rPr>
                  </w:rPrChange>
                </w:rPr>
                <w:t>cooking sausages (not on barbeque)</w:t>
              </w:r>
            </w:ins>
          </w:p>
        </w:tc>
        <w:tc>
          <w:tcPr>
            <w:tcW w:w="960" w:type="dxa"/>
            <w:noWrap/>
            <w:hideMark/>
            <w:tcPrChange w:id="2565" w:author="Nate Bachmeier [AWS-SA]" w:date="2023-02-25T11:26:00Z">
              <w:tcPr>
                <w:tcW w:w="960" w:type="dxa"/>
                <w:tcBorders>
                  <w:top w:val="nil"/>
                  <w:left w:val="nil"/>
                  <w:bottom w:val="nil"/>
                  <w:right w:val="nil"/>
                </w:tcBorders>
                <w:shd w:val="clear" w:color="auto" w:fill="auto"/>
                <w:noWrap/>
                <w:vAlign w:val="bottom"/>
                <w:hideMark/>
              </w:tcPr>
            </w:tcPrChange>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566" w:author="Nate Bachmeier [AWS-SA]" w:date="2023-02-25T11:26:00Z"/>
                <w:rFonts w:ascii="Calibri" w:eastAsia="Times New Roman" w:hAnsi="Calibri" w:cs="Calibri"/>
                <w:color w:val="000000"/>
                <w:sz w:val="22"/>
              </w:rPr>
            </w:pPr>
            <w:ins w:id="2567" w:author="Nate Bachmeier [AWS-SA]" w:date="2023-02-25T11:26:00Z">
              <w:r w:rsidRPr="00E16572">
                <w:rPr>
                  <w:rFonts w:ascii="Calibri" w:eastAsia="Times New Roman" w:hAnsi="Calibri" w:cs="Calibri"/>
                  <w:color w:val="000000"/>
                  <w:sz w:val="22"/>
                </w:rPr>
                <w:t>809</w:t>
              </w:r>
            </w:ins>
          </w:p>
        </w:tc>
      </w:tr>
      <w:tr w:rsidR="00E16572" w:rsidRPr="00E16572" w14:paraId="01B6096D" w14:textId="77777777" w:rsidTr="00E16572">
        <w:trPr>
          <w:trHeight w:val="300"/>
          <w:ins w:id="2568" w:author="Nate Bachmeier [AWS-SA]" w:date="2023-02-25T11:26:00Z"/>
          <w:trPrChange w:id="256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570" w:author="Nate Bachmeier [AWS-SA]" w:date="2023-02-25T11:26:00Z">
              <w:tcPr>
                <w:tcW w:w="4740" w:type="dxa"/>
                <w:tcBorders>
                  <w:top w:val="nil"/>
                  <w:left w:val="nil"/>
                  <w:bottom w:val="nil"/>
                  <w:right w:val="nil"/>
                </w:tcBorders>
                <w:shd w:val="clear" w:color="auto" w:fill="auto"/>
                <w:noWrap/>
                <w:vAlign w:val="bottom"/>
                <w:hideMark/>
              </w:tcPr>
            </w:tcPrChange>
          </w:tcPr>
          <w:p w14:paraId="2E2B7624" w14:textId="77777777" w:rsidR="00E16572" w:rsidRPr="00E16572" w:rsidRDefault="00E16572" w:rsidP="00E16572">
            <w:pPr>
              <w:spacing w:line="240" w:lineRule="auto"/>
              <w:ind w:firstLine="0"/>
              <w:rPr>
                <w:ins w:id="2571" w:author="Nate Bachmeier [AWS-SA]" w:date="2023-02-25T11:26:00Z"/>
                <w:rFonts w:ascii="Calibri" w:eastAsia="Times New Roman" w:hAnsi="Calibri" w:cs="Calibri"/>
                <w:b w:val="0"/>
                <w:bCs w:val="0"/>
                <w:color w:val="000000"/>
                <w:sz w:val="22"/>
                <w:rPrChange w:id="2572" w:author="Nate Bachmeier [AWS-SA]" w:date="2023-02-25T11:29:00Z">
                  <w:rPr>
                    <w:ins w:id="2573" w:author="Nate Bachmeier [AWS-SA]" w:date="2023-02-25T11:26:00Z"/>
                    <w:rFonts w:ascii="Calibri" w:eastAsia="Times New Roman" w:hAnsi="Calibri" w:cs="Calibri"/>
                    <w:color w:val="000000"/>
                    <w:sz w:val="22"/>
                  </w:rPr>
                </w:rPrChange>
              </w:rPr>
            </w:pPr>
            <w:ins w:id="2574" w:author="Nate Bachmeier [AWS-SA]" w:date="2023-02-25T11:26:00Z">
              <w:r w:rsidRPr="00E16572">
                <w:rPr>
                  <w:rFonts w:ascii="Calibri" w:eastAsia="Times New Roman" w:hAnsi="Calibri" w:cs="Calibri"/>
                  <w:b w:val="0"/>
                  <w:bCs w:val="0"/>
                  <w:color w:val="000000"/>
                  <w:sz w:val="22"/>
                  <w:rPrChange w:id="2575" w:author="Nate Bachmeier [AWS-SA]" w:date="2023-02-25T11:29:00Z">
                    <w:rPr>
                      <w:rFonts w:ascii="Calibri" w:eastAsia="Times New Roman" w:hAnsi="Calibri" w:cs="Calibri"/>
                      <w:color w:val="000000"/>
                      <w:sz w:val="22"/>
                    </w:rPr>
                  </w:rPrChange>
                </w:rPr>
                <w:t>cooking scallops</w:t>
              </w:r>
            </w:ins>
          </w:p>
        </w:tc>
        <w:tc>
          <w:tcPr>
            <w:tcW w:w="960" w:type="dxa"/>
            <w:noWrap/>
            <w:hideMark/>
            <w:tcPrChange w:id="2576" w:author="Nate Bachmeier [AWS-SA]" w:date="2023-02-25T11:26:00Z">
              <w:tcPr>
                <w:tcW w:w="960" w:type="dxa"/>
                <w:tcBorders>
                  <w:top w:val="nil"/>
                  <w:left w:val="nil"/>
                  <w:bottom w:val="nil"/>
                  <w:right w:val="nil"/>
                </w:tcBorders>
                <w:shd w:val="clear" w:color="auto" w:fill="auto"/>
                <w:noWrap/>
                <w:vAlign w:val="bottom"/>
                <w:hideMark/>
              </w:tcPr>
            </w:tcPrChange>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577" w:author="Nate Bachmeier [AWS-SA]" w:date="2023-02-25T11:26:00Z"/>
                <w:rFonts w:ascii="Calibri" w:eastAsia="Times New Roman" w:hAnsi="Calibri" w:cs="Calibri"/>
                <w:color w:val="000000"/>
                <w:sz w:val="22"/>
              </w:rPr>
            </w:pPr>
            <w:ins w:id="2578" w:author="Nate Bachmeier [AWS-SA]" w:date="2023-02-25T11:26:00Z">
              <w:r w:rsidRPr="00E16572">
                <w:rPr>
                  <w:rFonts w:ascii="Calibri" w:eastAsia="Times New Roman" w:hAnsi="Calibri" w:cs="Calibri"/>
                  <w:color w:val="000000"/>
                  <w:sz w:val="22"/>
                </w:rPr>
                <w:t>533</w:t>
              </w:r>
            </w:ins>
          </w:p>
        </w:tc>
      </w:tr>
      <w:tr w:rsidR="00E16572" w:rsidRPr="00E16572" w14:paraId="4CD9D61D" w14:textId="77777777" w:rsidTr="00E16572">
        <w:trPr>
          <w:cnfStyle w:val="000000100000" w:firstRow="0" w:lastRow="0" w:firstColumn="0" w:lastColumn="0" w:oddVBand="0" w:evenVBand="0" w:oddHBand="1" w:evenHBand="0" w:firstRowFirstColumn="0" w:firstRowLastColumn="0" w:lastRowFirstColumn="0" w:lastRowLastColumn="0"/>
          <w:trHeight w:val="300"/>
          <w:ins w:id="2579" w:author="Nate Bachmeier [AWS-SA]" w:date="2023-02-25T11:26:00Z"/>
          <w:trPrChange w:id="258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581" w:author="Nate Bachmeier [AWS-SA]" w:date="2023-02-25T11:26:00Z">
              <w:tcPr>
                <w:tcW w:w="4740" w:type="dxa"/>
                <w:tcBorders>
                  <w:top w:val="nil"/>
                  <w:left w:val="nil"/>
                  <w:bottom w:val="nil"/>
                  <w:right w:val="nil"/>
                </w:tcBorders>
                <w:shd w:val="clear" w:color="auto" w:fill="auto"/>
                <w:noWrap/>
                <w:vAlign w:val="bottom"/>
                <w:hideMark/>
              </w:tcPr>
            </w:tcPrChange>
          </w:tcPr>
          <w:p w14:paraId="3F943AA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582" w:author="Nate Bachmeier [AWS-SA]" w:date="2023-02-25T11:26:00Z"/>
                <w:rFonts w:ascii="Calibri" w:eastAsia="Times New Roman" w:hAnsi="Calibri" w:cs="Calibri"/>
                <w:b w:val="0"/>
                <w:bCs w:val="0"/>
                <w:color w:val="000000"/>
                <w:sz w:val="22"/>
                <w:rPrChange w:id="2583" w:author="Nate Bachmeier [AWS-SA]" w:date="2023-02-25T11:29:00Z">
                  <w:rPr>
                    <w:ins w:id="2584" w:author="Nate Bachmeier [AWS-SA]" w:date="2023-02-25T11:26:00Z"/>
                    <w:rFonts w:ascii="Calibri" w:eastAsia="Times New Roman" w:hAnsi="Calibri" w:cs="Calibri"/>
                    <w:color w:val="000000"/>
                    <w:sz w:val="22"/>
                  </w:rPr>
                </w:rPrChange>
              </w:rPr>
            </w:pPr>
            <w:ins w:id="2585" w:author="Nate Bachmeier [AWS-SA]" w:date="2023-02-25T11:26:00Z">
              <w:r w:rsidRPr="00E16572">
                <w:rPr>
                  <w:rFonts w:ascii="Calibri" w:eastAsia="Times New Roman" w:hAnsi="Calibri" w:cs="Calibri"/>
                  <w:b w:val="0"/>
                  <w:bCs w:val="0"/>
                  <w:color w:val="000000"/>
                  <w:sz w:val="22"/>
                  <w:rPrChange w:id="2586" w:author="Nate Bachmeier [AWS-SA]" w:date="2023-02-25T11:29:00Z">
                    <w:rPr>
                      <w:rFonts w:ascii="Calibri" w:eastAsia="Times New Roman" w:hAnsi="Calibri" w:cs="Calibri"/>
                      <w:color w:val="000000"/>
                      <w:sz w:val="22"/>
                    </w:rPr>
                  </w:rPrChange>
                </w:rPr>
                <w:t>cosplaying</w:t>
              </w:r>
            </w:ins>
          </w:p>
        </w:tc>
        <w:tc>
          <w:tcPr>
            <w:tcW w:w="960" w:type="dxa"/>
            <w:noWrap/>
            <w:hideMark/>
            <w:tcPrChange w:id="2587" w:author="Nate Bachmeier [AWS-SA]" w:date="2023-02-25T11:26:00Z">
              <w:tcPr>
                <w:tcW w:w="960" w:type="dxa"/>
                <w:tcBorders>
                  <w:top w:val="nil"/>
                  <w:left w:val="nil"/>
                  <w:bottom w:val="nil"/>
                  <w:right w:val="nil"/>
                </w:tcBorders>
                <w:shd w:val="clear" w:color="auto" w:fill="auto"/>
                <w:noWrap/>
                <w:vAlign w:val="bottom"/>
                <w:hideMark/>
              </w:tcPr>
            </w:tcPrChange>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588" w:author="Nate Bachmeier [AWS-SA]" w:date="2023-02-25T11:26:00Z"/>
                <w:rFonts w:ascii="Calibri" w:eastAsia="Times New Roman" w:hAnsi="Calibri" w:cs="Calibri"/>
                <w:color w:val="000000"/>
                <w:sz w:val="22"/>
              </w:rPr>
            </w:pPr>
            <w:ins w:id="2589" w:author="Nate Bachmeier [AWS-SA]" w:date="2023-02-25T11:26:00Z">
              <w:r w:rsidRPr="00E16572">
                <w:rPr>
                  <w:rFonts w:ascii="Calibri" w:eastAsia="Times New Roman" w:hAnsi="Calibri" w:cs="Calibri"/>
                  <w:color w:val="000000"/>
                  <w:sz w:val="22"/>
                </w:rPr>
                <w:t>585</w:t>
              </w:r>
            </w:ins>
          </w:p>
        </w:tc>
      </w:tr>
      <w:tr w:rsidR="00E16572" w:rsidRPr="00E16572" w14:paraId="3BF6AE14" w14:textId="77777777" w:rsidTr="00E16572">
        <w:trPr>
          <w:trHeight w:val="300"/>
          <w:ins w:id="2590" w:author="Nate Bachmeier [AWS-SA]" w:date="2023-02-25T11:26:00Z"/>
          <w:trPrChange w:id="259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592" w:author="Nate Bachmeier [AWS-SA]" w:date="2023-02-25T11:26:00Z">
              <w:tcPr>
                <w:tcW w:w="4740" w:type="dxa"/>
                <w:tcBorders>
                  <w:top w:val="nil"/>
                  <w:left w:val="nil"/>
                  <w:bottom w:val="nil"/>
                  <w:right w:val="nil"/>
                </w:tcBorders>
                <w:shd w:val="clear" w:color="auto" w:fill="auto"/>
                <w:noWrap/>
                <w:vAlign w:val="bottom"/>
                <w:hideMark/>
              </w:tcPr>
            </w:tcPrChange>
          </w:tcPr>
          <w:p w14:paraId="5BF7EDC0" w14:textId="77777777" w:rsidR="00E16572" w:rsidRPr="00E16572" w:rsidRDefault="00E16572" w:rsidP="00E16572">
            <w:pPr>
              <w:spacing w:line="240" w:lineRule="auto"/>
              <w:ind w:firstLine="0"/>
              <w:rPr>
                <w:ins w:id="2593" w:author="Nate Bachmeier [AWS-SA]" w:date="2023-02-25T11:26:00Z"/>
                <w:rFonts w:ascii="Calibri" w:eastAsia="Times New Roman" w:hAnsi="Calibri" w:cs="Calibri"/>
                <w:b w:val="0"/>
                <w:bCs w:val="0"/>
                <w:color w:val="000000"/>
                <w:sz w:val="22"/>
                <w:rPrChange w:id="2594" w:author="Nate Bachmeier [AWS-SA]" w:date="2023-02-25T11:29:00Z">
                  <w:rPr>
                    <w:ins w:id="2595" w:author="Nate Bachmeier [AWS-SA]" w:date="2023-02-25T11:26:00Z"/>
                    <w:rFonts w:ascii="Calibri" w:eastAsia="Times New Roman" w:hAnsi="Calibri" w:cs="Calibri"/>
                    <w:color w:val="000000"/>
                    <w:sz w:val="22"/>
                  </w:rPr>
                </w:rPrChange>
              </w:rPr>
            </w:pPr>
            <w:ins w:id="2596" w:author="Nate Bachmeier [AWS-SA]" w:date="2023-02-25T11:26:00Z">
              <w:r w:rsidRPr="00E16572">
                <w:rPr>
                  <w:rFonts w:ascii="Calibri" w:eastAsia="Times New Roman" w:hAnsi="Calibri" w:cs="Calibri"/>
                  <w:b w:val="0"/>
                  <w:bCs w:val="0"/>
                  <w:color w:val="000000"/>
                  <w:sz w:val="22"/>
                  <w:rPrChange w:id="2597" w:author="Nate Bachmeier [AWS-SA]" w:date="2023-02-25T11:29:00Z">
                    <w:rPr>
                      <w:rFonts w:ascii="Calibri" w:eastAsia="Times New Roman" w:hAnsi="Calibri" w:cs="Calibri"/>
                      <w:color w:val="000000"/>
                      <w:sz w:val="22"/>
                    </w:rPr>
                  </w:rPrChange>
                </w:rPr>
                <w:t>coughing</w:t>
              </w:r>
            </w:ins>
          </w:p>
        </w:tc>
        <w:tc>
          <w:tcPr>
            <w:tcW w:w="960" w:type="dxa"/>
            <w:noWrap/>
            <w:hideMark/>
            <w:tcPrChange w:id="2598" w:author="Nate Bachmeier [AWS-SA]" w:date="2023-02-25T11:26:00Z">
              <w:tcPr>
                <w:tcW w:w="960" w:type="dxa"/>
                <w:tcBorders>
                  <w:top w:val="nil"/>
                  <w:left w:val="nil"/>
                  <w:bottom w:val="nil"/>
                  <w:right w:val="nil"/>
                </w:tcBorders>
                <w:shd w:val="clear" w:color="auto" w:fill="auto"/>
                <w:noWrap/>
                <w:vAlign w:val="bottom"/>
                <w:hideMark/>
              </w:tcPr>
            </w:tcPrChange>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599" w:author="Nate Bachmeier [AWS-SA]" w:date="2023-02-25T11:26:00Z"/>
                <w:rFonts w:ascii="Calibri" w:eastAsia="Times New Roman" w:hAnsi="Calibri" w:cs="Calibri"/>
                <w:color w:val="000000"/>
                <w:sz w:val="22"/>
              </w:rPr>
            </w:pPr>
            <w:ins w:id="2600" w:author="Nate Bachmeier [AWS-SA]" w:date="2023-02-25T11:26:00Z">
              <w:r w:rsidRPr="00E16572">
                <w:rPr>
                  <w:rFonts w:ascii="Calibri" w:eastAsia="Times New Roman" w:hAnsi="Calibri" w:cs="Calibri"/>
                  <w:color w:val="000000"/>
                  <w:sz w:val="22"/>
                </w:rPr>
                <w:t>444</w:t>
              </w:r>
            </w:ins>
          </w:p>
        </w:tc>
      </w:tr>
      <w:tr w:rsidR="00E16572" w:rsidRPr="00E16572" w14:paraId="71B0D827" w14:textId="77777777" w:rsidTr="00E16572">
        <w:trPr>
          <w:cnfStyle w:val="000000100000" w:firstRow="0" w:lastRow="0" w:firstColumn="0" w:lastColumn="0" w:oddVBand="0" w:evenVBand="0" w:oddHBand="1" w:evenHBand="0" w:firstRowFirstColumn="0" w:firstRowLastColumn="0" w:lastRowFirstColumn="0" w:lastRowLastColumn="0"/>
          <w:trHeight w:val="300"/>
          <w:ins w:id="2601" w:author="Nate Bachmeier [AWS-SA]" w:date="2023-02-25T11:26:00Z"/>
          <w:trPrChange w:id="260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603" w:author="Nate Bachmeier [AWS-SA]" w:date="2023-02-25T11:26:00Z">
              <w:tcPr>
                <w:tcW w:w="4740" w:type="dxa"/>
                <w:tcBorders>
                  <w:top w:val="nil"/>
                  <w:left w:val="nil"/>
                  <w:bottom w:val="nil"/>
                  <w:right w:val="nil"/>
                </w:tcBorders>
                <w:shd w:val="clear" w:color="auto" w:fill="auto"/>
                <w:noWrap/>
                <w:vAlign w:val="bottom"/>
                <w:hideMark/>
              </w:tcPr>
            </w:tcPrChange>
          </w:tcPr>
          <w:p w14:paraId="0180F66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604" w:author="Nate Bachmeier [AWS-SA]" w:date="2023-02-25T11:26:00Z"/>
                <w:rFonts w:ascii="Calibri" w:eastAsia="Times New Roman" w:hAnsi="Calibri" w:cs="Calibri"/>
                <w:b w:val="0"/>
                <w:bCs w:val="0"/>
                <w:color w:val="000000"/>
                <w:sz w:val="22"/>
                <w:rPrChange w:id="2605" w:author="Nate Bachmeier [AWS-SA]" w:date="2023-02-25T11:29:00Z">
                  <w:rPr>
                    <w:ins w:id="2606" w:author="Nate Bachmeier [AWS-SA]" w:date="2023-02-25T11:26:00Z"/>
                    <w:rFonts w:ascii="Calibri" w:eastAsia="Times New Roman" w:hAnsi="Calibri" w:cs="Calibri"/>
                    <w:color w:val="000000"/>
                    <w:sz w:val="22"/>
                  </w:rPr>
                </w:rPrChange>
              </w:rPr>
            </w:pPr>
            <w:ins w:id="2607" w:author="Nate Bachmeier [AWS-SA]" w:date="2023-02-25T11:26:00Z">
              <w:r w:rsidRPr="00E16572">
                <w:rPr>
                  <w:rFonts w:ascii="Calibri" w:eastAsia="Times New Roman" w:hAnsi="Calibri" w:cs="Calibri"/>
                  <w:b w:val="0"/>
                  <w:bCs w:val="0"/>
                  <w:color w:val="000000"/>
                  <w:sz w:val="22"/>
                  <w:rPrChange w:id="2608" w:author="Nate Bachmeier [AWS-SA]" w:date="2023-02-25T11:29:00Z">
                    <w:rPr>
                      <w:rFonts w:ascii="Calibri" w:eastAsia="Times New Roman" w:hAnsi="Calibri" w:cs="Calibri"/>
                      <w:color w:val="000000"/>
                      <w:sz w:val="22"/>
                    </w:rPr>
                  </w:rPrChange>
                </w:rPr>
                <w:t>counting money</w:t>
              </w:r>
            </w:ins>
          </w:p>
        </w:tc>
        <w:tc>
          <w:tcPr>
            <w:tcW w:w="960" w:type="dxa"/>
            <w:noWrap/>
            <w:hideMark/>
            <w:tcPrChange w:id="2609" w:author="Nate Bachmeier [AWS-SA]" w:date="2023-02-25T11:26:00Z">
              <w:tcPr>
                <w:tcW w:w="960" w:type="dxa"/>
                <w:tcBorders>
                  <w:top w:val="nil"/>
                  <w:left w:val="nil"/>
                  <w:bottom w:val="nil"/>
                  <w:right w:val="nil"/>
                </w:tcBorders>
                <w:shd w:val="clear" w:color="auto" w:fill="auto"/>
                <w:noWrap/>
                <w:vAlign w:val="bottom"/>
                <w:hideMark/>
              </w:tcPr>
            </w:tcPrChange>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610" w:author="Nate Bachmeier [AWS-SA]" w:date="2023-02-25T11:26:00Z"/>
                <w:rFonts w:ascii="Calibri" w:eastAsia="Times New Roman" w:hAnsi="Calibri" w:cs="Calibri"/>
                <w:color w:val="000000"/>
                <w:sz w:val="22"/>
              </w:rPr>
            </w:pPr>
            <w:ins w:id="2611" w:author="Nate Bachmeier [AWS-SA]" w:date="2023-02-25T11:26:00Z">
              <w:r w:rsidRPr="00E16572">
                <w:rPr>
                  <w:rFonts w:ascii="Calibri" w:eastAsia="Times New Roman" w:hAnsi="Calibri" w:cs="Calibri"/>
                  <w:color w:val="000000"/>
                  <w:sz w:val="22"/>
                </w:rPr>
                <w:t>624</w:t>
              </w:r>
            </w:ins>
          </w:p>
        </w:tc>
      </w:tr>
      <w:tr w:rsidR="00E16572" w:rsidRPr="00E16572" w14:paraId="3C8EAF05" w14:textId="77777777" w:rsidTr="00E16572">
        <w:trPr>
          <w:trHeight w:val="300"/>
          <w:ins w:id="2612" w:author="Nate Bachmeier [AWS-SA]" w:date="2023-02-25T11:26:00Z"/>
          <w:trPrChange w:id="261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614" w:author="Nate Bachmeier [AWS-SA]" w:date="2023-02-25T11:26:00Z">
              <w:tcPr>
                <w:tcW w:w="4740" w:type="dxa"/>
                <w:tcBorders>
                  <w:top w:val="nil"/>
                  <w:left w:val="nil"/>
                  <w:bottom w:val="nil"/>
                  <w:right w:val="nil"/>
                </w:tcBorders>
                <w:shd w:val="clear" w:color="auto" w:fill="auto"/>
                <w:noWrap/>
                <w:vAlign w:val="bottom"/>
                <w:hideMark/>
              </w:tcPr>
            </w:tcPrChange>
          </w:tcPr>
          <w:p w14:paraId="286147AE" w14:textId="77777777" w:rsidR="00E16572" w:rsidRPr="00E16572" w:rsidRDefault="00E16572" w:rsidP="00E16572">
            <w:pPr>
              <w:spacing w:line="240" w:lineRule="auto"/>
              <w:ind w:firstLine="0"/>
              <w:rPr>
                <w:ins w:id="2615" w:author="Nate Bachmeier [AWS-SA]" w:date="2023-02-25T11:26:00Z"/>
                <w:rFonts w:ascii="Calibri" w:eastAsia="Times New Roman" w:hAnsi="Calibri" w:cs="Calibri"/>
                <w:b w:val="0"/>
                <w:bCs w:val="0"/>
                <w:color w:val="000000"/>
                <w:sz w:val="22"/>
                <w:rPrChange w:id="2616" w:author="Nate Bachmeier [AWS-SA]" w:date="2023-02-25T11:29:00Z">
                  <w:rPr>
                    <w:ins w:id="2617" w:author="Nate Bachmeier [AWS-SA]" w:date="2023-02-25T11:26:00Z"/>
                    <w:rFonts w:ascii="Calibri" w:eastAsia="Times New Roman" w:hAnsi="Calibri" w:cs="Calibri"/>
                    <w:color w:val="000000"/>
                    <w:sz w:val="22"/>
                  </w:rPr>
                </w:rPrChange>
              </w:rPr>
            </w:pPr>
            <w:ins w:id="2618" w:author="Nate Bachmeier [AWS-SA]" w:date="2023-02-25T11:26:00Z">
              <w:r w:rsidRPr="00E16572">
                <w:rPr>
                  <w:rFonts w:ascii="Calibri" w:eastAsia="Times New Roman" w:hAnsi="Calibri" w:cs="Calibri"/>
                  <w:b w:val="0"/>
                  <w:bCs w:val="0"/>
                  <w:color w:val="000000"/>
                  <w:sz w:val="22"/>
                  <w:rPrChange w:id="2619" w:author="Nate Bachmeier [AWS-SA]" w:date="2023-02-25T11:29:00Z">
                    <w:rPr>
                      <w:rFonts w:ascii="Calibri" w:eastAsia="Times New Roman" w:hAnsi="Calibri" w:cs="Calibri"/>
                      <w:color w:val="000000"/>
                      <w:sz w:val="22"/>
                    </w:rPr>
                  </w:rPrChange>
                </w:rPr>
                <w:t>country line dancing</w:t>
              </w:r>
            </w:ins>
          </w:p>
        </w:tc>
        <w:tc>
          <w:tcPr>
            <w:tcW w:w="960" w:type="dxa"/>
            <w:noWrap/>
            <w:hideMark/>
            <w:tcPrChange w:id="2620" w:author="Nate Bachmeier [AWS-SA]" w:date="2023-02-25T11:26:00Z">
              <w:tcPr>
                <w:tcW w:w="960" w:type="dxa"/>
                <w:tcBorders>
                  <w:top w:val="nil"/>
                  <w:left w:val="nil"/>
                  <w:bottom w:val="nil"/>
                  <w:right w:val="nil"/>
                </w:tcBorders>
                <w:shd w:val="clear" w:color="auto" w:fill="auto"/>
                <w:noWrap/>
                <w:vAlign w:val="bottom"/>
                <w:hideMark/>
              </w:tcPr>
            </w:tcPrChange>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621" w:author="Nate Bachmeier [AWS-SA]" w:date="2023-02-25T11:26:00Z"/>
                <w:rFonts w:ascii="Calibri" w:eastAsia="Times New Roman" w:hAnsi="Calibri" w:cs="Calibri"/>
                <w:color w:val="000000"/>
                <w:sz w:val="22"/>
              </w:rPr>
            </w:pPr>
            <w:ins w:id="2622" w:author="Nate Bachmeier [AWS-SA]" w:date="2023-02-25T11:26:00Z">
              <w:r w:rsidRPr="00E16572">
                <w:rPr>
                  <w:rFonts w:ascii="Calibri" w:eastAsia="Times New Roman" w:hAnsi="Calibri" w:cs="Calibri"/>
                  <w:color w:val="000000"/>
                  <w:sz w:val="22"/>
                </w:rPr>
                <w:t>257</w:t>
              </w:r>
            </w:ins>
          </w:p>
        </w:tc>
      </w:tr>
      <w:tr w:rsidR="00E16572" w:rsidRPr="00E16572" w14:paraId="2E55A72D" w14:textId="77777777" w:rsidTr="00E16572">
        <w:trPr>
          <w:cnfStyle w:val="000000100000" w:firstRow="0" w:lastRow="0" w:firstColumn="0" w:lastColumn="0" w:oddVBand="0" w:evenVBand="0" w:oddHBand="1" w:evenHBand="0" w:firstRowFirstColumn="0" w:firstRowLastColumn="0" w:lastRowFirstColumn="0" w:lastRowLastColumn="0"/>
          <w:trHeight w:val="300"/>
          <w:ins w:id="2623" w:author="Nate Bachmeier [AWS-SA]" w:date="2023-02-25T11:26:00Z"/>
          <w:trPrChange w:id="262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625" w:author="Nate Bachmeier [AWS-SA]" w:date="2023-02-25T11:26:00Z">
              <w:tcPr>
                <w:tcW w:w="4740" w:type="dxa"/>
                <w:tcBorders>
                  <w:top w:val="nil"/>
                  <w:left w:val="nil"/>
                  <w:bottom w:val="nil"/>
                  <w:right w:val="nil"/>
                </w:tcBorders>
                <w:shd w:val="clear" w:color="auto" w:fill="auto"/>
                <w:noWrap/>
                <w:vAlign w:val="bottom"/>
                <w:hideMark/>
              </w:tcPr>
            </w:tcPrChange>
          </w:tcPr>
          <w:p w14:paraId="48DD17D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626" w:author="Nate Bachmeier [AWS-SA]" w:date="2023-02-25T11:26:00Z"/>
                <w:rFonts w:ascii="Calibri" w:eastAsia="Times New Roman" w:hAnsi="Calibri" w:cs="Calibri"/>
                <w:b w:val="0"/>
                <w:bCs w:val="0"/>
                <w:color w:val="000000"/>
                <w:sz w:val="22"/>
                <w:rPrChange w:id="2627" w:author="Nate Bachmeier [AWS-SA]" w:date="2023-02-25T11:29:00Z">
                  <w:rPr>
                    <w:ins w:id="2628" w:author="Nate Bachmeier [AWS-SA]" w:date="2023-02-25T11:26:00Z"/>
                    <w:rFonts w:ascii="Calibri" w:eastAsia="Times New Roman" w:hAnsi="Calibri" w:cs="Calibri"/>
                    <w:color w:val="000000"/>
                    <w:sz w:val="22"/>
                  </w:rPr>
                </w:rPrChange>
              </w:rPr>
            </w:pPr>
            <w:ins w:id="2629" w:author="Nate Bachmeier [AWS-SA]" w:date="2023-02-25T11:26:00Z">
              <w:r w:rsidRPr="00E16572">
                <w:rPr>
                  <w:rFonts w:ascii="Calibri" w:eastAsia="Times New Roman" w:hAnsi="Calibri" w:cs="Calibri"/>
                  <w:b w:val="0"/>
                  <w:bCs w:val="0"/>
                  <w:color w:val="000000"/>
                  <w:sz w:val="22"/>
                  <w:rPrChange w:id="2630" w:author="Nate Bachmeier [AWS-SA]" w:date="2023-02-25T11:29:00Z">
                    <w:rPr>
                      <w:rFonts w:ascii="Calibri" w:eastAsia="Times New Roman" w:hAnsi="Calibri" w:cs="Calibri"/>
                      <w:color w:val="000000"/>
                      <w:sz w:val="22"/>
                    </w:rPr>
                  </w:rPrChange>
                </w:rPr>
                <w:t>cracking back</w:t>
              </w:r>
            </w:ins>
          </w:p>
        </w:tc>
        <w:tc>
          <w:tcPr>
            <w:tcW w:w="960" w:type="dxa"/>
            <w:noWrap/>
            <w:hideMark/>
            <w:tcPrChange w:id="2631" w:author="Nate Bachmeier [AWS-SA]" w:date="2023-02-25T11:26:00Z">
              <w:tcPr>
                <w:tcW w:w="960" w:type="dxa"/>
                <w:tcBorders>
                  <w:top w:val="nil"/>
                  <w:left w:val="nil"/>
                  <w:bottom w:val="nil"/>
                  <w:right w:val="nil"/>
                </w:tcBorders>
                <w:shd w:val="clear" w:color="auto" w:fill="auto"/>
                <w:noWrap/>
                <w:vAlign w:val="bottom"/>
                <w:hideMark/>
              </w:tcPr>
            </w:tcPrChange>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632" w:author="Nate Bachmeier [AWS-SA]" w:date="2023-02-25T11:26:00Z"/>
                <w:rFonts w:ascii="Calibri" w:eastAsia="Times New Roman" w:hAnsi="Calibri" w:cs="Calibri"/>
                <w:color w:val="000000"/>
                <w:sz w:val="22"/>
              </w:rPr>
            </w:pPr>
            <w:ins w:id="2633" w:author="Nate Bachmeier [AWS-SA]" w:date="2023-02-25T11:26:00Z">
              <w:r w:rsidRPr="00E16572">
                <w:rPr>
                  <w:rFonts w:ascii="Calibri" w:eastAsia="Times New Roman" w:hAnsi="Calibri" w:cs="Calibri"/>
                  <w:color w:val="000000"/>
                  <w:sz w:val="22"/>
                </w:rPr>
                <w:t>470</w:t>
              </w:r>
            </w:ins>
          </w:p>
        </w:tc>
      </w:tr>
      <w:tr w:rsidR="00E16572" w:rsidRPr="00E16572" w14:paraId="220D048C" w14:textId="77777777" w:rsidTr="00E16572">
        <w:trPr>
          <w:trHeight w:val="300"/>
          <w:ins w:id="2634" w:author="Nate Bachmeier [AWS-SA]" w:date="2023-02-25T11:26:00Z"/>
          <w:trPrChange w:id="26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636" w:author="Nate Bachmeier [AWS-SA]" w:date="2023-02-25T11:26:00Z">
              <w:tcPr>
                <w:tcW w:w="4740" w:type="dxa"/>
                <w:tcBorders>
                  <w:top w:val="nil"/>
                  <w:left w:val="nil"/>
                  <w:bottom w:val="nil"/>
                  <w:right w:val="nil"/>
                </w:tcBorders>
                <w:shd w:val="clear" w:color="auto" w:fill="auto"/>
                <w:noWrap/>
                <w:vAlign w:val="bottom"/>
                <w:hideMark/>
              </w:tcPr>
            </w:tcPrChange>
          </w:tcPr>
          <w:p w14:paraId="26FB4284" w14:textId="77777777" w:rsidR="00E16572" w:rsidRPr="00E16572" w:rsidRDefault="00E16572" w:rsidP="00E16572">
            <w:pPr>
              <w:spacing w:line="240" w:lineRule="auto"/>
              <w:ind w:firstLine="0"/>
              <w:rPr>
                <w:ins w:id="2637" w:author="Nate Bachmeier [AWS-SA]" w:date="2023-02-25T11:26:00Z"/>
                <w:rFonts w:ascii="Calibri" w:eastAsia="Times New Roman" w:hAnsi="Calibri" w:cs="Calibri"/>
                <w:b w:val="0"/>
                <w:bCs w:val="0"/>
                <w:color w:val="000000"/>
                <w:sz w:val="22"/>
                <w:rPrChange w:id="2638" w:author="Nate Bachmeier [AWS-SA]" w:date="2023-02-25T11:29:00Z">
                  <w:rPr>
                    <w:ins w:id="2639" w:author="Nate Bachmeier [AWS-SA]" w:date="2023-02-25T11:26:00Z"/>
                    <w:rFonts w:ascii="Calibri" w:eastAsia="Times New Roman" w:hAnsi="Calibri" w:cs="Calibri"/>
                    <w:color w:val="000000"/>
                    <w:sz w:val="22"/>
                  </w:rPr>
                </w:rPrChange>
              </w:rPr>
            </w:pPr>
            <w:ins w:id="2640" w:author="Nate Bachmeier [AWS-SA]" w:date="2023-02-25T11:26:00Z">
              <w:r w:rsidRPr="00E16572">
                <w:rPr>
                  <w:rFonts w:ascii="Calibri" w:eastAsia="Times New Roman" w:hAnsi="Calibri" w:cs="Calibri"/>
                  <w:b w:val="0"/>
                  <w:bCs w:val="0"/>
                  <w:color w:val="000000"/>
                  <w:sz w:val="22"/>
                  <w:rPrChange w:id="2641" w:author="Nate Bachmeier [AWS-SA]" w:date="2023-02-25T11:29:00Z">
                    <w:rPr>
                      <w:rFonts w:ascii="Calibri" w:eastAsia="Times New Roman" w:hAnsi="Calibri" w:cs="Calibri"/>
                      <w:color w:val="000000"/>
                      <w:sz w:val="22"/>
                    </w:rPr>
                  </w:rPrChange>
                </w:rPr>
                <w:t>cracking knuckles</w:t>
              </w:r>
            </w:ins>
          </w:p>
        </w:tc>
        <w:tc>
          <w:tcPr>
            <w:tcW w:w="960" w:type="dxa"/>
            <w:noWrap/>
            <w:hideMark/>
            <w:tcPrChange w:id="2642" w:author="Nate Bachmeier [AWS-SA]" w:date="2023-02-25T11:26:00Z">
              <w:tcPr>
                <w:tcW w:w="960" w:type="dxa"/>
                <w:tcBorders>
                  <w:top w:val="nil"/>
                  <w:left w:val="nil"/>
                  <w:bottom w:val="nil"/>
                  <w:right w:val="nil"/>
                </w:tcBorders>
                <w:shd w:val="clear" w:color="auto" w:fill="auto"/>
                <w:noWrap/>
                <w:vAlign w:val="bottom"/>
                <w:hideMark/>
              </w:tcPr>
            </w:tcPrChange>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643" w:author="Nate Bachmeier [AWS-SA]" w:date="2023-02-25T11:26:00Z"/>
                <w:rFonts w:ascii="Calibri" w:eastAsia="Times New Roman" w:hAnsi="Calibri" w:cs="Calibri"/>
                <w:color w:val="000000"/>
                <w:sz w:val="22"/>
              </w:rPr>
            </w:pPr>
            <w:ins w:id="2644" w:author="Nate Bachmeier [AWS-SA]" w:date="2023-02-25T11:26:00Z">
              <w:r w:rsidRPr="00E16572">
                <w:rPr>
                  <w:rFonts w:ascii="Calibri" w:eastAsia="Times New Roman" w:hAnsi="Calibri" w:cs="Calibri"/>
                  <w:color w:val="000000"/>
                  <w:sz w:val="22"/>
                </w:rPr>
                <w:t>502</w:t>
              </w:r>
            </w:ins>
          </w:p>
        </w:tc>
      </w:tr>
      <w:tr w:rsidR="00E16572" w:rsidRPr="00E16572" w14:paraId="48580E49" w14:textId="77777777" w:rsidTr="00E16572">
        <w:trPr>
          <w:cnfStyle w:val="000000100000" w:firstRow="0" w:lastRow="0" w:firstColumn="0" w:lastColumn="0" w:oddVBand="0" w:evenVBand="0" w:oddHBand="1" w:evenHBand="0" w:firstRowFirstColumn="0" w:firstRowLastColumn="0" w:lastRowFirstColumn="0" w:lastRowLastColumn="0"/>
          <w:trHeight w:val="300"/>
          <w:ins w:id="2645" w:author="Nate Bachmeier [AWS-SA]" w:date="2023-02-25T11:26:00Z"/>
          <w:trPrChange w:id="264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647" w:author="Nate Bachmeier [AWS-SA]" w:date="2023-02-25T11:26:00Z">
              <w:tcPr>
                <w:tcW w:w="4740" w:type="dxa"/>
                <w:tcBorders>
                  <w:top w:val="nil"/>
                  <w:left w:val="nil"/>
                  <w:bottom w:val="nil"/>
                  <w:right w:val="nil"/>
                </w:tcBorders>
                <w:shd w:val="clear" w:color="auto" w:fill="auto"/>
                <w:noWrap/>
                <w:vAlign w:val="bottom"/>
                <w:hideMark/>
              </w:tcPr>
            </w:tcPrChange>
          </w:tcPr>
          <w:p w14:paraId="687439B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648" w:author="Nate Bachmeier [AWS-SA]" w:date="2023-02-25T11:26:00Z"/>
                <w:rFonts w:ascii="Calibri" w:eastAsia="Times New Roman" w:hAnsi="Calibri" w:cs="Calibri"/>
                <w:b w:val="0"/>
                <w:bCs w:val="0"/>
                <w:color w:val="000000"/>
                <w:sz w:val="22"/>
                <w:rPrChange w:id="2649" w:author="Nate Bachmeier [AWS-SA]" w:date="2023-02-25T11:29:00Z">
                  <w:rPr>
                    <w:ins w:id="2650" w:author="Nate Bachmeier [AWS-SA]" w:date="2023-02-25T11:26:00Z"/>
                    <w:rFonts w:ascii="Calibri" w:eastAsia="Times New Roman" w:hAnsi="Calibri" w:cs="Calibri"/>
                    <w:color w:val="000000"/>
                    <w:sz w:val="22"/>
                  </w:rPr>
                </w:rPrChange>
              </w:rPr>
            </w:pPr>
            <w:ins w:id="2651" w:author="Nate Bachmeier [AWS-SA]" w:date="2023-02-25T11:26:00Z">
              <w:r w:rsidRPr="00E16572">
                <w:rPr>
                  <w:rFonts w:ascii="Calibri" w:eastAsia="Times New Roman" w:hAnsi="Calibri" w:cs="Calibri"/>
                  <w:b w:val="0"/>
                  <w:bCs w:val="0"/>
                  <w:color w:val="000000"/>
                  <w:sz w:val="22"/>
                  <w:rPrChange w:id="2652" w:author="Nate Bachmeier [AWS-SA]" w:date="2023-02-25T11:29:00Z">
                    <w:rPr>
                      <w:rFonts w:ascii="Calibri" w:eastAsia="Times New Roman" w:hAnsi="Calibri" w:cs="Calibri"/>
                      <w:color w:val="000000"/>
                      <w:sz w:val="22"/>
                    </w:rPr>
                  </w:rPrChange>
                </w:rPr>
                <w:t>cracking neck</w:t>
              </w:r>
            </w:ins>
          </w:p>
        </w:tc>
        <w:tc>
          <w:tcPr>
            <w:tcW w:w="960" w:type="dxa"/>
            <w:noWrap/>
            <w:hideMark/>
            <w:tcPrChange w:id="2653" w:author="Nate Bachmeier [AWS-SA]" w:date="2023-02-25T11:26:00Z">
              <w:tcPr>
                <w:tcW w:w="960" w:type="dxa"/>
                <w:tcBorders>
                  <w:top w:val="nil"/>
                  <w:left w:val="nil"/>
                  <w:bottom w:val="nil"/>
                  <w:right w:val="nil"/>
                </w:tcBorders>
                <w:shd w:val="clear" w:color="auto" w:fill="auto"/>
                <w:noWrap/>
                <w:vAlign w:val="bottom"/>
                <w:hideMark/>
              </w:tcPr>
            </w:tcPrChange>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654" w:author="Nate Bachmeier [AWS-SA]" w:date="2023-02-25T11:26:00Z"/>
                <w:rFonts w:ascii="Calibri" w:eastAsia="Times New Roman" w:hAnsi="Calibri" w:cs="Calibri"/>
                <w:color w:val="000000"/>
                <w:sz w:val="22"/>
              </w:rPr>
            </w:pPr>
            <w:ins w:id="2655" w:author="Nate Bachmeier [AWS-SA]" w:date="2023-02-25T11:26:00Z">
              <w:r w:rsidRPr="00E16572">
                <w:rPr>
                  <w:rFonts w:ascii="Calibri" w:eastAsia="Times New Roman" w:hAnsi="Calibri" w:cs="Calibri"/>
                  <w:color w:val="000000"/>
                  <w:sz w:val="22"/>
                </w:rPr>
                <w:t>396</w:t>
              </w:r>
            </w:ins>
          </w:p>
        </w:tc>
      </w:tr>
      <w:tr w:rsidR="00E16572" w:rsidRPr="00E16572" w14:paraId="432C7182" w14:textId="77777777" w:rsidTr="00E16572">
        <w:trPr>
          <w:trHeight w:val="300"/>
          <w:ins w:id="2656" w:author="Nate Bachmeier [AWS-SA]" w:date="2023-02-25T11:26:00Z"/>
          <w:trPrChange w:id="265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658" w:author="Nate Bachmeier [AWS-SA]" w:date="2023-02-25T11:26:00Z">
              <w:tcPr>
                <w:tcW w:w="4740" w:type="dxa"/>
                <w:tcBorders>
                  <w:top w:val="nil"/>
                  <w:left w:val="nil"/>
                  <w:bottom w:val="nil"/>
                  <w:right w:val="nil"/>
                </w:tcBorders>
                <w:shd w:val="clear" w:color="auto" w:fill="auto"/>
                <w:noWrap/>
                <w:vAlign w:val="bottom"/>
                <w:hideMark/>
              </w:tcPr>
            </w:tcPrChange>
          </w:tcPr>
          <w:p w14:paraId="7528D68A" w14:textId="77777777" w:rsidR="00E16572" w:rsidRPr="00E16572" w:rsidRDefault="00E16572" w:rsidP="00E16572">
            <w:pPr>
              <w:spacing w:line="240" w:lineRule="auto"/>
              <w:ind w:firstLine="0"/>
              <w:rPr>
                <w:ins w:id="2659" w:author="Nate Bachmeier [AWS-SA]" w:date="2023-02-25T11:26:00Z"/>
                <w:rFonts w:ascii="Calibri" w:eastAsia="Times New Roman" w:hAnsi="Calibri" w:cs="Calibri"/>
                <w:b w:val="0"/>
                <w:bCs w:val="0"/>
                <w:color w:val="000000"/>
                <w:sz w:val="22"/>
                <w:rPrChange w:id="2660" w:author="Nate Bachmeier [AWS-SA]" w:date="2023-02-25T11:29:00Z">
                  <w:rPr>
                    <w:ins w:id="2661" w:author="Nate Bachmeier [AWS-SA]" w:date="2023-02-25T11:26:00Z"/>
                    <w:rFonts w:ascii="Calibri" w:eastAsia="Times New Roman" w:hAnsi="Calibri" w:cs="Calibri"/>
                    <w:color w:val="000000"/>
                    <w:sz w:val="22"/>
                  </w:rPr>
                </w:rPrChange>
              </w:rPr>
            </w:pPr>
            <w:ins w:id="2662" w:author="Nate Bachmeier [AWS-SA]" w:date="2023-02-25T11:26:00Z">
              <w:r w:rsidRPr="00E16572">
                <w:rPr>
                  <w:rFonts w:ascii="Calibri" w:eastAsia="Times New Roman" w:hAnsi="Calibri" w:cs="Calibri"/>
                  <w:b w:val="0"/>
                  <w:bCs w:val="0"/>
                  <w:color w:val="000000"/>
                  <w:sz w:val="22"/>
                  <w:rPrChange w:id="2663" w:author="Nate Bachmeier [AWS-SA]" w:date="2023-02-25T11:29:00Z">
                    <w:rPr>
                      <w:rFonts w:ascii="Calibri" w:eastAsia="Times New Roman" w:hAnsi="Calibri" w:cs="Calibri"/>
                      <w:color w:val="000000"/>
                      <w:sz w:val="22"/>
                    </w:rPr>
                  </w:rPrChange>
                </w:rPr>
                <w:t>crawling baby</w:t>
              </w:r>
            </w:ins>
          </w:p>
        </w:tc>
        <w:tc>
          <w:tcPr>
            <w:tcW w:w="960" w:type="dxa"/>
            <w:noWrap/>
            <w:hideMark/>
            <w:tcPrChange w:id="2664" w:author="Nate Bachmeier [AWS-SA]" w:date="2023-02-25T11:26:00Z">
              <w:tcPr>
                <w:tcW w:w="960" w:type="dxa"/>
                <w:tcBorders>
                  <w:top w:val="nil"/>
                  <w:left w:val="nil"/>
                  <w:bottom w:val="nil"/>
                  <w:right w:val="nil"/>
                </w:tcBorders>
                <w:shd w:val="clear" w:color="auto" w:fill="auto"/>
                <w:noWrap/>
                <w:vAlign w:val="bottom"/>
                <w:hideMark/>
              </w:tcPr>
            </w:tcPrChange>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665" w:author="Nate Bachmeier [AWS-SA]" w:date="2023-02-25T11:26:00Z"/>
                <w:rFonts w:ascii="Calibri" w:eastAsia="Times New Roman" w:hAnsi="Calibri" w:cs="Calibri"/>
                <w:color w:val="000000"/>
                <w:sz w:val="22"/>
              </w:rPr>
            </w:pPr>
            <w:ins w:id="2666" w:author="Nate Bachmeier [AWS-SA]" w:date="2023-02-25T11:26:00Z">
              <w:r w:rsidRPr="00E16572">
                <w:rPr>
                  <w:rFonts w:ascii="Calibri" w:eastAsia="Times New Roman" w:hAnsi="Calibri" w:cs="Calibri"/>
                  <w:color w:val="000000"/>
                  <w:sz w:val="22"/>
                </w:rPr>
                <w:t>867</w:t>
              </w:r>
            </w:ins>
          </w:p>
        </w:tc>
      </w:tr>
      <w:tr w:rsidR="00E16572" w:rsidRPr="00E16572" w14:paraId="2A774DA3" w14:textId="77777777" w:rsidTr="00E16572">
        <w:trPr>
          <w:cnfStyle w:val="000000100000" w:firstRow="0" w:lastRow="0" w:firstColumn="0" w:lastColumn="0" w:oddVBand="0" w:evenVBand="0" w:oddHBand="1" w:evenHBand="0" w:firstRowFirstColumn="0" w:firstRowLastColumn="0" w:lastRowFirstColumn="0" w:lastRowLastColumn="0"/>
          <w:trHeight w:val="300"/>
          <w:ins w:id="2667" w:author="Nate Bachmeier [AWS-SA]" w:date="2023-02-25T11:26:00Z"/>
          <w:trPrChange w:id="266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669" w:author="Nate Bachmeier [AWS-SA]" w:date="2023-02-25T11:26:00Z">
              <w:tcPr>
                <w:tcW w:w="4740" w:type="dxa"/>
                <w:tcBorders>
                  <w:top w:val="nil"/>
                  <w:left w:val="nil"/>
                  <w:bottom w:val="nil"/>
                  <w:right w:val="nil"/>
                </w:tcBorders>
                <w:shd w:val="clear" w:color="auto" w:fill="auto"/>
                <w:noWrap/>
                <w:vAlign w:val="bottom"/>
                <w:hideMark/>
              </w:tcPr>
            </w:tcPrChange>
          </w:tcPr>
          <w:p w14:paraId="1B0B52B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670" w:author="Nate Bachmeier [AWS-SA]" w:date="2023-02-25T11:26:00Z"/>
                <w:rFonts w:ascii="Calibri" w:eastAsia="Times New Roman" w:hAnsi="Calibri" w:cs="Calibri"/>
                <w:b w:val="0"/>
                <w:bCs w:val="0"/>
                <w:color w:val="000000"/>
                <w:sz w:val="22"/>
                <w:rPrChange w:id="2671" w:author="Nate Bachmeier [AWS-SA]" w:date="2023-02-25T11:29:00Z">
                  <w:rPr>
                    <w:ins w:id="2672" w:author="Nate Bachmeier [AWS-SA]" w:date="2023-02-25T11:26:00Z"/>
                    <w:rFonts w:ascii="Calibri" w:eastAsia="Times New Roman" w:hAnsi="Calibri" w:cs="Calibri"/>
                    <w:color w:val="000000"/>
                    <w:sz w:val="22"/>
                  </w:rPr>
                </w:rPrChange>
              </w:rPr>
            </w:pPr>
            <w:ins w:id="2673" w:author="Nate Bachmeier [AWS-SA]" w:date="2023-02-25T11:26:00Z">
              <w:r w:rsidRPr="00E16572">
                <w:rPr>
                  <w:rFonts w:ascii="Calibri" w:eastAsia="Times New Roman" w:hAnsi="Calibri" w:cs="Calibri"/>
                  <w:b w:val="0"/>
                  <w:bCs w:val="0"/>
                  <w:color w:val="000000"/>
                  <w:sz w:val="22"/>
                  <w:rPrChange w:id="2674" w:author="Nate Bachmeier [AWS-SA]" w:date="2023-02-25T11:29:00Z">
                    <w:rPr>
                      <w:rFonts w:ascii="Calibri" w:eastAsia="Times New Roman" w:hAnsi="Calibri" w:cs="Calibri"/>
                      <w:color w:val="000000"/>
                      <w:sz w:val="22"/>
                    </w:rPr>
                  </w:rPrChange>
                </w:rPr>
                <w:t>crocheting</w:t>
              </w:r>
            </w:ins>
          </w:p>
        </w:tc>
        <w:tc>
          <w:tcPr>
            <w:tcW w:w="960" w:type="dxa"/>
            <w:noWrap/>
            <w:hideMark/>
            <w:tcPrChange w:id="2675" w:author="Nate Bachmeier [AWS-SA]" w:date="2023-02-25T11:26:00Z">
              <w:tcPr>
                <w:tcW w:w="960" w:type="dxa"/>
                <w:tcBorders>
                  <w:top w:val="nil"/>
                  <w:left w:val="nil"/>
                  <w:bottom w:val="nil"/>
                  <w:right w:val="nil"/>
                </w:tcBorders>
                <w:shd w:val="clear" w:color="auto" w:fill="auto"/>
                <w:noWrap/>
                <w:vAlign w:val="bottom"/>
                <w:hideMark/>
              </w:tcPr>
            </w:tcPrChange>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676" w:author="Nate Bachmeier [AWS-SA]" w:date="2023-02-25T11:26:00Z"/>
                <w:rFonts w:ascii="Calibri" w:eastAsia="Times New Roman" w:hAnsi="Calibri" w:cs="Calibri"/>
                <w:color w:val="000000"/>
                <w:sz w:val="22"/>
              </w:rPr>
            </w:pPr>
            <w:ins w:id="2677" w:author="Nate Bachmeier [AWS-SA]" w:date="2023-02-25T11:26:00Z">
              <w:r w:rsidRPr="00E16572">
                <w:rPr>
                  <w:rFonts w:ascii="Calibri" w:eastAsia="Times New Roman" w:hAnsi="Calibri" w:cs="Calibri"/>
                  <w:color w:val="000000"/>
                  <w:sz w:val="22"/>
                </w:rPr>
                <w:t>477</w:t>
              </w:r>
            </w:ins>
          </w:p>
        </w:tc>
      </w:tr>
      <w:tr w:rsidR="00E16572" w:rsidRPr="00E16572" w14:paraId="4194A6EC" w14:textId="77777777" w:rsidTr="00E16572">
        <w:trPr>
          <w:trHeight w:val="300"/>
          <w:ins w:id="2678" w:author="Nate Bachmeier [AWS-SA]" w:date="2023-02-25T11:26:00Z"/>
          <w:trPrChange w:id="267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680" w:author="Nate Bachmeier [AWS-SA]" w:date="2023-02-25T11:26:00Z">
              <w:tcPr>
                <w:tcW w:w="4740" w:type="dxa"/>
                <w:tcBorders>
                  <w:top w:val="nil"/>
                  <w:left w:val="nil"/>
                  <w:bottom w:val="nil"/>
                  <w:right w:val="nil"/>
                </w:tcBorders>
                <w:shd w:val="clear" w:color="auto" w:fill="auto"/>
                <w:noWrap/>
                <w:vAlign w:val="bottom"/>
                <w:hideMark/>
              </w:tcPr>
            </w:tcPrChange>
          </w:tcPr>
          <w:p w14:paraId="3DEA345E" w14:textId="77777777" w:rsidR="00E16572" w:rsidRPr="00E16572" w:rsidRDefault="00E16572" w:rsidP="00E16572">
            <w:pPr>
              <w:spacing w:line="240" w:lineRule="auto"/>
              <w:ind w:firstLine="0"/>
              <w:rPr>
                <w:ins w:id="2681" w:author="Nate Bachmeier [AWS-SA]" w:date="2023-02-25T11:26:00Z"/>
                <w:rFonts w:ascii="Calibri" w:eastAsia="Times New Roman" w:hAnsi="Calibri" w:cs="Calibri"/>
                <w:b w:val="0"/>
                <w:bCs w:val="0"/>
                <w:color w:val="000000"/>
                <w:sz w:val="22"/>
                <w:rPrChange w:id="2682" w:author="Nate Bachmeier [AWS-SA]" w:date="2023-02-25T11:29:00Z">
                  <w:rPr>
                    <w:ins w:id="2683" w:author="Nate Bachmeier [AWS-SA]" w:date="2023-02-25T11:26:00Z"/>
                    <w:rFonts w:ascii="Calibri" w:eastAsia="Times New Roman" w:hAnsi="Calibri" w:cs="Calibri"/>
                    <w:color w:val="000000"/>
                    <w:sz w:val="22"/>
                  </w:rPr>
                </w:rPrChange>
              </w:rPr>
            </w:pPr>
            <w:ins w:id="2684" w:author="Nate Bachmeier [AWS-SA]" w:date="2023-02-25T11:26:00Z">
              <w:r w:rsidRPr="00E16572">
                <w:rPr>
                  <w:rFonts w:ascii="Calibri" w:eastAsia="Times New Roman" w:hAnsi="Calibri" w:cs="Calibri"/>
                  <w:b w:val="0"/>
                  <w:bCs w:val="0"/>
                  <w:color w:val="000000"/>
                  <w:sz w:val="22"/>
                  <w:rPrChange w:id="2685" w:author="Nate Bachmeier [AWS-SA]" w:date="2023-02-25T11:29:00Z">
                    <w:rPr>
                      <w:rFonts w:ascii="Calibri" w:eastAsia="Times New Roman" w:hAnsi="Calibri" w:cs="Calibri"/>
                      <w:color w:val="000000"/>
                      <w:sz w:val="22"/>
                    </w:rPr>
                  </w:rPrChange>
                </w:rPr>
                <w:t>crossing eyes</w:t>
              </w:r>
            </w:ins>
          </w:p>
        </w:tc>
        <w:tc>
          <w:tcPr>
            <w:tcW w:w="960" w:type="dxa"/>
            <w:noWrap/>
            <w:hideMark/>
            <w:tcPrChange w:id="2686" w:author="Nate Bachmeier [AWS-SA]" w:date="2023-02-25T11:26:00Z">
              <w:tcPr>
                <w:tcW w:w="960" w:type="dxa"/>
                <w:tcBorders>
                  <w:top w:val="nil"/>
                  <w:left w:val="nil"/>
                  <w:bottom w:val="nil"/>
                  <w:right w:val="nil"/>
                </w:tcBorders>
                <w:shd w:val="clear" w:color="auto" w:fill="auto"/>
                <w:noWrap/>
                <w:vAlign w:val="bottom"/>
                <w:hideMark/>
              </w:tcPr>
            </w:tcPrChange>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687" w:author="Nate Bachmeier [AWS-SA]" w:date="2023-02-25T11:26:00Z"/>
                <w:rFonts w:ascii="Calibri" w:eastAsia="Times New Roman" w:hAnsi="Calibri" w:cs="Calibri"/>
                <w:color w:val="000000"/>
                <w:sz w:val="22"/>
              </w:rPr>
            </w:pPr>
            <w:ins w:id="2688" w:author="Nate Bachmeier [AWS-SA]" w:date="2023-02-25T11:26:00Z">
              <w:r w:rsidRPr="00E16572">
                <w:rPr>
                  <w:rFonts w:ascii="Calibri" w:eastAsia="Times New Roman" w:hAnsi="Calibri" w:cs="Calibri"/>
                  <w:color w:val="000000"/>
                  <w:sz w:val="22"/>
                </w:rPr>
                <w:t>664</w:t>
              </w:r>
            </w:ins>
          </w:p>
        </w:tc>
      </w:tr>
      <w:tr w:rsidR="00E16572" w:rsidRPr="00E16572" w14:paraId="2F76C4A3" w14:textId="77777777" w:rsidTr="00E16572">
        <w:trPr>
          <w:cnfStyle w:val="000000100000" w:firstRow="0" w:lastRow="0" w:firstColumn="0" w:lastColumn="0" w:oddVBand="0" w:evenVBand="0" w:oddHBand="1" w:evenHBand="0" w:firstRowFirstColumn="0" w:firstRowLastColumn="0" w:lastRowFirstColumn="0" w:lastRowLastColumn="0"/>
          <w:trHeight w:val="300"/>
          <w:ins w:id="2689" w:author="Nate Bachmeier [AWS-SA]" w:date="2023-02-25T11:26:00Z"/>
          <w:trPrChange w:id="269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691" w:author="Nate Bachmeier [AWS-SA]" w:date="2023-02-25T11:26:00Z">
              <w:tcPr>
                <w:tcW w:w="4740" w:type="dxa"/>
                <w:tcBorders>
                  <w:top w:val="nil"/>
                  <w:left w:val="nil"/>
                  <w:bottom w:val="nil"/>
                  <w:right w:val="nil"/>
                </w:tcBorders>
                <w:shd w:val="clear" w:color="auto" w:fill="auto"/>
                <w:noWrap/>
                <w:vAlign w:val="bottom"/>
                <w:hideMark/>
              </w:tcPr>
            </w:tcPrChange>
          </w:tcPr>
          <w:p w14:paraId="7ED48C3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692" w:author="Nate Bachmeier [AWS-SA]" w:date="2023-02-25T11:26:00Z"/>
                <w:rFonts w:ascii="Calibri" w:eastAsia="Times New Roman" w:hAnsi="Calibri" w:cs="Calibri"/>
                <w:b w:val="0"/>
                <w:bCs w:val="0"/>
                <w:color w:val="000000"/>
                <w:sz w:val="22"/>
                <w:rPrChange w:id="2693" w:author="Nate Bachmeier [AWS-SA]" w:date="2023-02-25T11:29:00Z">
                  <w:rPr>
                    <w:ins w:id="2694" w:author="Nate Bachmeier [AWS-SA]" w:date="2023-02-25T11:26:00Z"/>
                    <w:rFonts w:ascii="Calibri" w:eastAsia="Times New Roman" w:hAnsi="Calibri" w:cs="Calibri"/>
                    <w:color w:val="000000"/>
                    <w:sz w:val="22"/>
                  </w:rPr>
                </w:rPrChange>
              </w:rPr>
            </w:pPr>
            <w:ins w:id="2695" w:author="Nate Bachmeier [AWS-SA]" w:date="2023-02-25T11:26:00Z">
              <w:r w:rsidRPr="00E16572">
                <w:rPr>
                  <w:rFonts w:ascii="Calibri" w:eastAsia="Times New Roman" w:hAnsi="Calibri" w:cs="Calibri"/>
                  <w:b w:val="0"/>
                  <w:bCs w:val="0"/>
                  <w:color w:val="000000"/>
                  <w:sz w:val="22"/>
                  <w:rPrChange w:id="2696" w:author="Nate Bachmeier [AWS-SA]" w:date="2023-02-25T11:29:00Z">
                    <w:rPr>
                      <w:rFonts w:ascii="Calibri" w:eastAsia="Times New Roman" w:hAnsi="Calibri" w:cs="Calibri"/>
                      <w:color w:val="000000"/>
                      <w:sz w:val="22"/>
                    </w:rPr>
                  </w:rPrChange>
                </w:rPr>
                <w:t>crossing river</w:t>
              </w:r>
            </w:ins>
          </w:p>
        </w:tc>
        <w:tc>
          <w:tcPr>
            <w:tcW w:w="960" w:type="dxa"/>
            <w:noWrap/>
            <w:hideMark/>
            <w:tcPrChange w:id="2697" w:author="Nate Bachmeier [AWS-SA]" w:date="2023-02-25T11:26:00Z">
              <w:tcPr>
                <w:tcW w:w="960" w:type="dxa"/>
                <w:tcBorders>
                  <w:top w:val="nil"/>
                  <w:left w:val="nil"/>
                  <w:bottom w:val="nil"/>
                  <w:right w:val="nil"/>
                </w:tcBorders>
                <w:shd w:val="clear" w:color="auto" w:fill="auto"/>
                <w:noWrap/>
                <w:vAlign w:val="bottom"/>
                <w:hideMark/>
              </w:tcPr>
            </w:tcPrChange>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698" w:author="Nate Bachmeier [AWS-SA]" w:date="2023-02-25T11:26:00Z"/>
                <w:rFonts w:ascii="Calibri" w:eastAsia="Times New Roman" w:hAnsi="Calibri" w:cs="Calibri"/>
                <w:color w:val="000000"/>
                <w:sz w:val="22"/>
              </w:rPr>
            </w:pPr>
            <w:ins w:id="2699" w:author="Nate Bachmeier [AWS-SA]" w:date="2023-02-25T11:26:00Z">
              <w:r w:rsidRPr="00E16572">
                <w:rPr>
                  <w:rFonts w:ascii="Calibri" w:eastAsia="Times New Roman" w:hAnsi="Calibri" w:cs="Calibri"/>
                  <w:color w:val="000000"/>
                  <w:sz w:val="22"/>
                </w:rPr>
                <w:t>844</w:t>
              </w:r>
            </w:ins>
          </w:p>
        </w:tc>
      </w:tr>
      <w:tr w:rsidR="00E16572" w:rsidRPr="00E16572" w14:paraId="25F7250C" w14:textId="77777777" w:rsidTr="00E16572">
        <w:trPr>
          <w:trHeight w:val="300"/>
          <w:ins w:id="2700" w:author="Nate Bachmeier [AWS-SA]" w:date="2023-02-25T11:26:00Z"/>
          <w:trPrChange w:id="270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702" w:author="Nate Bachmeier [AWS-SA]" w:date="2023-02-25T11:26:00Z">
              <w:tcPr>
                <w:tcW w:w="4740" w:type="dxa"/>
                <w:tcBorders>
                  <w:top w:val="nil"/>
                  <w:left w:val="nil"/>
                  <w:bottom w:val="nil"/>
                  <w:right w:val="nil"/>
                </w:tcBorders>
                <w:shd w:val="clear" w:color="auto" w:fill="auto"/>
                <w:noWrap/>
                <w:vAlign w:val="bottom"/>
                <w:hideMark/>
              </w:tcPr>
            </w:tcPrChange>
          </w:tcPr>
          <w:p w14:paraId="7A627163" w14:textId="77777777" w:rsidR="00E16572" w:rsidRPr="00E16572" w:rsidRDefault="00E16572" w:rsidP="00E16572">
            <w:pPr>
              <w:spacing w:line="240" w:lineRule="auto"/>
              <w:ind w:firstLine="0"/>
              <w:rPr>
                <w:ins w:id="2703" w:author="Nate Bachmeier [AWS-SA]" w:date="2023-02-25T11:26:00Z"/>
                <w:rFonts w:ascii="Calibri" w:eastAsia="Times New Roman" w:hAnsi="Calibri" w:cs="Calibri"/>
                <w:b w:val="0"/>
                <w:bCs w:val="0"/>
                <w:color w:val="000000"/>
                <w:sz w:val="22"/>
                <w:rPrChange w:id="2704" w:author="Nate Bachmeier [AWS-SA]" w:date="2023-02-25T11:29:00Z">
                  <w:rPr>
                    <w:ins w:id="2705" w:author="Nate Bachmeier [AWS-SA]" w:date="2023-02-25T11:26:00Z"/>
                    <w:rFonts w:ascii="Calibri" w:eastAsia="Times New Roman" w:hAnsi="Calibri" w:cs="Calibri"/>
                    <w:color w:val="000000"/>
                    <w:sz w:val="22"/>
                  </w:rPr>
                </w:rPrChange>
              </w:rPr>
            </w:pPr>
            <w:ins w:id="2706" w:author="Nate Bachmeier [AWS-SA]" w:date="2023-02-25T11:26:00Z">
              <w:r w:rsidRPr="00E16572">
                <w:rPr>
                  <w:rFonts w:ascii="Calibri" w:eastAsia="Times New Roman" w:hAnsi="Calibri" w:cs="Calibri"/>
                  <w:b w:val="0"/>
                  <w:bCs w:val="0"/>
                  <w:color w:val="000000"/>
                  <w:sz w:val="22"/>
                  <w:rPrChange w:id="2707" w:author="Nate Bachmeier [AWS-SA]" w:date="2023-02-25T11:29:00Z">
                    <w:rPr>
                      <w:rFonts w:ascii="Calibri" w:eastAsia="Times New Roman" w:hAnsi="Calibri" w:cs="Calibri"/>
                      <w:color w:val="000000"/>
                      <w:sz w:val="22"/>
                    </w:rPr>
                  </w:rPrChange>
                </w:rPr>
                <w:t>crying</w:t>
              </w:r>
            </w:ins>
          </w:p>
        </w:tc>
        <w:tc>
          <w:tcPr>
            <w:tcW w:w="960" w:type="dxa"/>
            <w:noWrap/>
            <w:hideMark/>
            <w:tcPrChange w:id="2708" w:author="Nate Bachmeier [AWS-SA]" w:date="2023-02-25T11:26:00Z">
              <w:tcPr>
                <w:tcW w:w="960" w:type="dxa"/>
                <w:tcBorders>
                  <w:top w:val="nil"/>
                  <w:left w:val="nil"/>
                  <w:bottom w:val="nil"/>
                  <w:right w:val="nil"/>
                </w:tcBorders>
                <w:shd w:val="clear" w:color="auto" w:fill="auto"/>
                <w:noWrap/>
                <w:vAlign w:val="bottom"/>
                <w:hideMark/>
              </w:tcPr>
            </w:tcPrChange>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709" w:author="Nate Bachmeier [AWS-SA]" w:date="2023-02-25T11:26:00Z"/>
                <w:rFonts w:ascii="Calibri" w:eastAsia="Times New Roman" w:hAnsi="Calibri" w:cs="Calibri"/>
                <w:color w:val="000000"/>
                <w:sz w:val="22"/>
              </w:rPr>
            </w:pPr>
            <w:ins w:id="2710" w:author="Nate Bachmeier [AWS-SA]" w:date="2023-02-25T11:26:00Z">
              <w:r w:rsidRPr="00E16572">
                <w:rPr>
                  <w:rFonts w:ascii="Calibri" w:eastAsia="Times New Roman" w:hAnsi="Calibri" w:cs="Calibri"/>
                  <w:color w:val="000000"/>
                  <w:sz w:val="22"/>
                </w:rPr>
                <w:t>583</w:t>
              </w:r>
            </w:ins>
          </w:p>
        </w:tc>
      </w:tr>
      <w:tr w:rsidR="00E16572" w:rsidRPr="00E16572" w14:paraId="362EC23D" w14:textId="77777777" w:rsidTr="00E16572">
        <w:trPr>
          <w:cnfStyle w:val="000000100000" w:firstRow="0" w:lastRow="0" w:firstColumn="0" w:lastColumn="0" w:oddVBand="0" w:evenVBand="0" w:oddHBand="1" w:evenHBand="0" w:firstRowFirstColumn="0" w:firstRowLastColumn="0" w:lastRowFirstColumn="0" w:lastRowLastColumn="0"/>
          <w:trHeight w:val="300"/>
          <w:ins w:id="2711" w:author="Nate Bachmeier [AWS-SA]" w:date="2023-02-25T11:26:00Z"/>
          <w:trPrChange w:id="271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713" w:author="Nate Bachmeier [AWS-SA]" w:date="2023-02-25T11:26:00Z">
              <w:tcPr>
                <w:tcW w:w="4740" w:type="dxa"/>
                <w:tcBorders>
                  <w:top w:val="nil"/>
                  <w:left w:val="nil"/>
                  <w:bottom w:val="nil"/>
                  <w:right w:val="nil"/>
                </w:tcBorders>
                <w:shd w:val="clear" w:color="auto" w:fill="auto"/>
                <w:noWrap/>
                <w:vAlign w:val="bottom"/>
                <w:hideMark/>
              </w:tcPr>
            </w:tcPrChange>
          </w:tcPr>
          <w:p w14:paraId="1555089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714" w:author="Nate Bachmeier [AWS-SA]" w:date="2023-02-25T11:26:00Z"/>
                <w:rFonts w:ascii="Calibri" w:eastAsia="Times New Roman" w:hAnsi="Calibri" w:cs="Calibri"/>
                <w:b w:val="0"/>
                <w:bCs w:val="0"/>
                <w:color w:val="000000"/>
                <w:sz w:val="22"/>
                <w:rPrChange w:id="2715" w:author="Nate Bachmeier [AWS-SA]" w:date="2023-02-25T11:29:00Z">
                  <w:rPr>
                    <w:ins w:id="2716" w:author="Nate Bachmeier [AWS-SA]" w:date="2023-02-25T11:26:00Z"/>
                    <w:rFonts w:ascii="Calibri" w:eastAsia="Times New Roman" w:hAnsi="Calibri" w:cs="Calibri"/>
                    <w:color w:val="000000"/>
                    <w:sz w:val="22"/>
                  </w:rPr>
                </w:rPrChange>
              </w:rPr>
            </w:pPr>
            <w:ins w:id="2717" w:author="Nate Bachmeier [AWS-SA]" w:date="2023-02-25T11:26:00Z">
              <w:r w:rsidRPr="00E16572">
                <w:rPr>
                  <w:rFonts w:ascii="Calibri" w:eastAsia="Times New Roman" w:hAnsi="Calibri" w:cs="Calibri"/>
                  <w:b w:val="0"/>
                  <w:bCs w:val="0"/>
                  <w:color w:val="000000"/>
                  <w:sz w:val="22"/>
                  <w:rPrChange w:id="2718" w:author="Nate Bachmeier [AWS-SA]" w:date="2023-02-25T11:29:00Z">
                    <w:rPr>
                      <w:rFonts w:ascii="Calibri" w:eastAsia="Times New Roman" w:hAnsi="Calibri" w:cs="Calibri"/>
                      <w:color w:val="000000"/>
                      <w:sz w:val="22"/>
                    </w:rPr>
                  </w:rPrChange>
                </w:rPr>
                <w:t>cumbia</w:t>
              </w:r>
            </w:ins>
          </w:p>
        </w:tc>
        <w:tc>
          <w:tcPr>
            <w:tcW w:w="960" w:type="dxa"/>
            <w:noWrap/>
            <w:hideMark/>
            <w:tcPrChange w:id="2719" w:author="Nate Bachmeier [AWS-SA]" w:date="2023-02-25T11:26:00Z">
              <w:tcPr>
                <w:tcW w:w="960" w:type="dxa"/>
                <w:tcBorders>
                  <w:top w:val="nil"/>
                  <w:left w:val="nil"/>
                  <w:bottom w:val="nil"/>
                  <w:right w:val="nil"/>
                </w:tcBorders>
                <w:shd w:val="clear" w:color="auto" w:fill="auto"/>
                <w:noWrap/>
                <w:vAlign w:val="bottom"/>
                <w:hideMark/>
              </w:tcPr>
            </w:tcPrChange>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720" w:author="Nate Bachmeier [AWS-SA]" w:date="2023-02-25T11:26:00Z"/>
                <w:rFonts w:ascii="Calibri" w:eastAsia="Times New Roman" w:hAnsi="Calibri" w:cs="Calibri"/>
                <w:color w:val="000000"/>
                <w:sz w:val="22"/>
              </w:rPr>
            </w:pPr>
            <w:ins w:id="2721" w:author="Nate Bachmeier [AWS-SA]" w:date="2023-02-25T11:26:00Z">
              <w:r w:rsidRPr="00E16572">
                <w:rPr>
                  <w:rFonts w:ascii="Calibri" w:eastAsia="Times New Roman" w:hAnsi="Calibri" w:cs="Calibri"/>
                  <w:color w:val="000000"/>
                  <w:sz w:val="22"/>
                </w:rPr>
                <w:t>558</w:t>
              </w:r>
            </w:ins>
          </w:p>
        </w:tc>
      </w:tr>
      <w:tr w:rsidR="00E16572" w:rsidRPr="00E16572" w14:paraId="087DC040" w14:textId="77777777" w:rsidTr="00E16572">
        <w:trPr>
          <w:trHeight w:val="300"/>
          <w:ins w:id="2722" w:author="Nate Bachmeier [AWS-SA]" w:date="2023-02-25T11:26:00Z"/>
          <w:trPrChange w:id="272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724" w:author="Nate Bachmeier [AWS-SA]" w:date="2023-02-25T11:26:00Z">
              <w:tcPr>
                <w:tcW w:w="4740" w:type="dxa"/>
                <w:tcBorders>
                  <w:top w:val="nil"/>
                  <w:left w:val="nil"/>
                  <w:bottom w:val="nil"/>
                  <w:right w:val="nil"/>
                </w:tcBorders>
                <w:shd w:val="clear" w:color="auto" w:fill="auto"/>
                <w:noWrap/>
                <w:vAlign w:val="bottom"/>
                <w:hideMark/>
              </w:tcPr>
            </w:tcPrChange>
          </w:tcPr>
          <w:p w14:paraId="3ADE7035" w14:textId="77777777" w:rsidR="00E16572" w:rsidRPr="00E16572" w:rsidRDefault="00E16572" w:rsidP="00E16572">
            <w:pPr>
              <w:spacing w:line="240" w:lineRule="auto"/>
              <w:ind w:firstLine="0"/>
              <w:rPr>
                <w:ins w:id="2725" w:author="Nate Bachmeier [AWS-SA]" w:date="2023-02-25T11:26:00Z"/>
                <w:rFonts w:ascii="Calibri" w:eastAsia="Times New Roman" w:hAnsi="Calibri" w:cs="Calibri"/>
                <w:b w:val="0"/>
                <w:bCs w:val="0"/>
                <w:color w:val="000000"/>
                <w:sz w:val="22"/>
                <w:rPrChange w:id="2726" w:author="Nate Bachmeier [AWS-SA]" w:date="2023-02-25T11:29:00Z">
                  <w:rPr>
                    <w:ins w:id="2727" w:author="Nate Bachmeier [AWS-SA]" w:date="2023-02-25T11:26:00Z"/>
                    <w:rFonts w:ascii="Calibri" w:eastAsia="Times New Roman" w:hAnsi="Calibri" w:cs="Calibri"/>
                    <w:color w:val="000000"/>
                    <w:sz w:val="22"/>
                  </w:rPr>
                </w:rPrChange>
              </w:rPr>
            </w:pPr>
            <w:ins w:id="2728" w:author="Nate Bachmeier [AWS-SA]" w:date="2023-02-25T11:26:00Z">
              <w:r w:rsidRPr="00E16572">
                <w:rPr>
                  <w:rFonts w:ascii="Calibri" w:eastAsia="Times New Roman" w:hAnsi="Calibri" w:cs="Calibri"/>
                  <w:b w:val="0"/>
                  <w:bCs w:val="0"/>
                  <w:color w:val="000000"/>
                  <w:sz w:val="22"/>
                  <w:rPrChange w:id="2729" w:author="Nate Bachmeier [AWS-SA]" w:date="2023-02-25T11:29:00Z">
                    <w:rPr>
                      <w:rFonts w:ascii="Calibri" w:eastAsia="Times New Roman" w:hAnsi="Calibri" w:cs="Calibri"/>
                      <w:color w:val="000000"/>
                      <w:sz w:val="22"/>
                    </w:rPr>
                  </w:rPrChange>
                </w:rPr>
                <w:t>curling (sport)</w:t>
              </w:r>
            </w:ins>
          </w:p>
        </w:tc>
        <w:tc>
          <w:tcPr>
            <w:tcW w:w="960" w:type="dxa"/>
            <w:noWrap/>
            <w:hideMark/>
            <w:tcPrChange w:id="2730" w:author="Nate Bachmeier [AWS-SA]" w:date="2023-02-25T11:26:00Z">
              <w:tcPr>
                <w:tcW w:w="960" w:type="dxa"/>
                <w:tcBorders>
                  <w:top w:val="nil"/>
                  <w:left w:val="nil"/>
                  <w:bottom w:val="nil"/>
                  <w:right w:val="nil"/>
                </w:tcBorders>
                <w:shd w:val="clear" w:color="auto" w:fill="auto"/>
                <w:noWrap/>
                <w:vAlign w:val="bottom"/>
                <w:hideMark/>
              </w:tcPr>
            </w:tcPrChange>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731" w:author="Nate Bachmeier [AWS-SA]" w:date="2023-02-25T11:26:00Z"/>
                <w:rFonts w:ascii="Calibri" w:eastAsia="Times New Roman" w:hAnsi="Calibri" w:cs="Calibri"/>
                <w:color w:val="000000"/>
                <w:sz w:val="22"/>
              </w:rPr>
            </w:pPr>
            <w:ins w:id="2732" w:author="Nate Bachmeier [AWS-SA]" w:date="2023-02-25T11:26:00Z">
              <w:r w:rsidRPr="00E16572">
                <w:rPr>
                  <w:rFonts w:ascii="Calibri" w:eastAsia="Times New Roman" w:hAnsi="Calibri" w:cs="Calibri"/>
                  <w:color w:val="000000"/>
                  <w:sz w:val="22"/>
                </w:rPr>
                <w:t>580</w:t>
              </w:r>
            </w:ins>
          </w:p>
        </w:tc>
      </w:tr>
      <w:tr w:rsidR="00E16572" w:rsidRPr="00E16572" w14:paraId="6757FB05" w14:textId="77777777" w:rsidTr="00E16572">
        <w:trPr>
          <w:cnfStyle w:val="000000100000" w:firstRow="0" w:lastRow="0" w:firstColumn="0" w:lastColumn="0" w:oddVBand="0" w:evenVBand="0" w:oddHBand="1" w:evenHBand="0" w:firstRowFirstColumn="0" w:firstRowLastColumn="0" w:lastRowFirstColumn="0" w:lastRowLastColumn="0"/>
          <w:trHeight w:val="300"/>
          <w:ins w:id="2733" w:author="Nate Bachmeier [AWS-SA]" w:date="2023-02-25T11:26:00Z"/>
          <w:trPrChange w:id="273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735" w:author="Nate Bachmeier [AWS-SA]" w:date="2023-02-25T11:26:00Z">
              <w:tcPr>
                <w:tcW w:w="4740" w:type="dxa"/>
                <w:tcBorders>
                  <w:top w:val="nil"/>
                  <w:left w:val="nil"/>
                  <w:bottom w:val="nil"/>
                  <w:right w:val="nil"/>
                </w:tcBorders>
                <w:shd w:val="clear" w:color="auto" w:fill="auto"/>
                <w:noWrap/>
                <w:vAlign w:val="bottom"/>
                <w:hideMark/>
              </w:tcPr>
            </w:tcPrChange>
          </w:tcPr>
          <w:p w14:paraId="5B44FE8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736" w:author="Nate Bachmeier [AWS-SA]" w:date="2023-02-25T11:26:00Z"/>
                <w:rFonts w:ascii="Calibri" w:eastAsia="Times New Roman" w:hAnsi="Calibri" w:cs="Calibri"/>
                <w:b w:val="0"/>
                <w:bCs w:val="0"/>
                <w:color w:val="000000"/>
                <w:sz w:val="22"/>
                <w:rPrChange w:id="2737" w:author="Nate Bachmeier [AWS-SA]" w:date="2023-02-25T11:29:00Z">
                  <w:rPr>
                    <w:ins w:id="2738" w:author="Nate Bachmeier [AWS-SA]" w:date="2023-02-25T11:26:00Z"/>
                    <w:rFonts w:ascii="Calibri" w:eastAsia="Times New Roman" w:hAnsi="Calibri" w:cs="Calibri"/>
                    <w:color w:val="000000"/>
                    <w:sz w:val="22"/>
                  </w:rPr>
                </w:rPrChange>
              </w:rPr>
            </w:pPr>
            <w:ins w:id="2739" w:author="Nate Bachmeier [AWS-SA]" w:date="2023-02-25T11:26:00Z">
              <w:r w:rsidRPr="00E16572">
                <w:rPr>
                  <w:rFonts w:ascii="Calibri" w:eastAsia="Times New Roman" w:hAnsi="Calibri" w:cs="Calibri"/>
                  <w:b w:val="0"/>
                  <w:bCs w:val="0"/>
                  <w:color w:val="000000"/>
                  <w:sz w:val="22"/>
                  <w:rPrChange w:id="2740" w:author="Nate Bachmeier [AWS-SA]" w:date="2023-02-25T11:29:00Z">
                    <w:rPr>
                      <w:rFonts w:ascii="Calibri" w:eastAsia="Times New Roman" w:hAnsi="Calibri" w:cs="Calibri"/>
                      <w:color w:val="000000"/>
                      <w:sz w:val="22"/>
                    </w:rPr>
                  </w:rPrChange>
                </w:rPr>
                <w:t>curling eyelashes</w:t>
              </w:r>
            </w:ins>
          </w:p>
        </w:tc>
        <w:tc>
          <w:tcPr>
            <w:tcW w:w="960" w:type="dxa"/>
            <w:noWrap/>
            <w:hideMark/>
            <w:tcPrChange w:id="2741" w:author="Nate Bachmeier [AWS-SA]" w:date="2023-02-25T11:26:00Z">
              <w:tcPr>
                <w:tcW w:w="960" w:type="dxa"/>
                <w:tcBorders>
                  <w:top w:val="nil"/>
                  <w:left w:val="nil"/>
                  <w:bottom w:val="nil"/>
                  <w:right w:val="nil"/>
                </w:tcBorders>
                <w:shd w:val="clear" w:color="auto" w:fill="auto"/>
                <w:noWrap/>
                <w:vAlign w:val="bottom"/>
                <w:hideMark/>
              </w:tcPr>
            </w:tcPrChange>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742" w:author="Nate Bachmeier [AWS-SA]" w:date="2023-02-25T11:26:00Z"/>
                <w:rFonts w:ascii="Calibri" w:eastAsia="Times New Roman" w:hAnsi="Calibri" w:cs="Calibri"/>
                <w:color w:val="000000"/>
                <w:sz w:val="22"/>
              </w:rPr>
            </w:pPr>
            <w:ins w:id="2743" w:author="Nate Bachmeier [AWS-SA]" w:date="2023-02-25T11:26:00Z">
              <w:r w:rsidRPr="00E16572">
                <w:rPr>
                  <w:rFonts w:ascii="Calibri" w:eastAsia="Times New Roman" w:hAnsi="Calibri" w:cs="Calibri"/>
                  <w:color w:val="000000"/>
                  <w:sz w:val="22"/>
                </w:rPr>
                <w:t>494</w:t>
              </w:r>
            </w:ins>
          </w:p>
        </w:tc>
      </w:tr>
      <w:tr w:rsidR="00E16572" w:rsidRPr="00E16572" w14:paraId="1E003AF3" w14:textId="77777777" w:rsidTr="00E16572">
        <w:trPr>
          <w:trHeight w:val="300"/>
          <w:ins w:id="2744" w:author="Nate Bachmeier [AWS-SA]" w:date="2023-02-25T11:26:00Z"/>
          <w:trPrChange w:id="27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746" w:author="Nate Bachmeier [AWS-SA]" w:date="2023-02-25T11:26:00Z">
              <w:tcPr>
                <w:tcW w:w="4740" w:type="dxa"/>
                <w:tcBorders>
                  <w:top w:val="nil"/>
                  <w:left w:val="nil"/>
                  <w:bottom w:val="nil"/>
                  <w:right w:val="nil"/>
                </w:tcBorders>
                <w:shd w:val="clear" w:color="auto" w:fill="auto"/>
                <w:noWrap/>
                <w:vAlign w:val="bottom"/>
                <w:hideMark/>
              </w:tcPr>
            </w:tcPrChange>
          </w:tcPr>
          <w:p w14:paraId="3545CB6E" w14:textId="77777777" w:rsidR="00E16572" w:rsidRPr="00E16572" w:rsidRDefault="00E16572" w:rsidP="00E16572">
            <w:pPr>
              <w:spacing w:line="240" w:lineRule="auto"/>
              <w:ind w:firstLine="0"/>
              <w:rPr>
                <w:ins w:id="2747" w:author="Nate Bachmeier [AWS-SA]" w:date="2023-02-25T11:26:00Z"/>
                <w:rFonts w:ascii="Calibri" w:eastAsia="Times New Roman" w:hAnsi="Calibri" w:cs="Calibri"/>
                <w:b w:val="0"/>
                <w:bCs w:val="0"/>
                <w:color w:val="000000"/>
                <w:sz w:val="22"/>
                <w:rPrChange w:id="2748" w:author="Nate Bachmeier [AWS-SA]" w:date="2023-02-25T11:29:00Z">
                  <w:rPr>
                    <w:ins w:id="2749" w:author="Nate Bachmeier [AWS-SA]" w:date="2023-02-25T11:26:00Z"/>
                    <w:rFonts w:ascii="Calibri" w:eastAsia="Times New Roman" w:hAnsi="Calibri" w:cs="Calibri"/>
                    <w:color w:val="000000"/>
                    <w:sz w:val="22"/>
                  </w:rPr>
                </w:rPrChange>
              </w:rPr>
            </w:pPr>
            <w:ins w:id="2750" w:author="Nate Bachmeier [AWS-SA]" w:date="2023-02-25T11:26:00Z">
              <w:r w:rsidRPr="00E16572">
                <w:rPr>
                  <w:rFonts w:ascii="Calibri" w:eastAsia="Times New Roman" w:hAnsi="Calibri" w:cs="Calibri"/>
                  <w:b w:val="0"/>
                  <w:bCs w:val="0"/>
                  <w:color w:val="000000"/>
                  <w:sz w:val="22"/>
                  <w:rPrChange w:id="2751" w:author="Nate Bachmeier [AWS-SA]" w:date="2023-02-25T11:29:00Z">
                    <w:rPr>
                      <w:rFonts w:ascii="Calibri" w:eastAsia="Times New Roman" w:hAnsi="Calibri" w:cs="Calibri"/>
                      <w:color w:val="000000"/>
                      <w:sz w:val="22"/>
                    </w:rPr>
                  </w:rPrChange>
                </w:rPr>
                <w:t>curling hair</w:t>
              </w:r>
            </w:ins>
          </w:p>
        </w:tc>
        <w:tc>
          <w:tcPr>
            <w:tcW w:w="960" w:type="dxa"/>
            <w:noWrap/>
            <w:hideMark/>
            <w:tcPrChange w:id="2752" w:author="Nate Bachmeier [AWS-SA]" w:date="2023-02-25T11:26:00Z">
              <w:tcPr>
                <w:tcW w:w="960" w:type="dxa"/>
                <w:tcBorders>
                  <w:top w:val="nil"/>
                  <w:left w:val="nil"/>
                  <w:bottom w:val="nil"/>
                  <w:right w:val="nil"/>
                </w:tcBorders>
                <w:shd w:val="clear" w:color="auto" w:fill="auto"/>
                <w:noWrap/>
                <w:vAlign w:val="bottom"/>
                <w:hideMark/>
              </w:tcPr>
            </w:tcPrChange>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753" w:author="Nate Bachmeier [AWS-SA]" w:date="2023-02-25T11:26:00Z"/>
                <w:rFonts w:ascii="Calibri" w:eastAsia="Times New Roman" w:hAnsi="Calibri" w:cs="Calibri"/>
                <w:color w:val="000000"/>
                <w:sz w:val="22"/>
              </w:rPr>
            </w:pPr>
            <w:ins w:id="2754" w:author="Nate Bachmeier [AWS-SA]" w:date="2023-02-25T11:26:00Z">
              <w:r w:rsidRPr="00E16572">
                <w:rPr>
                  <w:rFonts w:ascii="Calibri" w:eastAsia="Times New Roman" w:hAnsi="Calibri" w:cs="Calibri"/>
                  <w:color w:val="000000"/>
                  <w:sz w:val="22"/>
                </w:rPr>
                <w:t>674</w:t>
              </w:r>
            </w:ins>
          </w:p>
        </w:tc>
      </w:tr>
      <w:tr w:rsidR="00E16572" w:rsidRPr="00E16572" w14:paraId="656A7B87" w14:textId="77777777" w:rsidTr="00E16572">
        <w:trPr>
          <w:cnfStyle w:val="000000100000" w:firstRow="0" w:lastRow="0" w:firstColumn="0" w:lastColumn="0" w:oddVBand="0" w:evenVBand="0" w:oddHBand="1" w:evenHBand="0" w:firstRowFirstColumn="0" w:firstRowLastColumn="0" w:lastRowFirstColumn="0" w:lastRowLastColumn="0"/>
          <w:trHeight w:val="300"/>
          <w:ins w:id="2755" w:author="Nate Bachmeier [AWS-SA]" w:date="2023-02-25T11:26:00Z"/>
          <w:trPrChange w:id="275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757" w:author="Nate Bachmeier [AWS-SA]" w:date="2023-02-25T11:26:00Z">
              <w:tcPr>
                <w:tcW w:w="4740" w:type="dxa"/>
                <w:tcBorders>
                  <w:top w:val="nil"/>
                  <w:left w:val="nil"/>
                  <w:bottom w:val="nil"/>
                  <w:right w:val="nil"/>
                </w:tcBorders>
                <w:shd w:val="clear" w:color="auto" w:fill="auto"/>
                <w:noWrap/>
                <w:vAlign w:val="bottom"/>
                <w:hideMark/>
              </w:tcPr>
            </w:tcPrChange>
          </w:tcPr>
          <w:p w14:paraId="09E247A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758" w:author="Nate Bachmeier [AWS-SA]" w:date="2023-02-25T11:26:00Z"/>
                <w:rFonts w:ascii="Calibri" w:eastAsia="Times New Roman" w:hAnsi="Calibri" w:cs="Calibri"/>
                <w:b w:val="0"/>
                <w:bCs w:val="0"/>
                <w:color w:val="000000"/>
                <w:sz w:val="22"/>
                <w:rPrChange w:id="2759" w:author="Nate Bachmeier [AWS-SA]" w:date="2023-02-25T11:29:00Z">
                  <w:rPr>
                    <w:ins w:id="2760" w:author="Nate Bachmeier [AWS-SA]" w:date="2023-02-25T11:26:00Z"/>
                    <w:rFonts w:ascii="Calibri" w:eastAsia="Times New Roman" w:hAnsi="Calibri" w:cs="Calibri"/>
                    <w:color w:val="000000"/>
                    <w:sz w:val="22"/>
                  </w:rPr>
                </w:rPrChange>
              </w:rPr>
            </w:pPr>
            <w:ins w:id="2761" w:author="Nate Bachmeier [AWS-SA]" w:date="2023-02-25T11:26:00Z">
              <w:r w:rsidRPr="00E16572">
                <w:rPr>
                  <w:rFonts w:ascii="Calibri" w:eastAsia="Times New Roman" w:hAnsi="Calibri" w:cs="Calibri"/>
                  <w:b w:val="0"/>
                  <w:bCs w:val="0"/>
                  <w:color w:val="000000"/>
                  <w:sz w:val="22"/>
                  <w:rPrChange w:id="2762" w:author="Nate Bachmeier [AWS-SA]" w:date="2023-02-25T11:29:00Z">
                    <w:rPr>
                      <w:rFonts w:ascii="Calibri" w:eastAsia="Times New Roman" w:hAnsi="Calibri" w:cs="Calibri"/>
                      <w:color w:val="000000"/>
                      <w:sz w:val="22"/>
                    </w:rPr>
                  </w:rPrChange>
                </w:rPr>
                <w:t>cutting apple</w:t>
              </w:r>
            </w:ins>
          </w:p>
        </w:tc>
        <w:tc>
          <w:tcPr>
            <w:tcW w:w="960" w:type="dxa"/>
            <w:noWrap/>
            <w:hideMark/>
            <w:tcPrChange w:id="2763" w:author="Nate Bachmeier [AWS-SA]" w:date="2023-02-25T11:26:00Z">
              <w:tcPr>
                <w:tcW w:w="960" w:type="dxa"/>
                <w:tcBorders>
                  <w:top w:val="nil"/>
                  <w:left w:val="nil"/>
                  <w:bottom w:val="nil"/>
                  <w:right w:val="nil"/>
                </w:tcBorders>
                <w:shd w:val="clear" w:color="auto" w:fill="auto"/>
                <w:noWrap/>
                <w:vAlign w:val="bottom"/>
                <w:hideMark/>
              </w:tcPr>
            </w:tcPrChange>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764" w:author="Nate Bachmeier [AWS-SA]" w:date="2023-02-25T11:26:00Z"/>
                <w:rFonts w:ascii="Calibri" w:eastAsia="Times New Roman" w:hAnsi="Calibri" w:cs="Calibri"/>
                <w:color w:val="000000"/>
                <w:sz w:val="22"/>
              </w:rPr>
            </w:pPr>
            <w:ins w:id="2765" w:author="Nate Bachmeier [AWS-SA]" w:date="2023-02-25T11:26:00Z">
              <w:r w:rsidRPr="00E16572">
                <w:rPr>
                  <w:rFonts w:ascii="Calibri" w:eastAsia="Times New Roman" w:hAnsi="Calibri" w:cs="Calibri"/>
                  <w:color w:val="000000"/>
                  <w:sz w:val="22"/>
                </w:rPr>
                <w:t>485</w:t>
              </w:r>
            </w:ins>
          </w:p>
        </w:tc>
      </w:tr>
      <w:tr w:rsidR="00E16572" w:rsidRPr="00E16572" w14:paraId="4C6F45D6" w14:textId="77777777" w:rsidTr="00E16572">
        <w:trPr>
          <w:trHeight w:val="300"/>
          <w:ins w:id="2766" w:author="Nate Bachmeier [AWS-SA]" w:date="2023-02-25T11:26:00Z"/>
          <w:trPrChange w:id="276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768" w:author="Nate Bachmeier [AWS-SA]" w:date="2023-02-25T11:26:00Z">
              <w:tcPr>
                <w:tcW w:w="4740" w:type="dxa"/>
                <w:tcBorders>
                  <w:top w:val="nil"/>
                  <w:left w:val="nil"/>
                  <w:bottom w:val="nil"/>
                  <w:right w:val="nil"/>
                </w:tcBorders>
                <w:shd w:val="clear" w:color="auto" w:fill="auto"/>
                <w:noWrap/>
                <w:vAlign w:val="bottom"/>
                <w:hideMark/>
              </w:tcPr>
            </w:tcPrChange>
          </w:tcPr>
          <w:p w14:paraId="4111E30D" w14:textId="77777777" w:rsidR="00E16572" w:rsidRPr="00E16572" w:rsidRDefault="00E16572" w:rsidP="00E16572">
            <w:pPr>
              <w:spacing w:line="240" w:lineRule="auto"/>
              <w:ind w:firstLine="0"/>
              <w:rPr>
                <w:ins w:id="2769" w:author="Nate Bachmeier [AWS-SA]" w:date="2023-02-25T11:26:00Z"/>
                <w:rFonts w:ascii="Calibri" w:eastAsia="Times New Roman" w:hAnsi="Calibri" w:cs="Calibri"/>
                <w:b w:val="0"/>
                <w:bCs w:val="0"/>
                <w:color w:val="000000"/>
                <w:sz w:val="22"/>
                <w:rPrChange w:id="2770" w:author="Nate Bachmeier [AWS-SA]" w:date="2023-02-25T11:29:00Z">
                  <w:rPr>
                    <w:ins w:id="2771" w:author="Nate Bachmeier [AWS-SA]" w:date="2023-02-25T11:26:00Z"/>
                    <w:rFonts w:ascii="Calibri" w:eastAsia="Times New Roman" w:hAnsi="Calibri" w:cs="Calibri"/>
                    <w:color w:val="000000"/>
                    <w:sz w:val="22"/>
                  </w:rPr>
                </w:rPrChange>
              </w:rPr>
            </w:pPr>
            <w:ins w:id="2772" w:author="Nate Bachmeier [AWS-SA]" w:date="2023-02-25T11:26:00Z">
              <w:r w:rsidRPr="00E16572">
                <w:rPr>
                  <w:rFonts w:ascii="Calibri" w:eastAsia="Times New Roman" w:hAnsi="Calibri" w:cs="Calibri"/>
                  <w:b w:val="0"/>
                  <w:bCs w:val="0"/>
                  <w:color w:val="000000"/>
                  <w:sz w:val="22"/>
                  <w:rPrChange w:id="2773" w:author="Nate Bachmeier [AWS-SA]" w:date="2023-02-25T11:29:00Z">
                    <w:rPr>
                      <w:rFonts w:ascii="Calibri" w:eastAsia="Times New Roman" w:hAnsi="Calibri" w:cs="Calibri"/>
                      <w:color w:val="000000"/>
                      <w:sz w:val="22"/>
                    </w:rPr>
                  </w:rPrChange>
                </w:rPr>
                <w:t>cutting cake</w:t>
              </w:r>
            </w:ins>
          </w:p>
        </w:tc>
        <w:tc>
          <w:tcPr>
            <w:tcW w:w="960" w:type="dxa"/>
            <w:noWrap/>
            <w:hideMark/>
            <w:tcPrChange w:id="2774" w:author="Nate Bachmeier [AWS-SA]" w:date="2023-02-25T11:26:00Z">
              <w:tcPr>
                <w:tcW w:w="960" w:type="dxa"/>
                <w:tcBorders>
                  <w:top w:val="nil"/>
                  <w:left w:val="nil"/>
                  <w:bottom w:val="nil"/>
                  <w:right w:val="nil"/>
                </w:tcBorders>
                <w:shd w:val="clear" w:color="auto" w:fill="auto"/>
                <w:noWrap/>
                <w:vAlign w:val="bottom"/>
                <w:hideMark/>
              </w:tcPr>
            </w:tcPrChange>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775" w:author="Nate Bachmeier [AWS-SA]" w:date="2023-02-25T11:26:00Z"/>
                <w:rFonts w:ascii="Calibri" w:eastAsia="Times New Roman" w:hAnsi="Calibri" w:cs="Calibri"/>
                <w:color w:val="000000"/>
                <w:sz w:val="22"/>
              </w:rPr>
            </w:pPr>
            <w:ins w:id="2776" w:author="Nate Bachmeier [AWS-SA]" w:date="2023-02-25T11:26:00Z">
              <w:r w:rsidRPr="00E16572">
                <w:rPr>
                  <w:rFonts w:ascii="Calibri" w:eastAsia="Times New Roman" w:hAnsi="Calibri" w:cs="Calibri"/>
                  <w:color w:val="000000"/>
                  <w:sz w:val="22"/>
                </w:rPr>
                <w:t>511</w:t>
              </w:r>
            </w:ins>
          </w:p>
        </w:tc>
      </w:tr>
      <w:tr w:rsidR="00E16572" w:rsidRPr="00E16572" w14:paraId="5270FE4F" w14:textId="77777777" w:rsidTr="00E16572">
        <w:trPr>
          <w:cnfStyle w:val="000000100000" w:firstRow="0" w:lastRow="0" w:firstColumn="0" w:lastColumn="0" w:oddVBand="0" w:evenVBand="0" w:oddHBand="1" w:evenHBand="0" w:firstRowFirstColumn="0" w:firstRowLastColumn="0" w:lastRowFirstColumn="0" w:lastRowLastColumn="0"/>
          <w:trHeight w:val="300"/>
          <w:ins w:id="2777" w:author="Nate Bachmeier [AWS-SA]" w:date="2023-02-25T11:26:00Z"/>
          <w:trPrChange w:id="277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779" w:author="Nate Bachmeier [AWS-SA]" w:date="2023-02-25T11:26:00Z">
              <w:tcPr>
                <w:tcW w:w="4740" w:type="dxa"/>
                <w:tcBorders>
                  <w:top w:val="nil"/>
                  <w:left w:val="nil"/>
                  <w:bottom w:val="nil"/>
                  <w:right w:val="nil"/>
                </w:tcBorders>
                <w:shd w:val="clear" w:color="auto" w:fill="auto"/>
                <w:noWrap/>
                <w:vAlign w:val="bottom"/>
                <w:hideMark/>
              </w:tcPr>
            </w:tcPrChange>
          </w:tcPr>
          <w:p w14:paraId="63D6F35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780" w:author="Nate Bachmeier [AWS-SA]" w:date="2023-02-25T11:26:00Z"/>
                <w:rFonts w:ascii="Calibri" w:eastAsia="Times New Roman" w:hAnsi="Calibri" w:cs="Calibri"/>
                <w:b w:val="0"/>
                <w:bCs w:val="0"/>
                <w:color w:val="000000"/>
                <w:sz w:val="22"/>
                <w:rPrChange w:id="2781" w:author="Nate Bachmeier [AWS-SA]" w:date="2023-02-25T11:29:00Z">
                  <w:rPr>
                    <w:ins w:id="2782" w:author="Nate Bachmeier [AWS-SA]" w:date="2023-02-25T11:26:00Z"/>
                    <w:rFonts w:ascii="Calibri" w:eastAsia="Times New Roman" w:hAnsi="Calibri" w:cs="Calibri"/>
                    <w:color w:val="000000"/>
                    <w:sz w:val="22"/>
                  </w:rPr>
                </w:rPrChange>
              </w:rPr>
            </w:pPr>
            <w:ins w:id="2783" w:author="Nate Bachmeier [AWS-SA]" w:date="2023-02-25T11:26:00Z">
              <w:r w:rsidRPr="00E16572">
                <w:rPr>
                  <w:rFonts w:ascii="Calibri" w:eastAsia="Times New Roman" w:hAnsi="Calibri" w:cs="Calibri"/>
                  <w:b w:val="0"/>
                  <w:bCs w:val="0"/>
                  <w:color w:val="000000"/>
                  <w:sz w:val="22"/>
                  <w:rPrChange w:id="2784" w:author="Nate Bachmeier [AWS-SA]" w:date="2023-02-25T11:29:00Z">
                    <w:rPr>
                      <w:rFonts w:ascii="Calibri" w:eastAsia="Times New Roman" w:hAnsi="Calibri" w:cs="Calibri"/>
                      <w:color w:val="000000"/>
                      <w:sz w:val="22"/>
                    </w:rPr>
                  </w:rPrChange>
                </w:rPr>
                <w:t>cutting nails</w:t>
              </w:r>
            </w:ins>
          </w:p>
        </w:tc>
        <w:tc>
          <w:tcPr>
            <w:tcW w:w="960" w:type="dxa"/>
            <w:noWrap/>
            <w:hideMark/>
            <w:tcPrChange w:id="2785" w:author="Nate Bachmeier [AWS-SA]" w:date="2023-02-25T11:26:00Z">
              <w:tcPr>
                <w:tcW w:w="960" w:type="dxa"/>
                <w:tcBorders>
                  <w:top w:val="nil"/>
                  <w:left w:val="nil"/>
                  <w:bottom w:val="nil"/>
                  <w:right w:val="nil"/>
                </w:tcBorders>
                <w:shd w:val="clear" w:color="auto" w:fill="auto"/>
                <w:noWrap/>
                <w:vAlign w:val="bottom"/>
                <w:hideMark/>
              </w:tcPr>
            </w:tcPrChange>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786" w:author="Nate Bachmeier [AWS-SA]" w:date="2023-02-25T11:26:00Z"/>
                <w:rFonts w:ascii="Calibri" w:eastAsia="Times New Roman" w:hAnsi="Calibri" w:cs="Calibri"/>
                <w:color w:val="000000"/>
                <w:sz w:val="22"/>
              </w:rPr>
            </w:pPr>
            <w:ins w:id="2787" w:author="Nate Bachmeier [AWS-SA]" w:date="2023-02-25T11:26:00Z">
              <w:r w:rsidRPr="00E16572">
                <w:rPr>
                  <w:rFonts w:ascii="Calibri" w:eastAsia="Times New Roman" w:hAnsi="Calibri" w:cs="Calibri"/>
                  <w:color w:val="000000"/>
                  <w:sz w:val="22"/>
                </w:rPr>
                <w:t>735</w:t>
              </w:r>
            </w:ins>
          </w:p>
        </w:tc>
      </w:tr>
      <w:tr w:rsidR="00E16572" w:rsidRPr="00E16572" w14:paraId="66051174" w14:textId="77777777" w:rsidTr="00E16572">
        <w:trPr>
          <w:trHeight w:val="300"/>
          <w:ins w:id="2788" w:author="Nate Bachmeier [AWS-SA]" w:date="2023-02-25T11:26:00Z"/>
          <w:trPrChange w:id="278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790" w:author="Nate Bachmeier [AWS-SA]" w:date="2023-02-25T11:26:00Z">
              <w:tcPr>
                <w:tcW w:w="4740" w:type="dxa"/>
                <w:tcBorders>
                  <w:top w:val="nil"/>
                  <w:left w:val="nil"/>
                  <w:bottom w:val="nil"/>
                  <w:right w:val="nil"/>
                </w:tcBorders>
                <w:shd w:val="clear" w:color="auto" w:fill="auto"/>
                <w:noWrap/>
                <w:vAlign w:val="bottom"/>
                <w:hideMark/>
              </w:tcPr>
            </w:tcPrChange>
          </w:tcPr>
          <w:p w14:paraId="53D90992" w14:textId="77777777" w:rsidR="00E16572" w:rsidRPr="00E16572" w:rsidRDefault="00E16572" w:rsidP="00E16572">
            <w:pPr>
              <w:spacing w:line="240" w:lineRule="auto"/>
              <w:ind w:firstLine="0"/>
              <w:rPr>
                <w:ins w:id="2791" w:author="Nate Bachmeier [AWS-SA]" w:date="2023-02-25T11:26:00Z"/>
                <w:rFonts w:ascii="Calibri" w:eastAsia="Times New Roman" w:hAnsi="Calibri" w:cs="Calibri"/>
                <w:b w:val="0"/>
                <w:bCs w:val="0"/>
                <w:color w:val="000000"/>
                <w:sz w:val="22"/>
                <w:rPrChange w:id="2792" w:author="Nate Bachmeier [AWS-SA]" w:date="2023-02-25T11:29:00Z">
                  <w:rPr>
                    <w:ins w:id="2793" w:author="Nate Bachmeier [AWS-SA]" w:date="2023-02-25T11:26:00Z"/>
                    <w:rFonts w:ascii="Calibri" w:eastAsia="Times New Roman" w:hAnsi="Calibri" w:cs="Calibri"/>
                    <w:color w:val="000000"/>
                    <w:sz w:val="22"/>
                  </w:rPr>
                </w:rPrChange>
              </w:rPr>
            </w:pPr>
            <w:ins w:id="2794" w:author="Nate Bachmeier [AWS-SA]" w:date="2023-02-25T11:26:00Z">
              <w:r w:rsidRPr="00E16572">
                <w:rPr>
                  <w:rFonts w:ascii="Calibri" w:eastAsia="Times New Roman" w:hAnsi="Calibri" w:cs="Calibri"/>
                  <w:b w:val="0"/>
                  <w:bCs w:val="0"/>
                  <w:color w:val="000000"/>
                  <w:sz w:val="22"/>
                  <w:rPrChange w:id="2795" w:author="Nate Bachmeier [AWS-SA]" w:date="2023-02-25T11:29:00Z">
                    <w:rPr>
                      <w:rFonts w:ascii="Calibri" w:eastAsia="Times New Roman" w:hAnsi="Calibri" w:cs="Calibri"/>
                      <w:color w:val="000000"/>
                      <w:sz w:val="22"/>
                    </w:rPr>
                  </w:rPrChange>
                </w:rPr>
                <w:t>cutting orange</w:t>
              </w:r>
            </w:ins>
          </w:p>
        </w:tc>
        <w:tc>
          <w:tcPr>
            <w:tcW w:w="960" w:type="dxa"/>
            <w:noWrap/>
            <w:hideMark/>
            <w:tcPrChange w:id="2796" w:author="Nate Bachmeier [AWS-SA]" w:date="2023-02-25T11:26:00Z">
              <w:tcPr>
                <w:tcW w:w="960" w:type="dxa"/>
                <w:tcBorders>
                  <w:top w:val="nil"/>
                  <w:left w:val="nil"/>
                  <w:bottom w:val="nil"/>
                  <w:right w:val="nil"/>
                </w:tcBorders>
                <w:shd w:val="clear" w:color="auto" w:fill="auto"/>
                <w:noWrap/>
                <w:vAlign w:val="bottom"/>
                <w:hideMark/>
              </w:tcPr>
            </w:tcPrChange>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797" w:author="Nate Bachmeier [AWS-SA]" w:date="2023-02-25T11:26:00Z"/>
                <w:rFonts w:ascii="Calibri" w:eastAsia="Times New Roman" w:hAnsi="Calibri" w:cs="Calibri"/>
                <w:color w:val="000000"/>
                <w:sz w:val="22"/>
              </w:rPr>
            </w:pPr>
            <w:ins w:id="2798" w:author="Nate Bachmeier [AWS-SA]" w:date="2023-02-25T11:26:00Z">
              <w:r w:rsidRPr="00E16572">
                <w:rPr>
                  <w:rFonts w:ascii="Calibri" w:eastAsia="Times New Roman" w:hAnsi="Calibri" w:cs="Calibri"/>
                  <w:color w:val="000000"/>
                  <w:sz w:val="22"/>
                </w:rPr>
                <w:t>470</w:t>
              </w:r>
            </w:ins>
          </w:p>
        </w:tc>
      </w:tr>
      <w:tr w:rsidR="00E16572" w:rsidRPr="00E16572" w14:paraId="4387ED13" w14:textId="77777777" w:rsidTr="00E16572">
        <w:trPr>
          <w:cnfStyle w:val="000000100000" w:firstRow="0" w:lastRow="0" w:firstColumn="0" w:lastColumn="0" w:oddVBand="0" w:evenVBand="0" w:oddHBand="1" w:evenHBand="0" w:firstRowFirstColumn="0" w:firstRowLastColumn="0" w:lastRowFirstColumn="0" w:lastRowLastColumn="0"/>
          <w:trHeight w:val="300"/>
          <w:ins w:id="2799" w:author="Nate Bachmeier [AWS-SA]" w:date="2023-02-25T11:26:00Z"/>
          <w:trPrChange w:id="280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801" w:author="Nate Bachmeier [AWS-SA]" w:date="2023-02-25T11:26:00Z">
              <w:tcPr>
                <w:tcW w:w="4740" w:type="dxa"/>
                <w:tcBorders>
                  <w:top w:val="nil"/>
                  <w:left w:val="nil"/>
                  <w:bottom w:val="nil"/>
                  <w:right w:val="nil"/>
                </w:tcBorders>
                <w:shd w:val="clear" w:color="auto" w:fill="auto"/>
                <w:noWrap/>
                <w:vAlign w:val="bottom"/>
                <w:hideMark/>
              </w:tcPr>
            </w:tcPrChange>
          </w:tcPr>
          <w:p w14:paraId="6B7B6FC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802" w:author="Nate Bachmeier [AWS-SA]" w:date="2023-02-25T11:26:00Z"/>
                <w:rFonts w:ascii="Calibri" w:eastAsia="Times New Roman" w:hAnsi="Calibri" w:cs="Calibri"/>
                <w:b w:val="0"/>
                <w:bCs w:val="0"/>
                <w:color w:val="000000"/>
                <w:sz w:val="22"/>
                <w:rPrChange w:id="2803" w:author="Nate Bachmeier [AWS-SA]" w:date="2023-02-25T11:29:00Z">
                  <w:rPr>
                    <w:ins w:id="2804" w:author="Nate Bachmeier [AWS-SA]" w:date="2023-02-25T11:26:00Z"/>
                    <w:rFonts w:ascii="Calibri" w:eastAsia="Times New Roman" w:hAnsi="Calibri" w:cs="Calibri"/>
                    <w:color w:val="000000"/>
                    <w:sz w:val="22"/>
                  </w:rPr>
                </w:rPrChange>
              </w:rPr>
            </w:pPr>
            <w:ins w:id="2805" w:author="Nate Bachmeier [AWS-SA]" w:date="2023-02-25T11:26:00Z">
              <w:r w:rsidRPr="00E16572">
                <w:rPr>
                  <w:rFonts w:ascii="Calibri" w:eastAsia="Times New Roman" w:hAnsi="Calibri" w:cs="Calibri"/>
                  <w:b w:val="0"/>
                  <w:bCs w:val="0"/>
                  <w:color w:val="000000"/>
                  <w:sz w:val="22"/>
                  <w:rPrChange w:id="2806" w:author="Nate Bachmeier [AWS-SA]" w:date="2023-02-25T11:29:00Z">
                    <w:rPr>
                      <w:rFonts w:ascii="Calibri" w:eastAsia="Times New Roman" w:hAnsi="Calibri" w:cs="Calibri"/>
                      <w:color w:val="000000"/>
                      <w:sz w:val="22"/>
                    </w:rPr>
                  </w:rPrChange>
                </w:rPr>
                <w:t>cutting pineapple</w:t>
              </w:r>
            </w:ins>
          </w:p>
        </w:tc>
        <w:tc>
          <w:tcPr>
            <w:tcW w:w="960" w:type="dxa"/>
            <w:noWrap/>
            <w:hideMark/>
            <w:tcPrChange w:id="2807" w:author="Nate Bachmeier [AWS-SA]" w:date="2023-02-25T11:26:00Z">
              <w:tcPr>
                <w:tcW w:w="960" w:type="dxa"/>
                <w:tcBorders>
                  <w:top w:val="nil"/>
                  <w:left w:val="nil"/>
                  <w:bottom w:val="nil"/>
                  <w:right w:val="nil"/>
                </w:tcBorders>
                <w:shd w:val="clear" w:color="auto" w:fill="auto"/>
                <w:noWrap/>
                <w:vAlign w:val="bottom"/>
                <w:hideMark/>
              </w:tcPr>
            </w:tcPrChange>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808" w:author="Nate Bachmeier [AWS-SA]" w:date="2023-02-25T11:26:00Z"/>
                <w:rFonts w:ascii="Calibri" w:eastAsia="Times New Roman" w:hAnsi="Calibri" w:cs="Calibri"/>
                <w:color w:val="000000"/>
                <w:sz w:val="22"/>
              </w:rPr>
            </w:pPr>
            <w:ins w:id="2809" w:author="Nate Bachmeier [AWS-SA]" w:date="2023-02-25T11:26:00Z">
              <w:r w:rsidRPr="00E16572">
                <w:rPr>
                  <w:rFonts w:ascii="Calibri" w:eastAsia="Times New Roman" w:hAnsi="Calibri" w:cs="Calibri"/>
                  <w:color w:val="000000"/>
                  <w:sz w:val="22"/>
                </w:rPr>
                <w:t>749</w:t>
              </w:r>
            </w:ins>
          </w:p>
        </w:tc>
      </w:tr>
      <w:tr w:rsidR="00E16572" w:rsidRPr="00E16572" w14:paraId="433AFBF5" w14:textId="77777777" w:rsidTr="00E16572">
        <w:trPr>
          <w:trHeight w:val="300"/>
          <w:ins w:id="2810" w:author="Nate Bachmeier [AWS-SA]" w:date="2023-02-25T11:26:00Z"/>
          <w:trPrChange w:id="281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812" w:author="Nate Bachmeier [AWS-SA]" w:date="2023-02-25T11:26:00Z">
              <w:tcPr>
                <w:tcW w:w="4740" w:type="dxa"/>
                <w:tcBorders>
                  <w:top w:val="nil"/>
                  <w:left w:val="nil"/>
                  <w:bottom w:val="nil"/>
                  <w:right w:val="nil"/>
                </w:tcBorders>
                <w:shd w:val="clear" w:color="auto" w:fill="auto"/>
                <w:noWrap/>
                <w:vAlign w:val="bottom"/>
                <w:hideMark/>
              </w:tcPr>
            </w:tcPrChange>
          </w:tcPr>
          <w:p w14:paraId="509EC2E6" w14:textId="77777777" w:rsidR="00E16572" w:rsidRPr="00E16572" w:rsidRDefault="00E16572" w:rsidP="00E16572">
            <w:pPr>
              <w:spacing w:line="240" w:lineRule="auto"/>
              <w:ind w:firstLine="0"/>
              <w:rPr>
                <w:ins w:id="2813" w:author="Nate Bachmeier [AWS-SA]" w:date="2023-02-25T11:26:00Z"/>
                <w:rFonts w:ascii="Calibri" w:eastAsia="Times New Roman" w:hAnsi="Calibri" w:cs="Calibri"/>
                <w:b w:val="0"/>
                <w:bCs w:val="0"/>
                <w:color w:val="000000"/>
                <w:sz w:val="22"/>
                <w:rPrChange w:id="2814" w:author="Nate Bachmeier [AWS-SA]" w:date="2023-02-25T11:29:00Z">
                  <w:rPr>
                    <w:ins w:id="2815" w:author="Nate Bachmeier [AWS-SA]" w:date="2023-02-25T11:26:00Z"/>
                    <w:rFonts w:ascii="Calibri" w:eastAsia="Times New Roman" w:hAnsi="Calibri" w:cs="Calibri"/>
                    <w:color w:val="000000"/>
                    <w:sz w:val="22"/>
                  </w:rPr>
                </w:rPrChange>
              </w:rPr>
            </w:pPr>
            <w:ins w:id="2816" w:author="Nate Bachmeier [AWS-SA]" w:date="2023-02-25T11:26:00Z">
              <w:r w:rsidRPr="00E16572">
                <w:rPr>
                  <w:rFonts w:ascii="Calibri" w:eastAsia="Times New Roman" w:hAnsi="Calibri" w:cs="Calibri"/>
                  <w:b w:val="0"/>
                  <w:bCs w:val="0"/>
                  <w:color w:val="000000"/>
                  <w:sz w:val="22"/>
                  <w:rPrChange w:id="2817" w:author="Nate Bachmeier [AWS-SA]" w:date="2023-02-25T11:29:00Z">
                    <w:rPr>
                      <w:rFonts w:ascii="Calibri" w:eastAsia="Times New Roman" w:hAnsi="Calibri" w:cs="Calibri"/>
                      <w:color w:val="000000"/>
                      <w:sz w:val="22"/>
                    </w:rPr>
                  </w:rPrChange>
                </w:rPr>
                <w:t>cutting watermelon</w:t>
              </w:r>
            </w:ins>
          </w:p>
        </w:tc>
        <w:tc>
          <w:tcPr>
            <w:tcW w:w="960" w:type="dxa"/>
            <w:noWrap/>
            <w:hideMark/>
            <w:tcPrChange w:id="2818" w:author="Nate Bachmeier [AWS-SA]" w:date="2023-02-25T11:26:00Z">
              <w:tcPr>
                <w:tcW w:w="960" w:type="dxa"/>
                <w:tcBorders>
                  <w:top w:val="nil"/>
                  <w:left w:val="nil"/>
                  <w:bottom w:val="nil"/>
                  <w:right w:val="nil"/>
                </w:tcBorders>
                <w:shd w:val="clear" w:color="auto" w:fill="auto"/>
                <w:noWrap/>
                <w:vAlign w:val="bottom"/>
                <w:hideMark/>
              </w:tcPr>
            </w:tcPrChange>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819" w:author="Nate Bachmeier [AWS-SA]" w:date="2023-02-25T11:26:00Z"/>
                <w:rFonts w:ascii="Calibri" w:eastAsia="Times New Roman" w:hAnsi="Calibri" w:cs="Calibri"/>
                <w:color w:val="000000"/>
                <w:sz w:val="22"/>
              </w:rPr>
            </w:pPr>
            <w:ins w:id="2820" w:author="Nate Bachmeier [AWS-SA]" w:date="2023-02-25T11:26:00Z">
              <w:r w:rsidRPr="00E16572">
                <w:rPr>
                  <w:rFonts w:ascii="Calibri" w:eastAsia="Times New Roman" w:hAnsi="Calibri" w:cs="Calibri"/>
                  <w:color w:val="000000"/>
                  <w:sz w:val="22"/>
                </w:rPr>
                <w:t>681</w:t>
              </w:r>
            </w:ins>
          </w:p>
        </w:tc>
      </w:tr>
      <w:tr w:rsidR="00E16572" w:rsidRPr="00E16572" w14:paraId="6645AED5" w14:textId="77777777" w:rsidTr="00E16572">
        <w:trPr>
          <w:cnfStyle w:val="000000100000" w:firstRow="0" w:lastRow="0" w:firstColumn="0" w:lastColumn="0" w:oddVBand="0" w:evenVBand="0" w:oddHBand="1" w:evenHBand="0" w:firstRowFirstColumn="0" w:firstRowLastColumn="0" w:lastRowFirstColumn="0" w:lastRowLastColumn="0"/>
          <w:trHeight w:val="300"/>
          <w:ins w:id="2821" w:author="Nate Bachmeier [AWS-SA]" w:date="2023-02-25T11:26:00Z"/>
          <w:trPrChange w:id="282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823" w:author="Nate Bachmeier [AWS-SA]" w:date="2023-02-25T11:26:00Z">
              <w:tcPr>
                <w:tcW w:w="4740" w:type="dxa"/>
                <w:tcBorders>
                  <w:top w:val="nil"/>
                  <w:left w:val="nil"/>
                  <w:bottom w:val="nil"/>
                  <w:right w:val="nil"/>
                </w:tcBorders>
                <w:shd w:val="clear" w:color="auto" w:fill="auto"/>
                <w:noWrap/>
                <w:vAlign w:val="bottom"/>
                <w:hideMark/>
              </w:tcPr>
            </w:tcPrChange>
          </w:tcPr>
          <w:p w14:paraId="48E0AE7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824" w:author="Nate Bachmeier [AWS-SA]" w:date="2023-02-25T11:26:00Z"/>
                <w:rFonts w:ascii="Calibri" w:eastAsia="Times New Roman" w:hAnsi="Calibri" w:cs="Calibri"/>
                <w:b w:val="0"/>
                <w:bCs w:val="0"/>
                <w:color w:val="000000"/>
                <w:sz w:val="22"/>
                <w:rPrChange w:id="2825" w:author="Nate Bachmeier [AWS-SA]" w:date="2023-02-25T11:29:00Z">
                  <w:rPr>
                    <w:ins w:id="2826" w:author="Nate Bachmeier [AWS-SA]" w:date="2023-02-25T11:26:00Z"/>
                    <w:rFonts w:ascii="Calibri" w:eastAsia="Times New Roman" w:hAnsi="Calibri" w:cs="Calibri"/>
                    <w:color w:val="000000"/>
                    <w:sz w:val="22"/>
                  </w:rPr>
                </w:rPrChange>
              </w:rPr>
            </w:pPr>
            <w:ins w:id="2827" w:author="Nate Bachmeier [AWS-SA]" w:date="2023-02-25T11:26:00Z">
              <w:r w:rsidRPr="00E16572">
                <w:rPr>
                  <w:rFonts w:ascii="Calibri" w:eastAsia="Times New Roman" w:hAnsi="Calibri" w:cs="Calibri"/>
                  <w:b w:val="0"/>
                  <w:bCs w:val="0"/>
                  <w:color w:val="000000"/>
                  <w:sz w:val="22"/>
                  <w:rPrChange w:id="2828" w:author="Nate Bachmeier [AWS-SA]" w:date="2023-02-25T11:29:00Z">
                    <w:rPr>
                      <w:rFonts w:ascii="Calibri" w:eastAsia="Times New Roman" w:hAnsi="Calibri" w:cs="Calibri"/>
                      <w:color w:val="000000"/>
                      <w:sz w:val="22"/>
                    </w:rPr>
                  </w:rPrChange>
                </w:rPr>
                <w:t>dancing ballet</w:t>
              </w:r>
            </w:ins>
          </w:p>
        </w:tc>
        <w:tc>
          <w:tcPr>
            <w:tcW w:w="960" w:type="dxa"/>
            <w:noWrap/>
            <w:hideMark/>
            <w:tcPrChange w:id="2829" w:author="Nate Bachmeier [AWS-SA]" w:date="2023-02-25T11:26:00Z">
              <w:tcPr>
                <w:tcW w:w="960" w:type="dxa"/>
                <w:tcBorders>
                  <w:top w:val="nil"/>
                  <w:left w:val="nil"/>
                  <w:bottom w:val="nil"/>
                  <w:right w:val="nil"/>
                </w:tcBorders>
                <w:shd w:val="clear" w:color="auto" w:fill="auto"/>
                <w:noWrap/>
                <w:vAlign w:val="bottom"/>
                <w:hideMark/>
              </w:tcPr>
            </w:tcPrChange>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830" w:author="Nate Bachmeier [AWS-SA]" w:date="2023-02-25T11:26:00Z"/>
                <w:rFonts w:ascii="Calibri" w:eastAsia="Times New Roman" w:hAnsi="Calibri" w:cs="Calibri"/>
                <w:color w:val="000000"/>
                <w:sz w:val="22"/>
              </w:rPr>
            </w:pPr>
            <w:ins w:id="2831" w:author="Nate Bachmeier [AWS-SA]" w:date="2023-02-25T11:26:00Z">
              <w:r w:rsidRPr="00E16572">
                <w:rPr>
                  <w:rFonts w:ascii="Calibri" w:eastAsia="Times New Roman" w:hAnsi="Calibri" w:cs="Calibri"/>
                  <w:color w:val="000000"/>
                  <w:sz w:val="22"/>
                </w:rPr>
                <w:t>502</w:t>
              </w:r>
            </w:ins>
          </w:p>
        </w:tc>
      </w:tr>
      <w:tr w:rsidR="00E16572" w:rsidRPr="00E16572" w14:paraId="70B9F791" w14:textId="77777777" w:rsidTr="00E16572">
        <w:trPr>
          <w:trHeight w:val="300"/>
          <w:ins w:id="2832" w:author="Nate Bachmeier [AWS-SA]" w:date="2023-02-25T11:26:00Z"/>
          <w:trPrChange w:id="283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834" w:author="Nate Bachmeier [AWS-SA]" w:date="2023-02-25T11:26:00Z">
              <w:tcPr>
                <w:tcW w:w="4740" w:type="dxa"/>
                <w:tcBorders>
                  <w:top w:val="nil"/>
                  <w:left w:val="nil"/>
                  <w:bottom w:val="nil"/>
                  <w:right w:val="nil"/>
                </w:tcBorders>
                <w:shd w:val="clear" w:color="auto" w:fill="auto"/>
                <w:noWrap/>
                <w:vAlign w:val="bottom"/>
                <w:hideMark/>
              </w:tcPr>
            </w:tcPrChange>
          </w:tcPr>
          <w:p w14:paraId="1A510BDB" w14:textId="77777777" w:rsidR="00E16572" w:rsidRPr="00E16572" w:rsidRDefault="00E16572" w:rsidP="00E16572">
            <w:pPr>
              <w:spacing w:line="240" w:lineRule="auto"/>
              <w:ind w:firstLine="0"/>
              <w:rPr>
                <w:ins w:id="2835" w:author="Nate Bachmeier [AWS-SA]" w:date="2023-02-25T11:26:00Z"/>
                <w:rFonts w:ascii="Calibri" w:eastAsia="Times New Roman" w:hAnsi="Calibri" w:cs="Calibri"/>
                <w:b w:val="0"/>
                <w:bCs w:val="0"/>
                <w:color w:val="000000"/>
                <w:sz w:val="22"/>
                <w:rPrChange w:id="2836" w:author="Nate Bachmeier [AWS-SA]" w:date="2023-02-25T11:29:00Z">
                  <w:rPr>
                    <w:ins w:id="2837" w:author="Nate Bachmeier [AWS-SA]" w:date="2023-02-25T11:26:00Z"/>
                    <w:rFonts w:ascii="Calibri" w:eastAsia="Times New Roman" w:hAnsi="Calibri" w:cs="Calibri"/>
                    <w:color w:val="000000"/>
                    <w:sz w:val="22"/>
                  </w:rPr>
                </w:rPrChange>
              </w:rPr>
            </w:pPr>
            <w:ins w:id="2838" w:author="Nate Bachmeier [AWS-SA]" w:date="2023-02-25T11:26:00Z">
              <w:r w:rsidRPr="00E16572">
                <w:rPr>
                  <w:rFonts w:ascii="Calibri" w:eastAsia="Times New Roman" w:hAnsi="Calibri" w:cs="Calibri"/>
                  <w:b w:val="0"/>
                  <w:bCs w:val="0"/>
                  <w:color w:val="000000"/>
                  <w:sz w:val="22"/>
                  <w:rPrChange w:id="2839" w:author="Nate Bachmeier [AWS-SA]" w:date="2023-02-25T11:29:00Z">
                    <w:rPr>
                      <w:rFonts w:ascii="Calibri" w:eastAsia="Times New Roman" w:hAnsi="Calibri" w:cs="Calibri"/>
                      <w:color w:val="000000"/>
                      <w:sz w:val="22"/>
                    </w:rPr>
                  </w:rPrChange>
                </w:rPr>
                <w:t xml:space="preserve">dancing </w:t>
              </w:r>
              <w:proofErr w:type="spellStart"/>
              <w:r w:rsidRPr="00E16572">
                <w:rPr>
                  <w:rFonts w:ascii="Calibri" w:eastAsia="Times New Roman" w:hAnsi="Calibri" w:cs="Calibri"/>
                  <w:b w:val="0"/>
                  <w:bCs w:val="0"/>
                  <w:color w:val="000000"/>
                  <w:sz w:val="22"/>
                  <w:rPrChange w:id="2840" w:author="Nate Bachmeier [AWS-SA]" w:date="2023-02-25T11:29:00Z">
                    <w:rPr>
                      <w:rFonts w:ascii="Calibri" w:eastAsia="Times New Roman" w:hAnsi="Calibri" w:cs="Calibri"/>
                      <w:color w:val="000000"/>
                      <w:sz w:val="22"/>
                    </w:rPr>
                  </w:rPrChange>
                </w:rPr>
                <w:t>charleston</w:t>
              </w:r>
              <w:proofErr w:type="spellEnd"/>
            </w:ins>
          </w:p>
        </w:tc>
        <w:tc>
          <w:tcPr>
            <w:tcW w:w="960" w:type="dxa"/>
            <w:noWrap/>
            <w:hideMark/>
            <w:tcPrChange w:id="2841" w:author="Nate Bachmeier [AWS-SA]" w:date="2023-02-25T11:26:00Z">
              <w:tcPr>
                <w:tcW w:w="960" w:type="dxa"/>
                <w:tcBorders>
                  <w:top w:val="nil"/>
                  <w:left w:val="nil"/>
                  <w:bottom w:val="nil"/>
                  <w:right w:val="nil"/>
                </w:tcBorders>
                <w:shd w:val="clear" w:color="auto" w:fill="auto"/>
                <w:noWrap/>
                <w:vAlign w:val="bottom"/>
                <w:hideMark/>
              </w:tcPr>
            </w:tcPrChange>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842" w:author="Nate Bachmeier [AWS-SA]" w:date="2023-02-25T11:26:00Z"/>
                <w:rFonts w:ascii="Calibri" w:eastAsia="Times New Roman" w:hAnsi="Calibri" w:cs="Calibri"/>
                <w:color w:val="000000"/>
                <w:sz w:val="22"/>
              </w:rPr>
            </w:pPr>
            <w:ins w:id="2843" w:author="Nate Bachmeier [AWS-SA]" w:date="2023-02-25T11:26:00Z">
              <w:r w:rsidRPr="00E16572">
                <w:rPr>
                  <w:rFonts w:ascii="Calibri" w:eastAsia="Times New Roman" w:hAnsi="Calibri" w:cs="Calibri"/>
                  <w:color w:val="000000"/>
                  <w:sz w:val="22"/>
                </w:rPr>
                <w:t>616</w:t>
              </w:r>
            </w:ins>
          </w:p>
        </w:tc>
      </w:tr>
      <w:tr w:rsidR="00E16572" w:rsidRPr="00E16572" w14:paraId="73956CD1" w14:textId="77777777" w:rsidTr="00E16572">
        <w:trPr>
          <w:cnfStyle w:val="000000100000" w:firstRow="0" w:lastRow="0" w:firstColumn="0" w:lastColumn="0" w:oddVBand="0" w:evenVBand="0" w:oddHBand="1" w:evenHBand="0" w:firstRowFirstColumn="0" w:firstRowLastColumn="0" w:lastRowFirstColumn="0" w:lastRowLastColumn="0"/>
          <w:trHeight w:val="300"/>
          <w:ins w:id="2844" w:author="Nate Bachmeier [AWS-SA]" w:date="2023-02-25T11:26:00Z"/>
          <w:trPrChange w:id="28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846" w:author="Nate Bachmeier [AWS-SA]" w:date="2023-02-25T11:26:00Z">
              <w:tcPr>
                <w:tcW w:w="4740" w:type="dxa"/>
                <w:tcBorders>
                  <w:top w:val="nil"/>
                  <w:left w:val="nil"/>
                  <w:bottom w:val="nil"/>
                  <w:right w:val="nil"/>
                </w:tcBorders>
                <w:shd w:val="clear" w:color="auto" w:fill="auto"/>
                <w:noWrap/>
                <w:vAlign w:val="bottom"/>
                <w:hideMark/>
              </w:tcPr>
            </w:tcPrChange>
          </w:tcPr>
          <w:p w14:paraId="295B70B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847" w:author="Nate Bachmeier [AWS-SA]" w:date="2023-02-25T11:26:00Z"/>
                <w:rFonts w:ascii="Calibri" w:eastAsia="Times New Roman" w:hAnsi="Calibri" w:cs="Calibri"/>
                <w:b w:val="0"/>
                <w:bCs w:val="0"/>
                <w:color w:val="000000"/>
                <w:sz w:val="22"/>
                <w:rPrChange w:id="2848" w:author="Nate Bachmeier [AWS-SA]" w:date="2023-02-25T11:29:00Z">
                  <w:rPr>
                    <w:ins w:id="2849" w:author="Nate Bachmeier [AWS-SA]" w:date="2023-02-25T11:26:00Z"/>
                    <w:rFonts w:ascii="Calibri" w:eastAsia="Times New Roman" w:hAnsi="Calibri" w:cs="Calibri"/>
                    <w:color w:val="000000"/>
                    <w:sz w:val="22"/>
                  </w:rPr>
                </w:rPrChange>
              </w:rPr>
            </w:pPr>
            <w:ins w:id="2850" w:author="Nate Bachmeier [AWS-SA]" w:date="2023-02-25T11:26:00Z">
              <w:r w:rsidRPr="00E16572">
                <w:rPr>
                  <w:rFonts w:ascii="Calibri" w:eastAsia="Times New Roman" w:hAnsi="Calibri" w:cs="Calibri"/>
                  <w:b w:val="0"/>
                  <w:bCs w:val="0"/>
                  <w:color w:val="000000"/>
                  <w:sz w:val="22"/>
                  <w:rPrChange w:id="2851" w:author="Nate Bachmeier [AWS-SA]" w:date="2023-02-25T11:29:00Z">
                    <w:rPr>
                      <w:rFonts w:ascii="Calibri" w:eastAsia="Times New Roman" w:hAnsi="Calibri" w:cs="Calibri"/>
                      <w:color w:val="000000"/>
                      <w:sz w:val="22"/>
                    </w:rPr>
                  </w:rPrChange>
                </w:rPr>
                <w:t xml:space="preserve">dancing </w:t>
              </w:r>
              <w:proofErr w:type="spellStart"/>
              <w:r w:rsidRPr="00E16572">
                <w:rPr>
                  <w:rFonts w:ascii="Calibri" w:eastAsia="Times New Roman" w:hAnsi="Calibri" w:cs="Calibri"/>
                  <w:b w:val="0"/>
                  <w:bCs w:val="0"/>
                  <w:color w:val="000000"/>
                  <w:sz w:val="22"/>
                  <w:rPrChange w:id="2852" w:author="Nate Bachmeier [AWS-SA]" w:date="2023-02-25T11:29:00Z">
                    <w:rPr>
                      <w:rFonts w:ascii="Calibri" w:eastAsia="Times New Roman" w:hAnsi="Calibri" w:cs="Calibri"/>
                      <w:color w:val="000000"/>
                      <w:sz w:val="22"/>
                    </w:rPr>
                  </w:rPrChange>
                </w:rPr>
                <w:t>gangnam</w:t>
              </w:r>
              <w:proofErr w:type="spellEnd"/>
              <w:r w:rsidRPr="00E16572">
                <w:rPr>
                  <w:rFonts w:ascii="Calibri" w:eastAsia="Times New Roman" w:hAnsi="Calibri" w:cs="Calibri"/>
                  <w:b w:val="0"/>
                  <w:bCs w:val="0"/>
                  <w:color w:val="000000"/>
                  <w:sz w:val="22"/>
                  <w:rPrChange w:id="2853" w:author="Nate Bachmeier [AWS-SA]" w:date="2023-02-25T11:29:00Z">
                    <w:rPr>
                      <w:rFonts w:ascii="Calibri" w:eastAsia="Times New Roman" w:hAnsi="Calibri" w:cs="Calibri"/>
                      <w:color w:val="000000"/>
                      <w:sz w:val="22"/>
                    </w:rPr>
                  </w:rPrChange>
                </w:rPr>
                <w:t xml:space="preserve"> style</w:t>
              </w:r>
            </w:ins>
          </w:p>
        </w:tc>
        <w:tc>
          <w:tcPr>
            <w:tcW w:w="960" w:type="dxa"/>
            <w:noWrap/>
            <w:hideMark/>
            <w:tcPrChange w:id="2854" w:author="Nate Bachmeier [AWS-SA]" w:date="2023-02-25T11:26:00Z">
              <w:tcPr>
                <w:tcW w:w="960" w:type="dxa"/>
                <w:tcBorders>
                  <w:top w:val="nil"/>
                  <w:left w:val="nil"/>
                  <w:bottom w:val="nil"/>
                  <w:right w:val="nil"/>
                </w:tcBorders>
                <w:shd w:val="clear" w:color="auto" w:fill="auto"/>
                <w:noWrap/>
                <w:vAlign w:val="bottom"/>
                <w:hideMark/>
              </w:tcPr>
            </w:tcPrChange>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855" w:author="Nate Bachmeier [AWS-SA]" w:date="2023-02-25T11:26:00Z"/>
                <w:rFonts w:ascii="Calibri" w:eastAsia="Times New Roman" w:hAnsi="Calibri" w:cs="Calibri"/>
                <w:color w:val="000000"/>
                <w:sz w:val="22"/>
              </w:rPr>
            </w:pPr>
            <w:ins w:id="2856" w:author="Nate Bachmeier [AWS-SA]" w:date="2023-02-25T11:26:00Z">
              <w:r w:rsidRPr="00E16572">
                <w:rPr>
                  <w:rFonts w:ascii="Calibri" w:eastAsia="Times New Roman" w:hAnsi="Calibri" w:cs="Calibri"/>
                  <w:color w:val="000000"/>
                  <w:sz w:val="22"/>
                </w:rPr>
                <w:t>505</w:t>
              </w:r>
            </w:ins>
          </w:p>
        </w:tc>
      </w:tr>
      <w:tr w:rsidR="00E16572" w:rsidRPr="00E16572" w14:paraId="1B3BD85F" w14:textId="77777777" w:rsidTr="00E16572">
        <w:trPr>
          <w:trHeight w:val="300"/>
          <w:ins w:id="2857" w:author="Nate Bachmeier [AWS-SA]" w:date="2023-02-25T11:26:00Z"/>
          <w:trPrChange w:id="285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859" w:author="Nate Bachmeier [AWS-SA]" w:date="2023-02-25T11:26:00Z">
              <w:tcPr>
                <w:tcW w:w="4740" w:type="dxa"/>
                <w:tcBorders>
                  <w:top w:val="nil"/>
                  <w:left w:val="nil"/>
                  <w:bottom w:val="nil"/>
                  <w:right w:val="nil"/>
                </w:tcBorders>
                <w:shd w:val="clear" w:color="auto" w:fill="auto"/>
                <w:noWrap/>
                <w:vAlign w:val="bottom"/>
                <w:hideMark/>
              </w:tcPr>
            </w:tcPrChange>
          </w:tcPr>
          <w:p w14:paraId="467C86C9" w14:textId="77777777" w:rsidR="00E16572" w:rsidRPr="00E16572" w:rsidRDefault="00E16572" w:rsidP="00E16572">
            <w:pPr>
              <w:spacing w:line="240" w:lineRule="auto"/>
              <w:ind w:firstLine="0"/>
              <w:rPr>
                <w:ins w:id="2860" w:author="Nate Bachmeier [AWS-SA]" w:date="2023-02-25T11:26:00Z"/>
                <w:rFonts w:ascii="Calibri" w:eastAsia="Times New Roman" w:hAnsi="Calibri" w:cs="Calibri"/>
                <w:b w:val="0"/>
                <w:bCs w:val="0"/>
                <w:color w:val="000000"/>
                <w:sz w:val="22"/>
                <w:rPrChange w:id="2861" w:author="Nate Bachmeier [AWS-SA]" w:date="2023-02-25T11:29:00Z">
                  <w:rPr>
                    <w:ins w:id="2862" w:author="Nate Bachmeier [AWS-SA]" w:date="2023-02-25T11:26:00Z"/>
                    <w:rFonts w:ascii="Calibri" w:eastAsia="Times New Roman" w:hAnsi="Calibri" w:cs="Calibri"/>
                    <w:color w:val="000000"/>
                    <w:sz w:val="22"/>
                  </w:rPr>
                </w:rPrChange>
              </w:rPr>
            </w:pPr>
            <w:ins w:id="2863" w:author="Nate Bachmeier [AWS-SA]" w:date="2023-02-25T11:26:00Z">
              <w:r w:rsidRPr="00E16572">
                <w:rPr>
                  <w:rFonts w:ascii="Calibri" w:eastAsia="Times New Roman" w:hAnsi="Calibri" w:cs="Calibri"/>
                  <w:b w:val="0"/>
                  <w:bCs w:val="0"/>
                  <w:color w:val="000000"/>
                  <w:sz w:val="22"/>
                  <w:rPrChange w:id="2864" w:author="Nate Bachmeier [AWS-SA]" w:date="2023-02-25T11:29:00Z">
                    <w:rPr>
                      <w:rFonts w:ascii="Calibri" w:eastAsia="Times New Roman" w:hAnsi="Calibri" w:cs="Calibri"/>
                      <w:color w:val="000000"/>
                      <w:sz w:val="22"/>
                    </w:rPr>
                  </w:rPrChange>
                </w:rPr>
                <w:t>dancing macarena</w:t>
              </w:r>
            </w:ins>
          </w:p>
        </w:tc>
        <w:tc>
          <w:tcPr>
            <w:tcW w:w="960" w:type="dxa"/>
            <w:noWrap/>
            <w:hideMark/>
            <w:tcPrChange w:id="2865" w:author="Nate Bachmeier [AWS-SA]" w:date="2023-02-25T11:26:00Z">
              <w:tcPr>
                <w:tcW w:w="960" w:type="dxa"/>
                <w:tcBorders>
                  <w:top w:val="nil"/>
                  <w:left w:val="nil"/>
                  <w:bottom w:val="nil"/>
                  <w:right w:val="nil"/>
                </w:tcBorders>
                <w:shd w:val="clear" w:color="auto" w:fill="auto"/>
                <w:noWrap/>
                <w:vAlign w:val="bottom"/>
                <w:hideMark/>
              </w:tcPr>
            </w:tcPrChange>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866" w:author="Nate Bachmeier [AWS-SA]" w:date="2023-02-25T11:26:00Z"/>
                <w:rFonts w:ascii="Calibri" w:eastAsia="Times New Roman" w:hAnsi="Calibri" w:cs="Calibri"/>
                <w:color w:val="000000"/>
                <w:sz w:val="22"/>
              </w:rPr>
            </w:pPr>
            <w:ins w:id="2867" w:author="Nate Bachmeier [AWS-SA]" w:date="2023-02-25T11:26:00Z">
              <w:r w:rsidRPr="00E16572">
                <w:rPr>
                  <w:rFonts w:ascii="Calibri" w:eastAsia="Times New Roman" w:hAnsi="Calibri" w:cs="Calibri"/>
                  <w:color w:val="000000"/>
                  <w:sz w:val="22"/>
                </w:rPr>
                <w:t>498</w:t>
              </w:r>
            </w:ins>
          </w:p>
        </w:tc>
      </w:tr>
      <w:tr w:rsidR="00E16572" w:rsidRPr="00E16572" w14:paraId="61F50017" w14:textId="77777777" w:rsidTr="00E16572">
        <w:trPr>
          <w:cnfStyle w:val="000000100000" w:firstRow="0" w:lastRow="0" w:firstColumn="0" w:lastColumn="0" w:oddVBand="0" w:evenVBand="0" w:oddHBand="1" w:evenHBand="0" w:firstRowFirstColumn="0" w:firstRowLastColumn="0" w:lastRowFirstColumn="0" w:lastRowLastColumn="0"/>
          <w:trHeight w:val="300"/>
          <w:ins w:id="2868" w:author="Nate Bachmeier [AWS-SA]" w:date="2023-02-25T11:26:00Z"/>
          <w:trPrChange w:id="286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870" w:author="Nate Bachmeier [AWS-SA]" w:date="2023-02-25T11:26:00Z">
              <w:tcPr>
                <w:tcW w:w="4740" w:type="dxa"/>
                <w:tcBorders>
                  <w:top w:val="nil"/>
                  <w:left w:val="nil"/>
                  <w:bottom w:val="nil"/>
                  <w:right w:val="nil"/>
                </w:tcBorders>
                <w:shd w:val="clear" w:color="auto" w:fill="auto"/>
                <w:noWrap/>
                <w:vAlign w:val="bottom"/>
                <w:hideMark/>
              </w:tcPr>
            </w:tcPrChange>
          </w:tcPr>
          <w:p w14:paraId="61E8804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871" w:author="Nate Bachmeier [AWS-SA]" w:date="2023-02-25T11:26:00Z"/>
                <w:rFonts w:ascii="Calibri" w:eastAsia="Times New Roman" w:hAnsi="Calibri" w:cs="Calibri"/>
                <w:b w:val="0"/>
                <w:bCs w:val="0"/>
                <w:color w:val="000000"/>
                <w:sz w:val="22"/>
                <w:rPrChange w:id="2872" w:author="Nate Bachmeier [AWS-SA]" w:date="2023-02-25T11:29:00Z">
                  <w:rPr>
                    <w:ins w:id="2873" w:author="Nate Bachmeier [AWS-SA]" w:date="2023-02-25T11:26:00Z"/>
                    <w:rFonts w:ascii="Calibri" w:eastAsia="Times New Roman" w:hAnsi="Calibri" w:cs="Calibri"/>
                    <w:color w:val="000000"/>
                    <w:sz w:val="22"/>
                  </w:rPr>
                </w:rPrChange>
              </w:rPr>
            </w:pPr>
            <w:ins w:id="2874" w:author="Nate Bachmeier [AWS-SA]" w:date="2023-02-25T11:26:00Z">
              <w:r w:rsidRPr="00E16572">
                <w:rPr>
                  <w:rFonts w:ascii="Calibri" w:eastAsia="Times New Roman" w:hAnsi="Calibri" w:cs="Calibri"/>
                  <w:b w:val="0"/>
                  <w:bCs w:val="0"/>
                  <w:color w:val="000000"/>
                  <w:sz w:val="22"/>
                  <w:rPrChange w:id="2875" w:author="Nate Bachmeier [AWS-SA]" w:date="2023-02-25T11:29:00Z">
                    <w:rPr>
                      <w:rFonts w:ascii="Calibri" w:eastAsia="Times New Roman" w:hAnsi="Calibri" w:cs="Calibri"/>
                      <w:color w:val="000000"/>
                      <w:sz w:val="22"/>
                    </w:rPr>
                  </w:rPrChange>
                </w:rPr>
                <w:t>deadlifting</w:t>
              </w:r>
            </w:ins>
          </w:p>
        </w:tc>
        <w:tc>
          <w:tcPr>
            <w:tcW w:w="960" w:type="dxa"/>
            <w:noWrap/>
            <w:hideMark/>
            <w:tcPrChange w:id="2876" w:author="Nate Bachmeier [AWS-SA]" w:date="2023-02-25T11:26:00Z">
              <w:tcPr>
                <w:tcW w:w="960" w:type="dxa"/>
                <w:tcBorders>
                  <w:top w:val="nil"/>
                  <w:left w:val="nil"/>
                  <w:bottom w:val="nil"/>
                  <w:right w:val="nil"/>
                </w:tcBorders>
                <w:shd w:val="clear" w:color="auto" w:fill="auto"/>
                <w:noWrap/>
                <w:vAlign w:val="bottom"/>
                <w:hideMark/>
              </w:tcPr>
            </w:tcPrChange>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877" w:author="Nate Bachmeier [AWS-SA]" w:date="2023-02-25T11:26:00Z"/>
                <w:rFonts w:ascii="Calibri" w:eastAsia="Times New Roman" w:hAnsi="Calibri" w:cs="Calibri"/>
                <w:color w:val="000000"/>
                <w:sz w:val="22"/>
              </w:rPr>
            </w:pPr>
            <w:ins w:id="2878" w:author="Nate Bachmeier [AWS-SA]" w:date="2023-02-25T11:26:00Z">
              <w:r w:rsidRPr="00E16572">
                <w:rPr>
                  <w:rFonts w:ascii="Calibri" w:eastAsia="Times New Roman" w:hAnsi="Calibri" w:cs="Calibri"/>
                  <w:color w:val="000000"/>
                  <w:sz w:val="22"/>
                </w:rPr>
                <w:t>797</w:t>
              </w:r>
            </w:ins>
          </w:p>
        </w:tc>
      </w:tr>
      <w:tr w:rsidR="00E16572" w:rsidRPr="00E16572" w14:paraId="3A44B3EA" w14:textId="77777777" w:rsidTr="00E16572">
        <w:trPr>
          <w:trHeight w:val="300"/>
          <w:ins w:id="2879" w:author="Nate Bachmeier [AWS-SA]" w:date="2023-02-25T11:26:00Z"/>
          <w:trPrChange w:id="288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881" w:author="Nate Bachmeier [AWS-SA]" w:date="2023-02-25T11:26:00Z">
              <w:tcPr>
                <w:tcW w:w="4740" w:type="dxa"/>
                <w:tcBorders>
                  <w:top w:val="nil"/>
                  <w:left w:val="nil"/>
                  <w:bottom w:val="nil"/>
                  <w:right w:val="nil"/>
                </w:tcBorders>
                <w:shd w:val="clear" w:color="auto" w:fill="auto"/>
                <w:noWrap/>
                <w:vAlign w:val="bottom"/>
                <w:hideMark/>
              </w:tcPr>
            </w:tcPrChange>
          </w:tcPr>
          <w:p w14:paraId="0F116D3E" w14:textId="77777777" w:rsidR="00E16572" w:rsidRPr="00E16572" w:rsidRDefault="00E16572" w:rsidP="00E16572">
            <w:pPr>
              <w:spacing w:line="240" w:lineRule="auto"/>
              <w:ind w:firstLine="0"/>
              <w:rPr>
                <w:ins w:id="2882" w:author="Nate Bachmeier [AWS-SA]" w:date="2023-02-25T11:26:00Z"/>
                <w:rFonts w:ascii="Calibri" w:eastAsia="Times New Roman" w:hAnsi="Calibri" w:cs="Calibri"/>
                <w:b w:val="0"/>
                <w:bCs w:val="0"/>
                <w:color w:val="000000"/>
                <w:sz w:val="22"/>
                <w:rPrChange w:id="2883" w:author="Nate Bachmeier [AWS-SA]" w:date="2023-02-25T11:29:00Z">
                  <w:rPr>
                    <w:ins w:id="2884" w:author="Nate Bachmeier [AWS-SA]" w:date="2023-02-25T11:26:00Z"/>
                    <w:rFonts w:ascii="Calibri" w:eastAsia="Times New Roman" w:hAnsi="Calibri" w:cs="Calibri"/>
                    <w:color w:val="000000"/>
                    <w:sz w:val="22"/>
                  </w:rPr>
                </w:rPrChange>
              </w:rPr>
            </w:pPr>
            <w:ins w:id="2885" w:author="Nate Bachmeier [AWS-SA]" w:date="2023-02-25T11:26:00Z">
              <w:r w:rsidRPr="00E16572">
                <w:rPr>
                  <w:rFonts w:ascii="Calibri" w:eastAsia="Times New Roman" w:hAnsi="Calibri" w:cs="Calibri"/>
                  <w:b w:val="0"/>
                  <w:bCs w:val="0"/>
                  <w:color w:val="000000"/>
                  <w:sz w:val="22"/>
                  <w:rPrChange w:id="2886" w:author="Nate Bachmeier [AWS-SA]" w:date="2023-02-25T11:29:00Z">
                    <w:rPr>
                      <w:rFonts w:ascii="Calibri" w:eastAsia="Times New Roman" w:hAnsi="Calibri" w:cs="Calibri"/>
                      <w:color w:val="000000"/>
                      <w:sz w:val="22"/>
                    </w:rPr>
                  </w:rPrChange>
                </w:rPr>
                <w:t>dealing cards</w:t>
              </w:r>
            </w:ins>
          </w:p>
        </w:tc>
        <w:tc>
          <w:tcPr>
            <w:tcW w:w="960" w:type="dxa"/>
            <w:noWrap/>
            <w:hideMark/>
            <w:tcPrChange w:id="2887" w:author="Nate Bachmeier [AWS-SA]" w:date="2023-02-25T11:26:00Z">
              <w:tcPr>
                <w:tcW w:w="960" w:type="dxa"/>
                <w:tcBorders>
                  <w:top w:val="nil"/>
                  <w:left w:val="nil"/>
                  <w:bottom w:val="nil"/>
                  <w:right w:val="nil"/>
                </w:tcBorders>
                <w:shd w:val="clear" w:color="auto" w:fill="auto"/>
                <w:noWrap/>
                <w:vAlign w:val="bottom"/>
                <w:hideMark/>
              </w:tcPr>
            </w:tcPrChange>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888" w:author="Nate Bachmeier [AWS-SA]" w:date="2023-02-25T11:26:00Z"/>
                <w:rFonts w:ascii="Calibri" w:eastAsia="Times New Roman" w:hAnsi="Calibri" w:cs="Calibri"/>
                <w:color w:val="000000"/>
                <w:sz w:val="22"/>
              </w:rPr>
            </w:pPr>
            <w:ins w:id="2889" w:author="Nate Bachmeier [AWS-SA]" w:date="2023-02-25T11:26:00Z">
              <w:r w:rsidRPr="00E16572">
                <w:rPr>
                  <w:rFonts w:ascii="Calibri" w:eastAsia="Times New Roman" w:hAnsi="Calibri" w:cs="Calibri"/>
                  <w:color w:val="000000"/>
                  <w:sz w:val="22"/>
                </w:rPr>
                <w:t>476</w:t>
              </w:r>
            </w:ins>
          </w:p>
        </w:tc>
      </w:tr>
      <w:tr w:rsidR="00E16572" w:rsidRPr="00E16572" w14:paraId="38797909" w14:textId="77777777" w:rsidTr="00E16572">
        <w:trPr>
          <w:cnfStyle w:val="000000100000" w:firstRow="0" w:lastRow="0" w:firstColumn="0" w:lastColumn="0" w:oddVBand="0" w:evenVBand="0" w:oddHBand="1" w:evenHBand="0" w:firstRowFirstColumn="0" w:firstRowLastColumn="0" w:lastRowFirstColumn="0" w:lastRowLastColumn="0"/>
          <w:trHeight w:val="300"/>
          <w:ins w:id="2890" w:author="Nate Bachmeier [AWS-SA]" w:date="2023-02-25T11:26:00Z"/>
          <w:trPrChange w:id="289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892" w:author="Nate Bachmeier [AWS-SA]" w:date="2023-02-25T11:26:00Z">
              <w:tcPr>
                <w:tcW w:w="4740" w:type="dxa"/>
                <w:tcBorders>
                  <w:top w:val="nil"/>
                  <w:left w:val="nil"/>
                  <w:bottom w:val="nil"/>
                  <w:right w:val="nil"/>
                </w:tcBorders>
                <w:shd w:val="clear" w:color="auto" w:fill="auto"/>
                <w:noWrap/>
                <w:vAlign w:val="bottom"/>
                <w:hideMark/>
              </w:tcPr>
            </w:tcPrChange>
          </w:tcPr>
          <w:p w14:paraId="78B6F1F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893" w:author="Nate Bachmeier [AWS-SA]" w:date="2023-02-25T11:26:00Z"/>
                <w:rFonts w:ascii="Calibri" w:eastAsia="Times New Roman" w:hAnsi="Calibri" w:cs="Calibri"/>
                <w:b w:val="0"/>
                <w:bCs w:val="0"/>
                <w:color w:val="000000"/>
                <w:sz w:val="22"/>
                <w:rPrChange w:id="2894" w:author="Nate Bachmeier [AWS-SA]" w:date="2023-02-25T11:29:00Z">
                  <w:rPr>
                    <w:ins w:id="2895" w:author="Nate Bachmeier [AWS-SA]" w:date="2023-02-25T11:26:00Z"/>
                    <w:rFonts w:ascii="Calibri" w:eastAsia="Times New Roman" w:hAnsi="Calibri" w:cs="Calibri"/>
                    <w:color w:val="000000"/>
                    <w:sz w:val="22"/>
                  </w:rPr>
                </w:rPrChange>
              </w:rPr>
            </w:pPr>
            <w:ins w:id="2896" w:author="Nate Bachmeier [AWS-SA]" w:date="2023-02-25T11:26:00Z">
              <w:r w:rsidRPr="00E16572">
                <w:rPr>
                  <w:rFonts w:ascii="Calibri" w:eastAsia="Times New Roman" w:hAnsi="Calibri" w:cs="Calibri"/>
                  <w:b w:val="0"/>
                  <w:bCs w:val="0"/>
                  <w:color w:val="000000"/>
                  <w:sz w:val="22"/>
                  <w:rPrChange w:id="2897" w:author="Nate Bachmeier [AWS-SA]" w:date="2023-02-25T11:29:00Z">
                    <w:rPr>
                      <w:rFonts w:ascii="Calibri" w:eastAsia="Times New Roman" w:hAnsi="Calibri" w:cs="Calibri"/>
                      <w:color w:val="000000"/>
                      <w:sz w:val="22"/>
                    </w:rPr>
                  </w:rPrChange>
                </w:rPr>
                <w:t xml:space="preserve">decorating the </w:t>
              </w:r>
              <w:proofErr w:type="spellStart"/>
              <w:r w:rsidRPr="00E16572">
                <w:rPr>
                  <w:rFonts w:ascii="Calibri" w:eastAsia="Times New Roman" w:hAnsi="Calibri" w:cs="Calibri"/>
                  <w:b w:val="0"/>
                  <w:bCs w:val="0"/>
                  <w:color w:val="000000"/>
                  <w:sz w:val="22"/>
                  <w:rPrChange w:id="2898" w:author="Nate Bachmeier [AWS-SA]" w:date="2023-02-25T11:29:00Z">
                    <w:rPr>
                      <w:rFonts w:ascii="Calibri" w:eastAsia="Times New Roman" w:hAnsi="Calibri" w:cs="Calibri"/>
                      <w:color w:val="000000"/>
                      <w:sz w:val="22"/>
                    </w:rPr>
                  </w:rPrChange>
                </w:rPr>
                <w:t>christmas</w:t>
              </w:r>
              <w:proofErr w:type="spellEnd"/>
              <w:r w:rsidRPr="00E16572">
                <w:rPr>
                  <w:rFonts w:ascii="Calibri" w:eastAsia="Times New Roman" w:hAnsi="Calibri" w:cs="Calibri"/>
                  <w:b w:val="0"/>
                  <w:bCs w:val="0"/>
                  <w:color w:val="000000"/>
                  <w:sz w:val="22"/>
                  <w:rPrChange w:id="2899" w:author="Nate Bachmeier [AWS-SA]" w:date="2023-02-25T11:29:00Z">
                    <w:rPr>
                      <w:rFonts w:ascii="Calibri" w:eastAsia="Times New Roman" w:hAnsi="Calibri" w:cs="Calibri"/>
                      <w:color w:val="000000"/>
                      <w:sz w:val="22"/>
                    </w:rPr>
                  </w:rPrChange>
                </w:rPr>
                <w:t xml:space="preserve"> tree</w:t>
              </w:r>
            </w:ins>
          </w:p>
        </w:tc>
        <w:tc>
          <w:tcPr>
            <w:tcW w:w="960" w:type="dxa"/>
            <w:noWrap/>
            <w:hideMark/>
            <w:tcPrChange w:id="2900" w:author="Nate Bachmeier [AWS-SA]" w:date="2023-02-25T11:26:00Z">
              <w:tcPr>
                <w:tcW w:w="960" w:type="dxa"/>
                <w:tcBorders>
                  <w:top w:val="nil"/>
                  <w:left w:val="nil"/>
                  <w:bottom w:val="nil"/>
                  <w:right w:val="nil"/>
                </w:tcBorders>
                <w:shd w:val="clear" w:color="auto" w:fill="auto"/>
                <w:noWrap/>
                <w:vAlign w:val="bottom"/>
                <w:hideMark/>
              </w:tcPr>
            </w:tcPrChange>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901" w:author="Nate Bachmeier [AWS-SA]" w:date="2023-02-25T11:26:00Z"/>
                <w:rFonts w:ascii="Calibri" w:eastAsia="Times New Roman" w:hAnsi="Calibri" w:cs="Calibri"/>
                <w:color w:val="000000"/>
                <w:sz w:val="22"/>
              </w:rPr>
            </w:pPr>
            <w:ins w:id="2902" w:author="Nate Bachmeier [AWS-SA]" w:date="2023-02-25T11:26:00Z">
              <w:r w:rsidRPr="00E16572">
                <w:rPr>
                  <w:rFonts w:ascii="Calibri" w:eastAsia="Times New Roman" w:hAnsi="Calibri" w:cs="Calibri"/>
                  <w:color w:val="000000"/>
                  <w:sz w:val="22"/>
                </w:rPr>
                <w:t>624</w:t>
              </w:r>
            </w:ins>
          </w:p>
        </w:tc>
      </w:tr>
      <w:tr w:rsidR="00E16572" w:rsidRPr="00E16572" w14:paraId="039FBCB7" w14:textId="77777777" w:rsidTr="00E16572">
        <w:trPr>
          <w:trHeight w:val="300"/>
          <w:ins w:id="2903" w:author="Nate Bachmeier [AWS-SA]" w:date="2023-02-25T11:26:00Z"/>
          <w:trPrChange w:id="290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905" w:author="Nate Bachmeier [AWS-SA]" w:date="2023-02-25T11:26:00Z">
              <w:tcPr>
                <w:tcW w:w="4740" w:type="dxa"/>
                <w:tcBorders>
                  <w:top w:val="nil"/>
                  <w:left w:val="nil"/>
                  <w:bottom w:val="nil"/>
                  <w:right w:val="nil"/>
                </w:tcBorders>
                <w:shd w:val="clear" w:color="auto" w:fill="auto"/>
                <w:noWrap/>
                <w:vAlign w:val="bottom"/>
                <w:hideMark/>
              </w:tcPr>
            </w:tcPrChange>
          </w:tcPr>
          <w:p w14:paraId="27251D3F" w14:textId="77777777" w:rsidR="00E16572" w:rsidRPr="00E16572" w:rsidRDefault="00E16572" w:rsidP="00E16572">
            <w:pPr>
              <w:spacing w:line="240" w:lineRule="auto"/>
              <w:ind w:firstLine="0"/>
              <w:rPr>
                <w:ins w:id="2906" w:author="Nate Bachmeier [AWS-SA]" w:date="2023-02-25T11:26:00Z"/>
                <w:rFonts w:ascii="Calibri" w:eastAsia="Times New Roman" w:hAnsi="Calibri" w:cs="Calibri"/>
                <w:b w:val="0"/>
                <w:bCs w:val="0"/>
                <w:color w:val="000000"/>
                <w:sz w:val="22"/>
                <w:rPrChange w:id="2907" w:author="Nate Bachmeier [AWS-SA]" w:date="2023-02-25T11:29:00Z">
                  <w:rPr>
                    <w:ins w:id="2908" w:author="Nate Bachmeier [AWS-SA]" w:date="2023-02-25T11:26:00Z"/>
                    <w:rFonts w:ascii="Calibri" w:eastAsia="Times New Roman" w:hAnsi="Calibri" w:cs="Calibri"/>
                    <w:color w:val="000000"/>
                    <w:sz w:val="22"/>
                  </w:rPr>
                </w:rPrChange>
              </w:rPr>
            </w:pPr>
            <w:ins w:id="2909" w:author="Nate Bachmeier [AWS-SA]" w:date="2023-02-25T11:26:00Z">
              <w:r w:rsidRPr="00E16572">
                <w:rPr>
                  <w:rFonts w:ascii="Calibri" w:eastAsia="Times New Roman" w:hAnsi="Calibri" w:cs="Calibri"/>
                  <w:b w:val="0"/>
                  <w:bCs w:val="0"/>
                  <w:color w:val="000000"/>
                  <w:sz w:val="22"/>
                  <w:rPrChange w:id="2910" w:author="Nate Bachmeier [AWS-SA]" w:date="2023-02-25T11:29:00Z">
                    <w:rPr>
                      <w:rFonts w:ascii="Calibri" w:eastAsia="Times New Roman" w:hAnsi="Calibri" w:cs="Calibri"/>
                      <w:color w:val="000000"/>
                      <w:sz w:val="22"/>
                    </w:rPr>
                  </w:rPrChange>
                </w:rPr>
                <w:t>decoupage</w:t>
              </w:r>
            </w:ins>
          </w:p>
        </w:tc>
        <w:tc>
          <w:tcPr>
            <w:tcW w:w="960" w:type="dxa"/>
            <w:noWrap/>
            <w:hideMark/>
            <w:tcPrChange w:id="2911" w:author="Nate Bachmeier [AWS-SA]" w:date="2023-02-25T11:26:00Z">
              <w:tcPr>
                <w:tcW w:w="960" w:type="dxa"/>
                <w:tcBorders>
                  <w:top w:val="nil"/>
                  <w:left w:val="nil"/>
                  <w:bottom w:val="nil"/>
                  <w:right w:val="nil"/>
                </w:tcBorders>
                <w:shd w:val="clear" w:color="auto" w:fill="auto"/>
                <w:noWrap/>
                <w:vAlign w:val="bottom"/>
                <w:hideMark/>
              </w:tcPr>
            </w:tcPrChange>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912" w:author="Nate Bachmeier [AWS-SA]" w:date="2023-02-25T11:26:00Z"/>
                <w:rFonts w:ascii="Calibri" w:eastAsia="Times New Roman" w:hAnsi="Calibri" w:cs="Calibri"/>
                <w:color w:val="000000"/>
                <w:sz w:val="22"/>
              </w:rPr>
            </w:pPr>
            <w:ins w:id="2913" w:author="Nate Bachmeier [AWS-SA]" w:date="2023-02-25T11:26:00Z">
              <w:r w:rsidRPr="00E16572">
                <w:rPr>
                  <w:rFonts w:ascii="Calibri" w:eastAsia="Times New Roman" w:hAnsi="Calibri" w:cs="Calibri"/>
                  <w:color w:val="000000"/>
                  <w:sz w:val="22"/>
                </w:rPr>
                <w:t>528</w:t>
              </w:r>
            </w:ins>
          </w:p>
        </w:tc>
      </w:tr>
      <w:tr w:rsidR="00E16572" w:rsidRPr="00E16572" w14:paraId="4152C17E" w14:textId="77777777" w:rsidTr="00E16572">
        <w:trPr>
          <w:cnfStyle w:val="000000100000" w:firstRow="0" w:lastRow="0" w:firstColumn="0" w:lastColumn="0" w:oddVBand="0" w:evenVBand="0" w:oddHBand="1" w:evenHBand="0" w:firstRowFirstColumn="0" w:firstRowLastColumn="0" w:lastRowFirstColumn="0" w:lastRowLastColumn="0"/>
          <w:trHeight w:val="300"/>
          <w:ins w:id="2914" w:author="Nate Bachmeier [AWS-SA]" w:date="2023-02-25T11:26:00Z"/>
          <w:trPrChange w:id="29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916" w:author="Nate Bachmeier [AWS-SA]" w:date="2023-02-25T11:26:00Z">
              <w:tcPr>
                <w:tcW w:w="4740" w:type="dxa"/>
                <w:tcBorders>
                  <w:top w:val="nil"/>
                  <w:left w:val="nil"/>
                  <w:bottom w:val="nil"/>
                  <w:right w:val="nil"/>
                </w:tcBorders>
                <w:shd w:val="clear" w:color="auto" w:fill="auto"/>
                <w:noWrap/>
                <w:vAlign w:val="bottom"/>
                <w:hideMark/>
              </w:tcPr>
            </w:tcPrChange>
          </w:tcPr>
          <w:p w14:paraId="221776B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917" w:author="Nate Bachmeier [AWS-SA]" w:date="2023-02-25T11:26:00Z"/>
                <w:rFonts w:ascii="Calibri" w:eastAsia="Times New Roman" w:hAnsi="Calibri" w:cs="Calibri"/>
                <w:b w:val="0"/>
                <w:bCs w:val="0"/>
                <w:color w:val="000000"/>
                <w:sz w:val="22"/>
                <w:rPrChange w:id="2918" w:author="Nate Bachmeier [AWS-SA]" w:date="2023-02-25T11:29:00Z">
                  <w:rPr>
                    <w:ins w:id="2919" w:author="Nate Bachmeier [AWS-SA]" w:date="2023-02-25T11:26:00Z"/>
                    <w:rFonts w:ascii="Calibri" w:eastAsia="Times New Roman" w:hAnsi="Calibri" w:cs="Calibri"/>
                    <w:color w:val="000000"/>
                    <w:sz w:val="22"/>
                  </w:rPr>
                </w:rPrChange>
              </w:rPr>
            </w:pPr>
            <w:ins w:id="2920" w:author="Nate Bachmeier [AWS-SA]" w:date="2023-02-25T11:26:00Z">
              <w:r w:rsidRPr="00E16572">
                <w:rPr>
                  <w:rFonts w:ascii="Calibri" w:eastAsia="Times New Roman" w:hAnsi="Calibri" w:cs="Calibri"/>
                  <w:b w:val="0"/>
                  <w:bCs w:val="0"/>
                  <w:color w:val="000000"/>
                  <w:sz w:val="22"/>
                  <w:rPrChange w:id="2921" w:author="Nate Bachmeier [AWS-SA]" w:date="2023-02-25T11:29:00Z">
                    <w:rPr>
                      <w:rFonts w:ascii="Calibri" w:eastAsia="Times New Roman" w:hAnsi="Calibri" w:cs="Calibri"/>
                      <w:color w:val="000000"/>
                      <w:sz w:val="22"/>
                    </w:rPr>
                  </w:rPrChange>
                </w:rPr>
                <w:t>delivering mail</w:t>
              </w:r>
            </w:ins>
          </w:p>
        </w:tc>
        <w:tc>
          <w:tcPr>
            <w:tcW w:w="960" w:type="dxa"/>
            <w:noWrap/>
            <w:hideMark/>
            <w:tcPrChange w:id="2922" w:author="Nate Bachmeier [AWS-SA]" w:date="2023-02-25T11:26:00Z">
              <w:tcPr>
                <w:tcW w:w="960" w:type="dxa"/>
                <w:tcBorders>
                  <w:top w:val="nil"/>
                  <w:left w:val="nil"/>
                  <w:bottom w:val="nil"/>
                  <w:right w:val="nil"/>
                </w:tcBorders>
                <w:shd w:val="clear" w:color="auto" w:fill="auto"/>
                <w:noWrap/>
                <w:vAlign w:val="bottom"/>
                <w:hideMark/>
              </w:tcPr>
            </w:tcPrChange>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923" w:author="Nate Bachmeier [AWS-SA]" w:date="2023-02-25T11:26:00Z"/>
                <w:rFonts w:ascii="Calibri" w:eastAsia="Times New Roman" w:hAnsi="Calibri" w:cs="Calibri"/>
                <w:color w:val="000000"/>
                <w:sz w:val="22"/>
              </w:rPr>
            </w:pPr>
            <w:ins w:id="2924" w:author="Nate Bachmeier [AWS-SA]" w:date="2023-02-25T11:26:00Z">
              <w:r w:rsidRPr="00E16572">
                <w:rPr>
                  <w:rFonts w:ascii="Calibri" w:eastAsia="Times New Roman" w:hAnsi="Calibri" w:cs="Calibri"/>
                  <w:color w:val="000000"/>
                  <w:sz w:val="22"/>
                </w:rPr>
                <w:t>484</w:t>
              </w:r>
            </w:ins>
          </w:p>
        </w:tc>
      </w:tr>
      <w:tr w:rsidR="00E16572" w:rsidRPr="00E16572" w14:paraId="5DA4DF3D" w14:textId="77777777" w:rsidTr="00E16572">
        <w:trPr>
          <w:trHeight w:val="300"/>
          <w:ins w:id="2925" w:author="Nate Bachmeier [AWS-SA]" w:date="2023-02-25T11:26:00Z"/>
          <w:trPrChange w:id="292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927" w:author="Nate Bachmeier [AWS-SA]" w:date="2023-02-25T11:26:00Z">
              <w:tcPr>
                <w:tcW w:w="4740" w:type="dxa"/>
                <w:tcBorders>
                  <w:top w:val="nil"/>
                  <w:left w:val="nil"/>
                  <w:bottom w:val="nil"/>
                  <w:right w:val="nil"/>
                </w:tcBorders>
                <w:shd w:val="clear" w:color="auto" w:fill="auto"/>
                <w:noWrap/>
                <w:vAlign w:val="bottom"/>
                <w:hideMark/>
              </w:tcPr>
            </w:tcPrChange>
          </w:tcPr>
          <w:p w14:paraId="1ED5DCA9" w14:textId="77777777" w:rsidR="00E16572" w:rsidRPr="00E16572" w:rsidRDefault="00E16572" w:rsidP="00E16572">
            <w:pPr>
              <w:spacing w:line="240" w:lineRule="auto"/>
              <w:ind w:firstLine="0"/>
              <w:rPr>
                <w:ins w:id="2928" w:author="Nate Bachmeier [AWS-SA]" w:date="2023-02-25T11:26:00Z"/>
                <w:rFonts w:ascii="Calibri" w:eastAsia="Times New Roman" w:hAnsi="Calibri" w:cs="Calibri"/>
                <w:b w:val="0"/>
                <w:bCs w:val="0"/>
                <w:color w:val="000000"/>
                <w:sz w:val="22"/>
                <w:rPrChange w:id="2929" w:author="Nate Bachmeier [AWS-SA]" w:date="2023-02-25T11:29:00Z">
                  <w:rPr>
                    <w:ins w:id="2930" w:author="Nate Bachmeier [AWS-SA]" w:date="2023-02-25T11:26:00Z"/>
                    <w:rFonts w:ascii="Calibri" w:eastAsia="Times New Roman" w:hAnsi="Calibri" w:cs="Calibri"/>
                    <w:color w:val="000000"/>
                    <w:sz w:val="22"/>
                  </w:rPr>
                </w:rPrChange>
              </w:rPr>
            </w:pPr>
            <w:ins w:id="2931" w:author="Nate Bachmeier [AWS-SA]" w:date="2023-02-25T11:26:00Z">
              <w:r w:rsidRPr="00E16572">
                <w:rPr>
                  <w:rFonts w:ascii="Calibri" w:eastAsia="Times New Roman" w:hAnsi="Calibri" w:cs="Calibri"/>
                  <w:b w:val="0"/>
                  <w:bCs w:val="0"/>
                  <w:color w:val="000000"/>
                  <w:sz w:val="22"/>
                  <w:rPrChange w:id="2932" w:author="Nate Bachmeier [AWS-SA]" w:date="2023-02-25T11:29:00Z">
                    <w:rPr>
                      <w:rFonts w:ascii="Calibri" w:eastAsia="Times New Roman" w:hAnsi="Calibri" w:cs="Calibri"/>
                      <w:color w:val="000000"/>
                      <w:sz w:val="22"/>
                    </w:rPr>
                  </w:rPrChange>
                </w:rPr>
                <w:t>digging</w:t>
              </w:r>
            </w:ins>
          </w:p>
        </w:tc>
        <w:tc>
          <w:tcPr>
            <w:tcW w:w="960" w:type="dxa"/>
            <w:noWrap/>
            <w:hideMark/>
            <w:tcPrChange w:id="2933" w:author="Nate Bachmeier [AWS-SA]" w:date="2023-02-25T11:26:00Z">
              <w:tcPr>
                <w:tcW w:w="960" w:type="dxa"/>
                <w:tcBorders>
                  <w:top w:val="nil"/>
                  <w:left w:val="nil"/>
                  <w:bottom w:val="nil"/>
                  <w:right w:val="nil"/>
                </w:tcBorders>
                <w:shd w:val="clear" w:color="auto" w:fill="auto"/>
                <w:noWrap/>
                <w:vAlign w:val="bottom"/>
                <w:hideMark/>
              </w:tcPr>
            </w:tcPrChange>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934" w:author="Nate Bachmeier [AWS-SA]" w:date="2023-02-25T11:26:00Z"/>
                <w:rFonts w:ascii="Calibri" w:eastAsia="Times New Roman" w:hAnsi="Calibri" w:cs="Calibri"/>
                <w:color w:val="000000"/>
                <w:sz w:val="22"/>
              </w:rPr>
            </w:pPr>
            <w:ins w:id="2935" w:author="Nate Bachmeier [AWS-SA]" w:date="2023-02-25T11:26:00Z">
              <w:r w:rsidRPr="00E16572">
                <w:rPr>
                  <w:rFonts w:ascii="Calibri" w:eastAsia="Times New Roman" w:hAnsi="Calibri" w:cs="Calibri"/>
                  <w:color w:val="000000"/>
                  <w:sz w:val="22"/>
                </w:rPr>
                <w:t>563</w:t>
              </w:r>
            </w:ins>
          </w:p>
        </w:tc>
      </w:tr>
      <w:tr w:rsidR="00E16572" w:rsidRPr="00E16572" w14:paraId="51B0E74D" w14:textId="77777777" w:rsidTr="00E16572">
        <w:trPr>
          <w:cnfStyle w:val="000000100000" w:firstRow="0" w:lastRow="0" w:firstColumn="0" w:lastColumn="0" w:oddVBand="0" w:evenVBand="0" w:oddHBand="1" w:evenHBand="0" w:firstRowFirstColumn="0" w:firstRowLastColumn="0" w:lastRowFirstColumn="0" w:lastRowLastColumn="0"/>
          <w:trHeight w:val="300"/>
          <w:ins w:id="2936" w:author="Nate Bachmeier [AWS-SA]" w:date="2023-02-25T11:26:00Z"/>
          <w:trPrChange w:id="293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938" w:author="Nate Bachmeier [AWS-SA]" w:date="2023-02-25T11:26:00Z">
              <w:tcPr>
                <w:tcW w:w="4740" w:type="dxa"/>
                <w:tcBorders>
                  <w:top w:val="nil"/>
                  <w:left w:val="nil"/>
                  <w:bottom w:val="nil"/>
                  <w:right w:val="nil"/>
                </w:tcBorders>
                <w:shd w:val="clear" w:color="auto" w:fill="auto"/>
                <w:noWrap/>
                <w:vAlign w:val="bottom"/>
                <w:hideMark/>
              </w:tcPr>
            </w:tcPrChange>
          </w:tcPr>
          <w:p w14:paraId="1915099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939" w:author="Nate Bachmeier [AWS-SA]" w:date="2023-02-25T11:26:00Z"/>
                <w:rFonts w:ascii="Calibri" w:eastAsia="Times New Roman" w:hAnsi="Calibri" w:cs="Calibri"/>
                <w:b w:val="0"/>
                <w:bCs w:val="0"/>
                <w:color w:val="000000"/>
                <w:sz w:val="22"/>
                <w:rPrChange w:id="2940" w:author="Nate Bachmeier [AWS-SA]" w:date="2023-02-25T11:29:00Z">
                  <w:rPr>
                    <w:ins w:id="2941" w:author="Nate Bachmeier [AWS-SA]" w:date="2023-02-25T11:26:00Z"/>
                    <w:rFonts w:ascii="Calibri" w:eastAsia="Times New Roman" w:hAnsi="Calibri" w:cs="Calibri"/>
                    <w:color w:val="000000"/>
                    <w:sz w:val="22"/>
                  </w:rPr>
                </w:rPrChange>
              </w:rPr>
            </w:pPr>
            <w:ins w:id="2942" w:author="Nate Bachmeier [AWS-SA]" w:date="2023-02-25T11:26:00Z">
              <w:r w:rsidRPr="00E16572">
                <w:rPr>
                  <w:rFonts w:ascii="Calibri" w:eastAsia="Times New Roman" w:hAnsi="Calibri" w:cs="Calibri"/>
                  <w:b w:val="0"/>
                  <w:bCs w:val="0"/>
                  <w:color w:val="000000"/>
                  <w:sz w:val="22"/>
                  <w:rPrChange w:id="2943" w:author="Nate Bachmeier [AWS-SA]" w:date="2023-02-25T11:29:00Z">
                    <w:rPr>
                      <w:rFonts w:ascii="Calibri" w:eastAsia="Times New Roman" w:hAnsi="Calibri" w:cs="Calibri"/>
                      <w:color w:val="000000"/>
                      <w:sz w:val="22"/>
                    </w:rPr>
                  </w:rPrChange>
                </w:rPr>
                <w:lastRenderedPageBreak/>
                <w:t>dining</w:t>
              </w:r>
            </w:ins>
          </w:p>
        </w:tc>
        <w:tc>
          <w:tcPr>
            <w:tcW w:w="960" w:type="dxa"/>
            <w:noWrap/>
            <w:hideMark/>
            <w:tcPrChange w:id="2944" w:author="Nate Bachmeier [AWS-SA]" w:date="2023-02-25T11:26:00Z">
              <w:tcPr>
                <w:tcW w:w="960" w:type="dxa"/>
                <w:tcBorders>
                  <w:top w:val="nil"/>
                  <w:left w:val="nil"/>
                  <w:bottom w:val="nil"/>
                  <w:right w:val="nil"/>
                </w:tcBorders>
                <w:shd w:val="clear" w:color="auto" w:fill="auto"/>
                <w:noWrap/>
                <w:vAlign w:val="bottom"/>
                <w:hideMark/>
              </w:tcPr>
            </w:tcPrChange>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945" w:author="Nate Bachmeier [AWS-SA]" w:date="2023-02-25T11:26:00Z"/>
                <w:rFonts w:ascii="Calibri" w:eastAsia="Times New Roman" w:hAnsi="Calibri" w:cs="Calibri"/>
                <w:color w:val="000000"/>
                <w:sz w:val="22"/>
              </w:rPr>
            </w:pPr>
            <w:ins w:id="2946" w:author="Nate Bachmeier [AWS-SA]" w:date="2023-02-25T11:26:00Z">
              <w:r w:rsidRPr="00E16572">
                <w:rPr>
                  <w:rFonts w:ascii="Calibri" w:eastAsia="Times New Roman" w:hAnsi="Calibri" w:cs="Calibri"/>
                  <w:color w:val="000000"/>
                  <w:sz w:val="22"/>
                </w:rPr>
                <w:t>620</w:t>
              </w:r>
            </w:ins>
          </w:p>
        </w:tc>
      </w:tr>
      <w:tr w:rsidR="00E16572" w:rsidRPr="00E16572" w14:paraId="3679F03F" w14:textId="77777777" w:rsidTr="00E16572">
        <w:trPr>
          <w:trHeight w:val="300"/>
          <w:ins w:id="2947" w:author="Nate Bachmeier [AWS-SA]" w:date="2023-02-25T11:26:00Z"/>
          <w:trPrChange w:id="294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949" w:author="Nate Bachmeier [AWS-SA]" w:date="2023-02-25T11:26:00Z">
              <w:tcPr>
                <w:tcW w:w="4740" w:type="dxa"/>
                <w:tcBorders>
                  <w:top w:val="nil"/>
                  <w:left w:val="nil"/>
                  <w:bottom w:val="nil"/>
                  <w:right w:val="nil"/>
                </w:tcBorders>
                <w:shd w:val="clear" w:color="auto" w:fill="auto"/>
                <w:noWrap/>
                <w:vAlign w:val="bottom"/>
                <w:hideMark/>
              </w:tcPr>
            </w:tcPrChange>
          </w:tcPr>
          <w:p w14:paraId="0AA647EC" w14:textId="77777777" w:rsidR="00E16572" w:rsidRPr="00E16572" w:rsidRDefault="00E16572" w:rsidP="00E16572">
            <w:pPr>
              <w:spacing w:line="240" w:lineRule="auto"/>
              <w:ind w:firstLine="0"/>
              <w:rPr>
                <w:ins w:id="2950" w:author="Nate Bachmeier [AWS-SA]" w:date="2023-02-25T11:26:00Z"/>
                <w:rFonts w:ascii="Calibri" w:eastAsia="Times New Roman" w:hAnsi="Calibri" w:cs="Calibri"/>
                <w:b w:val="0"/>
                <w:bCs w:val="0"/>
                <w:color w:val="000000"/>
                <w:sz w:val="22"/>
                <w:rPrChange w:id="2951" w:author="Nate Bachmeier [AWS-SA]" w:date="2023-02-25T11:29:00Z">
                  <w:rPr>
                    <w:ins w:id="2952" w:author="Nate Bachmeier [AWS-SA]" w:date="2023-02-25T11:26:00Z"/>
                    <w:rFonts w:ascii="Calibri" w:eastAsia="Times New Roman" w:hAnsi="Calibri" w:cs="Calibri"/>
                    <w:color w:val="000000"/>
                    <w:sz w:val="22"/>
                  </w:rPr>
                </w:rPrChange>
              </w:rPr>
            </w:pPr>
            <w:ins w:id="2953" w:author="Nate Bachmeier [AWS-SA]" w:date="2023-02-25T11:26:00Z">
              <w:r w:rsidRPr="00E16572">
                <w:rPr>
                  <w:rFonts w:ascii="Calibri" w:eastAsia="Times New Roman" w:hAnsi="Calibri" w:cs="Calibri"/>
                  <w:b w:val="0"/>
                  <w:bCs w:val="0"/>
                  <w:color w:val="000000"/>
                  <w:sz w:val="22"/>
                  <w:rPrChange w:id="2954" w:author="Nate Bachmeier [AWS-SA]" w:date="2023-02-25T11:29:00Z">
                    <w:rPr>
                      <w:rFonts w:ascii="Calibri" w:eastAsia="Times New Roman" w:hAnsi="Calibri" w:cs="Calibri"/>
                      <w:color w:val="000000"/>
                      <w:sz w:val="22"/>
                    </w:rPr>
                  </w:rPrChange>
                </w:rPr>
                <w:t>directing traffic</w:t>
              </w:r>
            </w:ins>
          </w:p>
        </w:tc>
        <w:tc>
          <w:tcPr>
            <w:tcW w:w="960" w:type="dxa"/>
            <w:noWrap/>
            <w:hideMark/>
            <w:tcPrChange w:id="2955" w:author="Nate Bachmeier [AWS-SA]" w:date="2023-02-25T11:26:00Z">
              <w:tcPr>
                <w:tcW w:w="960" w:type="dxa"/>
                <w:tcBorders>
                  <w:top w:val="nil"/>
                  <w:left w:val="nil"/>
                  <w:bottom w:val="nil"/>
                  <w:right w:val="nil"/>
                </w:tcBorders>
                <w:shd w:val="clear" w:color="auto" w:fill="auto"/>
                <w:noWrap/>
                <w:vAlign w:val="bottom"/>
                <w:hideMark/>
              </w:tcPr>
            </w:tcPrChange>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956" w:author="Nate Bachmeier [AWS-SA]" w:date="2023-02-25T11:26:00Z"/>
                <w:rFonts w:ascii="Calibri" w:eastAsia="Times New Roman" w:hAnsi="Calibri" w:cs="Calibri"/>
                <w:color w:val="000000"/>
                <w:sz w:val="22"/>
              </w:rPr>
            </w:pPr>
            <w:ins w:id="2957" w:author="Nate Bachmeier [AWS-SA]" w:date="2023-02-25T11:26:00Z">
              <w:r w:rsidRPr="00E16572">
                <w:rPr>
                  <w:rFonts w:ascii="Calibri" w:eastAsia="Times New Roman" w:hAnsi="Calibri" w:cs="Calibri"/>
                  <w:color w:val="000000"/>
                  <w:sz w:val="22"/>
                </w:rPr>
                <w:t>515</w:t>
              </w:r>
            </w:ins>
          </w:p>
        </w:tc>
      </w:tr>
      <w:tr w:rsidR="00E16572" w:rsidRPr="00E16572" w14:paraId="37D3A040" w14:textId="77777777" w:rsidTr="00E16572">
        <w:trPr>
          <w:cnfStyle w:val="000000100000" w:firstRow="0" w:lastRow="0" w:firstColumn="0" w:lastColumn="0" w:oddVBand="0" w:evenVBand="0" w:oddHBand="1" w:evenHBand="0" w:firstRowFirstColumn="0" w:firstRowLastColumn="0" w:lastRowFirstColumn="0" w:lastRowLastColumn="0"/>
          <w:trHeight w:val="300"/>
          <w:ins w:id="2958" w:author="Nate Bachmeier [AWS-SA]" w:date="2023-02-25T11:26:00Z"/>
          <w:trPrChange w:id="295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960" w:author="Nate Bachmeier [AWS-SA]" w:date="2023-02-25T11:26:00Z">
              <w:tcPr>
                <w:tcW w:w="4740" w:type="dxa"/>
                <w:tcBorders>
                  <w:top w:val="nil"/>
                  <w:left w:val="nil"/>
                  <w:bottom w:val="nil"/>
                  <w:right w:val="nil"/>
                </w:tcBorders>
                <w:shd w:val="clear" w:color="auto" w:fill="auto"/>
                <w:noWrap/>
                <w:vAlign w:val="bottom"/>
                <w:hideMark/>
              </w:tcPr>
            </w:tcPrChange>
          </w:tcPr>
          <w:p w14:paraId="7F02730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961" w:author="Nate Bachmeier [AWS-SA]" w:date="2023-02-25T11:26:00Z"/>
                <w:rFonts w:ascii="Calibri" w:eastAsia="Times New Roman" w:hAnsi="Calibri" w:cs="Calibri"/>
                <w:b w:val="0"/>
                <w:bCs w:val="0"/>
                <w:color w:val="000000"/>
                <w:sz w:val="22"/>
                <w:rPrChange w:id="2962" w:author="Nate Bachmeier [AWS-SA]" w:date="2023-02-25T11:29:00Z">
                  <w:rPr>
                    <w:ins w:id="2963" w:author="Nate Bachmeier [AWS-SA]" w:date="2023-02-25T11:26:00Z"/>
                    <w:rFonts w:ascii="Calibri" w:eastAsia="Times New Roman" w:hAnsi="Calibri" w:cs="Calibri"/>
                    <w:color w:val="000000"/>
                    <w:sz w:val="22"/>
                  </w:rPr>
                </w:rPrChange>
              </w:rPr>
            </w:pPr>
            <w:ins w:id="2964" w:author="Nate Bachmeier [AWS-SA]" w:date="2023-02-25T11:26:00Z">
              <w:r w:rsidRPr="00E16572">
                <w:rPr>
                  <w:rFonts w:ascii="Calibri" w:eastAsia="Times New Roman" w:hAnsi="Calibri" w:cs="Calibri"/>
                  <w:b w:val="0"/>
                  <w:bCs w:val="0"/>
                  <w:color w:val="000000"/>
                  <w:sz w:val="22"/>
                  <w:rPrChange w:id="2965" w:author="Nate Bachmeier [AWS-SA]" w:date="2023-02-25T11:29:00Z">
                    <w:rPr>
                      <w:rFonts w:ascii="Calibri" w:eastAsia="Times New Roman" w:hAnsi="Calibri" w:cs="Calibri"/>
                      <w:color w:val="000000"/>
                      <w:sz w:val="22"/>
                    </w:rPr>
                  </w:rPrChange>
                </w:rPr>
                <w:t>disc golfing</w:t>
              </w:r>
            </w:ins>
          </w:p>
        </w:tc>
        <w:tc>
          <w:tcPr>
            <w:tcW w:w="960" w:type="dxa"/>
            <w:noWrap/>
            <w:hideMark/>
            <w:tcPrChange w:id="2966" w:author="Nate Bachmeier [AWS-SA]" w:date="2023-02-25T11:26:00Z">
              <w:tcPr>
                <w:tcW w:w="960" w:type="dxa"/>
                <w:tcBorders>
                  <w:top w:val="nil"/>
                  <w:left w:val="nil"/>
                  <w:bottom w:val="nil"/>
                  <w:right w:val="nil"/>
                </w:tcBorders>
                <w:shd w:val="clear" w:color="auto" w:fill="auto"/>
                <w:noWrap/>
                <w:vAlign w:val="bottom"/>
                <w:hideMark/>
              </w:tcPr>
            </w:tcPrChange>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967" w:author="Nate Bachmeier [AWS-SA]" w:date="2023-02-25T11:26:00Z"/>
                <w:rFonts w:ascii="Calibri" w:eastAsia="Times New Roman" w:hAnsi="Calibri" w:cs="Calibri"/>
                <w:color w:val="000000"/>
                <w:sz w:val="22"/>
              </w:rPr>
            </w:pPr>
            <w:ins w:id="2968" w:author="Nate Bachmeier [AWS-SA]" w:date="2023-02-25T11:26:00Z">
              <w:r w:rsidRPr="00E16572">
                <w:rPr>
                  <w:rFonts w:ascii="Calibri" w:eastAsia="Times New Roman" w:hAnsi="Calibri" w:cs="Calibri"/>
                  <w:color w:val="000000"/>
                  <w:sz w:val="22"/>
                </w:rPr>
                <w:t>583</w:t>
              </w:r>
            </w:ins>
          </w:p>
        </w:tc>
      </w:tr>
      <w:tr w:rsidR="00E16572" w:rsidRPr="00E16572" w14:paraId="4B5B900A" w14:textId="77777777" w:rsidTr="00E16572">
        <w:trPr>
          <w:trHeight w:val="300"/>
          <w:ins w:id="2969" w:author="Nate Bachmeier [AWS-SA]" w:date="2023-02-25T11:26:00Z"/>
          <w:trPrChange w:id="297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971" w:author="Nate Bachmeier [AWS-SA]" w:date="2023-02-25T11:26:00Z">
              <w:tcPr>
                <w:tcW w:w="4740" w:type="dxa"/>
                <w:tcBorders>
                  <w:top w:val="nil"/>
                  <w:left w:val="nil"/>
                  <w:bottom w:val="nil"/>
                  <w:right w:val="nil"/>
                </w:tcBorders>
                <w:shd w:val="clear" w:color="auto" w:fill="auto"/>
                <w:noWrap/>
                <w:vAlign w:val="bottom"/>
                <w:hideMark/>
              </w:tcPr>
            </w:tcPrChange>
          </w:tcPr>
          <w:p w14:paraId="4CB78C38" w14:textId="77777777" w:rsidR="00E16572" w:rsidRPr="00E16572" w:rsidRDefault="00E16572" w:rsidP="00E16572">
            <w:pPr>
              <w:spacing w:line="240" w:lineRule="auto"/>
              <w:ind w:firstLine="0"/>
              <w:rPr>
                <w:ins w:id="2972" w:author="Nate Bachmeier [AWS-SA]" w:date="2023-02-25T11:26:00Z"/>
                <w:rFonts w:ascii="Calibri" w:eastAsia="Times New Roman" w:hAnsi="Calibri" w:cs="Calibri"/>
                <w:b w:val="0"/>
                <w:bCs w:val="0"/>
                <w:color w:val="000000"/>
                <w:sz w:val="22"/>
                <w:rPrChange w:id="2973" w:author="Nate Bachmeier [AWS-SA]" w:date="2023-02-25T11:29:00Z">
                  <w:rPr>
                    <w:ins w:id="2974" w:author="Nate Bachmeier [AWS-SA]" w:date="2023-02-25T11:26:00Z"/>
                    <w:rFonts w:ascii="Calibri" w:eastAsia="Times New Roman" w:hAnsi="Calibri" w:cs="Calibri"/>
                    <w:color w:val="000000"/>
                    <w:sz w:val="22"/>
                  </w:rPr>
                </w:rPrChange>
              </w:rPr>
            </w:pPr>
            <w:ins w:id="2975" w:author="Nate Bachmeier [AWS-SA]" w:date="2023-02-25T11:26:00Z">
              <w:r w:rsidRPr="00E16572">
                <w:rPr>
                  <w:rFonts w:ascii="Calibri" w:eastAsia="Times New Roman" w:hAnsi="Calibri" w:cs="Calibri"/>
                  <w:b w:val="0"/>
                  <w:bCs w:val="0"/>
                  <w:color w:val="000000"/>
                  <w:sz w:val="22"/>
                  <w:rPrChange w:id="2976" w:author="Nate Bachmeier [AWS-SA]" w:date="2023-02-25T11:29:00Z">
                    <w:rPr>
                      <w:rFonts w:ascii="Calibri" w:eastAsia="Times New Roman" w:hAnsi="Calibri" w:cs="Calibri"/>
                      <w:color w:val="000000"/>
                      <w:sz w:val="22"/>
                    </w:rPr>
                  </w:rPrChange>
                </w:rPr>
                <w:t>diving cliff</w:t>
              </w:r>
            </w:ins>
          </w:p>
        </w:tc>
        <w:tc>
          <w:tcPr>
            <w:tcW w:w="960" w:type="dxa"/>
            <w:noWrap/>
            <w:hideMark/>
            <w:tcPrChange w:id="2977" w:author="Nate Bachmeier [AWS-SA]" w:date="2023-02-25T11:26:00Z">
              <w:tcPr>
                <w:tcW w:w="960" w:type="dxa"/>
                <w:tcBorders>
                  <w:top w:val="nil"/>
                  <w:left w:val="nil"/>
                  <w:bottom w:val="nil"/>
                  <w:right w:val="nil"/>
                </w:tcBorders>
                <w:shd w:val="clear" w:color="auto" w:fill="auto"/>
                <w:noWrap/>
                <w:vAlign w:val="bottom"/>
                <w:hideMark/>
              </w:tcPr>
            </w:tcPrChange>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978" w:author="Nate Bachmeier [AWS-SA]" w:date="2023-02-25T11:26:00Z"/>
                <w:rFonts w:ascii="Calibri" w:eastAsia="Times New Roman" w:hAnsi="Calibri" w:cs="Calibri"/>
                <w:color w:val="000000"/>
                <w:sz w:val="22"/>
              </w:rPr>
            </w:pPr>
            <w:ins w:id="2979" w:author="Nate Bachmeier [AWS-SA]" w:date="2023-02-25T11:26:00Z">
              <w:r w:rsidRPr="00E16572">
                <w:rPr>
                  <w:rFonts w:ascii="Calibri" w:eastAsia="Times New Roman" w:hAnsi="Calibri" w:cs="Calibri"/>
                  <w:color w:val="000000"/>
                  <w:sz w:val="22"/>
                </w:rPr>
                <w:t>628</w:t>
              </w:r>
            </w:ins>
          </w:p>
        </w:tc>
      </w:tr>
      <w:tr w:rsidR="00E16572" w:rsidRPr="00E16572" w14:paraId="44852E61" w14:textId="77777777" w:rsidTr="00E16572">
        <w:trPr>
          <w:cnfStyle w:val="000000100000" w:firstRow="0" w:lastRow="0" w:firstColumn="0" w:lastColumn="0" w:oddVBand="0" w:evenVBand="0" w:oddHBand="1" w:evenHBand="0" w:firstRowFirstColumn="0" w:firstRowLastColumn="0" w:lastRowFirstColumn="0" w:lastRowLastColumn="0"/>
          <w:trHeight w:val="300"/>
          <w:ins w:id="2980" w:author="Nate Bachmeier [AWS-SA]" w:date="2023-02-25T11:26:00Z"/>
          <w:trPrChange w:id="298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982" w:author="Nate Bachmeier [AWS-SA]" w:date="2023-02-25T11:26:00Z">
              <w:tcPr>
                <w:tcW w:w="4740" w:type="dxa"/>
                <w:tcBorders>
                  <w:top w:val="nil"/>
                  <w:left w:val="nil"/>
                  <w:bottom w:val="nil"/>
                  <w:right w:val="nil"/>
                </w:tcBorders>
                <w:shd w:val="clear" w:color="auto" w:fill="auto"/>
                <w:noWrap/>
                <w:vAlign w:val="bottom"/>
                <w:hideMark/>
              </w:tcPr>
            </w:tcPrChange>
          </w:tcPr>
          <w:p w14:paraId="12B1ABD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983" w:author="Nate Bachmeier [AWS-SA]" w:date="2023-02-25T11:26:00Z"/>
                <w:rFonts w:ascii="Calibri" w:eastAsia="Times New Roman" w:hAnsi="Calibri" w:cs="Calibri"/>
                <w:b w:val="0"/>
                <w:bCs w:val="0"/>
                <w:color w:val="000000"/>
                <w:sz w:val="22"/>
                <w:rPrChange w:id="2984" w:author="Nate Bachmeier [AWS-SA]" w:date="2023-02-25T11:29:00Z">
                  <w:rPr>
                    <w:ins w:id="2985" w:author="Nate Bachmeier [AWS-SA]" w:date="2023-02-25T11:26:00Z"/>
                    <w:rFonts w:ascii="Calibri" w:eastAsia="Times New Roman" w:hAnsi="Calibri" w:cs="Calibri"/>
                    <w:color w:val="000000"/>
                    <w:sz w:val="22"/>
                  </w:rPr>
                </w:rPrChange>
              </w:rPr>
            </w:pPr>
            <w:ins w:id="2986" w:author="Nate Bachmeier [AWS-SA]" w:date="2023-02-25T11:26:00Z">
              <w:r w:rsidRPr="00E16572">
                <w:rPr>
                  <w:rFonts w:ascii="Calibri" w:eastAsia="Times New Roman" w:hAnsi="Calibri" w:cs="Calibri"/>
                  <w:b w:val="0"/>
                  <w:bCs w:val="0"/>
                  <w:color w:val="000000"/>
                  <w:sz w:val="22"/>
                  <w:rPrChange w:id="2987" w:author="Nate Bachmeier [AWS-SA]" w:date="2023-02-25T11:29:00Z">
                    <w:rPr>
                      <w:rFonts w:ascii="Calibri" w:eastAsia="Times New Roman" w:hAnsi="Calibri" w:cs="Calibri"/>
                      <w:color w:val="000000"/>
                      <w:sz w:val="22"/>
                    </w:rPr>
                  </w:rPrChange>
                </w:rPr>
                <w:t>docking boat</w:t>
              </w:r>
            </w:ins>
          </w:p>
        </w:tc>
        <w:tc>
          <w:tcPr>
            <w:tcW w:w="960" w:type="dxa"/>
            <w:noWrap/>
            <w:hideMark/>
            <w:tcPrChange w:id="2988" w:author="Nate Bachmeier [AWS-SA]" w:date="2023-02-25T11:26:00Z">
              <w:tcPr>
                <w:tcW w:w="960" w:type="dxa"/>
                <w:tcBorders>
                  <w:top w:val="nil"/>
                  <w:left w:val="nil"/>
                  <w:bottom w:val="nil"/>
                  <w:right w:val="nil"/>
                </w:tcBorders>
                <w:shd w:val="clear" w:color="auto" w:fill="auto"/>
                <w:noWrap/>
                <w:vAlign w:val="bottom"/>
                <w:hideMark/>
              </w:tcPr>
            </w:tcPrChange>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989" w:author="Nate Bachmeier [AWS-SA]" w:date="2023-02-25T11:26:00Z"/>
                <w:rFonts w:ascii="Calibri" w:eastAsia="Times New Roman" w:hAnsi="Calibri" w:cs="Calibri"/>
                <w:color w:val="000000"/>
                <w:sz w:val="22"/>
              </w:rPr>
            </w:pPr>
            <w:ins w:id="2990" w:author="Nate Bachmeier [AWS-SA]" w:date="2023-02-25T11:26:00Z">
              <w:r w:rsidRPr="00E16572">
                <w:rPr>
                  <w:rFonts w:ascii="Calibri" w:eastAsia="Times New Roman" w:hAnsi="Calibri" w:cs="Calibri"/>
                  <w:color w:val="000000"/>
                  <w:sz w:val="22"/>
                </w:rPr>
                <w:t>512</w:t>
              </w:r>
            </w:ins>
          </w:p>
        </w:tc>
      </w:tr>
      <w:tr w:rsidR="00E16572" w:rsidRPr="00E16572" w14:paraId="1A511308" w14:textId="77777777" w:rsidTr="00E16572">
        <w:trPr>
          <w:trHeight w:val="300"/>
          <w:ins w:id="2991" w:author="Nate Bachmeier [AWS-SA]" w:date="2023-02-25T11:26:00Z"/>
          <w:trPrChange w:id="299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2993" w:author="Nate Bachmeier [AWS-SA]" w:date="2023-02-25T11:26:00Z">
              <w:tcPr>
                <w:tcW w:w="4740" w:type="dxa"/>
                <w:tcBorders>
                  <w:top w:val="nil"/>
                  <w:left w:val="nil"/>
                  <w:bottom w:val="nil"/>
                  <w:right w:val="nil"/>
                </w:tcBorders>
                <w:shd w:val="clear" w:color="auto" w:fill="auto"/>
                <w:noWrap/>
                <w:vAlign w:val="bottom"/>
                <w:hideMark/>
              </w:tcPr>
            </w:tcPrChange>
          </w:tcPr>
          <w:p w14:paraId="44511974" w14:textId="77777777" w:rsidR="00E16572" w:rsidRPr="00E16572" w:rsidRDefault="00E16572" w:rsidP="00E16572">
            <w:pPr>
              <w:spacing w:line="240" w:lineRule="auto"/>
              <w:ind w:firstLine="0"/>
              <w:rPr>
                <w:ins w:id="2994" w:author="Nate Bachmeier [AWS-SA]" w:date="2023-02-25T11:26:00Z"/>
                <w:rFonts w:ascii="Calibri" w:eastAsia="Times New Roman" w:hAnsi="Calibri" w:cs="Calibri"/>
                <w:b w:val="0"/>
                <w:bCs w:val="0"/>
                <w:color w:val="000000"/>
                <w:sz w:val="22"/>
                <w:rPrChange w:id="2995" w:author="Nate Bachmeier [AWS-SA]" w:date="2023-02-25T11:29:00Z">
                  <w:rPr>
                    <w:ins w:id="2996" w:author="Nate Bachmeier [AWS-SA]" w:date="2023-02-25T11:26:00Z"/>
                    <w:rFonts w:ascii="Calibri" w:eastAsia="Times New Roman" w:hAnsi="Calibri" w:cs="Calibri"/>
                    <w:color w:val="000000"/>
                    <w:sz w:val="22"/>
                  </w:rPr>
                </w:rPrChange>
              </w:rPr>
            </w:pPr>
            <w:ins w:id="2997" w:author="Nate Bachmeier [AWS-SA]" w:date="2023-02-25T11:26:00Z">
              <w:r w:rsidRPr="00E16572">
                <w:rPr>
                  <w:rFonts w:ascii="Calibri" w:eastAsia="Times New Roman" w:hAnsi="Calibri" w:cs="Calibri"/>
                  <w:b w:val="0"/>
                  <w:bCs w:val="0"/>
                  <w:color w:val="000000"/>
                  <w:sz w:val="22"/>
                  <w:rPrChange w:id="2998" w:author="Nate Bachmeier [AWS-SA]" w:date="2023-02-25T11:29:00Z">
                    <w:rPr>
                      <w:rFonts w:ascii="Calibri" w:eastAsia="Times New Roman" w:hAnsi="Calibri" w:cs="Calibri"/>
                      <w:color w:val="000000"/>
                      <w:sz w:val="22"/>
                    </w:rPr>
                  </w:rPrChange>
                </w:rPr>
                <w:t>dodgeball</w:t>
              </w:r>
            </w:ins>
          </w:p>
        </w:tc>
        <w:tc>
          <w:tcPr>
            <w:tcW w:w="960" w:type="dxa"/>
            <w:noWrap/>
            <w:hideMark/>
            <w:tcPrChange w:id="2999" w:author="Nate Bachmeier [AWS-SA]" w:date="2023-02-25T11:26:00Z">
              <w:tcPr>
                <w:tcW w:w="960" w:type="dxa"/>
                <w:tcBorders>
                  <w:top w:val="nil"/>
                  <w:left w:val="nil"/>
                  <w:bottom w:val="nil"/>
                  <w:right w:val="nil"/>
                </w:tcBorders>
                <w:shd w:val="clear" w:color="auto" w:fill="auto"/>
                <w:noWrap/>
                <w:vAlign w:val="bottom"/>
                <w:hideMark/>
              </w:tcPr>
            </w:tcPrChange>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000" w:author="Nate Bachmeier [AWS-SA]" w:date="2023-02-25T11:26:00Z"/>
                <w:rFonts w:ascii="Calibri" w:eastAsia="Times New Roman" w:hAnsi="Calibri" w:cs="Calibri"/>
                <w:color w:val="000000"/>
                <w:sz w:val="22"/>
              </w:rPr>
            </w:pPr>
            <w:ins w:id="3001" w:author="Nate Bachmeier [AWS-SA]" w:date="2023-02-25T11:26:00Z">
              <w:r w:rsidRPr="00E16572">
                <w:rPr>
                  <w:rFonts w:ascii="Calibri" w:eastAsia="Times New Roman" w:hAnsi="Calibri" w:cs="Calibri"/>
                  <w:color w:val="000000"/>
                  <w:sz w:val="22"/>
                </w:rPr>
                <w:t>720</w:t>
              </w:r>
            </w:ins>
          </w:p>
        </w:tc>
      </w:tr>
      <w:tr w:rsidR="00E16572" w:rsidRPr="00E16572" w14:paraId="10FEFED6" w14:textId="77777777" w:rsidTr="00E16572">
        <w:trPr>
          <w:cnfStyle w:val="000000100000" w:firstRow="0" w:lastRow="0" w:firstColumn="0" w:lastColumn="0" w:oddVBand="0" w:evenVBand="0" w:oddHBand="1" w:evenHBand="0" w:firstRowFirstColumn="0" w:firstRowLastColumn="0" w:lastRowFirstColumn="0" w:lastRowLastColumn="0"/>
          <w:trHeight w:val="300"/>
          <w:ins w:id="3002" w:author="Nate Bachmeier [AWS-SA]" w:date="2023-02-25T11:26:00Z"/>
          <w:trPrChange w:id="300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004" w:author="Nate Bachmeier [AWS-SA]" w:date="2023-02-25T11:26:00Z">
              <w:tcPr>
                <w:tcW w:w="4740" w:type="dxa"/>
                <w:tcBorders>
                  <w:top w:val="nil"/>
                  <w:left w:val="nil"/>
                  <w:bottom w:val="nil"/>
                  <w:right w:val="nil"/>
                </w:tcBorders>
                <w:shd w:val="clear" w:color="auto" w:fill="auto"/>
                <w:noWrap/>
                <w:vAlign w:val="bottom"/>
                <w:hideMark/>
              </w:tcPr>
            </w:tcPrChange>
          </w:tcPr>
          <w:p w14:paraId="3353EA2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005" w:author="Nate Bachmeier [AWS-SA]" w:date="2023-02-25T11:26:00Z"/>
                <w:rFonts w:ascii="Calibri" w:eastAsia="Times New Roman" w:hAnsi="Calibri" w:cs="Calibri"/>
                <w:b w:val="0"/>
                <w:bCs w:val="0"/>
                <w:color w:val="000000"/>
                <w:sz w:val="22"/>
                <w:rPrChange w:id="3006" w:author="Nate Bachmeier [AWS-SA]" w:date="2023-02-25T11:29:00Z">
                  <w:rPr>
                    <w:ins w:id="3007" w:author="Nate Bachmeier [AWS-SA]" w:date="2023-02-25T11:26:00Z"/>
                    <w:rFonts w:ascii="Calibri" w:eastAsia="Times New Roman" w:hAnsi="Calibri" w:cs="Calibri"/>
                    <w:color w:val="000000"/>
                    <w:sz w:val="22"/>
                  </w:rPr>
                </w:rPrChange>
              </w:rPr>
            </w:pPr>
            <w:ins w:id="3008" w:author="Nate Bachmeier [AWS-SA]" w:date="2023-02-25T11:26:00Z">
              <w:r w:rsidRPr="00E16572">
                <w:rPr>
                  <w:rFonts w:ascii="Calibri" w:eastAsia="Times New Roman" w:hAnsi="Calibri" w:cs="Calibri"/>
                  <w:b w:val="0"/>
                  <w:bCs w:val="0"/>
                  <w:color w:val="000000"/>
                  <w:sz w:val="22"/>
                  <w:rPrChange w:id="3009" w:author="Nate Bachmeier [AWS-SA]" w:date="2023-02-25T11:29:00Z">
                    <w:rPr>
                      <w:rFonts w:ascii="Calibri" w:eastAsia="Times New Roman" w:hAnsi="Calibri" w:cs="Calibri"/>
                      <w:color w:val="000000"/>
                      <w:sz w:val="22"/>
                    </w:rPr>
                  </w:rPrChange>
                </w:rPr>
                <w:t>doing aerobics</w:t>
              </w:r>
            </w:ins>
          </w:p>
        </w:tc>
        <w:tc>
          <w:tcPr>
            <w:tcW w:w="960" w:type="dxa"/>
            <w:noWrap/>
            <w:hideMark/>
            <w:tcPrChange w:id="3010" w:author="Nate Bachmeier [AWS-SA]" w:date="2023-02-25T11:26:00Z">
              <w:tcPr>
                <w:tcW w:w="960" w:type="dxa"/>
                <w:tcBorders>
                  <w:top w:val="nil"/>
                  <w:left w:val="nil"/>
                  <w:bottom w:val="nil"/>
                  <w:right w:val="nil"/>
                </w:tcBorders>
                <w:shd w:val="clear" w:color="auto" w:fill="auto"/>
                <w:noWrap/>
                <w:vAlign w:val="bottom"/>
                <w:hideMark/>
              </w:tcPr>
            </w:tcPrChange>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011" w:author="Nate Bachmeier [AWS-SA]" w:date="2023-02-25T11:26:00Z"/>
                <w:rFonts w:ascii="Calibri" w:eastAsia="Times New Roman" w:hAnsi="Calibri" w:cs="Calibri"/>
                <w:color w:val="000000"/>
                <w:sz w:val="22"/>
              </w:rPr>
            </w:pPr>
            <w:ins w:id="3012" w:author="Nate Bachmeier [AWS-SA]" w:date="2023-02-25T11:26:00Z">
              <w:r w:rsidRPr="00E16572">
                <w:rPr>
                  <w:rFonts w:ascii="Calibri" w:eastAsia="Times New Roman" w:hAnsi="Calibri" w:cs="Calibri"/>
                  <w:color w:val="000000"/>
                  <w:sz w:val="22"/>
                </w:rPr>
                <w:t>642</w:t>
              </w:r>
            </w:ins>
          </w:p>
        </w:tc>
      </w:tr>
      <w:tr w:rsidR="00E16572" w:rsidRPr="00E16572" w14:paraId="00C56CCF" w14:textId="77777777" w:rsidTr="00E16572">
        <w:trPr>
          <w:trHeight w:val="300"/>
          <w:ins w:id="3013" w:author="Nate Bachmeier [AWS-SA]" w:date="2023-02-25T11:26:00Z"/>
          <w:trPrChange w:id="301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015" w:author="Nate Bachmeier [AWS-SA]" w:date="2023-02-25T11:26:00Z">
              <w:tcPr>
                <w:tcW w:w="4740" w:type="dxa"/>
                <w:tcBorders>
                  <w:top w:val="nil"/>
                  <w:left w:val="nil"/>
                  <w:bottom w:val="nil"/>
                  <w:right w:val="nil"/>
                </w:tcBorders>
                <w:shd w:val="clear" w:color="auto" w:fill="auto"/>
                <w:noWrap/>
                <w:vAlign w:val="bottom"/>
                <w:hideMark/>
              </w:tcPr>
            </w:tcPrChange>
          </w:tcPr>
          <w:p w14:paraId="21831C61" w14:textId="77777777" w:rsidR="00E16572" w:rsidRPr="00E16572" w:rsidRDefault="00E16572" w:rsidP="00E16572">
            <w:pPr>
              <w:spacing w:line="240" w:lineRule="auto"/>
              <w:ind w:firstLine="0"/>
              <w:rPr>
                <w:ins w:id="3016" w:author="Nate Bachmeier [AWS-SA]" w:date="2023-02-25T11:26:00Z"/>
                <w:rFonts w:ascii="Calibri" w:eastAsia="Times New Roman" w:hAnsi="Calibri" w:cs="Calibri"/>
                <w:b w:val="0"/>
                <w:bCs w:val="0"/>
                <w:color w:val="000000"/>
                <w:sz w:val="22"/>
                <w:rPrChange w:id="3017" w:author="Nate Bachmeier [AWS-SA]" w:date="2023-02-25T11:29:00Z">
                  <w:rPr>
                    <w:ins w:id="3018" w:author="Nate Bachmeier [AWS-SA]" w:date="2023-02-25T11:26:00Z"/>
                    <w:rFonts w:ascii="Calibri" w:eastAsia="Times New Roman" w:hAnsi="Calibri" w:cs="Calibri"/>
                    <w:color w:val="000000"/>
                    <w:sz w:val="22"/>
                  </w:rPr>
                </w:rPrChange>
              </w:rPr>
            </w:pPr>
            <w:ins w:id="3019" w:author="Nate Bachmeier [AWS-SA]" w:date="2023-02-25T11:26:00Z">
              <w:r w:rsidRPr="00E16572">
                <w:rPr>
                  <w:rFonts w:ascii="Calibri" w:eastAsia="Times New Roman" w:hAnsi="Calibri" w:cs="Calibri"/>
                  <w:b w:val="0"/>
                  <w:bCs w:val="0"/>
                  <w:color w:val="000000"/>
                  <w:sz w:val="22"/>
                  <w:rPrChange w:id="3020" w:author="Nate Bachmeier [AWS-SA]" w:date="2023-02-25T11:29:00Z">
                    <w:rPr>
                      <w:rFonts w:ascii="Calibri" w:eastAsia="Times New Roman" w:hAnsi="Calibri" w:cs="Calibri"/>
                      <w:color w:val="000000"/>
                      <w:sz w:val="22"/>
                    </w:rPr>
                  </w:rPrChange>
                </w:rPr>
                <w:t>doing jigsaw puzzle</w:t>
              </w:r>
            </w:ins>
          </w:p>
        </w:tc>
        <w:tc>
          <w:tcPr>
            <w:tcW w:w="960" w:type="dxa"/>
            <w:noWrap/>
            <w:hideMark/>
            <w:tcPrChange w:id="3021" w:author="Nate Bachmeier [AWS-SA]" w:date="2023-02-25T11:26:00Z">
              <w:tcPr>
                <w:tcW w:w="960" w:type="dxa"/>
                <w:tcBorders>
                  <w:top w:val="nil"/>
                  <w:left w:val="nil"/>
                  <w:bottom w:val="nil"/>
                  <w:right w:val="nil"/>
                </w:tcBorders>
                <w:shd w:val="clear" w:color="auto" w:fill="auto"/>
                <w:noWrap/>
                <w:vAlign w:val="bottom"/>
                <w:hideMark/>
              </w:tcPr>
            </w:tcPrChange>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022" w:author="Nate Bachmeier [AWS-SA]" w:date="2023-02-25T11:26:00Z"/>
                <w:rFonts w:ascii="Calibri" w:eastAsia="Times New Roman" w:hAnsi="Calibri" w:cs="Calibri"/>
                <w:color w:val="000000"/>
                <w:sz w:val="22"/>
              </w:rPr>
            </w:pPr>
            <w:ins w:id="3023" w:author="Nate Bachmeier [AWS-SA]" w:date="2023-02-25T11:26:00Z">
              <w:r w:rsidRPr="00E16572">
                <w:rPr>
                  <w:rFonts w:ascii="Calibri" w:eastAsia="Times New Roman" w:hAnsi="Calibri" w:cs="Calibri"/>
                  <w:color w:val="000000"/>
                  <w:sz w:val="22"/>
                </w:rPr>
                <w:t>484</w:t>
              </w:r>
            </w:ins>
          </w:p>
        </w:tc>
      </w:tr>
      <w:tr w:rsidR="00E16572" w:rsidRPr="00E16572" w14:paraId="3B745CED" w14:textId="77777777" w:rsidTr="00E16572">
        <w:trPr>
          <w:cnfStyle w:val="000000100000" w:firstRow="0" w:lastRow="0" w:firstColumn="0" w:lastColumn="0" w:oddVBand="0" w:evenVBand="0" w:oddHBand="1" w:evenHBand="0" w:firstRowFirstColumn="0" w:firstRowLastColumn="0" w:lastRowFirstColumn="0" w:lastRowLastColumn="0"/>
          <w:trHeight w:val="300"/>
          <w:ins w:id="3024" w:author="Nate Bachmeier [AWS-SA]" w:date="2023-02-25T11:26:00Z"/>
          <w:trPrChange w:id="30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026" w:author="Nate Bachmeier [AWS-SA]" w:date="2023-02-25T11:26:00Z">
              <w:tcPr>
                <w:tcW w:w="4740" w:type="dxa"/>
                <w:tcBorders>
                  <w:top w:val="nil"/>
                  <w:left w:val="nil"/>
                  <w:bottom w:val="nil"/>
                  <w:right w:val="nil"/>
                </w:tcBorders>
                <w:shd w:val="clear" w:color="auto" w:fill="auto"/>
                <w:noWrap/>
                <w:vAlign w:val="bottom"/>
                <w:hideMark/>
              </w:tcPr>
            </w:tcPrChange>
          </w:tcPr>
          <w:p w14:paraId="30EBF22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027" w:author="Nate Bachmeier [AWS-SA]" w:date="2023-02-25T11:26:00Z"/>
                <w:rFonts w:ascii="Calibri" w:eastAsia="Times New Roman" w:hAnsi="Calibri" w:cs="Calibri"/>
                <w:b w:val="0"/>
                <w:bCs w:val="0"/>
                <w:color w:val="000000"/>
                <w:sz w:val="22"/>
                <w:rPrChange w:id="3028" w:author="Nate Bachmeier [AWS-SA]" w:date="2023-02-25T11:29:00Z">
                  <w:rPr>
                    <w:ins w:id="3029" w:author="Nate Bachmeier [AWS-SA]" w:date="2023-02-25T11:26:00Z"/>
                    <w:rFonts w:ascii="Calibri" w:eastAsia="Times New Roman" w:hAnsi="Calibri" w:cs="Calibri"/>
                    <w:color w:val="000000"/>
                    <w:sz w:val="22"/>
                  </w:rPr>
                </w:rPrChange>
              </w:rPr>
            </w:pPr>
            <w:ins w:id="3030" w:author="Nate Bachmeier [AWS-SA]" w:date="2023-02-25T11:26:00Z">
              <w:r w:rsidRPr="00E16572">
                <w:rPr>
                  <w:rFonts w:ascii="Calibri" w:eastAsia="Times New Roman" w:hAnsi="Calibri" w:cs="Calibri"/>
                  <w:b w:val="0"/>
                  <w:bCs w:val="0"/>
                  <w:color w:val="000000"/>
                  <w:sz w:val="22"/>
                  <w:rPrChange w:id="3031" w:author="Nate Bachmeier [AWS-SA]" w:date="2023-02-25T11:29:00Z">
                    <w:rPr>
                      <w:rFonts w:ascii="Calibri" w:eastAsia="Times New Roman" w:hAnsi="Calibri" w:cs="Calibri"/>
                      <w:color w:val="000000"/>
                      <w:sz w:val="22"/>
                    </w:rPr>
                  </w:rPrChange>
                </w:rPr>
                <w:t>doing laundry</w:t>
              </w:r>
            </w:ins>
          </w:p>
        </w:tc>
        <w:tc>
          <w:tcPr>
            <w:tcW w:w="960" w:type="dxa"/>
            <w:noWrap/>
            <w:hideMark/>
            <w:tcPrChange w:id="3032" w:author="Nate Bachmeier [AWS-SA]" w:date="2023-02-25T11:26:00Z">
              <w:tcPr>
                <w:tcW w:w="960" w:type="dxa"/>
                <w:tcBorders>
                  <w:top w:val="nil"/>
                  <w:left w:val="nil"/>
                  <w:bottom w:val="nil"/>
                  <w:right w:val="nil"/>
                </w:tcBorders>
                <w:shd w:val="clear" w:color="auto" w:fill="auto"/>
                <w:noWrap/>
                <w:vAlign w:val="bottom"/>
                <w:hideMark/>
              </w:tcPr>
            </w:tcPrChange>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033" w:author="Nate Bachmeier [AWS-SA]" w:date="2023-02-25T11:26:00Z"/>
                <w:rFonts w:ascii="Calibri" w:eastAsia="Times New Roman" w:hAnsi="Calibri" w:cs="Calibri"/>
                <w:color w:val="000000"/>
                <w:sz w:val="22"/>
              </w:rPr>
            </w:pPr>
            <w:ins w:id="3034" w:author="Nate Bachmeier [AWS-SA]" w:date="2023-02-25T11:26:00Z">
              <w:r w:rsidRPr="00E16572">
                <w:rPr>
                  <w:rFonts w:ascii="Calibri" w:eastAsia="Times New Roman" w:hAnsi="Calibri" w:cs="Calibri"/>
                  <w:color w:val="000000"/>
                  <w:sz w:val="22"/>
                </w:rPr>
                <w:t>464</w:t>
              </w:r>
            </w:ins>
          </w:p>
        </w:tc>
      </w:tr>
      <w:tr w:rsidR="00E16572" w:rsidRPr="00E16572" w14:paraId="7DE2EE7D" w14:textId="77777777" w:rsidTr="00E16572">
        <w:trPr>
          <w:trHeight w:val="300"/>
          <w:ins w:id="3035" w:author="Nate Bachmeier [AWS-SA]" w:date="2023-02-25T11:26:00Z"/>
          <w:trPrChange w:id="303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037" w:author="Nate Bachmeier [AWS-SA]" w:date="2023-02-25T11:26:00Z">
              <w:tcPr>
                <w:tcW w:w="4740" w:type="dxa"/>
                <w:tcBorders>
                  <w:top w:val="nil"/>
                  <w:left w:val="nil"/>
                  <w:bottom w:val="nil"/>
                  <w:right w:val="nil"/>
                </w:tcBorders>
                <w:shd w:val="clear" w:color="auto" w:fill="auto"/>
                <w:noWrap/>
                <w:vAlign w:val="bottom"/>
                <w:hideMark/>
              </w:tcPr>
            </w:tcPrChange>
          </w:tcPr>
          <w:p w14:paraId="7A1DC045" w14:textId="77777777" w:rsidR="00E16572" w:rsidRPr="00E16572" w:rsidRDefault="00E16572" w:rsidP="00E16572">
            <w:pPr>
              <w:spacing w:line="240" w:lineRule="auto"/>
              <w:ind w:firstLine="0"/>
              <w:rPr>
                <w:ins w:id="3038" w:author="Nate Bachmeier [AWS-SA]" w:date="2023-02-25T11:26:00Z"/>
                <w:rFonts w:ascii="Calibri" w:eastAsia="Times New Roman" w:hAnsi="Calibri" w:cs="Calibri"/>
                <w:b w:val="0"/>
                <w:bCs w:val="0"/>
                <w:color w:val="000000"/>
                <w:sz w:val="22"/>
                <w:rPrChange w:id="3039" w:author="Nate Bachmeier [AWS-SA]" w:date="2023-02-25T11:29:00Z">
                  <w:rPr>
                    <w:ins w:id="3040" w:author="Nate Bachmeier [AWS-SA]" w:date="2023-02-25T11:26:00Z"/>
                    <w:rFonts w:ascii="Calibri" w:eastAsia="Times New Roman" w:hAnsi="Calibri" w:cs="Calibri"/>
                    <w:color w:val="000000"/>
                    <w:sz w:val="22"/>
                  </w:rPr>
                </w:rPrChange>
              </w:rPr>
            </w:pPr>
            <w:ins w:id="3041" w:author="Nate Bachmeier [AWS-SA]" w:date="2023-02-25T11:26:00Z">
              <w:r w:rsidRPr="00E16572">
                <w:rPr>
                  <w:rFonts w:ascii="Calibri" w:eastAsia="Times New Roman" w:hAnsi="Calibri" w:cs="Calibri"/>
                  <w:b w:val="0"/>
                  <w:bCs w:val="0"/>
                  <w:color w:val="000000"/>
                  <w:sz w:val="22"/>
                  <w:rPrChange w:id="3042" w:author="Nate Bachmeier [AWS-SA]" w:date="2023-02-25T11:29:00Z">
                    <w:rPr>
                      <w:rFonts w:ascii="Calibri" w:eastAsia="Times New Roman" w:hAnsi="Calibri" w:cs="Calibri"/>
                      <w:color w:val="000000"/>
                      <w:sz w:val="22"/>
                    </w:rPr>
                  </w:rPrChange>
                </w:rPr>
                <w:t>doing nails</w:t>
              </w:r>
            </w:ins>
          </w:p>
        </w:tc>
        <w:tc>
          <w:tcPr>
            <w:tcW w:w="960" w:type="dxa"/>
            <w:noWrap/>
            <w:hideMark/>
            <w:tcPrChange w:id="3043" w:author="Nate Bachmeier [AWS-SA]" w:date="2023-02-25T11:26:00Z">
              <w:tcPr>
                <w:tcW w:w="960" w:type="dxa"/>
                <w:tcBorders>
                  <w:top w:val="nil"/>
                  <w:left w:val="nil"/>
                  <w:bottom w:val="nil"/>
                  <w:right w:val="nil"/>
                </w:tcBorders>
                <w:shd w:val="clear" w:color="auto" w:fill="auto"/>
                <w:noWrap/>
                <w:vAlign w:val="bottom"/>
                <w:hideMark/>
              </w:tcPr>
            </w:tcPrChange>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044" w:author="Nate Bachmeier [AWS-SA]" w:date="2023-02-25T11:26:00Z"/>
                <w:rFonts w:ascii="Calibri" w:eastAsia="Times New Roman" w:hAnsi="Calibri" w:cs="Calibri"/>
                <w:color w:val="000000"/>
                <w:sz w:val="22"/>
              </w:rPr>
            </w:pPr>
            <w:ins w:id="3045" w:author="Nate Bachmeier [AWS-SA]" w:date="2023-02-25T11:26:00Z">
              <w:r w:rsidRPr="00E16572">
                <w:rPr>
                  <w:rFonts w:ascii="Calibri" w:eastAsia="Times New Roman" w:hAnsi="Calibri" w:cs="Calibri"/>
                  <w:color w:val="000000"/>
                  <w:sz w:val="22"/>
                </w:rPr>
                <w:t>749</w:t>
              </w:r>
            </w:ins>
          </w:p>
        </w:tc>
      </w:tr>
      <w:tr w:rsidR="00E16572" w:rsidRPr="00E16572" w14:paraId="0420C178" w14:textId="77777777" w:rsidTr="00E16572">
        <w:trPr>
          <w:cnfStyle w:val="000000100000" w:firstRow="0" w:lastRow="0" w:firstColumn="0" w:lastColumn="0" w:oddVBand="0" w:evenVBand="0" w:oddHBand="1" w:evenHBand="0" w:firstRowFirstColumn="0" w:firstRowLastColumn="0" w:lastRowFirstColumn="0" w:lastRowLastColumn="0"/>
          <w:trHeight w:val="300"/>
          <w:ins w:id="3046" w:author="Nate Bachmeier [AWS-SA]" w:date="2023-02-25T11:26:00Z"/>
          <w:trPrChange w:id="304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048" w:author="Nate Bachmeier [AWS-SA]" w:date="2023-02-25T11:26:00Z">
              <w:tcPr>
                <w:tcW w:w="4740" w:type="dxa"/>
                <w:tcBorders>
                  <w:top w:val="nil"/>
                  <w:left w:val="nil"/>
                  <w:bottom w:val="nil"/>
                  <w:right w:val="nil"/>
                </w:tcBorders>
                <w:shd w:val="clear" w:color="auto" w:fill="auto"/>
                <w:noWrap/>
                <w:vAlign w:val="bottom"/>
                <w:hideMark/>
              </w:tcPr>
            </w:tcPrChange>
          </w:tcPr>
          <w:p w14:paraId="05E4230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049" w:author="Nate Bachmeier [AWS-SA]" w:date="2023-02-25T11:26:00Z"/>
                <w:rFonts w:ascii="Calibri" w:eastAsia="Times New Roman" w:hAnsi="Calibri" w:cs="Calibri"/>
                <w:b w:val="0"/>
                <w:bCs w:val="0"/>
                <w:color w:val="000000"/>
                <w:sz w:val="22"/>
                <w:rPrChange w:id="3050" w:author="Nate Bachmeier [AWS-SA]" w:date="2023-02-25T11:29:00Z">
                  <w:rPr>
                    <w:ins w:id="3051" w:author="Nate Bachmeier [AWS-SA]" w:date="2023-02-25T11:26:00Z"/>
                    <w:rFonts w:ascii="Calibri" w:eastAsia="Times New Roman" w:hAnsi="Calibri" w:cs="Calibri"/>
                    <w:color w:val="000000"/>
                    <w:sz w:val="22"/>
                  </w:rPr>
                </w:rPrChange>
              </w:rPr>
            </w:pPr>
            <w:ins w:id="3052" w:author="Nate Bachmeier [AWS-SA]" w:date="2023-02-25T11:26:00Z">
              <w:r w:rsidRPr="00E16572">
                <w:rPr>
                  <w:rFonts w:ascii="Calibri" w:eastAsia="Times New Roman" w:hAnsi="Calibri" w:cs="Calibri"/>
                  <w:b w:val="0"/>
                  <w:bCs w:val="0"/>
                  <w:color w:val="000000"/>
                  <w:sz w:val="22"/>
                  <w:rPrChange w:id="3053" w:author="Nate Bachmeier [AWS-SA]" w:date="2023-02-25T11:29:00Z">
                    <w:rPr>
                      <w:rFonts w:ascii="Calibri" w:eastAsia="Times New Roman" w:hAnsi="Calibri" w:cs="Calibri"/>
                      <w:color w:val="000000"/>
                      <w:sz w:val="22"/>
                    </w:rPr>
                  </w:rPrChange>
                </w:rPr>
                <w:t>doing sudoku</w:t>
              </w:r>
            </w:ins>
          </w:p>
        </w:tc>
        <w:tc>
          <w:tcPr>
            <w:tcW w:w="960" w:type="dxa"/>
            <w:noWrap/>
            <w:hideMark/>
            <w:tcPrChange w:id="3054" w:author="Nate Bachmeier [AWS-SA]" w:date="2023-02-25T11:26:00Z">
              <w:tcPr>
                <w:tcW w:w="960" w:type="dxa"/>
                <w:tcBorders>
                  <w:top w:val="nil"/>
                  <w:left w:val="nil"/>
                  <w:bottom w:val="nil"/>
                  <w:right w:val="nil"/>
                </w:tcBorders>
                <w:shd w:val="clear" w:color="auto" w:fill="auto"/>
                <w:noWrap/>
                <w:vAlign w:val="bottom"/>
                <w:hideMark/>
              </w:tcPr>
            </w:tcPrChange>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055" w:author="Nate Bachmeier [AWS-SA]" w:date="2023-02-25T11:26:00Z"/>
                <w:rFonts w:ascii="Calibri" w:eastAsia="Times New Roman" w:hAnsi="Calibri" w:cs="Calibri"/>
                <w:color w:val="000000"/>
                <w:sz w:val="22"/>
              </w:rPr>
            </w:pPr>
            <w:ins w:id="3056" w:author="Nate Bachmeier [AWS-SA]" w:date="2023-02-25T11:26:00Z">
              <w:r w:rsidRPr="00E16572">
                <w:rPr>
                  <w:rFonts w:ascii="Calibri" w:eastAsia="Times New Roman" w:hAnsi="Calibri" w:cs="Calibri"/>
                  <w:color w:val="000000"/>
                  <w:sz w:val="22"/>
                </w:rPr>
                <w:t>501</w:t>
              </w:r>
            </w:ins>
          </w:p>
        </w:tc>
      </w:tr>
      <w:tr w:rsidR="00E16572" w:rsidRPr="00E16572" w14:paraId="55DE3898" w14:textId="77777777" w:rsidTr="00E16572">
        <w:trPr>
          <w:trHeight w:val="300"/>
          <w:ins w:id="3057" w:author="Nate Bachmeier [AWS-SA]" w:date="2023-02-25T11:26:00Z"/>
          <w:trPrChange w:id="305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059" w:author="Nate Bachmeier [AWS-SA]" w:date="2023-02-25T11:26:00Z">
              <w:tcPr>
                <w:tcW w:w="4740" w:type="dxa"/>
                <w:tcBorders>
                  <w:top w:val="nil"/>
                  <w:left w:val="nil"/>
                  <w:bottom w:val="nil"/>
                  <w:right w:val="nil"/>
                </w:tcBorders>
                <w:shd w:val="clear" w:color="auto" w:fill="auto"/>
                <w:noWrap/>
                <w:vAlign w:val="bottom"/>
                <w:hideMark/>
              </w:tcPr>
            </w:tcPrChange>
          </w:tcPr>
          <w:p w14:paraId="77AAC420" w14:textId="77777777" w:rsidR="00E16572" w:rsidRPr="00E16572" w:rsidRDefault="00E16572" w:rsidP="00E16572">
            <w:pPr>
              <w:spacing w:line="240" w:lineRule="auto"/>
              <w:ind w:firstLine="0"/>
              <w:rPr>
                <w:ins w:id="3060" w:author="Nate Bachmeier [AWS-SA]" w:date="2023-02-25T11:26:00Z"/>
                <w:rFonts w:ascii="Calibri" w:eastAsia="Times New Roman" w:hAnsi="Calibri" w:cs="Calibri"/>
                <w:b w:val="0"/>
                <w:bCs w:val="0"/>
                <w:color w:val="000000"/>
                <w:sz w:val="22"/>
                <w:rPrChange w:id="3061" w:author="Nate Bachmeier [AWS-SA]" w:date="2023-02-25T11:29:00Z">
                  <w:rPr>
                    <w:ins w:id="3062" w:author="Nate Bachmeier [AWS-SA]" w:date="2023-02-25T11:26:00Z"/>
                    <w:rFonts w:ascii="Calibri" w:eastAsia="Times New Roman" w:hAnsi="Calibri" w:cs="Calibri"/>
                    <w:color w:val="000000"/>
                    <w:sz w:val="22"/>
                  </w:rPr>
                </w:rPrChange>
              </w:rPr>
            </w:pPr>
            <w:ins w:id="3063" w:author="Nate Bachmeier [AWS-SA]" w:date="2023-02-25T11:26:00Z">
              <w:r w:rsidRPr="00E16572">
                <w:rPr>
                  <w:rFonts w:ascii="Calibri" w:eastAsia="Times New Roman" w:hAnsi="Calibri" w:cs="Calibri"/>
                  <w:b w:val="0"/>
                  <w:bCs w:val="0"/>
                  <w:color w:val="000000"/>
                  <w:sz w:val="22"/>
                  <w:rPrChange w:id="3064" w:author="Nate Bachmeier [AWS-SA]" w:date="2023-02-25T11:29:00Z">
                    <w:rPr>
                      <w:rFonts w:ascii="Calibri" w:eastAsia="Times New Roman" w:hAnsi="Calibri" w:cs="Calibri"/>
                      <w:color w:val="000000"/>
                      <w:sz w:val="22"/>
                    </w:rPr>
                  </w:rPrChange>
                </w:rPr>
                <w:t>drawing</w:t>
              </w:r>
            </w:ins>
          </w:p>
        </w:tc>
        <w:tc>
          <w:tcPr>
            <w:tcW w:w="960" w:type="dxa"/>
            <w:noWrap/>
            <w:hideMark/>
            <w:tcPrChange w:id="3065" w:author="Nate Bachmeier [AWS-SA]" w:date="2023-02-25T11:26:00Z">
              <w:tcPr>
                <w:tcW w:w="960" w:type="dxa"/>
                <w:tcBorders>
                  <w:top w:val="nil"/>
                  <w:left w:val="nil"/>
                  <w:bottom w:val="nil"/>
                  <w:right w:val="nil"/>
                </w:tcBorders>
                <w:shd w:val="clear" w:color="auto" w:fill="auto"/>
                <w:noWrap/>
                <w:vAlign w:val="bottom"/>
                <w:hideMark/>
              </w:tcPr>
            </w:tcPrChange>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066" w:author="Nate Bachmeier [AWS-SA]" w:date="2023-02-25T11:26:00Z"/>
                <w:rFonts w:ascii="Calibri" w:eastAsia="Times New Roman" w:hAnsi="Calibri" w:cs="Calibri"/>
                <w:color w:val="000000"/>
                <w:sz w:val="22"/>
              </w:rPr>
            </w:pPr>
            <w:ins w:id="3067" w:author="Nate Bachmeier [AWS-SA]" w:date="2023-02-25T11:26:00Z">
              <w:r w:rsidRPr="00E16572">
                <w:rPr>
                  <w:rFonts w:ascii="Calibri" w:eastAsia="Times New Roman" w:hAnsi="Calibri" w:cs="Calibri"/>
                  <w:color w:val="000000"/>
                  <w:sz w:val="22"/>
                </w:rPr>
                <w:t>578</w:t>
              </w:r>
            </w:ins>
          </w:p>
        </w:tc>
      </w:tr>
      <w:tr w:rsidR="00E16572" w:rsidRPr="00E16572" w14:paraId="4E82CF7A" w14:textId="77777777" w:rsidTr="00E16572">
        <w:trPr>
          <w:cnfStyle w:val="000000100000" w:firstRow="0" w:lastRow="0" w:firstColumn="0" w:lastColumn="0" w:oddVBand="0" w:evenVBand="0" w:oddHBand="1" w:evenHBand="0" w:firstRowFirstColumn="0" w:firstRowLastColumn="0" w:lastRowFirstColumn="0" w:lastRowLastColumn="0"/>
          <w:trHeight w:val="300"/>
          <w:ins w:id="3068" w:author="Nate Bachmeier [AWS-SA]" w:date="2023-02-25T11:26:00Z"/>
          <w:trPrChange w:id="306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070" w:author="Nate Bachmeier [AWS-SA]" w:date="2023-02-25T11:26:00Z">
              <w:tcPr>
                <w:tcW w:w="4740" w:type="dxa"/>
                <w:tcBorders>
                  <w:top w:val="nil"/>
                  <w:left w:val="nil"/>
                  <w:bottom w:val="nil"/>
                  <w:right w:val="nil"/>
                </w:tcBorders>
                <w:shd w:val="clear" w:color="auto" w:fill="auto"/>
                <w:noWrap/>
                <w:vAlign w:val="bottom"/>
                <w:hideMark/>
              </w:tcPr>
            </w:tcPrChange>
          </w:tcPr>
          <w:p w14:paraId="492E128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071" w:author="Nate Bachmeier [AWS-SA]" w:date="2023-02-25T11:26:00Z"/>
                <w:rFonts w:ascii="Calibri" w:eastAsia="Times New Roman" w:hAnsi="Calibri" w:cs="Calibri"/>
                <w:b w:val="0"/>
                <w:bCs w:val="0"/>
                <w:color w:val="000000"/>
                <w:sz w:val="22"/>
                <w:rPrChange w:id="3072" w:author="Nate Bachmeier [AWS-SA]" w:date="2023-02-25T11:29:00Z">
                  <w:rPr>
                    <w:ins w:id="3073" w:author="Nate Bachmeier [AWS-SA]" w:date="2023-02-25T11:26:00Z"/>
                    <w:rFonts w:ascii="Calibri" w:eastAsia="Times New Roman" w:hAnsi="Calibri" w:cs="Calibri"/>
                    <w:color w:val="000000"/>
                    <w:sz w:val="22"/>
                  </w:rPr>
                </w:rPrChange>
              </w:rPr>
            </w:pPr>
            <w:ins w:id="3074" w:author="Nate Bachmeier [AWS-SA]" w:date="2023-02-25T11:26:00Z">
              <w:r w:rsidRPr="00E16572">
                <w:rPr>
                  <w:rFonts w:ascii="Calibri" w:eastAsia="Times New Roman" w:hAnsi="Calibri" w:cs="Calibri"/>
                  <w:b w:val="0"/>
                  <w:bCs w:val="0"/>
                  <w:color w:val="000000"/>
                  <w:sz w:val="22"/>
                  <w:rPrChange w:id="3075" w:author="Nate Bachmeier [AWS-SA]" w:date="2023-02-25T11:29:00Z">
                    <w:rPr>
                      <w:rFonts w:ascii="Calibri" w:eastAsia="Times New Roman" w:hAnsi="Calibri" w:cs="Calibri"/>
                      <w:color w:val="000000"/>
                      <w:sz w:val="22"/>
                    </w:rPr>
                  </w:rPrChange>
                </w:rPr>
                <w:t>dribbling basketball</w:t>
              </w:r>
            </w:ins>
          </w:p>
        </w:tc>
        <w:tc>
          <w:tcPr>
            <w:tcW w:w="960" w:type="dxa"/>
            <w:noWrap/>
            <w:hideMark/>
            <w:tcPrChange w:id="3076" w:author="Nate Bachmeier [AWS-SA]" w:date="2023-02-25T11:26:00Z">
              <w:tcPr>
                <w:tcW w:w="960" w:type="dxa"/>
                <w:tcBorders>
                  <w:top w:val="nil"/>
                  <w:left w:val="nil"/>
                  <w:bottom w:val="nil"/>
                  <w:right w:val="nil"/>
                </w:tcBorders>
                <w:shd w:val="clear" w:color="auto" w:fill="auto"/>
                <w:noWrap/>
                <w:vAlign w:val="bottom"/>
                <w:hideMark/>
              </w:tcPr>
            </w:tcPrChange>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077" w:author="Nate Bachmeier [AWS-SA]" w:date="2023-02-25T11:26:00Z"/>
                <w:rFonts w:ascii="Calibri" w:eastAsia="Times New Roman" w:hAnsi="Calibri" w:cs="Calibri"/>
                <w:color w:val="000000"/>
                <w:sz w:val="22"/>
              </w:rPr>
            </w:pPr>
            <w:ins w:id="3078" w:author="Nate Bachmeier [AWS-SA]" w:date="2023-02-25T11:26:00Z">
              <w:r w:rsidRPr="00E16572">
                <w:rPr>
                  <w:rFonts w:ascii="Calibri" w:eastAsia="Times New Roman" w:hAnsi="Calibri" w:cs="Calibri"/>
                  <w:color w:val="000000"/>
                  <w:sz w:val="22"/>
                </w:rPr>
                <w:t>828</w:t>
              </w:r>
            </w:ins>
          </w:p>
        </w:tc>
      </w:tr>
      <w:tr w:rsidR="00E16572" w:rsidRPr="00E16572" w14:paraId="1ED56815" w14:textId="77777777" w:rsidTr="00E16572">
        <w:trPr>
          <w:trHeight w:val="300"/>
          <w:ins w:id="3079" w:author="Nate Bachmeier [AWS-SA]" w:date="2023-02-25T11:26:00Z"/>
          <w:trPrChange w:id="308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081" w:author="Nate Bachmeier [AWS-SA]" w:date="2023-02-25T11:26:00Z">
              <w:tcPr>
                <w:tcW w:w="4740" w:type="dxa"/>
                <w:tcBorders>
                  <w:top w:val="nil"/>
                  <w:left w:val="nil"/>
                  <w:bottom w:val="nil"/>
                  <w:right w:val="nil"/>
                </w:tcBorders>
                <w:shd w:val="clear" w:color="auto" w:fill="auto"/>
                <w:noWrap/>
                <w:vAlign w:val="bottom"/>
                <w:hideMark/>
              </w:tcPr>
            </w:tcPrChange>
          </w:tcPr>
          <w:p w14:paraId="0B5E55D6" w14:textId="77777777" w:rsidR="00E16572" w:rsidRPr="00E16572" w:rsidRDefault="00E16572" w:rsidP="00E16572">
            <w:pPr>
              <w:spacing w:line="240" w:lineRule="auto"/>
              <w:ind w:firstLine="0"/>
              <w:rPr>
                <w:ins w:id="3082" w:author="Nate Bachmeier [AWS-SA]" w:date="2023-02-25T11:26:00Z"/>
                <w:rFonts w:ascii="Calibri" w:eastAsia="Times New Roman" w:hAnsi="Calibri" w:cs="Calibri"/>
                <w:b w:val="0"/>
                <w:bCs w:val="0"/>
                <w:color w:val="000000"/>
                <w:sz w:val="22"/>
                <w:rPrChange w:id="3083" w:author="Nate Bachmeier [AWS-SA]" w:date="2023-02-25T11:29:00Z">
                  <w:rPr>
                    <w:ins w:id="3084" w:author="Nate Bachmeier [AWS-SA]" w:date="2023-02-25T11:26:00Z"/>
                    <w:rFonts w:ascii="Calibri" w:eastAsia="Times New Roman" w:hAnsi="Calibri" w:cs="Calibri"/>
                    <w:color w:val="000000"/>
                    <w:sz w:val="22"/>
                  </w:rPr>
                </w:rPrChange>
              </w:rPr>
            </w:pPr>
            <w:ins w:id="3085" w:author="Nate Bachmeier [AWS-SA]" w:date="2023-02-25T11:26:00Z">
              <w:r w:rsidRPr="00E16572">
                <w:rPr>
                  <w:rFonts w:ascii="Calibri" w:eastAsia="Times New Roman" w:hAnsi="Calibri" w:cs="Calibri"/>
                  <w:b w:val="0"/>
                  <w:bCs w:val="0"/>
                  <w:color w:val="000000"/>
                  <w:sz w:val="22"/>
                  <w:rPrChange w:id="3086" w:author="Nate Bachmeier [AWS-SA]" w:date="2023-02-25T11:29:00Z">
                    <w:rPr>
                      <w:rFonts w:ascii="Calibri" w:eastAsia="Times New Roman" w:hAnsi="Calibri" w:cs="Calibri"/>
                      <w:color w:val="000000"/>
                      <w:sz w:val="22"/>
                    </w:rPr>
                  </w:rPrChange>
                </w:rPr>
                <w:t>drinking shots</w:t>
              </w:r>
            </w:ins>
          </w:p>
        </w:tc>
        <w:tc>
          <w:tcPr>
            <w:tcW w:w="960" w:type="dxa"/>
            <w:noWrap/>
            <w:hideMark/>
            <w:tcPrChange w:id="3087" w:author="Nate Bachmeier [AWS-SA]" w:date="2023-02-25T11:26:00Z">
              <w:tcPr>
                <w:tcW w:w="960" w:type="dxa"/>
                <w:tcBorders>
                  <w:top w:val="nil"/>
                  <w:left w:val="nil"/>
                  <w:bottom w:val="nil"/>
                  <w:right w:val="nil"/>
                </w:tcBorders>
                <w:shd w:val="clear" w:color="auto" w:fill="auto"/>
                <w:noWrap/>
                <w:vAlign w:val="bottom"/>
                <w:hideMark/>
              </w:tcPr>
            </w:tcPrChange>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088" w:author="Nate Bachmeier [AWS-SA]" w:date="2023-02-25T11:26:00Z"/>
                <w:rFonts w:ascii="Calibri" w:eastAsia="Times New Roman" w:hAnsi="Calibri" w:cs="Calibri"/>
                <w:color w:val="000000"/>
                <w:sz w:val="22"/>
              </w:rPr>
            </w:pPr>
            <w:ins w:id="3089" w:author="Nate Bachmeier [AWS-SA]" w:date="2023-02-25T11:26:00Z">
              <w:r w:rsidRPr="00E16572">
                <w:rPr>
                  <w:rFonts w:ascii="Calibri" w:eastAsia="Times New Roman" w:hAnsi="Calibri" w:cs="Calibri"/>
                  <w:color w:val="000000"/>
                  <w:sz w:val="22"/>
                </w:rPr>
                <w:t>649</w:t>
              </w:r>
            </w:ins>
          </w:p>
        </w:tc>
      </w:tr>
      <w:tr w:rsidR="00E16572" w:rsidRPr="00E16572" w14:paraId="00B14220" w14:textId="77777777" w:rsidTr="00E16572">
        <w:trPr>
          <w:cnfStyle w:val="000000100000" w:firstRow="0" w:lastRow="0" w:firstColumn="0" w:lastColumn="0" w:oddVBand="0" w:evenVBand="0" w:oddHBand="1" w:evenHBand="0" w:firstRowFirstColumn="0" w:firstRowLastColumn="0" w:lastRowFirstColumn="0" w:lastRowLastColumn="0"/>
          <w:trHeight w:val="300"/>
          <w:ins w:id="3090" w:author="Nate Bachmeier [AWS-SA]" w:date="2023-02-25T11:26:00Z"/>
          <w:trPrChange w:id="309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092" w:author="Nate Bachmeier [AWS-SA]" w:date="2023-02-25T11:26:00Z">
              <w:tcPr>
                <w:tcW w:w="4740" w:type="dxa"/>
                <w:tcBorders>
                  <w:top w:val="nil"/>
                  <w:left w:val="nil"/>
                  <w:bottom w:val="nil"/>
                  <w:right w:val="nil"/>
                </w:tcBorders>
                <w:shd w:val="clear" w:color="auto" w:fill="auto"/>
                <w:noWrap/>
                <w:vAlign w:val="bottom"/>
                <w:hideMark/>
              </w:tcPr>
            </w:tcPrChange>
          </w:tcPr>
          <w:p w14:paraId="7C06BF3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093" w:author="Nate Bachmeier [AWS-SA]" w:date="2023-02-25T11:26:00Z"/>
                <w:rFonts w:ascii="Calibri" w:eastAsia="Times New Roman" w:hAnsi="Calibri" w:cs="Calibri"/>
                <w:b w:val="0"/>
                <w:bCs w:val="0"/>
                <w:color w:val="000000"/>
                <w:sz w:val="22"/>
                <w:rPrChange w:id="3094" w:author="Nate Bachmeier [AWS-SA]" w:date="2023-02-25T11:29:00Z">
                  <w:rPr>
                    <w:ins w:id="3095" w:author="Nate Bachmeier [AWS-SA]" w:date="2023-02-25T11:26:00Z"/>
                    <w:rFonts w:ascii="Calibri" w:eastAsia="Times New Roman" w:hAnsi="Calibri" w:cs="Calibri"/>
                    <w:color w:val="000000"/>
                    <w:sz w:val="22"/>
                  </w:rPr>
                </w:rPrChange>
              </w:rPr>
            </w:pPr>
            <w:ins w:id="3096" w:author="Nate Bachmeier [AWS-SA]" w:date="2023-02-25T11:26:00Z">
              <w:r w:rsidRPr="00E16572">
                <w:rPr>
                  <w:rFonts w:ascii="Calibri" w:eastAsia="Times New Roman" w:hAnsi="Calibri" w:cs="Calibri"/>
                  <w:b w:val="0"/>
                  <w:bCs w:val="0"/>
                  <w:color w:val="000000"/>
                  <w:sz w:val="22"/>
                  <w:rPrChange w:id="3097" w:author="Nate Bachmeier [AWS-SA]" w:date="2023-02-25T11:29:00Z">
                    <w:rPr>
                      <w:rFonts w:ascii="Calibri" w:eastAsia="Times New Roman" w:hAnsi="Calibri" w:cs="Calibri"/>
                      <w:color w:val="000000"/>
                      <w:sz w:val="22"/>
                    </w:rPr>
                  </w:rPrChange>
                </w:rPr>
                <w:t>driving car</w:t>
              </w:r>
            </w:ins>
          </w:p>
        </w:tc>
        <w:tc>
          <w:tcPr>
            <w:tcW w:w="960" w:type="dxa"/>
            <w:noWrap/>
            <w:hideMark/>
            <w:tcPrChange w:id="3098" w:author="Nate Bachmeier [AWS-SA]" w:date="2023-02-25T11:26:00Z">
              <w:tcPr>
                <w:tcW w:w="960" w:type="dxa"/>
                <w:tcBorders>
                  <w:top w:val="nil"/>
                  <w:left w:val="nil"/>
                  <w:bottom w:val="nil"/>
                  <w:right w:val="nil"/>
                </w:tcBorders>
                <w:shd w:val="clear" w:color="auto" w:fill="auto"/>
                <w:noWrap/>
                <w:vAlign w:val="bottom"/>
                <w:hideMark/>
              </w:tcPr>
            </w:tcPrChange>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099" w:author="Nate Bachmeier [AWS-SA]" w:date="2023-02-25T11:26:00Z"/>
                <w:rFonts w:ascii="Calibri" w:eastAsia="Times New Roman" w:hAnsi="Calibri" w:cs="Calibri"/>
                <w:color w:val="000000"/>
                <w:sz w:val="22"/>
              </w:rPr>
            </w:pPr>
            <w:ins w:id="3100" w:author="Nate Bachmeier [AWS-SA]" w:date="2023-02-25T11:26:00Z">
              <w:r w:rsidRPr="00E16572">
                <w:rPr>
                  <w:rFonts w:ascii="Calibri" w:eastAsia="Times New Roman" w:hAnsi="Calibri" w:cs="Calibri"/>
                  <w:color w:val="000000"/>
                  <w:sz w:val="22"/>
                </w:rPr>
                <w:t>696</w:t>
              </w:r>
            </w:ins>
          </w:p>
        </w:tc>
      </w:tr>
      <w:tr w:rsidR="00E16572" w:rsidRPr="00E16572" w14:paraId="19BE0AE5" w14:textId="77777777" w:rsidTr="00E16572">
        <w:trPr>
          <w:trHeight w:val="300"/>
          <w:ins w:id="3101" w:author="Nate Bachmeier [AWS-SA]" w:date="2023-02-25T11:26:00Z"/>
          <w:trPrChange w:id="310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103" w:author="Nate Bachmeier [AWS-SA]" w:date="2023-02-25T11:26:00Z">
              <w:tcPr>
                <w:tcW w:w="4740" w:type="dxa"/>
                <w:tcBorders>
                  <w:top w:val="nil"/>
                  <w:left w:val="nil"/>
                  <w:bottom w:val="nil"/>
                  <w:right w:val="nil"/>
                </w:tcBorders>
                <w:shd w:val="clear" w:color="auto" w:fill="auto"/>
                <w:noWrap/>
                <w:vAlign w:val="bottom"/>
                <w:hideMark/>
              </w:tcPr>
            </w:tcPrChange>
          </w:tcPr>
          <w:p w14:paraId="2B426AA4" w14:textId="77777777" w:rsidR="00E16572" w:rsidRPr="00E16572" w:rsidRDefault="00E16572" w:rsidP="00E16572">
            <w:pPr>
              <w:spacing w:line="240" w:lineRule="auto"/>
              <w:ind w:firstLine="0"/>
              <w:rPr>
                <w:ins w:id="3104" w:author="Nate Bachmeier [AWS-SA]" w:date="2023-02-25T11:26:00Z"/>
                <w:rFonts w:ascii="Calibri" w:eastAsia="Times New Roman" w:hAnsi="Calibri" w:cs="Calibri"/>
                <w:b w:val="0"/>
                <w:bCs w:val="0"/>
                <w:color w:val="000000"/>
                <w:sz w:val="22"/>
                <w:rPrChange w:id="3105" w:author="Nate Bachmeier [AWS-SA]" w:date="2023-02-25T11:29:00Z">
                  <w:rPr>
                    <w:ins w:id="3106" w:author="Nate Bachmeier [AWS-SA]" w:date="2023-02-25T11:26:00Z"/>
                    <w:rFonts w:ascii="Calibri" w:eastAsia="Times New Roman" w:hAnsi="Calibri" w:cs="Calibri"/>
                    <w:color w:val="000000"/>
                    <w:sz w:val="22"/>
                  </w:rPr>
                </w:rPrChange>
              </w:rPr>
            </w:pPr>
            <w:ins w:id="3107" w:author="Nate Bachmeier [AWS-SA]" w:date="2023-02-25T11:26:00Z">
              <w:r w:rsidRPr="00E16572">
                <w:rPr>
                  <w:rFonts w:ascii="Calibri" w:eastAsia="Times New Roman" w:hAnsi="Calibri" w:cs="Calibri"/>
                  <w:b w:val="0"/>
                  <w:bCs w:val="0"/>
                  <w:color w:val="000000"/>
                  <w:sz w:val="22"/>
                  <w:rPrChange w:id="3108" w:author="Nate Bachmeier [AWS-SA]" w:date="2023-02-25T11:29:00Z">
                    <w:rPr>
                      <w:rFonts w:ascii="Calibri" w:eastAsia="Times New Roman" w:hAnsi="Calibri" w:cs="Calibri"/>
                      <w:color w:val="000000"/>
                      <w:sz w:val="22"/>
                    </w:rPr>
                  </w:rPrChange>
                </w:rPr>
                <w:t>driving tractor</w:t>
              </w:r>
            </w:ins>
          </w:p>
        </w:tc>
        <w:tc>
          <w:tcPr>
            <w:tcW w:w="960" w:type="dxa"/>
            <w:noWrap/>
            <w:hideMark/>
            <w:tcPrChange w:id="3109" w:author="Nate Bachmeier [AWS-SA]" w:date="2023-02-25T11:26:00Z">
              <w:tcPr>
                <w:tcW w:w="960" w:type="dxa"/>
                <w:tcBorders>
                  <w:top w:val="nil"/>
                  <w:left w:val="nil"/>
                  <w:bottom w:val="nil"/>
                  <w:right w:val="nil"/>
                </w:tcBorders>
                <w:shd w:val="clear" w:color="auto" w:fill="auto"/>
                <w:noWrap/>
                <w:vAlign w:val="bottom"/>
                <w:hideMark/>
              </w:tcPr>
            </w:tcPrChange>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110" w:author="Nate Bachmeier [AWS-SA]" w:date="2023-02-25T11:26:00Z"/>
                <w:rFonts w:ascii="Calibri" w:eastAsia="Times New Roman" w:hAnsi="Calibri" w:cs="Calibri"/>
                <w:color w:val="000000"/>
                <w:sz w:val="22"/>
              </w:rPr>
            </w:pPr>
            <w:ins w:id="3111" w:author="Nate Bachmeier [AWS-SA]" w:date="2023-02-25T11:26:00Z">
              <w:r w:rsidRPr="00E16572">
                <w:rPr>
                  <w:rFonts w:ascii="Calibri" w:eastAsia="Times New Roman" w:hAnsi="Calibri" w:cs="Calibri"/>
                  <w:color w:val="000000"/>
                  <w:sz w:val="22"/>
                </w:rPr>
                <w:t>803</w:t>
              </w:r>
            </w:ins>
          </w:p>
        </w:tc>
      </w:tr>
      <w:tr w:rsidR="00E16572" w:rsidRPr="00E16572" w14:paraId="49AAD042" w14:textId="77777777" w:rsidTr="00E16572">
        <w:trPr>
          <w:cnfStyle w:val="000000100000" w:firstRow="0" w:lastRow="0" w:firstColumn="0" w:lastColumn="0" w:oddVBand="0" w:evenVBand="0" w:oddHBand="1" w:evenHBand="0" w:firstRowFirstColumn="0" w:firstRowLastColumn="0" w:lastRowFirstColumn="0" w:lastRowLastColumn="0"/>
          <w:trHeight w:val="300"/>
          <w:ins w:id="3112" w:author="Nate Bachmeier [AWS-SA]" w:date="2023-02-25T11:26:00Z"/>
          <w:trPrChange w:id="311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114" w:author="Nate Bachmeier [AWS-SA]" w:date="2023-02-25T11:26:00Z">
              <w:tcPr>
                <w:tcW w:w="4740" w:type="dxa"/>
                <w:tcBorders>
                  <w:top w:val="nil"/>
                  <w:left w:val="nil"/>
                  <w:bottom w:val="nil"/>
                  <w:right w:val="nil"/>
                </w:tcBorders>
                <w:shd w:val="clear" w:color="auto" w:fill="auto"/>
                <w:noWrap/>
                <w:vAlign w:val="bottom"/>
                <w:hideMark/>
              </w:tcPr>
            </w:tcPrChange>
          </w:tcPr>
          <w:p w14:paraId="2AB4AE2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115" w:author="Nate Bachmeier [AWS-SA]" w:date="2023-02-25T11:26:00Z"/>
                <w:rFonts w:ascii="Calibri" w:eastAsia="Times New Roman" w:hAnsi="Calibri" w:cs="Calibri"/>
                <w:b w:val="0"/>
                <w:bCs w:val="0"/>
                <w:color w:val="000000"/>
                <w:sz w:val="22"/>
                <w:rPrChange w:id="3116" w:author="Nate Bachmeier [AWS-SA]" w:date="2023-02-25T11:29:00Z">
                  <w:rPr>
                    <w:ins w:id="3117" w:author="Nate Bachmeier [AWS-SA]" w:date="2023-02-25T11:26:00Z"/>
                    <w:rFonts w:ascii="Calibri" w:eastAsia="Times New Roman" w:hAnsi="Calibri" w:cs="Calibri"/>
                    <w:color w:val="000000"/>
                    <w:sz w:val="22"/>
                  </w:rPr>
                </w:rPrChange>
              </w:rPr>
            </w:pPr>
            <w:ins w:id="3118" w:author="Nate Bachmeier [AWS-SA]" w:date="2023-02-25T11:26:00Z">
              <w:r w:rsidRPr="00E16572">
                <w:rPr>
                  <w:rFonts w:ascii="Calibri" w:eastAsia="Times New Roman" w:hAnsi="Calibri" w:cs="Calibri"/>
                  <w:b w:val="0"/>
                  <w:bCs w:val="0"/>
                  <w:color w:val="000000"/>
                  <w:sz w:val="22"/>
                  <w:rPrChange w:id="3119" w:author="Nate Bachmeier [AWS-SA]" w:date="2023-02-25T11:29:00Z">
                    <w:rPr>
                      <w:rFonts w:ascii="Calibri" w:eastAsia="Times New Roman" w:hAnsi="Calibri" w:cs="Calibri"/>
                      <w:color w:val="000000"/>
                      <w:sz w:val="22"/>
                    </w:rPr>
                  </w:rPrChange>
                </w:rPr>
                <w:t>drooling</w:t>
              </w:r>
            </w:ins>
          </w:p>
        </w:tc>
        <w:tc>
          <w:tcPr>
            <w:tcW w:w="960" w:type="dxa"/>
            <w:noWrap/>
            <w:hideMark/>
            <w:tcPrChange w:id="3120" w:author="Nate Bachmeier [AWS-SA]" w:date="2023-02-25T11:26:00Z">
              <w:tcPr>
                <w:tcW w:w="960" w:type="dxa"/>
                <w:tcBorders>
                  <w:top w:val="nil"/>
                  <w:left w:val="nil"/>
                  <w:bottom w:val="nil"/>
                  <w:right w:val="nil"/>
                </w:tcBorders>
                <w:shd w:val="clear" w:color="auto" w:fill="auto"/>
                <w:noWrap/>
                <w:vAlign w:val="bottom"/>
                <w:hideMark/>
              </w:tcPr>
            </w:tcPrChange>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121" w:author="Nate Bachmeier [AWS-SA]" w:date="2023-02-25T11:26:00Z"/>
                <w:rFonts w:ascii="Calibri" w:eastAsia="Times New Roman" w:hAnsi="Calibri" w:cs="Calibri"/>
                <w:color w:val="000000"/>
                <w:sz w:val="22"/>
              </w:rPr>
            </w:pPr>
            <w:ins w:id="3122" w:author="Nate Bachmeier [AWS-SA]" w:date="2023-02-25T11:26:00Z">
              <w:r w:rsidRPr="00E16572">
                <w:rPr>
                  <w:rFonts w:ascii="Calibri" w:eastAsia="Times New Roman" w:hAnsi="Calibri" w:cs="Calibri"/>
                  <w:color w:val="000000"/>
                  <w:sz w:val="22"/>
                </w:rPr>
                <w:t>569</w:t>
              </w:r>
            </w:ins>
          </w:p>
        </w:tc>
      </w:tr>
      <w:tr w:rsidR="00E16572" w:rsidRPr="00E16572" w14:paraId="0D627558" w14:textId="77777777" w:rsidTr="00E16572">
        <w:trPr>
          <w:trHeight w:val="300"/>
          <w:ins w:id="3123" w:author="Nate Bachmeier [AWS-SA]" w:date="2023-02-25T11:26:00Z"/>
          <w:trPrChange w:id="312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125" w:author="Nate Bachmeier [AWS-SA]" w:date="2023-02-25T11:26:00Z">
              <w:tcPr>
                <w:tcW w:w="4740" w:type="dxa"/>
                <w:tcBorders>
                  <w:top w:val="nil"/>
                  <w:left w:val="nil"/>
                  <w:bottom w:val="nil"/>
                  <w:right w:val="nil"/>
                </w:tcBorders>
                <w:shd w:val="clear" w:color="auto" w:fill="auto"/>
                <w:noWrap/>
                <w:vAlign w:val="bottom"/>
                <w:hideMark/>
              </w:tcPr>
            </w:tcPrChange>
          </w:tcPr>
          <w:p w14:paraId="3904413A" w14:textId="77777777" w:rsidR="00E16572" w:rsidRPr="00E16572" w:rsidRDefault="00E16572" w:rsidP="00E16572">
            <w:pPr>
              <w:spacing w:line="240" w:lineRule="auto"/>
              <w:ind w:firstLine="0"/>
              <w:rPr>
                <w:ins w:id="3126" w:author="Nate Bachmeier [AWS-SA]" w:date="2023-02-25T11:26:00Z"/>
                <w:rFonts w:ascii="Calibri" w:eastAsia="Times New Roman" w:hAnsi="Calibri" w:cs="Calibri"/>
                <w:b w:val="0"/>
                <w:bCs w:val="0"/>
                <w:color w:val="000000"/>
                <w:sz w:val="22"/>
                <w:rPrChange w:id="3127" w:author="Nate Bachmeier [AWS-SA]" w:date="2023-02-25T11:29:00Z">
                  <w:rPr>
                    <w:ins w:id="3128" w:author="Nate Bachmeier [AWS-SA]" w:date="2023-02-25T11:26:00Z"/>
                    <w:rFonts w:ascii="Calibri" w:eastAsia="Times New Roman" w:hAnsi="Calibri" w:cs="Calibri"/>
                    <w:color w:val="000000"/>
                    <w:sz w:val="22"/>
                  </w:rPr>
                </w:rPrChange>
              </w:rPr>
            </w:pPr>
            <w:ins w:id="3129" w:author="Nate Bachmeier [AWS-SA]" w:date="2023-02-25T11:26:00Z">
              <w:r w:rsidRPr="00E16572">
                <w:rPr>
                  <w:rFonts w:ascii="Calibri" w:eastAsia="Times New Roman" w:hAnsi="Calibri" w:cs="Calibri"/>
                  <w:b w:val="0"/>
                  <w:bCs w:val="0"/>
                  <w:color w:val="000000"/>
                  <w:sz w:val="22"/>
                  <w:rPrChange w:id="3130" w:author="Nate Bachmeier [AWS-SA]" w:date="2023-02-25T11:29:00Z">
                    <w:rPr>
                      <w:rFonts w:ascii="Calibri" w:eastAsia="Times New Roman" w:hAnsi="Calibri" w:cs="Calibri"/>
                      <w:color w:val="000000"/>
                      <w:sz w:val="22"/>
                    </w:rPr>
                  </w:rPrChange>
                </w:rPr>
                <w:t>drop kicking</w:t>
              </w:r>
            </w:ins>
          </w:p>
        </w:tc>
        <w:tc>
          <w:tcPr>
            <w:tcW w:w="960" w:type="dxa"/>
            <w:noWrap/>
            <w:hideMark/>
            <w:tcPrChange w:id="3131" w:author="Nate Bachmeier [AWS-SA]" w:date="2023-02-25T11:26:00Z">
              <w:tcPr>
                <w:tcW w:w="960" w:type="dxa"/>
                <w:tcBorders>
                  <w:top w:val="nil"/>
                  <w:left w:val="nil"/>
                  <w:bottom w:val="nil"/>
                  <w:right w:val="nil"/>
                </w:tcBorders>
                <w:shd w:val="clear" w:color="auto" w:fill="auto"/>
                <w:noWrap/>
                <w:vAlign w:val="bottom"/>
                <w:hideMark/>
              </w:tcPr>
            </w:tcPrChange>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132" w:author="Nate Bachmeier [AWS-SA]" w:date="2023-02-25T11:26:00Z"/>
                <w:rFonts w:ascii="Calibri" w:eastAsia="Times New Roman" w:hAnsi="Calibri" w:cs="Calibri"/>
                <w:color w:val="000000"/>
                <w:sz w:val="22"/>
              </w:rPr>
            </w:pPr>
            <w:ins w:id="3133" w:author="Nate Bachmeier [AWS-SA]" w:date="2023-02-25T11:26:00Z">
              <w:r w:rsidRPr="00E16572">
                <w:rPr>
                  <w:rFonts w:ascii="Calibri" w:eastAsia="Times New Roman" w:hAnsi="Calibri" w:cs="Calibri"/>
                  <w:color w:val="000000"/>
                  <w:sz w:val="22"/>
                </w:rPr>
                <w:t>715</w:t>
              </w:r>
            </w:ins>
          </w:p>
        </w:tc>
      </w:tr>
      <w:tr w:rsidR="00E16572" w:rsidRPr="00E16572" w14:paraId="2FB5FD1A" w14:textId="77777777" w:rsidTr="00E16572">
        <w:trPr>
          <w:cnfStyle w:val="000000100000" w:firstRow="0" w:lastRow="0" w:firstColumn="0" w:lastColumn="0" w:oddVBand="0" w:evenVBand="0" w:oddHBand="1" w:evenHBand="0" w:firstRowFirstColumn="0" w:firstRowLastColumn="0" w:lastRowFirstColumn="0" w:lastRowLastColumn="0"/>
          <w:trHeight w:val="300"/>
          <w:ins w:id="3134" w:author="Nate Bachmeier [AWS-SA]" w:date="2023-02-25T11:26:00Z"/>
          <w:trPrChange w:id="31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136" w:author="Nate Bachmeier [AWS-SA]" w:date="2023-02-25T11:26:00Z">
              <w:tcPr>
                <w:tcW w:w="4740" w:type="dxa"/>
                <w:tcBorders>
                  <w:top w:val="nil"/>
                  <w:left w:val="nil"/>
                  <w:bottom w:val="nil"/>
                  <w:right w:val="nil"/>
                </w:tcBorders>
                <w:shd w:val="clear" w:color="auto" w:fill="auto"/>
                <w:noWrap/>
                <w:vAlign w:val="bottom"/>
                <w:hideMark/>
              </w:tcPr>
            </w:tcPrChange>
          </w:tcPr>
          <w:p w14:paraId="153C66B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137" w:author="Nate Bachmeier [AWS-SA]" w:date="2023-02-25T11:26:00Z"/>
                <w:rFonts w:ascii="Calibri" w:eastAsia="Times New Roman" w:hAnsi="Calibri" w:cs="Calibri"/>
                <w:b w:val="0"/>
                <w:bCs w:val="0"/>
                <w:color w:val="000000"/>
                <w:sz w:val="22"/>
                <w:rPrChange w:id="3138" w:author="Nate Bachmeier [AWS-SA]" w:date="2023-02-25T11:29:00Z">
                  <w:rPr>
                    <w:ins w:id="3139" w:author="Nate Bachmeier [AWS-SA]" w:date="2023-02-25T11:26:00Z"/>
                    <w:rFonts w:ascii="Calibri" w:eastAsia="Times New Roman" w:hAnsi="Calibri" w:cs="Calibri"/>
                    <w:color w:val="000000"/>
                    <w:sz w:val="22"/>
                  </w:rPr>
                </w:rPrChange>
              </w:rPr>
            </w:pPr>
            <w:ins w:id="3140" w:author="Nate Bachmeier [AWS-SA]" w:date="2023-02-25T11:26:00Z">
              <w:r w:rsidRPr="00E16572">
                <w:rPr>
                  <w:rFonts w:ascii="Calibri" w:eastAsia="Times New Roman" w:hAnsi="Calibri" w:cs="Calibri"/>
                  <w:b w:val="0"/>
                  <w:bCs w:val="0"/>
                  <w:color w:val="000000"/>
                  <w:sz w:val="22"/>
                  <w:rPrChange w:id="3141" w:author="Nate Bachmeier [AWS-SA]" w:date="2023-02-25T11:29:00Z">
                    <w:rPr>
                      <w:rFonts w:ascii="Calibri" w:eastAsia="Times New Roman" w:hAnsi="Calibri" w:cs="Calibri"/>
                      <w:color w:val="000000"/>
                      <w:sz w:val="22"/>
                    </w:rPr>
                  </w:rPrChange>
                </w:rPr>
                <w:t>drumming fingers</w:t>
              </w:r>
            </w:ins>
          </w:p>
        </w:tc>
        <w:tc>
          <w:tcPr>
            <w:tcW w:w="960" w:type="dxa"/>
            <w:noWrap/>
            <w:hideMark/>
            <w:tcPrChange w:id="3142" w:author="Nate Bachmeier [AWS-SA]" w:date="2023-02-25T11:26:00Z">
              <w:tcPr>
                <w:tcW w:w="960" w:type="dxa"/>
                <w:tcBorders>
                  <w:top w:val="nil"/>
                  <w:left w:val="nil"/>
                  <w:bottom w:val="nil"/>
                  <w:right w:val="nil"/>
                </w:tcBorders>
                <w:shd w:val="clear" w:color="auto" w:fill="auto"/>
                <w:noWrap/>
                <w:vAlign w:val="bottom"/>
                <w:hideMark/>
              </w:tcPr>
            </w:tcPrChange>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143" w:author="Nate Bachmeier [AWS-SA]" w:date="2023-02-25T11:26:00Z"/>
                <w:rFonts w:ascii="Calibri" w:eastAsia="Times New Roman" w:hAnsi="Calibri" w:cs="Calibri"/>
                <w:color w:val="000000"/>
                <w:sz w:val="22"/>
              </w:rPr>
            </w:pPr>
            <w:ins w:id="3144" w:author="Nate Bachmeier [AWS-SA]" w:date="2023-02-25T11:26:00Z">
              <w:r w:rsidRPr="00E16572">
                <w:rPr>
                  <w:rFonts w:ascii="Calibri" w:eastAsia="Times New Roman" w:hAnsi="Calibri" w:cs="Calibri"/>
                  <w:color w:val="000000"/>
                  <w:sz w:val="22"/>
                </w:rPr>
                <w:t>584</w:t>
              </w:r>
            </w:ins>
          </w:p>
        </w:tc>
      </w:tr>
      <w:tr w:rsidR="00E16572" w:rsidRPr="00E16572" w14:paraId="138081D1" w14:textId="77777777" w:rsidTr="00E16572">
        <w:trPr>
          <w:trHeight w:val="300"/>
          <w:ins w:id="3145" w:author="Nate Bachmeier [AWS-SA]" w:date="2023-02-25T11:26:00Z"/>
          <w:trPrChange w:id="314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147" w:author="Nate Bachmeier [AWS-SA]" w:date="2023-02-25T11:26:00Z">
              <w:tcPr>
                <w:tcW w:w="4740" w:type="dxa"/>
                <w:tcBorders>
                  <w:top w:val="nil"/>
                  <w:left w:val="nil"/>
                  <w:bottom w:val="nil"/>
                  <w:right w:val="nil"/>
                </w:tcBorders>
                <w:shd w:val="clear" w:color="auto" w:fill="auto"/>
                <w:noWrap/>
                <w:vAlign w:val="bottom"/>
                <w:hideMark/>
              </w:tcPr>
            </w:tcPrChange>
          </w:tcPr>
          <w:p w14:paraId="73BBA7E8" w14:textId="77777777" w:rsidR="00E16572" w:rsidRPr="00E16572" w:rsidRDefault="00E16572" w:rsidP="00E16572">
            <w:pPr>
              <w:spacing w:line="240" w:lineRule="auto"/>
              <w:ind w:firstLine="0"/>
              <w:rPr>
                <w:ins w:id="3148" w:author="Nate Bachmeier [AWS-SA]" w:date="2023-02-25T11:26:00Z"/>
                <w:rFonts w:ascii="Calibri" w:eastAsia="Times New Roman" w:hAnsi="Calibri" w:cs="Calibri"/>
                <w:b w:val="0"/>
                <w:bCs w:val="0"/>
                <w:color w:val="000000"/>
                <w:sz w:val="22"/>
                <w:rPrChange w:id="3149" w:author="Nate Bachmeier [AWS-SA]" w:date="2023-02-25T11:29:00Z">
                  <w:rPr>
                    <w:ins w:id="3150" w:author="Nate Bachmeier [AWS-SA]" w:date="2023-02-25T11:26:00Z"/>
                    <w:rFonts w:ascii="Calibri" w:eastAsia="Times New Roman" w:hAnsi="Calibri" w:cs="Calibri"/>
                    <w:color w:val="000000"/>
                    <w:sz w:val="22"/>
                  </w:rPr>
                </w:rPrChange>
              </w:rPr>
            </w:pPr>
            <w:ins w:id="3151" w:author="Nate Bachmeier [AWS-SA]" w:date="2023-02-25T11:26:00Z">
              <w:r w:rsidRPr="00E16572">
                <w:rPr>
                  <w:rFonts w:ascii="Calibri" w:eastAsia="Times New Roman" w:hAnsi="Calibri" w:cs="Calibri"/>
                  <w:b w:val="0"/>
                  <w:bCs w:val="0"/>
                  <w:color w:val="000000"/>
                  <w:sz w:val="22"/>
                  <w:rPrChange w:id="3152" w:author="Nate Bachmeier [AWS-SA]" w:date="2023-02-25T11:29:00Z">
                    <w:rPr>
                      <w:rFonts w:ascii="Calibri" w:eastAsia="Times New Roman" w:hAnsi="Calibri" w:cs="Calibri"/>
                      <w:color w:val="000000"/>
                      <w:sz w:val="22"/>
                    </w:rPr>
                  </w:rPrChange>
                </w:rPr>
                <w:t>dumpster diving</w:t>
              </w:r>
            </w:ins>
          </w:p>
        </w:tc>
        <w:tc>
          <w:tcPr>
            <w:tcW w:w="960" w:type="dxa"/>
            <w:noWrap/>
            <w:hideMark/>
            <w:tcPrChange w:id="3153" w:author="Nate Bachmeier [AWS-SA]" w:date="2023-02-25T11:26:00Z">
              <w:tcPr>
                <w:tcW w:w="960" w:type="dxa"/>
                <w:tcBorders>
                  <w:top w:val="nil"/>
                  <w:left w:val="nil"/>
                  <w:bottom w:val="nil"/>
                  <w:right w:val="nil"/>
                </w:tcBorders>
                <w:shd w:val="clear" w:color="auto" w:fill="auto"/>
                <w:noWrap/>
                <w:vAlign w:val="bottom"/>
                <w:hideMark/>
              </w:tcPr>
            </w:tcPrChange>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154" w:author="Nate Bachmeier [AWS-SA]" w:date="2023-02-25T11:26:00Z"/>
                <w:rFonts w:ascii="Calibri" w:eastAsia="Times New Roman" w:hAnsi="Calibri" w:cs="Calibri"/>
                <w:color w:val="000000"/>
                <w:sz w:val="22"/>
              </w:rPr>
            </w:pPr>
            <w:ins w:id="3155" w:author="Nate Bachmeier [AWS-SA]" w:date="2023-02-25T11:26:00Z">
              <w:r w:rsidRPr="00E16572">
                <w:rPr>
                  <w:rFonts w:ascii="Calibri" w:eastAsia="Times New Roman" w:hAnsi="Calibri" w:cs="Calibri"/>
                  <w:color w:val="000000"/>
                  <w:sz w:val="22"/>
                </w:rPr>
                <w:t>536</w:t>
              </w:r>
            </w:ins>
          </w:p>
        </w:tc>
      </w:tr>
      <w:tr w:rsidR="00E16572" w:rsidRPr="00E16572" w14:paraId="57509A71" w14:textId="77777777" w:rsidTr="00E16572">
        <w:trPr>
          <w:cnfStyle w:val="000000100000" w:firstRow="0" w:lastRow="0" w:firstColumn="0" w:lastColumn="0" w:oddVBand="0" w:evenVBand="0" w:oddHBand="1" w:evenHBand="0" w:firstRowFirstColumn="0" w:firstRowLastColumn="0" w:lastRowFirstColumn="0" w:lastRowLastColumn="0"/>
          <w:trHeight w:val="300"/>
          <w:ins w:id="3156" w:author="Nate Bachmeier [AWS-SA]" w:date="2023-02-25T11:26:00Z"/>
          <w:trPrChange w:id="315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158" w:author="Nate Bachmeier [AWS-SA]" w:date="2023-02-25T11:26:00Z">
              <w:tcPr>
                <w:tcW w:w="4740" w:type="dxa"/>
                <w:tcBorders>
                  <w:top w:val="nil"/>
                  <w:left w:val="nil"/>
                  <w:bottom w:val="nil"/>
                  <w:right w:val="nil"/>
                </w:tcBorders>
                <w:shd w:val="clear" w:color="auto" w:fill="auto"/>
                <w:noWrap/>
                <w:vAlign w:val="bottom"/>
                <w:hideMark/>
              </w:tcPr>
            </w:tcPrChange>
          </w:tcPr>
          <w:p w14:paraId="4400DBE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159" w:author="Nate Bachmeier [AWS-SA]" w:date="2023-02-25T11:26:00Z"/>
                <w:rFonts w:ascii="Calibri" w:eastAsia="Times New Roman" w:hAnsi="Calibri" w:cs="Calibri"/>
                <w:b w:val="0"/>
                <w:bCs w:val="0"/>
                <w:color w:val="000000"/>
                <w:sz w:val="22"/>
                <w:rPrChange w:id="3160" w:author="Nate Bachmeier [AWS-SA]" w:date="2023-02-25T11:29:00Z">
                  <w:rPr>
                    <w:ins w:id="3161" w:author="Nate Bachmeier [AWS-SA]" w:date="2023-02-25T11:26:00Z"/>
                    <w:rFonts w:ascii="Calibri" w:eastAsia="Times New Roman" w:hAnsi="Calibri" w:cs="Calibri"/>
                    <w:color w:val="000000"/>
                    <w:sz w:val="22"/>
                  </w:rPr>
                </w:rPrChange>
              </w:rPr>
            </w:pPr>
            <w:ins w:id="3162" w:author="Nate Bachmeier [AWS-SA]" w:date="2023-02-25T11:26:00Z">
              <w:r w:rsidRPr="00E16572">
                <w:rPr>
                  <w:rFonts w:ascii="Calibri" w:eastAsia="Times New Roman" w:hAnsi="Calibri" w:cs="Calibri"/>
                  <w:b w:val="0"/>
                  <w:bCs w:val="0"/>
                  <w:color w:val="000000"/>
                  <w:sz w:val="22"/>
                  <w:rPrChange w:id="3163" w:author="Nate Bachmeier [AWS-SA]" w:date="2023-02-25T11:29:00Z">
                    <w:rPr>
                      <w:rFonts w:ascii="Calibri" w:eastAsia="Times New Roman" w:hAnsi="Calibri" w:cs="Calibri"/>
                      <w:color w:val="000000"/>
                      <w:sz w:val="22"/>
                    </w:rPr>
                  </w:rPrChange>
                </w:rPr>
                <w:t>dunking basketball</w:t>
              </w:r>
            </w:ins>
          </w:p>
        </w:tc>
        <w:tc>
          <w:tcPr>
            <w:tcW w:w="960" w:type="dxa"/>
            <w:noWrap/>
            <w:hideMark/>
            <w:tcPrChange w:id="3164" w:author="Nate Bachmeier [AWS-SA]" w:date="2023-02-25T11:26:00Z">
              <w:tcPr>
                <w:tcW w:w="960" w:type="dxa"/>
                <w:tcBorders>
                  <w:top w:val="nil"/>
                  <w:left w:val="nil"/>
                  <w:bottom w:val="nil"/>
                  <w:right w:val="nil"/>
                </w:tcBorders>
                <w:shd w:val="clear" w:color="auto" w:fill="auto"/>
                <w:noWrap/>
                <w:vAlign w:val="bottom"/>
                <w:hideMark/>
              </w:tcPr>
            </w:tcPrChange>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165" w:author="Nate Bachmeier [AWS-SA]" w:date="2023-02-25T11:26:00Z"/>
                <w:rFonts w:ascii="Calibri" w:eastAsia="Times New Roman" w:hAnsi="Calibri" w:cs="Calibri"/>
                <w:color w:val="000000"/>
                <w:sz w:val="22"/>
              </w:rPr>
            </w:pPr>
            <w:ins w:id="3166" w:author="Nate Bachmeier [AWS-SA]" w:date="2023-02-25T11:26:00Z">
              <w:r w:rsidRPr="00E16572">
                <w:rPr>
                  <w:rFonts w:ascii="Calibri" w:eastAsia="Times New Roman" w:hAnsi="Calibri" w:cs="Calibri"/>
                  <w:color w:val="000000"/>
                  <w:sz w:val="22"/>
                </w:rPr>
                <w:t>808</w:t>
              </w:r>
            </w:ins>
          </w:p>
        </w:tc>
      </w:tr>
      <w:tr w:rsidR="00E16572" w:rsidRPr="00E16572" w14:paraId="7E569485" w14:textId="77777777" w:rsidTr="00E16572">
        <w:trPr>
          <w:trHeight w:val="300"/>
          <w:ins w:id="3167" w:author="Nate Bachmeier [AWS-SA]" w:date="2023-02-25T11:26:00Z"/>
          <w:trPrChange w:id="316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169" w:author="Nate Bachmeier [AWS-SA]" w:date="2023-02-25T11:26:00Z">
              <w:tcPr>
                <w:tcW w:w="4740" w:type="dxa"/>
                <w:tcBorders>
                  <w:top w:val="nil"/>
                  <w:left w:val="nil"/>
                  <w:bottom w:val="nil"/>
                  <w:right w:val="nil"/>
                </w:tcBorders>
                <w:shd w:val="clear" w:color="auto" w:fill="auto"/>
                <w:noWrap/>
                <w:vAlign w:val="bottom"/>
                <w:hideMark/>
              </w:tcPr>
            </w:tcPrChange>
          </w:tcPr>
          <w:p w14:paraId="4A41CC46" w14:textId="77777777" w:rsidR="00E16572" w:rsidRPr="00E16572" w:rsidRDefault="00E16572" w:rsidP="00E16572">
            <w:pPr>
              <w:spacing w:line="240" w:lineRule="auto"/>
              <w:ind w:firstLine="0"/>
              <w:rPr>
                <w:ins w:id="3170" w:author="Nate Bachmeier [AWS-SA]" w:date="2023-02-25T11:26:00Z"/>
                <w:rFonts w:ascii="Calibri" w:eastAsia="Times New Roman" w:hAnsi="Calibri" w:cs="Calibri"/>
                <w:b w:val="0"/>
                <w:bCs w:val="0"/>
                <w:color w:val="000000"/>
                <w:sz w:val="22"/>
                <w:rPrChange w:id="3171" w:author="Nate Bachmeier [AWS-SA]" w:date="2023-02-25T11:29:00Z">
                  <w:rPr>
                    <w:ins w:id="3172" w:author="Nate Bachmeier [AWS-SA]" w:date="2023-02-25T11:26:00Z"/>
                    <w:rFonts w:ascii="Calibri" w:eastAsia="Times New Roman" w:hAnsi="Calibri" w:cs="Calibri"/>
                    <w:color w:val="000000"/>
                    <w:sz w:val="22"/>
                  </w:rPr>
                </w:rPrChange>
              </w:rPr>
            </w:pPr>
            <w:ins w:id="3173" w:author="Nate Bachmeier [AWS-SA]" w:date="2023-02-25T11:26:00Z">
              <w:r w:rsidRPr="00E16572">
                <w:rPr>
                  <w:rFonts w:ascii="Calibri" w:eastAsia="Times New Roman" w:hAnsi="Calibri" w:cs="Calibri"/>
                  <w:b w:val="0"/>
                  <w:bCs w:val="0"/>
                  <w:color w:val="000000"/>
                  <w:sz w:val="22"/>
                  <w:rPrChange w:id="3174" w:author="Nate Bachmeier [AWS-SA]" w:date="2023-02-25T11:29:00Z">
                    <w:rPr>
                      <w:rFonts w:ascii="Calibri" w:eastAsia="Times New Roman" w:hAnsi="Calibri" w:cs="Calibri"/>
                      <w:color w:val="000000"/>
                      <w:sz w:val="22"/>
                    </w:rPr>
                  </w:rPrChange>
                </w:rPr>
                <w:t>dyeing eyebrows</w:t>
              </w:r>
            </w:ins>
          </w:p>
        </w:tc>
        <w:tc>
          <w:tcPr>
            <w:tcW w:w="960" w:type="dxa"/>
            <w:noWrap/>
            <w:hideMark/>
            <w:tcPrChange w:id="3175" w:author="Nate Bachmeier [AWS-SA]" w:date="2023-02-25T11:26:00Z">
              <w:tcPr>
                <w:tcW w:w="960" w:type="dxa"/>
                <w:tcBorders>
                  <w:top w:val="nil"/>
                  <w:left w:val="nil"/>
                  <w:bottom w:val="nil"/>
                  <w:right w:val="nil"/>
                </w:tcBorders>
                <w:shd w:val="clear" w:color="auto" w:fill="auto"/>
                <w:noWrap/>
                <w:vAlign w:val="bottom"/>
                <w:hideMark/>
              </w:tcPr>
            </w:tcPrChange>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176" w:author="Nate Bachmeier [AWS-SA]" w:date="2023-02-25T11:26:00Z"/>
                <w:rFonts w:ascii="Calibri" w:eastAsia="Times New Roman" w:hAnsi="Calibri" w:cs="Calibri"/>
                <w:color w:val="000000"/>
                <w:sz w:val="22"/>
              </w:rPr>
            </w:pPr>
            <w:ins w:id="3177" w:author="Nate Bachmeier [AWS-SA]" w:date="2023-02-25T11:26:00Z">
              <w:r w:rsidRPr="00E16572">
                <w:rPr>
                  <w:rFonts w:ascii="Calibri" w:eastAsia="Times New Roman" w:hAnsi="Calibri" w:cs="Calibri"/>
                  <w:color w:val="000000"/>
                  <w:sz w:val="22"/>
                </w:rPr>
                <w:t>441</w:t>
              </w:r>
            </w:ins>
          </w:p>
        </w:tc>
      </w:tr>
      <w:tr w:rsidR="00E16572" w:rsidRPr="00E16572" w14:paraId="691A0C60" w14:textId="77777777" w:rsidTr="00E16572">
        <w:trPr>
          <w:cnfStyle w:val="000000100000" w:firstRow="0" w:lastRow="0" w:firstColumn="0" w:lastColumn="0" w:oddVBand="0" w:evenVBand="0" w:oddHBand="1" w:evenHBand="0" w:firstRowFirstColumn="0" w:firstRowLastColumn="0" w:lastRowFirstColumn="0" w:lastRowLastColumn="0"/>
          <w:trHeight w:val="300"/>
          <w:ins w:id="3178" w:author="Nate Bachmeier [AWS-SA]" w:date="2023-02-25T11:26:00Z"/>
          <w:trPrChange w:id="317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180" w:author="Nate Bachmeier [AWS-SA]" w:date="2023-02-25T11:26:00Z">
              <w:tcPr>
                <w:tcW w:w="4740" w:type="dxa"/>
                <w:tcBorders>
                  <w:top w:val="nil"/>
                  <w:left w:val="nil"/>
                  <w:bottom w:val="nil"/>
                  <w:right w:val="nil"/>
                </w:tcBorders>
                <w:shd w:val="clear" w:color="auto" w:fill="auto"/>
                <w:noWrap/>
                <w:vAlign w:val="bottom"/>
                <w:hideMark/>
              </w:tcPr>
            </w:tcPrChange>
          </w:tcPr>
          <w:p w14:paraId="5A8CB11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181" w:author="Nate Bachmeier [AWS-SA]" w:date="2023-02-25T11:26:00Z"/>
                <w:rFonts w:ascii="Calibri" w:eastAsia="Times New Roman" w:hAnsi="Calibri" w:cs="Calibri"/>
                <w:b w:val="0"/>
                <w:bCs w:val="0"/>
                <w:color w:val="000000"/>
                <w:sz w:val="22"/>
                <w:rPrChange w:id="3182" w:author="Nate Bachmeier [AWS-SA]" w:date="2023-02-25T11:29:00Z">
                  <w:rPr>
                    <w:ins w:id="3183" w:author="Nate Bachmeier [AWS-SA]" w:date="2023-02-25T11:26:00Z"/>
                    <w:rFonts w:ascii="Calibri" w:eastAsia="Times New Roman" w:hAnsi="Calibri" w:cs="Calibri"/>
                    <w:color w:val="000000"/>
                    <w:sz w:val="22"/>
                  </w:rPr>
                </w:rPrChange>
              </w:rPr>
            </w:pPr>
            <w:ins w:id="3184" w:author="Nate Bachmeier [AWS-SA]" w:date="2023-02-25T11:26:00Z">
              <w:r w:rsidRPr="00E16572">
                <w:rPr>
                  <w:rFonts w:ascii="Calibri" w:eastAsia="Times New Roman" w:hAnsi="Calibri" w:cs="Calibri"/>
                  <w:b w:val="0"/>
                  <w:bCs w:val="0"/>
                  <w:color w:val="000000"/>
                  <w:sz w:val="22"/>
                  <w:rPrChange w:id="3185" w:author="Nate Bachmeier [AWS-SA]" w:date="2023-02-25T11:29:00Z">
                    <w:rPr>
                      <w:rFonts w:ascii="Calibri" w:eastAsia="Times New Roman" w:hAnsi="Calibri" w:cs="Calibri"/>
                      <w:color w:val="000000"/>
                      <w:sz w:val="22"/>
                    </w:rPr>
                  </w:rPrChange>
                </w:rPr>
                <w:t>dyeing hair</w:t>
              </w:r>
            </w:ins>
          </w:p>
        </w:tc>
        <w:tc>
          <w:tcPr>
            <w:tcW w:w="960" w:type="dxa"/>
            <w:noWrap/>
            <w:hideMark/>
            <w:tcPrChange w:id="3186" w:author="Nate Bachmeier [AWS-SA]" w:date="2023-02-25T11:26:00Z">
              <w:tcPr>
                <w:tcW w:w="960" w:type="dxa"/>
                <w:tcBorders>
                  <w:top w:val="nil"/>
                  <w:left w:val="nil"/>
                  <w:bottom w:val="nil"/>
                  <w:right w:val="nil"/>
                </w:tcBorders>
                <w:shd w:val="clear" w:color="auto" w:fill="auto"/>
                <w:noWrap/>
                <w:vAlign w:val="bottom"/>
                <w:hideMark/>
              </w:tcPr>
            </w:tcPrChange>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187" w:author="Nate Bachmeier [AWS-SA]" w:date="2023-02-25T11:26:00Z"/>
                <w:rFonts w:ascii="Calibri" w:eastAsia="Times New Roman" w:hAnsi="Calibri" w:cs="Calibri"/>
                <w:color w:val="000000"/>
                <w:sz w:val="22"/>
              </w:rPr>
            </w:pPr>
            <w:ins w:id="3188" w:author="Nate Bachmeier [AWS-SA]" w:date="2023-02-25T11:26:00Z">
              <w:r w:rsidRPr="00E16572">
                <w:rPr>
                  <w:rFonts w:ascii="Calibri" w:eastAsia="Times New Roman" w:hAnsi="Calibri" w:cs="Calibri"/>
                  <w:color w:val="000000"/>
                  <w:sz w:val="22"/>
                </w:rPr>
                <w:t>507</w:t>
              </w:r>
            </w:ins>
          </w:p>
        </w:tc>
      </w:tr>
      <w:tr w:rsidR="00E16572" w:rsidRPr="00E16572" w14:paraId="4085EEE9" w14:textId="77777777" w:rsidTr="00E16572">
        <w:trPr>
          <w:trHeight w:val="300"/>
          <w:ins w:id="3189" w:author="Nate Bachmeier [AWS-SA]" w:date="2023-02-25T11:26:00Z"/>
          <w:trPrChange w:id="319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191" w:author="Nate Bachmeier [AWS-SA]" w:date="2023-02-25T11:26:00Z">
              <w:tcPr>
                <w:tcW w:w="4740" w:type="dxa"/>
                <w:tcBorders>
                  <w:top w:val="nil"/>
                  <w:left w:val="nil"/>
                  <w:bottom w:val="nil"/>
                  <w:right w:val="nil"/>
                </w:tcBorders>
                <w:shd w:val="clear" w:color="auto" w:fill="auto"/>
                <w:noWrap/>
                <w:vAlign w:val="bottom"/>
                <w:hideMark/>
              </w:tcPr>
            </w:tcPrChange>
          </w:tcPr>
          <w:p w14:paraId="2759AC59" w14:textId="77777777" w:rsidR="00E16572" w:rsidRPr="00E16572" w:rsidRDefault="00E16572" w:rsidP="00E16572">
            <w:pPr>
              <w:spacing w:line="240" w:lineRule="auto"/>
              <w:ind w:firstLine="0"/>
              <w:rPr>
                <w:ins w:id="3192" w:author="Nate Bachmeier [AWS-SA]" w:date="2023-02-25T11:26:00Z"/>
                <w:rFonts w:ascii="Calibri" w:eastAsia="Times New Roman" w:hAnsi="Calibri" w:cs="Calibri"/>
                <w:b w:val="0"/>
                <w:bCs w:val="0"/>
                <w:color w:val="000000"/>
                <w:sz w:val="22"/>
                <w:rPrChange w:id="3193" w:author="Nate Bachmeier [AWS-SA]" w:date="2023-02-25T11:29:00Z">
                  <w:rPr>
                    <w:ins w:id="3194" w:author="Nate Bachmeier [AWS-SA]" w:date="2023-02-25T11:26:00Z"/>
                    <w:rFonts w:ascii="Calibri" w:eastAsia="Times New Roman" w:hAnsi="Calibri" w:cs="Calibri"/>
                    <w:color w:val="000000"/>
                    <w:sz w:val="22"/>
                  </w:rPr>
                </w:rPrChange>
              </w:rPr>
            </w:pPr>
            <w:ins w:id="3195" w:author="Nate Bachmeier [AWS-SA]" w:date="2023-02-25T11:26:00Z">
              <w:r w:rsidRPr="00E16572">
                <w:rPr>
                  <w:rFonts w:ascii="Calibri" w:eastAsia="Times New Roman" w:hAnsi="Calibri" w:cs="Calibri"/>
                  <w:b w:val="0"/>
                  <w:bCs w:val="0"/>
                  <w:color w:val="000000"/>
                  <w:sz w:val="22"/>
                  <w:rPrChange w:id="3196" w:author="Nate Bachmeier [AWS-SA]" w:date="2023-02-25T11:29:00Z">
                    <w:rPr>
                      <w:rFonts w:ascii="Calibri" w:eastAsia="Times New Roman" w:hAnsi="Calibri" w:cs="Calibri"/>
                      <w:color w:val="000000"/>
                      <w:sz w:val="22"/>
                    </w:rPr>
                  </w:rPrChange>
                </w:rPr>
                <w:t>eating burger</w:t>
              </w:r>
            </w:ins>
          </w:p>
        </w:tc>
        <w:tc>
          <w:tcPr>
            <w:tcW w:w="960" w:type="dxa"/>
            <w:noWrap/>
            <w:hideMark/>
            <w:tcPrChange w:id="3197" w:author="Nate Bachmeier [AWS-SA]" w:date="2023-02-25T11:26:00Z">
              <w:tcPr>
                <w:tcW w:w="960" w:type="dxa"/>
                <w:tcBorders>
                  <w:top w:val="nil"/>
                  <w:left w:val="nil"/>
                  <w:bottom w:val="nil"/>
                  <w:right w:val="nil"/>
                </w:tcBorders>
                <w:shd w:val="clear" w:color="auto" w:fill="auto"/>
                <w:noWrap/>
                <w:vAlign w:val="bottom"/>
                <w:hideMark/>
              </w:tcPr>
            </w:tcPrChange>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198" w:author="Nate Bachmeier [AWS-SA]" w:date="2023-02-25T11:26:00Z"/>
                <w:rFonts w:ascii="Calibri" w:eastAsia="Times New Roman" w:hAnsi="Calibri" w:cs="Calibri"/>
                <w:color w:val="000000"/>
                <w:sz w:val="22"/>
              </w:rPr>
            </w:pPr>
            <w:ins w:id="3199" w:author="Nate Bachmeier [AWS-SA]" w:date="2023-02-25T11:26:00Z">
              <w:r w:rsidRPr="00E16572">
                <w:rPr>
                  <w:rFonts w:ascii="Calibri" w:eastAsia="Times New Roman" w:hAnsi="Calibri" w:cs="Calibri"/>
                  <w:color w:val="000000"/>
                  <w:sz w:val="22"/>
                </w:rPr>
                <w:t>742</w:t>
              </w:r>
            </w:ins>
          </w:p>
        </w:tc>
      </w:tr>
      <w:tr w:rsidR="00E16572" w:rsidRPr="00E16572" w14:paraId="737F33FB" w14:textId="77777777" w:rsidTr="00E16572">
        <w:trPr>
          <w:cnfStyle w:val="000000100000" w:firstRow="0" w:lastRow="0" w:firstColumn="0" w:lastColumn="0" w:oddVBand="0" w:evenVBand="0" w:oddHBand="1" w:evenHBand="0" w:firstRowFirstColumn="0" w:firstRowLastColumn="0" w:lastRowFirstColumn="0" w:lastRowLastColumn="0"/>
          <w:trHeight w:val="300"/>
          <w:ins w:id="3200" w:author="Nate Bachmeier [AWS-SA]" w:date="2023-02-25T11:26:00Z"/>
          <w:trPrChange w:id="320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202" w:author="Nate Bachmeier [AWS-SA]" w:date="2023-02-25T11:26:00Z">
              <w:tcPr>
                <w:tcW w:w="4740" w:type="dxa"/>
                <w:tcBorders>
                  <w:top w:val="nil"/>
                  <w:left w:val="nil"/>
                  <w:bottom w:val="nil"/>
                  <w:right w:val="nil"/>
                </w:tcBorders>
                <w:shd w:val="clear" w:color="auto" w:fill="auto"/>
                <w:noWrap/>
                <w:vAlign w:val="bottom"/>
                <w:hideMark/>
              </w:tcPr>
            </w:tcPrChange>
          </w:tcPr>
          <w:p w14:paraId="6D2B444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203" w:author="Nate Bachmeier [AWS-SA]" w:date="2023-02-25T11:26:00Z"/>
                <w:rFonts w:ascii="Calibri" w:eastAsia="Times New Roman" w:hAnsi="Calibri" w:cs="Calibri"/>
                <w:b w:val="0"/>
                <w:bCs w:val="0"/>
                <w:color w:val="000000"/>
                <w:sz w:val="22"/>
                <w:rPrChange w:id="3204" w:author="Nate Bachmeier [AWS-SA]" w:date="2023-02-25T11:29:00Z">
                  <w:rPr>
                    <w:ins w:id="3205" w:author="Nate Bachmeier [AWS-SA]" w:date="2023-02-25T11:26:00Z"/>
                    <w:rFonts w:ascii="Calibri" w:eastAsia="Times New Roman" w:hAnsi="Calibri" w:cs="Calibri"/>
                    <w:color w:val="000000"/>
                    <w:sz w:val="22"/>
                  </w:rPr>
                </w:rPrChange>
              </w:rPr>
            </w:pPr>
            <w:ins w:id="3206" w:author="Nate Bachmeier [AWS-SA]" w:date="2023-02-25T11:26:00Z">
              <w:r w:rsidRPr="00E16572">
                <w:rPr>
                  <w:rFonts w:ascii="Calibri" w:eastAsia="Times New Roman" w:hAnsi="Calibri" w:cs="Calibri"/>
                  <w:b w:val="0"/>
                  <w:bCs w:val="0"/>
                  <w:color w:val="000000"/>
                  <w:sz w:val="22"/>
                  <w:rPrChange w:id="3207" w:author="Nate Bachmeier [AWS-SA]" w:date="2023-02-25T11:29:00Z">
                    <w:rPr>
                      <w:rFonts w:ascii="Calibri" w:eastAsia="Times New Roman" w:hAnsi="Calibri" w:cs="Calibri"/>
                      <w:color w:val="000000"/>
                      <w:sz w:val="22"/>
                    </w:rPr>
                  </w:rPrChange>
                </w:rPr>
                <w:t>eating cake</w:t>
              </w:r>
            </w:ins>
          </w:p>
        </w:tc>
        <w:tc>
          <w:tcPr>
            <w:tcW w:w="960" w:type="dxa"/>
            <w:noWrap/>
            <w:hideMark/>
            <w:tcPrChange w:id="3208" w:author="Nate Bachmeier [AWS-SA]" w:date="2023-02-25T11:26:00Z">
              <w:tcPr>
                <w:tcW w:w="960" w:type="dxa"/>
                <w:tcBorders>
                  <w:top w:val="nil"/>
                  <w:left w:val="nil"/>
                  <w:bottom w:val="nil"/>
                  <w:right w:val="nil"/>
                </w:tcBorders>
                <w:shd w:val="clear" w:color="auto" w:fill="auto"/>
                <w:noWrap/>
                <w:vAlign w:val="bottom"/>
                <w:hideMark/>
              </w:tcPr>
            </w:tcPrChange>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209" w:author="Nate Bachmeier [AWS-SA]" w:date="2023-02-25T11:26:00Z"/>
                <w:rFonts w:ascii="Calibri" w:eastAsia="Times New Roman" w:hAnsi="Calibri" w:cs="Calibri"/>
                <w:color w:val="000000"/>
                <w:sz w:val="22"/>
              </w:rPr>
            </w:pPr>
            <w:ins w:id="3210" w:author="Nate Bachmeier [AWS-SA]" w:date="2023-02-25T11:26:00Z">
              <w:r w:rsidRPr="00E16572">
                <w:rPr>
                  <w:rFonts w:ascii="Calibri" w:eastAsia="Times New Roman" w:hAnsi="Calibri" w:cs="Calibri"/>
                  <w:color w:val="000000"/>
                  <w:sz w:val="22"/>
                </w:rPr>
                <w:t>853</w:t>
              </w:r>
            </w:ins>
          </w:p>
        </w:tc>
      </w:tr>
      <w:tr w:rsidR="00E16572" w:rsidRPr="00E16572" w14:paraId="793CB6D2" w14:textId="77777777" w:rsidTr="00E16572">
        <w:trPr>
          <w:trHeight w:val="300"/>
          <w:ins w:id="3211" w:author="Nate Bachmeier [AWS-SA]" w:date="2023-02-25T11:26:00Z"/>
          <w:trPrChange w:id="321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213" w:author="Nate Bachmeier [AWS-SA]" w:date="2023-02-25T11:26:00Z">
              <w:tcPr>
                <w:tcW w:w="4740" w:type="dxa"/>
                <w:tcBorders>
                  <w:top w:val="nil"/>
                  <w:left w:val="nil"/>
                  <w:bottom w:val="nil"/>
                  <w:right w:val="nil"/>
                </w:tcBorders>
                <w:shd w:val="clear" w:color="auto" w:fill="auto"/>
                <w:noWrap/>
                <w:vAlign w:val="bottom"/>
                <w:hideMark/>
              </w:tcPr>
            </w:tcPrChange>
          </w:tcPr>
          <w:p w14:paraId="71FA2A74" w14:textId="77777777" w:rsidR="00E16572" w:rsidRPr="00E16572" w:rsidRDefault="00E16572" w:rsidP="00E16572">
            <w:pPr>
              <w:spacing w:line="240" w:lineRule="auto"/>
              <w:ind w:firstLine="0"/>
              <w:rPr>
                <w:ins w:id="3214" w:author="Nate Bachmeier [AWS-SA]" w:date="2023-02-25T11:26:00Z"/>
                <w:rFonts w:ascii="Calibri" w:eastAsia="Times New Roman" w:hAnsi="Calibri" w:cs="Calibri"/>
                <w:b w:val="0"/>
                <w:bCs w:val="0"/>
                <w:color w:val="000000"/>
                <w:sz w:val="22"/>
                <w:rPrChange w:id="3215" w:author="Nate Bachmeier [AWS-SA]" w:date="2023-02-25T11:29:00Z">
                  <w:rPr>
                    <w:ins w:id="3216" w:author="Nate Bachmeier [AWS-SA]" w:date="2023-02-25T11:26:00Z"/>
                    <w:rFonts w:ascii="Calibri" w:eastAsia="Times New Roman" w:hAnsi="Calibri" w:cs="Calibri"/>
                    <w:color w:val="000000"/>
                    <w:sz w:val="22"/>
                  </w:rPr>
                </w:rPrChange>
              </w:rPr>
            </w:pPr>
            <w:ins w:id="3217" w:author="Nate Bachmeier [AWS-SA]" w:date="2023-02-25T11:26:00Z">
              <w:r w:rsidRPr="00E16572">
                <w:rPr>
                  <w:rFonts w:ascii="Calibri" w:eastAsia="Times New Roman" w:hAnsi="Calibri" w:cs="Calibri"/>
                  <w:b w:val="0"/>
                  <w:bCs w:val="0"/>
                  <w:color w:val="000000"/>
                  <w:sz w:val="22"/>
                  <w:rPrChange w:id="3218" w:author="Nate Bachmeier [AWS-SA]" w:date="2023-02-25T11:29:00Z">
                    <w:rPr>
                      <w:rFonts w:ascii="Calibri" w:eastAsia="Times New Roman" w:hAnsi="Calibri" w:cs="Calibri"/>
                      <w:color w:val="000000"/>
                      <w:sz w:val="22"/>
                    </w:rPr>
                  </w:rPrChange>
                </w:rPr>
                <w:t>eating carrots</w:t>
              </w:r>
            </w:ins>
          </w:p>
        </w:tc>
        <w:tc>
          <w:tcPr>
            <w:tcW w:w="960" w:type="dxa"/>
            <w:noWrap/>
            <w:hideMark/>
            <w:tcPrChange w:id="3219" w:author="Nate Bachmeier [AWS-SA]" w:date="2023-02-25T11:26:00Z">
              <w:tcPr>
                <w:tcW w:w="960" w:type="dxa"/>
                <w:tcBorders>
                  <w:top w:val="nil"/>
                  <w:left w:val="nil"/>
                  <w:bottom w:val="nil"/>
                  <w:right w:val="nil"/>
                </w:tcBorders>
                <w:shd w:val="clear" w:color="auto" w:fill="auto"/>
                <w:noWrap/>
                <w:vAlign w:val="bottom"/>
                <w:hideMark/>
              </w:tcPr>
            </w:tcPrChange>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220" w:author="Nate Bachmeier [AWS-SA]" w:date="2023-02-25T11:26:00Z"/>
                <w:rFonts w:ascii="Calibri" w:eastAsia="Times New Roman" w:hAnsi="Calibri" w:cs="Calibri"/>
                <w:color w:val="000000"/>
                <w:sz w:val="22"/>
              </w:rPr>
            </w:pPr>
            <w:ins w:id="3221" w:author="Nate Bachmeier [AWS-SA]" w:date="2023-02-25T11:26:00Z">
              <w:r w:rsidRPr="00E16572">
                <w:rPr>
                  <w:rFonts w:ascii="Calibri" w:eastAsia="Times New Roman" w:hAnsi="Calibri" w:cs="Calibri"/>
                  <w:color w:val="000000"/>
                  <w:sz w:val="22"/>
                </w:rPr>
                <w:t>512</w:t>
              </w:r>
            </w:ins>
          </w:p>
        </w:tc>
      </w:tr>
      <w:tr w:rsidR="00E16572" w:rsidRPr="00E16572" w14:paraId="5E9F9405" w14:textId="77777777" w:rsidTr="00E16572">
        <w:trPr>
          <w:cnfStyle w:val="000000100000" w:firstRow="0" w:lastRow="0" w:firstColumn="0" w:lastColumn="0" w:oddVBand="0" w:evenVBand="0" w:oddHBand="1" w:evenHBand="0" w:firstRowFirstColumn="0" w:firstRowLastColumn="0" w:lastRowFirstColumn="0" w:lastRowLastColumn="0"/>
          <w:trHeight w:val="300"/>
          <w:ins w:id="3222" w:author="Nate Bachmeier [AWS-SA]" w:date="2023-02-25T11:26:00Z"/>
          <w:trPrChange w:id="322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224" w:author="Nate Bachmeier [AWS-SA]" w:date="2023-02-25T11:26:00Z">
              <w:tcPr>
                <w:tcW w:w="4740" w:type="dxa"/>
                <w:tcBorders>
                  <w:top w:val="nil"/>
                  <w:left w:val="nil"/>
                  <w:bottom w:val="nil"/>
                  <w:right w:val="nil"/>
                </w:tcBorders>
                <w:shd w:val="clear" w:color="auto" w:fill="auto"/>
                <w:noWrap/>
                <w:vAlign w:val="bottom"/>
                <w:hideMark/>
              </w:tcPr>
            </w:tcPrChange>
          </w:tcPr>
          <w:p w14:paraId="293E89D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225" w:author="Nate Bachmeier [AWS-SA]" w:date="2023-02-25T11:26:00Z"/>
                <w:rFonts w:ascii="Calibri" w:eastAsia="Times New Roman" w:hAnsi="Calibri" w:cs="Calibri"/>
                <w:b w:val="0"/>
                <w:bCs w:val="0"/>
                <w:color w:val="000000"/>
                <w:sz w:val="22"/>
                <w:rPrChange w:id="3226" w:author="Nate Bachmeier [AWS-SA]" w:date="2023-02-25T11:29:00Z">
                  <w:rPr>
                    <w:ins w:id="3227" w:author="Nate Bachmeier [AWS-SA]" w:date="2023-02-25T11:26:00Z"/>
                    <w:rFonts w:ascii="Calibri" w:eastAsia="Times New Roman" w:hAnsi="Calibri" w:cs="Calibri"/>
                    <w:color w:val="000000"/>
                    <w:sz w:val="22"/>
                  </w:rPr>
                </w:rPrChange>
              </w:rPr>
            </w:pPr>
            <w:ins w:id="3228" w:author="Nate Bachmeier [AWS-SA]" w:date="2023-02-25T11:26:00Z">
              <w:r w:rsidRPr="00E16572">
                <w:rPr>
                  <w:rFonts w:ascii="Calibri" w:eastAsia="Times New Roman" w:hAnsi="Calibri" w:cs="Calibri"/>
                  <w:b w:val="0"/>
                  <w:bCs w:val="0"/>
                  <w:color w:val="000000"/>
                  <w:sz w:val="22"/>
                  <w:rPrChange w:id="3229" w:author="Nate Bachmeier [AWS-SA]" w:date="2023-02-25T11:29:00Z">
                    <w:rPr>
                      <w:rFonts w:ascii="Calibri" w:eastAsia="Times New Roman" w:hAnsi="Calibri" w:cs="Calibri"/>
                      <w:color w:val="000000"/>
                      <w:sz w:val="22"/>
                    </w:rPr>
                  </w:rPrChange>
                </w:rPr>
                <w:t>eating chips</w:t>
              </w:r>
            </w:ins>
          </w:p>
        </w:tc>
        <w:tc>
          <w:tcPr>
            <w:tcW w:w="960" w:type="dxa"/>
            <w:noWrap/>
            <w:hideMark/>
            <w:tcPrChange w:id="3230" w:author="Nate Bachmeier [AWS-SA]" w:date="2023-02-25T11:26:00Z">
              <w:tcPr>
                <w:tcW w:w="960" w:type="dxa"/>
                <w:tcBorders>
                  <w:top w:val="nil"/>
                  <w:left w:val="nil"/>
                  <w:bottom w:val="nil"/>
                  <w:right w:val="nil"/>
                </w:tcBorders>
                <w:shd w:val="clear" w:color="auto" w:fill="auto"/>
                <w:noWrap/>
                <w:vAlign w:val="bottom"/>
                <w:hideMark/>
              </w:tcPr>
            </w:tcPrChange>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231" w:author="Nate Bachmeier [AWS-SA]" w:date="2023-02-25T11:26:00Z"/>
                <w:rFonts w:ascii="Calibri" w:eastAsia="Times New Roman" w:hAnsi="Calibri" w:cs="Calibri"/>
                <w:color w:val="000000"/>
                <w:sz w:val="22"/>
              </w:rPr>
            </w:pPr>
            <w:ins w:id="3232" w:author="Nate Bachmeier [AWS-SA]" w:date="2023-02-25T11:26:00Z">
              <w:r w:rsidRPr="00E16572">
                <w:rPr>
                  <w:rFonts w:ascii="Calibri" w:eastAsia="Times New Roman" w:hAnsi="Calibri" w:cs="Calibri"/>
                  <w:color w:val="000000"/>
                  <w:sz w:val="22"/>
                </w:rPr>
                <w:t>708</w:t>
              </w:r>
            </w:ins>
          </w:p>
        </w:tc>
      </w:tr>
      <w:tr w:rsidR="00E16572" w:rsidRPr="00E16572" w14:paraId="0C355335" w14:textId="77777777" w:rsidTr="00E16572">
        <w:trPr>
          <w:trHeight w:val="300"/>
          <w:ins w:id="3233" w:author="Nate Bachmeier [AWS-SA]" w:date="2023-02-25T11:26:00Z"/>
          <w:trPrChange w:id="323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235" w:author="Nate Bachmeier [AWS-SA]" w:date="2023-02-25T11:26:00Z">
              <w:tcPr>
                <w:tcW w:w="4740" w:type="dxa"/>
                <w:tcBorders>
                  <w:top w:val="nil"/>
                  <w:left w:val="nil"/>
                  <w:bottom w:val="nil"/>
                  <w:right w:val="nil"/>
                </w:tcBorders>
                <w:shd w:val="clear" w:color="auto" w:fill="auto"/>
                <w:noWrap/>
                <w:vAlign w:val="bottom"/>
                <w:hideMark/>
              </w:tcPr>
            </w:tcPrChange>
          </w:tcPr>
          <w:p w14:paraId="2AFE7D94" w14:textId="77777777" w:rsidR="00E16572" w:rsidRPr="00E16572" w:rsidRDefault="00E16572" w:rsidP="00E16572">
            <w:pPr>
              <w:spacing w:line="240" w:lineRule="auto"/>
              <w:ind w:firstLine="0"/>
              <w:rPr>
                <w:ins w:id="3236" w:author="Nate Bachmeier [AWS-SA]" w:date="2023-02-25T11:26:00Z"/>
                <w:rFonts w:ascii="Calibri" w:eastAsia="Times New Roman" w:hAnsi="Calibri" w:cs="Calibri"/>
                <w:b w:val="0"/>
                <w:bCs w:val="0"/>
                <w:color w:val="000000"/>
                <w:sz w:val="22"/>
                <w:rPrChange w:id="3237" w:author="Nate Bachmeier [AWS-SA]" w:date="2023-02-25T11:29:00Z">
                  <w:rPr>
                    <w:ins w:id="3238" w:author="Nate Bachmeier [AWS-SA]" w:date="2023-02-25T11:26:00Z"/>
                    <w:rFonts w:ascii="Calibri" w:eastAsia="Times New Roman" w:hAnsi="Calibri" w:cs="Calibri"/>
                    <w:color w:val="000000"/>
                    <w:sz w:val="22"/>
                  </w:rPr>
                </w:rPrChange>
              </w:rPr>
            </w:pPr>
            <w:ins w:id="3239" w:author="Nate Bachmeier [AWS-SA]" w:date="2023-02-25T11:26:00Z">
              <w:r w:rsidRPr="00E16572">
                <w:rPr>
                  <w:rFonts w:ascii="Calibri" w:eastAsia="Times New Roman" w:hAnsi="Calibri" w:cs="Calibri"/>
                  <w:b w:val="0"/>
                  <w:bCs w:val="0"/>
                  <w:color w:val="000000"/>
                  <w:sz w:val="22"/>
                  <w:rPrChange w:id="3240" w:author="Nate Bachmeier [AWS-SA]" w:date="2023-02-25T11:29:00Z">
                    <w:rPr>
                      <w:rFonts w:ascii="Calibri" w:eastAsia="Times New Roman" w:hAnsi="Calibri" w:cs="Calibri"/>
                      <w:color w:val="000000"/>
                      <w:sz w:val="22"/>
                    </w:rPr>
                  </w:rPrChange>
                </w:rPr>
                <w:t>eating doughnuts</w:t>
              </w:r>
            </w:ins>
          </w:p>
        </w:tc>
        <w:tc>
          <w:tcPr>
            <w:tcW w:w="960" w:type="dxa"/>
            <w:noWrap/>
            <w:hideMark/>
            <w:tcPrChange w:id="3241" w:author="Nate Bachmeier [AWS-SA]" w:date="2023-02-25T11:26:00Z">
              <w:tcPr>
                <w:tcW w:w="960" w:type="dxa"/>
                <w:tcBorders>
                  <w:top w:val="nil"/>
                  <w:left w:val="nil"/>
                  <w:bottom w:val="nil"/>
                  <w:right w:val="nil"/>
                </w:tcBorders>
                <w:shd w:val="clear" w:color="auto" w:fill="auto"/>
                <w:noWrap/>
                <w:vAlign w:val="bottom"/>
                <w:hideMark/>
              </w:tcPr>
            </w:tcPrChange>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242" w:author="Nate Bachmeier [AWS-SA]" w:date="2023-02-25T11:26:00Z"/>
                <w:rFonts w:ascii="Calibri" w:eastAsia="Times New Roman" w:hAnsi="Calibri" w:cs="Calibri"/>
                <w:color w:val="000000"/>
                <w:sz w:val="22"/>
              </w:rPr>
            </w:pPr>
            <w:ins w:id="3243" w:author="Nate Bachmeier [AWS-SA]" w:date="2023-02-25T11:26:00Z">
              <w:r w:rsidRPr="00E16572">
                <w:rPr>
                  <w:rFonts w:ascii="Calibri" w:eastAsia="Times New Roman" w:hAnsi="Calibri" w:cs="Calibri"/>
                  <w:color w:val="000000"/>
                  <w:sz w:val="22"/>
                </w:rPr>
                <w:t>670</w:t>
              </w:r>
            </w:ins>
          </w:p>
        </w:tc>
      </w:tr>
      <w:tr w:rsidR="00E16572" w:rsidRPr="00E16572" w14:paraId="4422EAEA" w14:textId="77777777" w:rsidTr="00E16572">
        <w:trPr>
          <w:cnfStyle w:val="000000100000" w:firstRow="0" w:lastRow="0" w:firstColumn="0" w:lastColumn="0" w:oddVBand="0" w:evenVBand="0" w:oddHBand="1" w:evenHBand="0" w:firstRowFirstColumn="0" w:firstRowLastColumn="0" w:lastRowFirstColumn="0" w:lastRowLastColumn="0"/>
          <w:trHeight w:val="300"/>
          <w:ins w:id="3244" w:author="Nate Bachmeier [AWS-SA]" w:date="2023-02-25T11:26:00Z"/>
          <w:trPrChange w:id="32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246" w:author="Nate Bachmeier [AWS-SA]" w:date="2023-02-25T11:26:00Z">
              <w:tcPr>
                <w:tcW w:w="4740" w:type="dxa"/>
                <w:tcBorders>
                  <w:top w:val="nil"/>
                  <w:left w:val="nil"/>
                  <w:bottom w:val="nil"/>
                  <w:right w:val="nil"/>
                </w:tcBorders>
                <w:shd w:val="clear" w:color="auto" w:fill="auto"/>
                <w:noWrap/>
                <w:vAlign w:val="bottom"/>
                <w:hideMark/>
              </w:tcPr>
            </w:tcPrChange>
          </w:tcPr>
          <w:p w14:paraId="74C5C64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247" w:author="Nate Bachmeier [AWS-SA]" w:date="2023-02-25T11:26:00Z"/>
                <w:rFonts w:ascii="Calibri" w:eastAsia="Times New Roman" w:hAnsi="Calibri" w:cs="Calibri"/>
                <w:b w:val="0"/>
                <w:bCs w:val="0"/>
                <w:color w:val="000000"/>
                <w:sz w:val="22"/>
                <w:rPrChange w:id="3248" w:author="Nate Bachmeier [AWS-SA]" w:date="2023-02-25T11:29:00Z">
                  <w:rPr>
                    <w:ins w:id="3249" w:author="Nate Bachmeier [AWS-SA]" w:date="2023-02-25T11:26:00Z"/>
                    <w:rFonts w:ascii="Calibri" w:eastAsia="Times New Roman" w:hAnsi="Calibri" w:cs="Calibri"/>
                    <w:color w:val="000000"/>
                    <w:sz w:val="22"/>
                  </w:rPr>
                </w:rPrChange>
              </w:rPr>
            </w:pPr>
            <w:ins w:id="3250" w:author="Nate Bachmeier [AWS-SA]" w:date="2023-02-25T11:26:00Z">
              <w:r w:rsidRPr="00E16572">
                <w:rPr>
                  <w:rFonts w:ascii="Calibri" w:eastAsia="Times New Roman" w:hAnsi="Calibri" w:cs="Calibri"/>
                  <w:b w:val="0"/>
                  <w:bCs w:val="0"/>
                  <w:color w:val="000000"/>
                  <w:sz w:val="22"/>
                  <w:rPrChange w:id="3251" w:author="Nate Bachmeier [AWS-SA]" w:date="2023-02-25T11:29:00Z">
                    <w:rPr>
                      <w:rFonts w:ascii="Calibri" w:eastAsia="Times New Roman" w:hAnsi="Calibri" w:cs="Calibri"/>
                      <w:color w:val="000000"/>
                      <w:sz w:val="22"/>
                    </w:rPr>
                  </w:rPrChange>
                </w:rPr>
                <w:t>eating hotdog</w:t>
              </w:r>
            </w:ins>
          </w:p>
        </w:tc>
        <w:tc>
          <w:tcPr>
            <w:tcW w:w="960" w:type="dxa"/>
            <w:noWrap/>
            <w:hideMark/>
            <w:tcPrChange w:id="3252" w:author="Nate Bachmeier [AWS-SA]" w:date="2023-02-25T11:26:00Z">
              <w:tcPr>
                <w:tcW w:w="960" w:type="dxa"/>
                <w:tcBorders>
                  <w:top w:val="nil"/>
                  <w:left w:val="nil"/>
                  <w:bottom w:val="nil"/>
                  <w:right w:val="nil"/>
                </w:tcBorders>
                <w:shd w:val="clear" w:color="auto" w:fill="auto"/>
                <w:noWrap/>
                <w:vAlign w:val="bottom"/>
                <w:hideMark/>
              </w:tcPr>
            </w:tcPrChange>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253" w:author="Nate Bachmeier [AWS-SA]" w:date="2023-02-25T11:26:00Z"/>
                <w:rFonts w:ascii="Calibri" w:eastAsia="Times New Roman" w:hAnsi="Calibri" w:cs="Calibri"/>
                <w:color w:val="000000"/>
                <w:sz w:val="22"/>
              </w:rPr>
            </w:pPr>
            <w:ins w:id="3254" w:author="Nate Bachmeier [AWS-SA]" w:date="2023-02-25T11:26:00Z">
              <w:r w:rsidRPr="00E16572">
                <w:rPr>
                  <w:rFonts w:ascii="Calibri" w:eastAsia="Times New Roman" w:hAnsi="Calibri" w:cs="Calibri"/>
                  <w:color w:val="000000"/>
                  <w:sz w:val="22"/>
                </w:rPr>
                <w:t>650</w:t>
              </w:r>
            </w:ins>
          </w:p>
        </w:tc>
      </w:tr>
      <w:tr w:rsidR="00E16572" w:rsidRPr="00E16572" w14:paraId="32E4EF02" w14:textId="77777777" w:rsidTr="00E16572">
        <w:trPr>
          <w:trHeight w:val="300"/>
          <w:ins w:id="3255" w:author="Nate Bachmeier [AWS-SA]" w:date="2023-02-25T11:26:00Z"/>
          <w:trPrChange w:id="325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257" w:author="Nate Bachmeier [AWS-SA]" w:date="2023-02-25T11:26:00Z">
              <w:tcPr>
                <w:tcW w:w="4740" w:type="dxa"/>
                <w:tcBorders>
                  <w:top w:val="nil"/>
                  <w:left w:val="nil"/>
                  <w:bottom w:val="nil"/>
                  <w:right w:val="nil"/>
                </w:tcBorders>
                <w:shd w:val="clear" w:color="auto" w:fill="auto"/>
                <w:noWrap/>
                <w:vAlign w:val="bottom"/>
                <w:hideMark/>
              </w:tcPr>
            </w:tcPrChange>
          </w:tcPr>
          <w:p w14:paraId="0A9AD925" w14:textId="77777777" w:rsidR="00E16572" w:rsidRPr="00E16572" w:rsidRDefault="00E16572" w:rsidP="00E16572">
            <w:pPr>
              <w:spacing w:line="240" w:lineRule="auto"/>
              <w:ind w:firstLine="0"/>
              <w:rPr>
                <w:ins w:id="3258" w:author="Nate Bachmeier [AWS-SA]" w:date="2023-02-25T11:26:00Z"/>
                <w:rFonts w:ascii="Calibri" w:eastAsia="Times New Roman" w:hAnsi="Calibri" w:cs="Calibri"/>
                <w:b w:val="0"/>
                <w:bCs w:val="0"/>
                <w:color w:val="000000"/>
                <w:sz w:val="22"/>
                <w:rPrChange w:id="3259" w:author="Nate Bachmeier [AWS-SA]" w:date="2023-02-25T11:29:00Z">
                  <w:rPr>
                    <w:ins w:id="3260" w:author="Nate Bachmeier [AWS-SA]" w:date="2023-02-25T11:26:00Z"/>
                    <w:rFonts w:ascii="Calibri" w:eastAsia="Times New Roman" w:hAnsi="Calibri" w:cs="Calibri"/>
                    <w:color w:val="000000"/>
                    <w:sz w:val="22"/>
                  </w:rPr>
                </w:rPrChange>
              </w:rPr>
            </w:pPr>
            <w:ins w:id="3261" w:author="Nate Bachmeier [AWS-SA]" w:date="2023-02-25T11:26:00Z">
              <w:r w:rsidRPr="00E16572">
                <w:rPr>
                  <w:rFonts w:ascii="Calibri" w:eastAsia="Times New Roman" w:hAnsi="Calibri" w:cs="Calibri"/>
                  <w:b w:val="0"/>
                  <w:bCs w:val="0"/>
                  <w:color w:val="000000"/>
                  <w:sz w:val="22"/>
                  <w:rPrChange w:id="3262" w:author="Nate Bachmeier [AWS-SA]" w:date="2023-02-25T11:29:00Z">
                    <w:rPr>
                      <w:rFonts w:ascii="Calibri" w:eastAsia="Times New Roman" w:hAnsi="Calibri" w:cs="Calibri"/>
                      <w:color w:val="000000"/>
                      <w:sz w:val="22"/>
                    </w:rPr>
                  </w:rPrChange>
                </w:rPr>
                <w:t>eating ice cream</w:t>
              </w:r>
            </w:ins>
          </w:p>
        </w:tc>
        <w:tc>
          <w:tcPr>
            <w:tcW w:w="960" w:type="dxa"/>
            <w:noWrap/>
            <w:hideMark/>
            <w:tcPrChange w:id="3263" w:author="Nate Bachmeier [AWS-SA]" w:date="2023-02-25T11:26:00Z">
              <w:tcPr>
                <w:tcW w:w="960" w:type="dxa"/>
                <w:tcBorders>
                  <w:top w:val="nil"/>
                  <w:left w:val="nil"/>
                  <w:bottom w:val="nil"/>
                  <w:right w:val="nil"/>
                </w:tcBorders>
                <w:shd w:val="clear" w:color="auto" w:fill="auto"/>
                <w:noWrap/>
                <w:vAlign w:val="bottom"/>
                <w:hideMark/>
              </w:tcPr>
            </w:tcPrChange>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264" w:author="Nate Bachmeier [AWS-SA]" w:date="2023-02-25T11:26:00Z"/>
                <w:rFonts w:ascii="Calibri" w:eastAsia="Times New Roman" w:hAnsi="Calibri" w:cs="Calibri"/>
                <w:color w:val="000000"/>
                <w:sz w:val="22"/>
              </w:rPr>
            </w:pPr>
            <w:ins w:id="3265" w:author="Nate Bachmeier [AWS-SA]" w:date="2023-02-25T11:26:00Z">
              <w:r w:rsidRPr="00E16572">
                <w:rPr>
                  <w:rFonts w:ascii="Calibri" w:eastAsia="Times New Roman" w:hAnsi="Calibri" w:cs="Calibri"/>
                  <w:color w:val="000000"/>
                  <w:sz w:val="22"/>
                </w:rPr>
                <w:t>850</w:t>
              </w:r>
            </w:ins>
          </w:p>
        </w:tc>
      </w:tr>
      <w:tr w:rsidR="00E16572" w:rsidRPr="00E16572" w14:paraId="04B4AD4A" w14:textId="77777777" w:rsidTr="00E16572">
        <w:trPr>
          <w:cnfStyle w:val="000000100000" w:firstRow="0" w:lastRow="0" w:firstColumn="0" w:lastColumn="0" w:oddVBand="0" w:evenVBand="0" w:oddHBand="1" w:evenHBand="0" w:firstRowFirstColumn="0" w:firstRowLastColumn="0" w:lastRowFirstColumn="0" w:lastRowLastColumn="0"/>
          <w:trHeight w:val="300"/>
          <w:ins w:id="3266" w:author="Nate Bachmeier [AWS-SA]" w:date="2023-02-25T11:26:00Z"/>
          <w:trPrChange w:id="326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268" w:author="Nate Bachmeier [AWS-SA]" w:date="2023-02-25T11:26:00Z">
              <w:tcPr>
                <w:tcW w:w="4740" w:type="dxa"/>
                <w:tcBorders>
                  <w:top w:val="nil"/>
                  <w:left w:val="nil"/>
                  <w:bottom w:val="nil"/>
                  <w:right w:val="nil"/>
                </w:tcBorders>
                <w:shd w:val="clear" w:color="auto" w:fill="auto"/>
                <w:noWrap/>
                <w:vAlign w:val="bottom"/>
                <w:hideMark/>
              </w:tcPr>
            </w:tcPrChange>
          </w:tcPr>
          <w:p w14:paraId="13B1FEA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269" w:author="Nate Bachmeier [AWS-SA]" w:date="2023-02-25T11:26:00Z"/>
                <w:rFonts w:ascii="Calibri" w:eastAsia="Times New Roman" w:hAnsi="Calibri" w:cs="Calibri"/>
                <w:b w:val="0"/>
                <w:bCs w:val="0"/>
                <w:color w:val="000000"/>
                <w:sz w:val="22"/>
                <w:rPrChange w:id="3270" w:author="Nate Bachmeier [AWS-SA]" w:date="2023-02-25T11:29:00Z">
                  <w:rPr>
                    <w:ins w:id="3271" w:author="Nate Bachmeier [AWS-SA]" w:date="2023-02-25T11:26:00Z"/>
                    <w:rFonts w:ascii="Calibri" w:eastAsia="Times New Roman" w:hAnsi="Calibri" w:cs="Calibri"/>
                    <w:color w:val="000000"/>
                    <w:sz w:val="22"/>
                  </w:rPr>
                </w:rPrChange>
              </w:rPr>
            </w:pPr>
            <w:ins w:id="3272" w:author="Nate Bachmeier [AWS-SA]" w:date="2023-02-25T11:26:00Z">
              <w:r w:rsidRPr="00E16572">
                <w:rPr>
                  <w:rFonts w:ascii="Calibri" w:eastAsia="Times New Roman" w:hAnsi="Calibri" w:cs="Calibri"/>
                  <w:b w:val="0"/>
                  <w:bCs w:val="0"/>
                  <w:color w:val="000000"/>
                  <w:sz w:val="22"/>
                  <w:rPrChange w:id="3273" w:author="Nate Bachmeier [AWS-SA]" w:date="2023-02-25T11:29:00Z">
                    <w:rPr>
                      <w:rFonts w:ascii="Calibri" w:eastAsia="Times New Roman" w:hAnsi="Calibri" w:cs="Calibri"/>
                      <w:color w:val="000000"/>
                      <w:sz w:val="22"/>
                    </w:rPr>
                  </w:rPrChange>
                </w:rPr>
                <w:t>eating nachos</w:t>
              </w:r>
            </w:ins>
          </w:p>
        </w:tc>
        <w:tc>
          <w:tcPr>
            <w:tcW w:w="960" w:type="dxa"/>
            <w:noWrap/>
            <w:hideMark/>
            <w:tcPrChange w:id="3274" w:author="Nate Bachmeier [AWS-SA]" w:date="2023-02-25T11:26:00Z">
              <w:tcPr>
                <w:tcW w:w="960" w:type="dxa"/>
                <w:tcBorders>
                  <w:top w:val="nil"/>
                  <w:left w:val="nil"/>
                  <w:bottom w:val="nil"/>
                  <w:right w:val="nil"/>
                </w:tcBorders>
                <w:shd w:val="clear" w:color="auto" w:fill="auto"/>
                <w:noWrap/>
                <w:vAlign w:val="bottom"/>
                <w:hideMark/>
              </w:tcPr>
            </w:tcPrChange>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275" w:author="Nate Bachmeier [AWS-SA]" w:date="2023-02-25T11:26:00Z"/>
                <w:rFonts w:ascii="Calibri" w:eastAsia="Times New Roman" w:hAnsi="Calibri" w:cs="Calibri"/>
                <w:color w:val="000000"/>
                <w:sz w:val="22"/>
              </w:rPr>
            </w:pPr>
            <w:ins w:id="3276" w:author="Nate Bachmeier [AWS-SA]" w:date="2023-02-25T11:26:00Z">
              <w:r w:rsidRPr="00E16572">
                <w:rPr>
                  <w:rFonts w:ascii="Calibri" w:eastAsia="Times New Roman" w:hAnsi="Calibri" w:cs="Calibri"/>
                  <w:color w:val="000000"/>
                  <w:sz w:val="22"/>
                </w:rPr>
                <w:t>498</w:t>
              </w:r>
            </w:ins>
          </w:p>
        </w:tc>
      </w:tr>
      <w:tr w:rsidR="00E16572" w:rsidRPr="00E16572" w14:paraId="791E41E1" w14:textId="77777777" w:rsidTr="00E16572">
        <w:trPr>
          <w:trHeight w:val="300"/>
          <w:ins w:id="3277" w:author="Nate Bachmeier [AWS-SA]" w:date="2023-02-25T11:26:00Z"/>
          <w:trPrChange w:id="327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279" w:author="Nate Bachmeier [AWS-SA]" w:date="2023-02-25T11:26:00Z">
              <w:tcPr>
                <w:tcW w:w="4740" w:type="dxa"/>
                <w:tcBorders>
                  <w:top w:val="nil"/>
                  <w:left w:val="nil"/>
                  <w:bottom w:val="nil"/>
                  <w:right w:val="nil"/>
                </w:tcBorders>
                <w:shd w:val="clear" w:color="auto" w:fill="auto"/>
                <w:noWrap/>
                <w:vAlign w:val="bottom"/>
                <w:hideMark/>
              </w:tcPr>
            </w:tcPrChange>
          </w:tcPr>
          <w:p w14:paraId="2268B139" w14:textId="77777777" w:rsidR="00E16572" w:rsidRPr="00E16572" w:rsidRDefault="00E16572" w:rsidP="00E16572">
            <w:pPr>
              <w:spacing w:line="240" w:lineRule="auto"/>
              <w:ind w:firstLine="0"/>
              <w:rPr>
                <w:ins w:id="3280" w:author="Nate Bachmeier [AWS-SA]" w:date="2023-02-25T11:26:00Z"/>
                <w:rFonts w:ascii="Calibri" w:eastAsia="Times New Roman" w:hAnsi="Calibri" w:cs="Calibri"/>
                <w:b w:val="0"/>
                <w:bCs w:val="0"/>
                <w:color w:val="000000"/>
                <w:sz w:val="22"/>
                <w:rPrChange w:id="3281" w:author="Nate Bachmeier [AWS-SA]" w:date="2023-02-25T11:29:00Z">
                  <w:rPr>
                    <w:ins w:id="3282" w:author="Nate Bachmeier [AWS-SA]" w:date="2023-02-25T11:26:00Z"/>
                    <w:rFonts w:ascii="Calibri" w:eastAsia="Times New Roman" w:hAnsi="Calibri" w:cs="Calibri"/>
                    <w:color w:val="000000"/>
                    <w:sz w:val="22"/>
                  </w:rPr>
                </w:rPrChange>
              </w:rPr>
            </w:pPr>
            <w:ins w:id="3283" w:author="Nate Bachmeier [AWS-SA]" w:date="2023-02-25T11:26:00Z">
              <w:r w:rsidRPr="00E16572">
                <w:rPr>
                  <w:rFonts w:ascii="Calibri" w:eastAsia="Times New Roman" w:hAnsi="Calibri" w:cs="Calibri"/>
                  <w:b w:val="0"/>
                  <w:bCs w:val="0"/>
                  <w:color w:val="000000"/>
                  <w:sz w:val="22"/>
                  <w:rPrChange w:id="3284" w:author="Nate Bachmeier [AWS-SA]" w:date="2023-02-25T11:29:00Z">
                    <w:rPr>
                      <w:rFonts w:ascii="Calibri" w:eastAsia="Times New Roman" w:hAnsi="Calibri" w:cs="Calibri"/>
                      <w:color w:val="000000"/>
                      <w:sz w:val="22"/>
                    </w:rPr>
                  </w:rPrChange>
                </w:rPr>
                <w:t>eating spaghetti</w:t>
              </w:r>
            </w:ins>
          </w:p>
        </w:tc>
        <w:tc>
          <w:tcPr>
            <w:tcW w:w="960" w:type="dxa"/>
            <w:noWrap/>
            <w:hideMark/>
            <w:tcPrChange w:id="3285" w:author="Nate Bachmeier [AWS-SA]" w:date="2023-02-25T11:26:00Z">
              <w:tcPr>
                <w:tcW w:w="960" w:type="dxa"/>
                <w:tcBorders>
                  <w:top w:val="nil"/>
                  <w:left w:val="nil"/>
                  <w:bottom w:val="nil"/>
                  <w:right w:val="nil"/>
                </w:tcBorders>
                <w:shd w:val="clear" w:color="auto" w:fill="auto"/>
                <w:noWrap/>
                <w:vAlign w:val="bottom"/>
                <w:hideMark/>
              </w:tcPr>
            </w:tcPrChange>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286" w:author="Nate Bachmeier [AWS-SA]" w:date="2023-02-25T11:26:00Z"/>
                <w:rFonts w:ascii="Calibri" w:eastAsia="Times New Roman" w:hAnsi="Calibri" w:cs="Calibri"/>
                <w:color w:val="000000"/>
                <w:sz w:val="22"/>
              </w:rPr>
            </w:pPr>
            <w:ins w:id="3287" w:author="Nate Bachmeier [AWS-SA]" w:date="2023-02-25T11:26:00Z">
              <w:r w:rsidRPr="00E16572">
                <w:rPr>
                  <w:rFonts w:ascii="Calibri" w:eastAsia="Times New Roman" w:hAnsi="Calibri" w:cs="Calibri"/>
                  <w:color w:val="000000"/>
                  <w:sz w:val="22"/>
                </w:rPr>
                <w:t>859</w:t>
              </w:r>
            </w:ins>
          </w:p>
        </w:tc>
      </w:tr>
      <w:tr w:rsidR="00E16572" w:rsidRPr="00E16572" w14:paraId="46A3FABD" w14:textId="77777777" w:rsidTr="00E16572">
        <w:trPr>
          <w:cnfStyle w:val="000000100000" w:firstRow="0" w:lastRow="0" w:firstColumn="0" w:lastColumn="0" w:oddVBand="0" w:evenVBand="0" w:oddHBand="1" w:evenHBand="0" w:firstRowFirstColumn="0" w:firstRowLastColumn="0" w:lastRowFirstColumn="0" w:lastRowLastColumn="0"/>
          <w:trHeight w:val="300"/>
          <w:ins w:id="3288" w:author="Nate Bachmeier [AWS-SA]" w:date="2023-02-25T11:26:00Z"/>
          <w:trPrChange w:id="328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290" w:author="Nate Bachmeier [AWS-SA]" w:date="2023-02-25T11:26:00Z">
              <w:tcPr>
                <w:tcW w:w="4740" w:type="dxa"/>
                <w:tcBorders>
                  <w:top w:val="nil"/>
                  <w:left w:val="nil"/>
                  <w:bottom w:val="nil"/>
                  <w:right w:val="nil"/>
                </w:tcBorders>
                <w:shd w:val="clear" w:color="auto" w:fill="auto"/>
                <w:noWrap/>
                <w:vAlign w:val="bottom"/>
                <w:hideMark/>
              </w:tcPr>
            </w:tcPrChange>
          </w:tcPr>
          <w:p w14:paraId="18D241E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291" w:author="Nate Bachmeier [AWS-SA]" w:date="2023-02-25T11:26:00Z"/>
                <w:rFonts w:ascii="Calibri" w:eastAsia="Times New Roman" w:hAnsi="Calibri" w:cs="Calibri"/>
                <w:b w:val="0"/>
                <w:bCs w:val="0"/>
                <w:color w:val="000000"/>
                <w:sz w:val="22"/>
                <w:rPrChange w:id="3292" w:author="Nate Bachmeier [AWS-SA]" w:date="2023-02-25T11:29:00Z">
                  <w:rPr>
                    <w:ins w:id="3293" w:author="Nate Bachmeier [AWS-SA]" w:date="2023-02-25T11:26:00Z"/>
                    <w:rFonts w:ascii="Calibri" w:eastAsia="Times New Roman" w:hAnsi="Calibri" w:cs="Calibri"/>
                    <w:color w:val="000000"/>
                    <w:sz w:val="22"/>
                  </w:rPr>
                </w:rPrChange>
              </w:rPr>
            </w:pPr>
            <w:ins w:id="3294" w:author="Nate Bachmeier [AWS-SA]" w:date="2023-02-25T11:26:00Z">
              <w:r w:rsidRPr="00E16572">
                <w:rPr>
                  <w:rFonts w:ascii="Calibri" w:eastAsia="Times New Roman" w:hAnsi="Calibri" w:cs="Calibri"/>
                  <w:b w:val="0"/>
                  <w:bCs w:val="0"/>
                  <w:color w:val="000000"/>
                  <w:sz w:val="22"/>
                  <w:rPrChange w:id="3295" w:author="Nate Bachmeier [AWS-SA]" w:date="2023-02-25T11:29:00Z">
                    <w:rPr>
                      <w:rFonts w:ascii="Calibri" w:eastAsia="Times New Roman" w:hAnsi="Calibri" w:cs="Calibri"/>
                      <w:color w:val="000000"/>
                      <w:sz w:val="22"/>
                    </w:rPr>
                  </w:rPrChange>
                </w:rPr>
                <w:t>eating watermelon</w:t>
              </w:r>
            </w:ins>
          </w:p>
        </w:tc>
        <w:tc>
          <w:tcPr>
            <w:tcW w:w="960" w:type="dxa"/>
            <w:noWrap/>
            <w:hideMark/>
            <w:tcPrChange w:id="3296" w:author="Nate Bachmeier [AWS-SA]" w:date="2023-02-25T11:26:00Z">
              <w:tcPr>
                <w:tcW w:w="960" w:type="dxa"/>
                <w:tcBorders>
                  <w:top w:val="nil"/>
                  <w:left w:val="nil"/>
                  <w:bottom w:val="nil"/>
                  <w:right w:val="nil"/>
                </w:tcBorders>
                <w:shd w:val="clear" w:color="auto" w:fill="auto"/>
                <w:noWrap/>
                <w:vAlign w:val="bottom"/>
                <w:hideMark/>
              </w:tcPr>
            </w:tcPrChange>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297" w:author="Nate Bachmeier [AWS-SA]" w:date="2023-02-25T11:26:00Z"/>
                <w:rFonts w:ascii="Calibri" w:eastAsia="Times New Roman" w:hAnsi="Calibri" w:cs="Calibri"/>
                <w:color w:val="000000"/>
                <w:sz w:val="22"/>
              </w:rPr>
            </w:pPr>
            <w:ins w:id="3298" w:author="Nate Bachmeier [AWS-SA]" w:date="2023-02-25T11:26:00Z">
              <w:r w:rsidRPr="00E16572">
                <w:rPr>
                  <w:rFonts w:ascii="Calibri" w:eastAsia="Times New Roman" w:hAnsi="Calibri" w:cs="Calibri"/>
                  <w:color w:val="000000"/>
                  <w:sz w:val="22"/>
                </w:rPr>
                <w:t>631</w:t>
              </w:r>
            </w:ins>
          </w:p>
        </w:tc>
      </w:tr>
      <w:tr w:rsidR="00E16572" w:rsidRPr="00E16572" w14:paraId="6C6E0940" w14:textId="77777777" w:rsidTr="00E16572">
        <w:trPr>
          <w:trHeight w:val="300"/>
          <w:ins w:id="3299" w:author="Nate Bachmeier [AWS-SA]" w:date="2023-02-25T11:26:00Z"/>
          <w:trPrChange w:id="330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301" w:author="Nate Bachmeier [AWS-SA]" w:date="2023-02-25T11:26:00Z">
              <w:tcPr>
                <w:tcW w:w="4740" w:type="dxa"/>
                <w:tcBorders>
                  <w:top w:val="nil"/>
                  <w:left w:val="nil"/>
                  <w:bottom w:val="nil"/>
                  <w:right w:val="nil"/>
                </w:tcBorders>
                <w:shd w:val="clear" w:color="auto" w:fill="auto"/>
                <w:noWrap/>
                <w:vAlign w:val="bottom"/>
                <w:hideMark/>
              </w:tcPr>
            </w:tcPrChange>
          </w:tcPr>
          <w:p w14:paraId="1BD702B3" w14:textId="77777777" w:rsidR="00E16572" w:rsidRPr="00E16572" w:rsidRDefault="00E16572" w:rsidP="00E16572">
            <w:pPr>
              <w:spacing w:line="240" w:lineRule="auto"/>
              <w:ind w:firstLine="0"/>
              <w:rPr>
                <w:ins w:id="3302" w:author="Nate Bachmeier [AWS-SA]" w:date="2023-02-25T11:26:00Z"/>
                <w:rFonts w:ascii="Calibri" w:eastAsia="Times New Roman" w:hAnsi="Calibri" w:cs="Calibri"/>
                <w:b w:val="0"/>
                <w:bCs w:val="0"/>
                <w:color w:val="000000"/>
                <w:sz w:val="22"/>
                <w:rPrChange w:id="3303" w:author="Nate Bachmeier [AWS-SA]" w:date="2023-02-25T11:29:00Z">
                  <w:rPr>
                    <w:ins w:id="3304" w:author="Nate Bachmeier [AWS-SA]" w:date="2023-02-25T11:26:00Z"/>
                    <w:rFonts w:ascii="Calibri" w:eastAsia="Times New Roman" w:hAnsi="Calibri" w:cs="Calibri"/>
                    <w:color w:val="000000"/>
                    <w:sz w:val="22"/>
                  </w:rPr>
                </w:rPrChange>
              </w:rPr>
            </w:pPr>
            <w:ins w:id="3305" w:author="Nate Bachmeier [AWS-SA]" w:date="2023-02-25T11:26:00Z">
              <w:r w:rsidRPr="00E16572">
                <w:rPr>
                  <w:rFonts w:ascii="Calibri" w:eastAsia="Times New Roman" w:hAnsi="Calibri" w:cs="Calibri"/>
                  <w:b w:val="0"/>
                  <w:bCs w:val="0"/>
                  <w:color w:val="000000"/>
                  <w:sz w:val="22"/>
                  <w:rPrChange w:id="3306" w:author="Nate Bachmeier [AWS-SA]" w:date="2023-02-25T11:29:00Z">
                    <w:rPr>
                      <w:rFonts w:ascii="Calibri" w:eastAsia="Times New Roman" w:hAnsi="Calibri" w:cs="Calibri"/>
                      <w:color w:val="000000"/>
                      <w:sz w:val="22"/>
                    </w:rPr>
                  </w:rPrChange>
                </w:rPr>
                <w:t>egg hunting</w:t>
              </w:r>
            </w:ins>
          </w:p>
        </w:tc>
        <w:tc>
          <w:tcPr>
            <w:tcW w:w="960" w:type="dxa"/>
            <w:noWrap/>
            <w:hideMark/>
            <w:tcPrChange w:id="3307" w:author="Nate Bachmeier [AWS-SA]" w:date="2023-02-25T11:26:00Z">
              <w:tcPr>
                <w:tcW w:w="960" w:type="dxa"/>
                <w:tcBorders>
                  <w:top w:val="nil"/>
                  <w:left w:val="nil"/>
                  <w:bottom w:val="nil"/>
                  <w:right w:val="nil"/>
                </w:tcBorders>
                <w:shd w:val="clear" w:color="auto" w:fill="auto"/>
                <w:noWrap/>
                <w:vAlign w:val="bottom"/>
                <w:hideMark/>
              </w:tcPr>
            </w:tcPrChange>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308" w:author="Nate Bachmeier [AWS-SA]" w:date="2023-02-25T11:26:00Z"/>
                <w:rFonts w:ascii="Calibri" w:eastAsia="Times New Roman" w:hAnsi="Calibri" w:cs="Calibri"/>
                <w:color w:val="000000"/>
                <w:sz w:val="22"/>
              </w:rPr>
            </w:pPr>
            <w:ins w:id="3309" w:author="Nate Bachmeier [AWS-SA]" w:date="2023-02-25T11:26:00Z">
              <w:r w:rsidRPr="00E16572">
                <w:rPr>
                  <w:rFonts w:ascii="Calibri" w:eastAsia="Times New Roman" w:hAnsi="Calibri" w:cs="Calibri"/>
                  <w:color w:val="000000"/>
                  <w:sz w:val="22"/>
                </w:rPr>
                <w:t>738</w:t>
              </w:r>
            </w:ins>
          </w:p>
        </w:tc>
      </w:tr>
      <w:tr w:rsidR="00E16572" w:rsidRPr="00E16572" w14:paraId="57AA3444" w14:textId="77777777" w:rsidTr="00E16572">
        <w:trPr>
          <w:cnfStyle w:val="000000100000" w:firstRow="0" w:lastRow="0" w:firstColumn="0" w:lastColumn="0" w:oddVBand="0" w:evenVBand="0" w:oddHBand="1" w:evenHBand="0" w:firstRowFirstColumn="0" w:firstRowLastColumn="0" w:lastRowFirstColumn="0" w:lastRowLastColumn="0"/>
          <w:trHeight w:val="300"/>
          <w:ins w:id="3310" w:author="Nate Bachmeier [AWS-SA]" w:date="2023-02-25T11:26:00Z"/>
          <w:trPrChange w:id="331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312" w:author="Nate Bachmeier [AWS-SA]" w:date="2023-02-25T11:26:00Z">
              <w:tcPr>
                <w:tcW w:w="4740" w:type="dxa"/>
                <w:tcBorders>
                  <w:top w:val="nil"/>
                  <w:left w:val="nil"/>
                  <w:bottom w:val="nil"/>
                  <w:right w:val="nil"/>
                </w:tcBorders>
                <w:shd w:val="clear" w:color="auto" w:fill="auto"/>
                <w:noWrap/>
                <w:vAlign w:val="bottom"/>
                <w:hideMark/>
              </w:tcPr>
            </w:tcPrChange>
          </w:tcPr>
          <w:p w14:paraId="5465BF7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313" w:author="Nate Bachmeier [AWS-SA]" w:date="2023-02-25T11:26:00Z"/>
                <w:rFonts w:ascii="Calibri" w:eastAsia="Times New Roman" w:hAnsi="Calibri" w:cs="Calibri"/>
                <w:b w:val="0"/>
                <w:bCs w:val="0"/>
                <w:color w:val="000000"/>
                <w:sz w:val="22"/>
                <w:rPrChange w:id="3314" w:author="Nate Bachmeier [AWS-SA]" w:date="2023-02-25T11:29:00Z">
                  <w:rPr>
                    <w:ins w:id="3315" w:author="Nate Bachmeier [AWS-SA]" w:date="2023-02-25T11:26:00Z"/>
                    <w:rFonts w:ascii="Calibri" w:eastAsia="Times New Roman" w:hAnsi="Calibri" w:cs="Calibri"/>
                    <w:color w:val="000000"/>
                    <w:sz w:val="22"/>
                  </w:rPr>
                </w:rPrChange>
              </w:rPr>
            </w:pPr>
            <w:ins w:id="3316" w:author="Nate Bachmeier [AWS-SA]" w:date="2023-02-25T11:26:00Z">
              <w:r w:rsidRPr="00E16572">
                <w:rPr>
                  <w:rFonts w:ascii="Calibri" w:eastAsia="Times New Roman" w:hAnsi="Calibri" w:cs="Calibri"/>
                  <w:b w:val="0"/>
                  <w:bCs w:val="0"/>
                  <w:color w:val="000000"/>
                  <w:sz w:val="22"/>
                  <w:rPrChange w:id="3317" w:author="Nate Bachmeier [AWS-SA]" w:date="2023-02-25T11:29:00Z">
                    <w:rPr>
                      <w:rFonts w:ascii="Calibri" w:eastAsia="Times New Roman" w:hAnsi="Calibri" w:cs="Calibri"/>
                      <w:color w:val="000000"/>
                      <w:sz w:val="22"/>
                    </w:rPr>
                  </w:rPrChange>
                </w:rPr>
                <w:t>embroidering</w:t>
              </w:r>
            </w:ins>
          </w:p>
        </w:tc>
        <w:tc>
          <w:tcPr>
            <w:tcW w:w="960" w:type="dxa"/>
            <w:noWrap/>
            <w:hideMark/>
            <w:tcPrChange w:id="3318" w:author="Nate Bachmeier [AWS-SA]" w:date="2023-02-25T11:26:00Z">
              <w:tcPr>
                <w:tcW w:w="960" w:type="dxa"/>
                <w:tcBorders>
                  <w:top w:val="nil"/>
                  <w:left w:val="nil"/>
                  <w:bottom w:val="nil"/>
                  <w:right w:val="nil"/>
                </w:tcBorders>
                <w:shd w:val="clear" w:color="auto" w:fill="auto"/>
                <w:noWrap/>
                <w:vAlign w:val="bottom"/>
                <w:hideMark/>
              </w:tcPr>
            </w:tcPrChange>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319" w:author="Nate Bachmeier [AWS-SA]" w:date="2023-02-25T11:26:00Z"/>
                <w:rFonts w:ascii="Calibri" w:eastAsia="Times New Roman" w:hAnsi="Calibri" w:cs="Calibri"/>
                <w:color w:val="000000"/>
                <w:sz w:val="22"/>
              </w:rPr>
            </w:pPr>
            <w:ins w:id="3320" w:author="Nate Bachmeier [AWS-SA]" w:date="2023-02-25T11:26:00Z">
              <w:r w:rsidRPr="00E16572">
                <w:rPr>
                  <w:rFonts w:ascii="Calibri" w:eastAsia="Times New Roman" w:hAnsi="Calibri" w:cs="Calibri"/>
                  <w:color w:val="000000"/>
                  <w:sz w:val="22"/>
                </w:rPr>
                <w:t>745</w:t>
              </w:r>
            </w:ins>
          </w:p>
        </w:tc>
      </w:tr>
      <w:tr w:rsidR="00E16572" w:rsidRPr="00E16572" w14:paraId="25CF179B" w14:textId="77777777" w:rsidTr="00E16572">
        <w:trPr>
          <w:trHeight w:val="300"/>
          <w:ins w:id="3321" w:author="Nate Bachmeier [AWS-SA]" w:date="2023-02-25T11:26:00Z"/>
          <w:trPrChange w:id="332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323" w:author="Nate Bachmeier [AWS-SA]" w:date="2023-02-25T11:26:00Z">
              <w:tcPr>
                <w:tcW w:w="4740" w:type="dxa"/>
                <w:tcBorders>
                  <w:top w:val="nil"/>
                  <w:left w:val="nil"/>
                  <w:bottom w:val="nil"/>
                  <w:right w:val="nil"/>
                </w:tcBorders>
                <w:shd w:val="clear" w:color="auto" w:fill="auto"/>
                <w:noWrap/>
                <w:vAlign w:val="bottom"/>
                <w:hideMark/>
              </w:tcPr>
            </w:tcPrChange>
          </w:tcPr>
          <w:p w14:paraId="37A3EB65" w14:textId="77777777" w:rsidR="00E16572" w:rsidRPr="00E16572" w:rsidRDefault="00E16572" w:rsidP="00E16572">
            <w:pPr>
              <w:spacing w:line="240" w:lineRule="auto"/>
              <w:ind w:firstLine="0"/>
              <w:rPr>
                <w:ins w:id="3324" w:author="Nate Bachmeier [AWS-SA]" w:date="2023-02-25T11:26:00Z"/>
                <w:rFonts w:ascii="Calibri" w:eastAsia="Times New Roman" w:hAnsi="Calibri" w:cs="Calibri"/>
                <w:b w:val="0"/>
                <w:bCs w:val="0"/>
                <w:color w:val="000000"/>
                <w:sz w:val="22"/>
                <w:rPrChange w:id="3325" w:author="Nate Bachmeier [AWS-SA]" w:date="2023-02-25T11:29:00Z">
                  <w:rPr>
                    <w:ins w:id="3326" w:author="Nate Bachmeier [AWS-SA]" w:date="2023-02-25T11:26:00Z"/>
                    <w:rFonts w:ascii="Calibri" w:eastAsia="Times New Roman" w:hAnsi="Calibri" w:cs="Calibri"/>
                    <w:color w:val="000000"/>
                    <w:sz w:val="22"/>
                  </w:rPr>
                </w:rPrChange>
              </w:rPr>
            </w:pPr>
            <w:ins w:id="3327" w:author="Nate Bachmeier [AWS-SA]" w:date="2023-02-25T11:26:00Z">
              <w:r w:rsidRPr="00E16572">
                <w:rPr>
                  <w:rFonts w:ascii="Calibri" w:eastAsia="Times New Roman" w:hAnsi="Calibri" w:cs="Calibri"/>
                  <w:b w:val="0"/>
                  <w:bCs w:val="0"/>
                  <w:color w:val="000000"/>
                  <w:sz w:val="22"/>
                  <w:rPrChange w:id="3328" w:author="Nate Bachmeier [AWS-SA]" w:date="2023-02-25T11:29:00Z">
                    <w:rPr>
                      <w:rFonts w:ascii="Calibri" w:eastAsia="Times New Roman" w:hAnsi="Calibri" w:cs="Calibri"/>
                      <w:color w:val="000000"/>
                      <w:sz w:val="22"/>
                    </w:rPr>
                  </w:rPrChange>
                </w:rPr>
                <w:t>entering church</w:t>
              </w:r>
            </w:ins>
          </w:p>
        </w:tc>
        <w:tc>
          <w:tcPr>
            <w:tcW w:w="960" w:type="dxa"/>
            <w:noWrap/>
            <w:hideMark/>
            <w:tcPrChange w:id="3329" w:author="Nate Bachmeier [AWS-SA]" w:date="2023-02-25T11:26:00Z">
              <w:tcPr>
                <w:tcW w:w="960" w:type="dxa"/>
                <w:tcBorders>
                  <w:top w:val="nil"/>
                  <w:left w:val="nil"/>
                  <w:bottom w:val="nil"/>
                  <w:right w:val="nil"/>
                </w:tcBorders>
                <w:shd w:val="clear" w:color="auto" w:fill="auto"/>
                <w:noWrap/>
                <w:vAlign w:val="bottom"/>
                <w:hideMark/>
              </w:tcPr>
            </w:tcPrChange>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330" w:author="Nate Bachmeier [AWS-SA]" w:date="2023-02-25T11:26:00Z"/>
                <w:rFonts w:ascii="Calibri" w:eastAsia="Times New Roman" w:hAnsi="Calibri" w:cs="Calibri"/>
                <w:color w:val="000000"/>
                <w:sz w:val="22"/>
              </w:rPr>
            </w:pPr>
            <w:ins w:id="3331" w:author="Nate Bachmeier [AWS-SA]" w:date="2023-02-25T11:26:00Z">
              <w:r w:rsidRPr="00E16572">
                <w:rPr>
                  <w:rFonts w:ascii="Calibri" w:eastAsia="Times New Roman" w:hAnsi="Calibri" w:cs="Calibri"/>
                  <w:color w:val="000000"/>
                  <w:sz w:val="22"/>
                </w:rPr>
                <w:t>512</w:t>
              </w:r>
            </w:ins>
          </w:p>
        </w:tc>
      </w:tr>
      <w:tr w:rsidR="00E16572" w:rsidRPr="00E16572" w14:paraId="5000E59E" w14:textId="77777777" w:rsidTr="00E16572">
        <w:trPr>
          <w:cnfStyle w:val="000000100000" w:firstRow="0" w:lastRow="0" w:firstColumn="0" w:lastColumn="0" w:oddVBand="0" w:evenVBand="0" w:oddHBand="1" w:evenHBand="0" w:firstRowFirstColumn="0" w:firstRowLastColumn="0" w:lastRowFirstColumn="0" w:lastRowLastColumn="0"/>
          <w:trHeight w:val="300"/>
          <w:ins w:id="3332" w:author="Nate Bachmeier [AWS-SA]" w:date="2023-02-25T11:26:00Z"/>
          <w:trPrChange w:id="333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334" w:author="Nate Bachmeier [AWS-SA]" w:date="2023-02-25T11:26:00Z">
              <w:tcPr>
                <w:tcW w:w="4740" w:type="dxa"/>
                <w:tcBorders>
                  <w:top w:val="nil"/>
                  <w:left w:val="nil"/>
                  <w:bottom w:val="nil"/>
                  <w:right w:val="nil"/>
                </w:tcBorders>
                <w:shd w:val="clear" w:color="auto" w:fill="auto"/>
                <w:noWrap/>
                <w:vAlign w:val="bottom"/>
                <w:hideMark/>
              </w:tcPr>
            </w:tcPrChange>
          </w:tcPr>
          <w:p w14:paraId="14C953C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335" w:author="Nate Bachmeier [AWS-SA]" w:date="2023-02-25T11:26:00Z"/>
                <w:rFonts w:ascii="Calibri" w:eastAsia="Times New Roman" w:hAnsi="Calibri" w:cs="Calibri"/>
                <w:b w:val="0"/>
                <w:bCs w:val="0"/>
                <w:color w:val="000000"/>
                <w:sz w:val="22"/>
                <w:rPrChange w:id="3336" w:author="Nate Bachmeier [AWS-SA]" w:date="2023-02-25T11:29:00Z">
                  <w:rPr>
                    <w:ins w:id="3337" w:author="Nate Bachmeier [AWS-SA]" w:date="2023-02-25T11:26:00Z"/>
                    <w:rFonts w:ascii="Calibri" w:eastAsia="Times New Roman" w:hAnsi="Calibri" w:cs="Calibri"/>
                    <w:color w:val="000000"/>
                    <w:sz w:val="22"/>
                  </w:rPr>
                </w:rPrChange>
              </w:rPr>
            </w:pPr>
            <w:ins w:id="3338" w:author="Nate Bachmeier [AWS-SA]" w:date="2023-02-25T11:26:00Z">
              <w:r w:rsidRPr="00E16572">
                <w:rPr>
                  <w:rFonts w:ascii="Calibri" w:eastAsia="Times New Roman" w:hAnsi="Calibri" w:cs="Calibri"/>
                  <w:b w:val="0"/>
                  <w:bCs w:val="0"/>
                  <w:color w:val="000000"/>
                  <w:sz w:val="22"/>
                  <w:rPrChange w:id="3339" w:author="Nate Bachmeier [AWS-SA]" w:date="2023-02-25T11:29:00Z">
                    <w:rPr>
                      <w:rFonts w:ascii="Calibri" w:eastAsia="Times New Roman" w:hAnsi="Calibri" w:cs="Calibri"/>
                      <w:color w:val="000000"/>
                      <w:sz w:val="22"/>
                    </w:rPr>
                  </w:rPrChange>
                </w:rPr>
                <w:t>exercising arm</w:t>
              </w:r>
            </w:ins>
          </w:p>
        </w:tc>
        <w:tc>
          <w:tcPr>
            <w:tcW w:w="960" w:type="dxa"/>
            <w:noWrap/>
            <w:hideMark/>
            <w:tcPrChange w:id="3340" w:author="Nate Bachmeier [AWS-SA]" w:date="2023-02-25T11:26:00Z">
              <w:tcPr>
                <w:tcW w:w="960" w:type="dxa"/>
                <w:tcBorders>
                  <w:top w:val="nil"/>
                  <w:left w:val="nil"/>
                  <w:bottom w:val="nil"/>
                  <w:right w:val="nil"/>
                </w:tcBorders>
                <w:shd w:val="clear" w:color="auto" w:fill="auto"/>
                <w:noWrap/>
                <w:vAlign w:val="bottom"/>
                <w:hideMark/>
              </w:tcPr>
            </w:tcPrChange>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341" w:author="Nate Bachmeier [AWS-SA]" w:date="2023-02-25T11:26:00Z"/>
                <w:rFonts w:ascii="Calibri" w:eastAsia="Times New Roman" w:hAnsi="Calibri" w:cs="Calibri"/>
                <w:color w:val="000000"/>
                <w:sz w:val="22"/>
              </w:rPr>
            </w:pPr>
            <w:ins w:id="3342" w:author="Nate Bachmeier [AWS-SA]" w:date="2023-02-25T11:26:00Z">
              <w:r w:rsidRPr="00E16572">
                <w:rPr>
                  <w:rFonts w:ascii="Calibri" w:eastAsia="Times New Roman" w:hAnsi="Calibri" w:cs="Calibri"/>
                  <w:color w:val="000000"/>
                  <w:sz w:val="22"/>
                </w:rPr>
                <w:t>602</w:t>
              </w:r>
            </w:ins>
          </w:p>
        </w:tc>
      </w:tr>
      <w:tr w:rsidR="00E16572" w:rsidRPr="00E16572" w14:paraId="017E5E56" w14:textId="77777777" w:rsidTr="00E16572">
        <w:trPr>
          <w:trHeight w:val="300"/>
          <w:ins w:id="3343" w:author="Nate Bachmeier [AWS-SA]" w:date="2023-02-25T11:26:00Z"/>
          <w:trPrChange w:id="334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345" w:author="Nate Bachmeier [AWS-SA]" w:date="2023-02-25T11:26:00Z">
              <w:tcPr>
                <w:tcW w:w="4740" w:type="dxa"/>
                <w:tcBorders>
                  <w:top w:val="nil"/>
                  <w:left w:val="nil"/>
                  <w:bottom w:val="nil"/>
                  <w:right w:val="nil"/>
                </w:tcBorders>
                <w:shd w:val="clear" w:color="auto" w:fill="auto"/>
                <w:noWrap/>
                <w:vAlign w:val="bottom"/>
                <w:hideMark/>
              </w:tcPr>
            </w:tcPrChange>
          </w:tcPr>
          <w:p w14:paraId="4D75BD55" w14:textId="77777777" w:rsidR="00E16572" w:rsidRPr="00E16572" w:rsidRDefault="00E16572" w:rsidP="00E16572">
            <w:pPr>
              <w:spacing w:line="240" w:lineRule="auto"/>
              <w:ind w:firstLine="0"/>
              <w:rPr>
                <w:ins w:id="3346" w:author="Nate Bachmeier [AWS-SA]" w:date="2023-02-25T11:26:00Z"/>
                <w:rFonts w:ascii="Calibri" w:eastAsia="Times New Roman" w:hAnsi="Calibri" w:cs="Calibri"/>
                <w:b w:val="0"/>
                <w:bCs w:val="0"/>
                <w:color w:val="000000"/>
                <w:sz w:val="22"/>
                <w:rPrChange w:id="3347" w:author="Nate Bachmeier [AWS-SA]" w:date="2023-02-25T11:29:00Z">
                  <w:rPr>
                    <w:ins w:id="3348" w:author="Nate Bachmeier [AWS-SA]" w:date="2023-02-25T11:26:00Z"/>
                    <w:rFonts w:ascii="Calibri" w:eastAsia="Times New Roman" w:hAnsi="Calibri" w:cs="Calibri"/>
                    <w:color w:val="000000"/>
                    <w:sz w:val="22"/>
                  </w:rPr>
                </w:rPrChange>
              </w:rPr>
            </w:pPr>
            <w:ins w:id="3349" w:author="Nate Bachmeier [AWS-SA]" w:date="2023-02-25T11:26:00Z">
              <w:r w:rsidRPr="00E16572">
                <w:rPr>
                  <w:rFonts w:ascii="Calibri" w:eastAsia="Times New Roman" w:hAnsi="Calibri" w:cs="Calibri"/>
                  <w:b w:val="0"/>
                  <w:bCs w:val="0"/>
                  <w:color w:val="000000"/>
                  <w:sz w:val="22"/>
                  <w:rPrChange w:id="3350" w:author="Nate Bachmeier [AWS-SA]" w:date="2023-02-25T11:29:00Z">
                    <w:rPr>
                      <w:rFonts w:ascii="Calibri" w:eastAsia="Times New Roman" w:hAnsi="Calibri" w:cs="Calibri"/>
                      <w:color w:val="000000"/>
                      <w:sz w:val="22"/>
                    </w:rPr>
                  </w:rPrChange>
                </w:rPr>
                <w:t>exercising with an exercise ball</w:t>
              </w:r>
            </w:ins>
          </w:p>
        </w:tc>
        <w:tc>
          <w:tcPr>
            <w:tcW w:w="960" w:type="dxa"/>
            <w:noWrap/>
            <w:hideMark/>
            <w:tcPrChange w:id="3351" w:author="Nate Bachmeier [AWS-SA]" w:date="2023-02-25T11:26:00Z">
              <w:tcPr>
                <w:tcW w:w="960" w:type="dxa"/>
                <w:tcBorders>
                  <w:top w:val="nil"/>
                  <w:left w:val="nil"/>
                  <w:bottom w:val="nil"/>
                  <w:right w:val="nil"/>
                </w:tcBorders>
                <w:shd w:val="clear" w:color="auto" w:fill="auto"/>
                <w:noWrap/>
                <w:vAlign w:val="bottom"/>
                <w:hideMark/>
              </w:tcPr>
            </w:tcPrChange>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352" w:author="Nate Bachmeier [AWS-SA]" w:date="2023-02-25T11:26:00Z"/>
                <w:rFonts w:ascii="Calibri" w:eastAsia="Times New Roman" w:hAnsi="Calibri" w:cs="Calibri"/>
                <w:color w:val="000000"/>
                <w:sz w:val="22"/>
              </w:rPr>
            </w:pPr>
            <w:ins w:id="3353" w:author="Nate Bachmeier [AWS-SA]" w:date="2023-02-25T11:26:00Z">
              <w:r w:rsidRPr="00E16572">
                <w:rPr>
                  <w:rFonts w:ascii="Calibri" w:eastAsia="Times New Roman" w:hAnsi="Calibri" w:cs="Calibri"/>
                  <w:color w:val="000000"/>
                  <w:sz w:val="22"/>
                </w:rPr>
                <w:t>807</w:t>
              </w:r>
            </w:ins>
          </w:p>
        </w:tc>
      </w:tr>
      <w:tr w:rsidR="00E16572" w:rsidRPr="00E16572" w14:paraId="78442294" w14:textId="77777777" w:rsidTr="00E16572">
        <w:trPr>
          <w:cnfStyle w:val="000000100000" w:firstRow="0" w:lastRow="0" w:firstColumn="0" w:lastColumn="0" w:oddVBand="0" w:evenVBand="0" w:oddHBand="1" w:evenHBand="0" w:firstRowFirstColumn="0" w:firstRowLastColumn="0" w:lastRowFirstColumn="0" w:lastRowLastColumn="0"/>
          <w:trHeight w:val="300"/>
          <w:ins w:id="3354" w:author="Nate Bachmeier [AWS-SA]" w:date="2023-02-25T11:26:00Z"/>
          <w:trPrChange w:id="33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356" w:author="Nate Bachmeier [AWS-SA]" w:date="2023-02-25T11:26:00Z">
              <w:tcPr>
                <w:tcW w:w="4740" w:type="dxa"/>
                <w:tcBorders>
                  <w:top w:val="nil"/>
                  <w:left w:val="nil"/>
                  <w:bottom w:val="nil"/>
                  <w:right w:val="nil"/>
                </w:tcBorders>
                <w:shd w:val="clear" w:color="auto" w:fill="auto"/>
                <w:noWrap/>
                <w:vAlign w:val="bottom"/>
                <w:hideMark/>
              </w:tcPr>
            </w:tcPrChange>
          </w:tcPr>
          <w:p w14:paraId="67F5CA9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357" w:author="Nate Bachmeier [AWS-SA]" w:date="2023-02-25T11:26:00Z"/>
                <w:rFonts w:ascii="Calibri" w:eastAsia="Times New Roman" w:hAnsi="Calibri" w:cs="Calibri"/>
                <w:b w:val="0"/>
                <w:bCs w:val="0"/>
                <w:color w:val="000000"/>
                <w:sz w:val="22"/>
                <w:rPrChange w:id="3358" w:author="Nate Bachmeier [AWS-SA]" w:date="2023-02-25T11:29:00Z">
                  <w:rPr>
                    <w:ins w:id="3359" w:author="Nate Bachmeier [AWS-SA]" w:date="2023-02-25T11:26:00Z"/>
                    <w:rFonts w:ascii="Calibri" w:eastAsia="Times New Roman" w:hAnsi="Calibri" w:cs="Calibri"/>
                    <w:color w:val="000000"/>
                    <w:sz w:val="22"/>
                  </w:rPr>
                </w:rPrChange>
              </w:rPr>
            </w:pPr>
            <w:ins w:id="3360" w:author="Nate Bachmeier [AWS-SA]" w:date="2023-02-25T11:26:00Z">
              <w:r w:rsidRPr="00E16572">
                <w:rPr>
                  <w:rFonts w:ascii="Calibri" w:eastAsia="Times New Roman" w:hAnsi="Calibri" w:cs="Calibri"/>
                  <w:b w:val="0"/>
                  <w:bCs w:val="0"/>
                  <w:color w:val="000000"/>
                  <w:sz w:val="22"/>
                  <w:rPrChange w:id="3361" w:author="Nate Bachmeier [AWS-SA]" w:date="2023-02-25T11:29:00Z">
                    <w:rPr>
                      <w:rFonts w:ascii="Calibri" w:eastAsia="Times New Roman" w:hAnsi="Calibri" w:cs="Calibri"/>
                      <w:color w:val="000000"/>
                      <w:sz w:val="22"/>
                    </w:rPr>
                  </w:rPrChange>
                </w:rPr>
                <w:t>extinguishing fire</w:t>
              </w:r>
            </w:ins>
          </w:p>
        </w:tc>
        <w:tc>
          <w:tcPr>
            <w:tcW w:w="960" w:type="dxa"/>
            <w:noWrap/>
            <w:hideMark/>
            <w:tcPrChange w:id="3362" w:author="Nate Bachmeier [AWS-SA]" w:date="2023-02-25T11:26:00Z">
              <w:tcPr>
                <w:tcW w:w="960" w:type="dxa"/>
                <w:tcBorders>
                  <w:top w:val="nil"/>
                  <w:left w:val="nil"/>
                  <w:bottom w:val="nil"/>
                  <w:right w:val="nil"/>
                </w:tcBorders>
                <w:shd w:val="clear" w:color="auto" w:fill="auto"/>
                <w:noWrap/>
                <w:vAlign w:val="bottom"/>
                <w:hideMark/>
              </w:tcPr>
            </w:tcPrChange>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363" w:author="Nate Bachmeier [AWS-SA]" w:date="2023-02-25T11:26:00Z"/>
                <w:rFonts w:ascii="Calibri" w:eastAsia="Times New Roman" w:hAnsi="Calibri" w:cs="Calibri"/>
                <w:color w:val="000000"/>
                <w:sz w:val="22"/>
              </w:rPr>
            </w:pPr>
            <w:ins w:id="3364" w:author="Nate Bachmeier [AWS-SA]" w:date="2023-02-25T11:26:00Z">
              <w:r w:rsidRPr="00E16572">
                <w:rPr>
                  <w:rFonts w:ascii="Calibri" w:eastAsia="Times New Roman" w:hAnsi="Calibri" w:cs="Calibri"/>
                  <w:color w:val="000000"/>
                  <w:sz w:val="22"/>
                </w:rPr>
                <w:t>550</w:t>
              </w:r>
            </w:ins>
          </w:p>
        </w:tc>
      </w:tr>
      <w:tr w:rsidR="00E16572" w:rsidRPr="00E16572" w14:paraId="5A0AD3CE" w14:textId="77777777" w:rsidTr="00E16572">
        <w:trPr>
          <w:trHeight w:val="300"/>
          <w:ins w:id="3365" w:author="Nate Bachmeier [AWS-SA]" w:date="2023-02-25T11:26:00Z"/>
          <w:trPrChange w:id="336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367" w:author="Nate Bachmeier [AWS-SA]" w:date="2023-02-25T11:26:00Z">
              <w:tcPr>
                <w:tcW w:w="4740" w:type="dxa"/>
                <w:tcBorders>
                  <w:top w:val="nil"/>
                  <w:left w:val="nil"/>
                  <w:bottom w:val="nil"/>
                  <w:right w:val="nil"/>
                </w:tcBorders>
                <w:shd w:val="clear" w:color="auto" w:fill="auto"/>
                <w:noWrap/>
                <w:vAlign w:val="bottom"/>
                <w:hideMark/>
              </w:tcPr>
            </w:tcPrChange>
          </w:tcPr>
          <w:p w14:paraId="68EF6CEB" w14:textId="77777777" w:rsidR="00E16572" w:rsidRPr="00E16572" w:rsidRDefault="00E16572" w:rsidP="00E16572">
            <w:pPr>
              <w:spacing w:line="240" w:lineRule="auto"/>
              <w:ind w:firstLine="0"/>
              <w:rPr>
                <w:ins w:id="3368" w:author="Nate Bachmeier [AWS-SA]" w:date="2023-02-25T11:26:00Z"/>
                <w:rFonts w:ascii="Calibri" w:eastAsia="Times New Roman" w:hAnsi="Calibri" w:cs="Calibri"/>
                <w:b w:val="0"/>
                <w:bCs w:val="0"/>
                <w:color w:val="000000"/>
                <w:sz w:val="22"/>
                <w:rPrChange w:id="3369" w:author="Nate Bachmeier [AWS-SA]" w:date="2023-02-25T11:29:00Z">
                  <w:rPr>
                    <w:ins w:id="3370" w:author="Nate Bachmeier [AWS-SA]" w:date="2023-02-25T11:26:00Z"/>
                    <w:rFonts w:ascii="Calibri" w:eastAsia="Times New Roman" w:hAnsi="Calibri" w:cs="Calibri"/>
                    <w:color w:val="000000"/>
                    <w:sz w:val="22"/>
                  </w:rPr>
                </w:rPrChange>
              </w:rPr>
            </w:pPr>
            <w:ins w:id="3371" w:author="Nate Bachmeier [AWS-SA]" w:date="2023-02-25T11:26:00Z">
              <w:r w:rsidRPr="00E16572">
                <w:rPr>
                  <w:rFonts w:ascii="Calibri" w:eastAsia="Times New Roman" w:hAnsi="Calibri" w:cs="Calibri"/>
                  <w:b w:val="0"/>
                  <w:bCs w:val="0"/>
                  <w:color w:val="000000"/>
                  <w:sz w:val="22"/>
                  <w:rPrChange w:id="3372" w:author="Nate Bachmeier [AWS-SA]" w:date="2023-02-25T11:29:00Z">
                    <w:rPr>
                      <w:rFonts w:ascii="Calibri" w:eastAsia="Times New Roman" w:hAnsi="Calibri" w:cs="Calibri"/>
                      <w:color w:val="000000"/>
                      <w:sz w:val="22"/>
                    </w:rPr>
                  </w:rPrChange>
                </w:rPr>
                <w:t>faceplanting</w:t>
              </w:r>
            </w:ins>
          </w:p>
        </w:tc>
        <w:tc>
          <w:tcPr>
            <w:tcW w:w="960" w:type="dxa"/>
            <w:noWrap/>
            <w:hideMark/>
            <w:tcPrChange w:id="3373" w:author="Nate Bachmeier [AWS-SA]" w:date="2023-02-25T11:26:00Z">
              <w:tcPr>
                <w:tcW w:w="960" w:type="dxa"/>
                <w:tcBorders>
                  <w:top w:val="nil"/>
                  <w:left w:val="nil"/>
                  <w:bottom w:val="nil"/>
                  <w:right w:val="nil"/>
                </w:tcBorders>
                <w:shd w:val="clear" w:color="auto" w:fill="auto"/>
                <w:noWrap/>
                <w:vAlign w:val="bottom"/>
                <w:hideMark/>
              </w:tcPr>
            </w:tcPrChange>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374" w:author="Nate Bachmeier [AWS-SA]" w:date="2023-02-25T11:26:00Z"/>
                <w:rFonts w:ascii="Calibri" w:eastAsia="Times New Roman" w:hAnsi="Calibri" w:cs="Calibri"/>
                <w:color w:val="000000"/>
                <w:sz w:val="22"/>
              </w:rPr>
            </w:pPr>
            <w:ins w:id="3375" w:author="Nate Bachmeier [AWS-SA]" w:date="2023-02-25T11:26:00Z">
              <w:r w:rsidRPr="00E16572">
                <w:rPr>
                  <w:rFonts w:ascii="Calibri" w:eastAsia="Times New Roman" w:hAnsi="Calibri" w:cs="Calibri"/>
                  <w:color w:val="000000"/>
                  <w:sz w:val="22"/>
                </w:rPr>
                <w:t>769</w:t>
              </w:r>
            </w:ins>
          </w:p>
        </w:tc>
      </w:tr>
      <w:tr w:rsidR="00E16572" w:rsidRPr="00E16572" w14:paraId="42944B1D" w14:textId="77777777" w:rsidTr="00E16572">
        <w:trPr>
          <w:cnfStyle w:val="000000100000" w:firstRow="0" w:lastRow="0" w:firstColumn="0" w:lastColumn="0" w:oddVBand="0" w:evenVBand="0" w:oddHBand="1" w:evenHBand="0" w:firstRowFirstColumn="0" w:firstRowLastColumn="0" w:lastRowFirstColumn="0" w:lastRowLastColumn="0"/>
          <w:trHeight w:val="300"/>
          <w:ins w:id="3376" w:author="Nate Bachmeier [AWS-SA]" w:date="2023-02-25T11:26:00Z"/>
          <w:trPrChange w:id="337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378" w:author="Nate Bachmeier [AWS-SA]" w:date="2023-02-25T11:26:00Z">
              <w:tcPr>
                <w:tcW w:w="4740" w:type="dxa"/>
                <w:tcBorders>
                  <w:top w:val="nil"/>
                  <w:left w:val="nil"/>
                  <w:bottom w:val="nil"/>
                  <w:right w:val="nil"/>
                </w:tcBorders>
                <w:shd w:val="clear" w:color="auto" w:fill="auto"/>
                <w:noWrap/>
                <w:vAlign w:val="bottom"/>
                <w:hideMark/>
              </w:tcPr>
            </w:tcPrChange>
          </w:tcPr>
          <w:p w14:paraId="6C6C5E0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379" w:author="Nate Bachmeier [AWS-SA]" w:date="2023-02-25T11:26:00Z"/>
                <w:rFonts w:ascii="Calibri" w:eastAsia="Times New Roman" w:hAnsi="Calibri" w:cs="Calibri"/>
                <w:b w:val="0"/>
                <w:bCs w:val="0"/>
                <w:color w:val="000000"/>
                <w:sz w:val="22"/>
                <w:rPrChange w:id="3380" w:author="Nate Bachmeier [AWS-SA]" w:date="2023-02-25T11:29:00Z">
                  <w:rPr>
                    <w:ins w:id="3381" w:author="Nate Bachmeier [AWS-SA]" w:date="2023-02-25T11:26:00Z"/>
                    <w:rFonts w:ascii="Calibri" w:eastAsia="Times New Roman" w:hAnsi="Calibri" w:cs="Calibri"/>
                    <w:color w:val="000000"/>
                    <w:sz w:val="22"/>
                  </w:rPr>
                </w:rPrChange>
              </w:rPr>
            </w:pPr>
            <w:ins w:id="3382" w:author="Nate Bachmeier [AWS-SA]" w:date="2023-02-25T11:26:00Z">
              <w:r w:rsidRPr="00E16572">
                <w:rPr>
                  <w:rFonts w:ascii="Calibri" w:eastAsia="Times New Roman" w:hAnsi="Calibri" w:cs="Calibri"/>
                  <w:b w:val="0"/>
                  <w:bCs w:val="0"/>
                  <w:color w:val="000000"/>
                  <w:sz w:val="22"/>
                  <w:rPrChange w:id="3383" w:author="Nate Bachmeier [AWS-SA]" w:date="2023-02-25T11:29:00Z">
                    <w:rPr>
                      <w:rFonts w:ascii="Calibri" w:eastAsia="Times New Roman" w:hAnsi="Calibri" w:cs="Calibri"/>
                      <w:color w:val="000000"/>
                      <w:sz w:val="22"/>
                    </w:rPr>
                  </w:rPrChange>
                </w:rPr>
                <w:t>falling off bike</w:t>
              </w:r>
            </w:ins>
          </w:p>
        </w:tc>
        <w:tc>
          <w:tcPr>
            <w:tcW w:w="960" w:type="dxa"/>
            <w:noWrap/>
            <w:hideMark/>
            <w:tcPrChange w:id="3384" w:author="Nate Bachmeier [AWS-SA]" w:date="2023-02-25T11:26:00Z">
              <w:tcPr>
                <w:tcW w:w="960" w:type="dxa"/>
                <w:tcBorders>
                  <w:top w:val="nil"/>
                  <w:left w:val="nil"/>
                  <w:bottom w:val="nil"/>
                  <w:right w:val="nil"/>
                </w:tcBorders>
                <w:shd w:val="clear" w:color="auto" w:fill="auto"/>
                <w:noWrap/>
                <w:vAlign w:val="bottom"/>
                <w:hideMark/>
              </w:tcPr>
            </w:tcPrChange>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385" w:author="Nate Bachmeier [AWS-SA]" w:date="2023-02-25T11:26:00Z"/>
                <w:rFonts w:ascii="Calibri" w:eastAsia="Times New Roman" w:hAnsi="Calibri" w:cs="Calibri"/>
                <w:color w:val="000000"/>
                <w:sz w:val="22"/>
              </w:rPr>
            </w:pPr>
            <w:ins w:id="3386" w:author="Nate Bachmeier [AWS-SA]" w:date="2023-02-25T11:26:00Z">
              <w:r w:rsidRPr="00E16572">
                <w:rPr>
                  <w:rFonts w:ascii="Calibri" w:eastAsia="Times New Roman" w:hAnsi="Calibri" w:cs="Calibri"/>
                  <w:color w:val="000000"/>
                  <w:sz w:val="22"/>
                </w:rPr>
                <w:t>647</w:t>
              </w:r>
            </w:ins>
          </w:p>
        </w:tc>
      </w:tr>
      <w:tr w:rsidR="00E16572" w:rsidRPr="00E16572" w14:paraId="0FBFD43A" w14:textId="77777777" w:rsidTr="00E16572">
        <w:trPr>
          <w:trHeight w:val="300"/>
          <w:ins w:id="3387" w:author="Nate Bachmeier [AWS-SA]" w:date="2023-02-25T11:26:00Z"/>
          <w:trPrChange w:id="338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389" w:author="Nate Bachmeier [AWS-SA]" w:date="2023-02-25T11:26:00Z">
              <w:tcPr>
                <w:tcW w:w="4740" w:type="dxa"/>
                <w:tcBorders>
                  <w:top w:val="nil"/>
                  <w:left w:val="nil"/>
                  <w:bottom w:val="nil"/>
                  <w:right w:val="nil"/>
                </w:tcBorders>
                <w:shd w:val="clear" w:color="auto" w:fill="auto"/>
                <w:noWrap/>
                <w:vAlign w:val="bottom"/>
                <w:hideMark/>
              </w:tcPr>
            </w:tcPrChange>
          </w:tcPr>
          <w:p w14:paraId="4E125D85" w14:textId="77777777" w:rsidR="00E16572" w:rsidRPr="00E16572" w:rsidRDefault="00E16572" w:rsidP="00E16572">
            <w:pPr>
              <w:spacing w:line="240" w:lineRule="auto"/>
              <w:ind w:firstLine="0"/>
              <w:rPr>
                <w:ins w:id="3390" w:author="Nate Bachmeier [AWS-SA]" w:date="2023-02-25T11:26:00Z"/>
                <w:rFonts w:ascii="Calibri" w:eastAsia="Times New Roman" w:hAnsi="Calibri" w:cs="Calibri"/>
                <w:b w:val="0"/>
                <w:bCs w:val="0"/>
                <w:color w:val="000000"/>
                <w:sz w:val="22"/>
                <w:rPrChange w:id="3391" w:author="Nate Bachmeier [AWS-SA]" w:date="2023-02-25T11:29:00Z">
                  <w:rPr>
                    <w:ins w:id="3392" w:author="Nate Bachmeier [AWS-SA]" w:date="2023-02-25T11:26:00Z"/>
                    <w:rFonts w:ascii="Calibri" w:eastAsia="Times New Roman" w:hAnsi="Calibri" w:cs="Calibri"/>
                    <w:color w:val="000000"/>
                    <w:sz w:val="22"/>
                  </w:rPr>
                </w:rPrChange>
              </w:rPr>
            </w:pPr>
            <w:ins w:id="3393" w:author="Nate Bachmeier [AWS-SA]" w:date="2023-02-25T11:26:00Z">
              <w:r w:rsidRPr="00E16572">
                <w:rPr>
                  <w:rFonts w:ascii="Calibri" w:eastAsia="Times New Roman" w:hAnsi="Calibri" w:cs="Calibri"/>
                  <w:b w:val="0"/>
                  <w:bCs w:val="0"/>
                  <w:color w:val="000000"/>
                  <w:sz w:val="22"/>
                  <w:rPrChange w:id="3394" w:author="Nate Bachmeier [AWS-SA]" w:date="2023-02-25T11:29:00Z">
                    <w:rPr>
                      <w:rFonts w:ascii="Calibri" w:eastAsia="Times New Roman" w:hAnsi="Calibri" w:cs="Calibri"/>
                      <w:color w:val="000000"/>
                      <w:sz w:val="22"/>
                    </w:rPr>
                  </w:rPrChange>
                </w:rPr>
                <w:lastRenderedPageBreak/>
                <w:t>falling off chair</w:t>
              </w:r>
            </w:ins>
          </w:p>
        </w:tc>
        <w:tc>
          <w:tcPr>
            <w:tcW w:w="960" w:type="dxa"/>
            <w:noWrap/>
            <w:hideMark/>
            <w:tcPrChange w:id="3395" w:author="Nate Bachmeier [AWS-SA]" w:date="2023-02-25T11:26:00Z">
              <w:tcPr>
                <w:tcW w:w="960" w:type="dxa"/>
                <w:tcBorders>
                  <w:top w:val="nil"/>
                  <w:left w:val="nil"/>
                  <w:bottom w:val="nil"/>
                  <w:right w:val="nil"/>
                </w:tcBorders>
                <w:shd w:val="clear" w:color="auto" w:fill="auto"/>
                <w:noWrap/>
                <w:vAlign w:val="bottom"/>
                <w:hideMark/>
              </w:tcPr>
            </w:tcPrChange>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396" w:author="Nate Bachmeier [AWS-SA]" w:date="2023-02-25T11:26:00Z"/>
                <w:rFonts w:ascii="Calibri" w:eastAsia="Times New Roman" w:hAnsi="Calibri" w:cs="Calibri"/>
                <w:color w:val="000000"/>
                <w:sz w:val="22"/>
              </w:rPr>
            </w:pPr>
            <w:ins w:id="3397" w:author="Nate Bachmeier [AWS-SA]" w:date="2023-02-25T11:26:00Z">
              <w:r w:rsidRPr="00E16572">
                <w:rPr>
                  <w:rFonts w:ascii="Calibri" w:eastAsia="Times New Roman" w:hAnsi="Calibri" w:cs="Calibri"/>
                  <w:color w:val="000000"/>
                  <w:sz w:val="22"/>
                </w:rPr>
                <w:t>684</w:t>
              </w:r>
            </w:ins>
          </w:p>
        </w:tc>
      </w:tr>
      <w:tr w:rsidR="00E16572" w:rsidRPr="00E16572" w14:paraId="2D1628AD" w14:textId="77777777" w:rsidTr="00E16572">
        <w:trPr>
          <w:cnfStyle w:val="000000100000" w:firstRow="0" w:lastRow="0" w:firstColumn="0" w:lastColumn="0" w:oddVBand="0" w:evenVBand="0" w:oddHBand="1" w:evenHBand="0" w:firstRowFirstColumn="0" w:firstRowLastColumn="0" w:lastRowFirstColumn="0" w:lastRowLastColumn="0"/>
          <w:trHeight w:val="300"/>
          <w:ins w:id="3398" w:author="Nate Bachmeier [AWS-SA]" w:date="2023-02-25T11:26:00Z"/>
          <w:trPrChange w:id="339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400" w:author="Nate Bachmeier [AWS-SA]" w:date="2023-02-25T11:26:00Z">
              <w:tcPr>
                <w:tcW w:w="4740" w:type="dxa"/>
                <w:tcBorders>
                  <w:top w:val="nil"/>
                  <w:left w:val="nil"/>
                  <w:bottom w:val="nil"/>
                  <w:right w:val="nil"/>
                </w:tcBorders>
                <w:shd w:val="clear" w:color="auto" w:fill="auto"/>
                <w:noWrap/>
                <w:vAlign w:val="bottom"/>
                <w:hideMark/>
              </w:tcPr>
            </w:tcPrChange>
          </w:tcPr>
          <w:p w14:paraId="4D3D6CB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401" w:author="Nate Bachmeier [AWS-SA]" w:date="2023-02-25T11:26:00Z"/>
                <w:rFonts w:ascii="Calibri" w:eastAsia="Times New Roman" w:hAnsi="Calibri" w:cs="Calibri"/>
                <w:b w:val="0"/>
                <w:bCs w:val="0"/>
                <w:color w:val="000000"/>
                <w:sz w:val="22"/>
                <w:rPrChange w:id="3402" w:author="Nate Bachmeier [AWS-SA]" w:date="2023-02-25T11:29:00Z">
                  <w:rPr>
                    <w:ins w:id="3403" w:author="Nate Bachmeier [AWS-SA]" w:date="2023-02-25T11:26:00Z"/>
                    <w:rFonts w:ascii="Calibri" w:eastAsia="Times New Roman" w:hAnsi="Calibri" w:cs="Calibri"/>
                    <w:color w:val="000000"/>
                    <w:sz w:val="22"/>
                  </w:rPr>
                </w:rPrChange>
              </w:rPr>
            </w:pPr>
            <w:ins w:id="3404" w:author="Nate Bachmeier [AWS-SA]" w:date="2023-02-25T11:26:00Z">
              <w:r w:rsidRPr="00E16572">
                <w:rPr>
                  <w:rFonts w:ascii="Calibri" w:eastAsia="Times New Roman" w:hAnsi="Calibri" w:cs="Calibri"/>
                  <w:b w:val="0"/>
                  <w:bCs w:val="0"/>
                  <w:color w:val="000000"/>
                  <w:sz w:val="22"/>
                  <w:rPrChange w:id="3405" w:author="Nate Bachmeier [AWS-SA]" w:date="2023-02-25T11:29:00Z">
                    <w:rPr>
                      <w:rFonts w:ascii="Calibri" w:eastAsia="Times New Roman" w:hAnsi="Calibri" w:cs="Calibri"/>
                      <w:color w:val="000000"/>
                      <w:sz w:val="22"/>
                    </w:rPr>
                  </w:rPrChange>
                </w:rPr>
                <w:t>feeding birds</w:t>
              </w:r>
            </w:ins>
          </w:p>
        </w:tc>
        <w:tc>
          <w:tcPr>
            <w:tcW w:w="960" w:type="dxa"/>
            <w:noWrap/>
            <w:hideMark/>
            <w:tcPrChange w:id="3406" w:author="Nate Bachmeier [AWS-SA]" w:date="2023-02-25T11:26:00Z">
              <w:tcPr>
                <w:tcW w:w="960" w:type="dxa"/>
                <w:tcBorders>
                  <w:top w:val="nil"/>
                  <w:left w:val="nil"/>
                  <w:bottom w:val="nil"/>
                  <w:right w:val="nil"/>
                </w:tcBorders>
                <w:shd w:val="clear" w:color="auto" w:fill="auto"/>
                <w:noWrap/>
                <w:vAlign w:val="bottom"/>
                <w:hideMark/>
              </w:tcPr>
            </w:tcPrChange>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407" w:author="Nate Bachmeier [AWS-SA]" w:date="2023-02-25T11:26:00Z"/>
                <w:rFonts w:ascii="Calibri" w:eastAsia="Times New Roman" w:hAnsi="Calibri" w:cs="Calibri"/>
                <w:color w:val="000000"/>
                <w:sz w:val="22"/>
              </w:rPr>
            </w:pPr>
            <w:ins w:id="3408" w:author="Nate Bachmeier [AWS-SA]" w:date="2023-02-25T11:26:00Z">
              <w:r w:rsidRPr="00E16572">
                <w:rPr>
                  <w:rFonts w:ascii="Calibri" w:eastAsia="Times New Roman" w:hAnsi="Calibri" w:cs="Calibri"/>
                  <w:color w:val="000000"/>
                  <w:sz w:val="22"/>
                </w:rPr>
                <w:t>838</w:t>
              </w:r>
            </w:ins>
          </w:p>
        </w:tc>
      </w:tr>
      <w:tr w:rsidR="00E16572" w:rsidRPr="00E16572" w14:paraId="6983315F" w14:textId="77777777" w:rsidTr="00E16572">
        <w:trPr>
          <w:trHeight w:val="300"/>
          <w:ins w:id="3409" w:author="Nate Bachmeier [AWS-SA]" w:date="2023-02-25T11:26:00Z"/>
          <w:trPrChange w:id="341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411" w:author="Nate Bachmeier [AWS-SA]" w:date="2023-02-25T11:26:00Z">
              <w:tcPr>
                <w:tcW w:w="4740" w:type="dxa"/>
                <w:tcBorders>
                  <w:top w:val="nil"/>
                  <w:left w:val="nil"/>
                  <w:bottom w:val="nil"/>
                  <w:right w:val="nil"/>
                </w:tcBorders>
                <w:shd w:val="clear" w:color="auto" w:fill="auto"/>
                <w:noWrap/>
                <w:vAlign w:val="bottom"/>
                <w:hideMark/>
              </w:tcPr>
            </w:tcPrChange>
          </w:tcPr>
          <w:p w14:paraId="462331B0" w14:textId="77777777" w:rsidR="00E16572" w:rsidRPr="00E16572" w:rsidRDefault="00E16572" w:rsidP="00E16572">
            <w:pPr>
              <w:spacing w:line="240" w:lineRule="auto"/>
              <w:ind w:firstLine="0"/>
              <w:rPr>
                <w:ins w:id="3412" w:author="Nate Bachmeier [AWS-SA]" w:date="2023-02-25T11:26:00Z"/>
                <w:rFonts w:ascii="Calibri" w:eastAsia="Times New Roman" w:hAnsi="Calibri" w:cs="Calibri"/>
                <w:b w:val="0"/>
                <w:bCs w:val="0"/>
                <w:color w:val="000000"/>
                <w:sz w:val="22"/>
                <w:rPrChange w:id="3413" w:author="Nate Bachmeier [AWS-SA]" w:date="2023-02-25T11:29:00Z">
                  <w:rPr>
                    <w:ins w:id="3414" w:author="Nate Bachmeier [AWS-SA]" w:date="2023-02-25T11:26:00Z"/>
                    <w:rFonts w:ascii="Calibri" w:eastAsia="Times New Roman" w:hAnsi="Calibri" w:cs="Calibri"/>
                    <w:color w:val="000000"/>
                    <w:sz w:val="22"/>
                  </w:rPr>
                </w:rPrChange>
              </w:rPr>
            </w:pPr>
            <w:ins w:id="3415" w:author="Nate Bachmeier [AWS-SA]" w:date="2023-02-25T11:26:00Z">
              <w:r w:rsidRPr="00E16572">
                <w:rPr>
                  <w:rFonts w:ascii="Calibri" w:eastAsia="Times New Roman" w:hAnsi="Calibri" w:cs="Calibri"/>
                  <w:b w:val="0"/>
                  <w:bCs w:val="0"/>
                  <w:color w:val="000000"/>
                  <w:sz w:val="22"/>
                  <w:rPrChange w:id="3416" w:author="Nate Bachmeier [AWS-SA]" w:date="2023-02-25T11:29:00Z">
                    <w:rPr>
                      <w:rFonts w:ascii="Calibri" w:eastAsia="Times New Roman" w:hAnsi="Calibri" w:cs="Calibri"/>
                      <w:color w:val="000000"/>
                      <w:sz w:val="22"/>
                    </w:rPr>
                  </w:rPrChange>
                </w:rPr>
                <w:t>feeding fish</w:t>
              </w:r>
            </w:ins>
          </w:p>
        </w:tc>
        <w:tc>
          <w:tcPr>
            <w:tcW w:w="960" w:type="dxa"/>
            <w:noWrap/>
            <w:hideMark/>
            <w:tcPrChange w:id="3417" w:author="Nate Bachmeier [AWS-SA]" w:date="2023-02-25T11:26:00Z">
              <w:tcPr>
                <w:tcW w:w="960" w:type="dxa"/>
                <w:tcBorders>
                  <w:top w:val="nil"/>
                  <w:left w:val="nil"/>
                  <w:bottom w:val="nil"/>
                  <w:right w:val="nil"/>
                </w:tcBorders>
                <w:shd w:val="clear" w:color="auto" w:fill="auto"/>
                <w:noWrap/>
                <w:vAlign w:val="bottom"/>
                <w:hideMark/>
              </w:tcPr>
            </w:tcPrChange>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418" w:author="Nate Bachmeier [AWS-SA]" w:date="2023-02-25T11:26:00Z"/>
                <w:rFonts w:ascii="Calibri" w:eastAsia="Times New Roman" w:hAnsi="Calibri" w:cs="Calibri"/>
                <w:color w:val="000000"/>
                <w:sz w:val="22"/>
              </w:rPr>
            </w:pPr>
            <w:ins w:id="3419" w:author="Nate Bachmeier [AWS-SA]" w:date="2023-02-25T11:26:00Z">
              <w:r w:rsidRPr="00E16572">
                <w:rPr>
                  <w:rFonts w:ascii="Calibri" w:eastAsia="Times New Roman" w:hAnsi="Calibri" w:cs="Calibri"/>
                  <w:color w:val="000000"/>
                  <w:sz w:val="22"/>
                </w:rPr>
                <w:t>836</w:t>
              </w:r>
            </w:ins>
          </w:p>
        </w:tc>
      </w:tr>
      <w:tr w:rsidR="00E16572" w:rsidRPr="00E16572" w14:paraId="72DDE926" w14:textId="77777777" w:rsidTr="00E16572">
        <w:trPr>
          <w:cnfStyle w:val="000000100000" w:firstRow="0" w:lastRow="0" w:firstColumn="0" w:lastColumn="0" w:oddVBand="0" w:evenVBand="0" w:oddHBand="1" w:evenHBand="0" w:firstRowFirstColumn="0" w:firstRowLastColumn="0" w:lastRowFirstColumn="0" w:lastRowLastColumn="0"/>
          <w:trHeight w:val="300"/>
          <w:ins w:id="3420" w:author="Nate Bachmeier [AWS-SA]" w:date="2023-02-25T11:26:00Z"/>
          <w:trPrChange w:id="342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422" w:author="Nate Bachmeier [AWS-SA]" w:date="2023-02-25T11:26:00Z">
              <w:tcPr>
                <w:tcW w:w="4740" w:type="dxa"/>
                <w:tcBorders>
                  <w:top w:val="nil"/>
                  <w:left w:val="nil"/>
                  <w:bottom w:val="nil"/>
                  <w:right w:val="nil"/>
                </w:tcBorders>
                <w:shd w:val="clear" w:color="auto" w:fill="auto"/>
                <w:noWrap/>
                <w:vAlign w:val="bottom"/>
                <w:hideMark/>
              </w:tcPr>
            </w:tcPrChange>
          </w:tcPr>
          <w:p w14:paraId="690A069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423" w:author="Nate Bachmeier [AWS-SA]" w:date="2023-02-25T11:26:00Z"/>
                <w:rFonts w:ascii="Calibri" w:eastAsia="Times New Roman" w:hAnsi="Calibri" w:cs="Calibri"/>
                <w:b w:val="0"/>
                <w:bCs w:val="0"/>
                <w:color w:val="000000"/>
                <w:sz w:val="22"/>
                <w:rPrChange w:id="3424" w:author="Nate Bachmeier [AWS-SA]" w:date="2023-02-25T11:29:00Z">
                  <w:rPr>
                    <w:ins w:id="3425" w:author="Nate Bachmeier [AWS-SA]" w:date="2023-02-25T11:26:00Z"/>
                    <w:rFonts w:ascii="Calibri" w:eastAsia="Times New Roman" w:hAnsi="Calibri" w:cs="Calibri"/>
                    <w:color w:val="000000"/>
                    <w:sz w:val="22"/>
                  </w:rPr>
                </w:rPrChange>
              </w:rPr>
            </w:pPr>
            <w:ins w:id="3426" w:author="Nate Bachmeier [AWS-SA]" w:date="2023-02-25T11:26:00Z">
              <w:r w:rsidRPr="00E16572">
                <w:rPr>
                  <w:rFonts w:ascii="Calibri" w:eastAsia="Times New Roman" w:hAnsi="Calibri" w:cs="Calibri"/>
                  <w:b w:val="0"/>
                  <w:bCs w:val="0"/>
                  <w:color w:val="000000"/>
                  <w:sz w:val="22"/>
                  <w:rPrChange w:id="3427" w:author="Nate Bachmeier [AWS-SA]" w:date="2023-02-25T11:29:00Z">
                    <w:rPr>
                      <w:rFonts w:ascii="Calibri" w:eastAsia="Times New Roman" w:hAnsi="Calibri" w:cs="Calibri"/>
                      <w:color w:val="000000"/>
                      <w:sz w:val="22"/>
                    </w:rPr>
                  </w:rPrChange>
                </w:rPr>
                <w:t>feeding goats</w:t>
              </w:r>
            </w:ins>
          </w:p>
        </w:tc>
        <w:tc>
          <w:tcPr>
            <w:tcW w:w="960" w:type="dxa"/>
            <w:noWrap/>
            <w:hideMark/>
            <w:tcPrChange w:id="3428" w:author="Nate Bachmeier [AWS-SA]" w:date="2023-02-25T11:26:00Z">
              <w:tcPr>
                <w:tcW w:w="960" w:type="dxa"/>
                <w:tcBorders>
                  <w:top w:val="nil"/>
                  <w:left w:val="nil"/>
                  <w:bottom w:val="nil"/>
                  <w:right w:val="nil"/>
                </w:tcBorders>
                <w:shd w:val="clear" w:color="auto" w:fill="auto"/>
                <w:noWrap/>
                <w:vAlign w:val="bottom"/>
                <w:hideMark/>
              </w:tcPr>
            </w:tcPrChange>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429" w:author="Nate Bachmeier [AWS-SA]" w:date="2023-02-25T11:26:00Z"/>
                <w:rFonts w:ascii="Calibri" w:eastAsia="Times New Roman" w:hAnsi="Calibri" w:cs="Calibri"/>
                <w:color w:val="000000"/>
                <w:sz w:val="22"/>
              </w:rPr>
            </w:pPr>
            <w:ins w:id="3430" w:author="Nate Bachmeier [AWS-SA]" w:date="2023-02-25T11:26:00Z">
              <w:r w:rsidRPr="00E16572">
                <w:rPr>
                  <w:rFonts w:ascii="Calibri" w:eastAsia="Times New Roman" w:hAnsi="Calibri" w:cs="Calibri"/>
                  <w:color w:val="000000"/>
                  <w:sz w:val="22"/>
                </w:rPr>
                <w:t>747</w:t>
              </w:r>
            </w:ins>
          </w:p>
        </w:tc>
      </w:tr>
      <w:tr w:rsidR="00E16572" w:rsidRPr="00E16572" w14:paraId="2B6A1D18" w14:textId="77777777" w:rsidTr="00E16572">
        <w:trPr>
          <w:trHeight w:val="300"/>
          <w:ins w:id="3431" w:author="Nate Bachmeier [AWS-SA]" w:date="2023-02-25T11:26:00Z"/>
          <w:trPrChange w:id="343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433" w:author="Nate Bachmeier [AWS-SA]" w:date="2023-02-25T11:26:00Z">
              <w:tcPr>
                <w:tcW w:w="4740" w:type="dxa"/>
                <w:tcBorders>
                  <w:top w:val="nil"/>
                  <w:left w:val="nil"/>
                  <w:bottom w:val="nil"/>
                  <w:right w:val="nil"/>
                </w:tcBorders>
                <w:shd w:val="clear" w:color="auto" w:fill="auto"/>
                <w:noWrap/>
                <w:vAlign w:val="bottom"/>
                <w:hideMark/>
              </w:tcPr>
            </w:tcPrChange>
          </w:tcPr>
          <w:p w14:paraId="46463BA8" w14:textId="77777777" w:rsidR="00E16572" w:rsidRPr="00E16572" w:rsidRDefault="00E16572" w:rsidP="00E16572">
            <w:pPr>
              <w:spacing w:line="240" w:lineRule="auto"/>
              <w:ind w:firstLine="0"/>
              <w:rPr>
                <w:ins w:id="3434" w:author="Nate Bachmeier [AWS-SA]" w:date="2023-02-25T11:26:00Z"/>
                <w:rFonts w:ascii="Calibri" w:eastAsia="Times New Roman" w:hAnsi="Calibri" w:cs="Calibri"/>
                <w:b w:val="0"/>
                <w:bCs w:val="0"/>
                <w:color w:val="000000"/>
                <w:sz w:val="22"/>
                <w:rPrChange w:id="3435" w:author="Nate Bachmeier [AWS-SA]" w:date="2023-02-25T11:29:00Z">
                  <w:rPr>
                    <w:ins w:id="3436" w:author="Nate Bachmeier [AWS-SA]" w:date="2023-02-25T11:26:00Z"/>
                    <w:rFonts w:ascii="Calibri" w:eastAsia="Times New Roman" w:hAnsi="Calibri" w:cs="Calibri"/>
                    <w:color w:val="000000"/>
                    <w:sz w:val="22"/>
                  </w:rPr>
                </w:rPrChange>
              </w:rPr>
            </w:pPr>
            <w:ins w:id="3437" w:author="Nate Bachmeier [AWS-SA]" w:date="2023-02-25T11:26:00Z">
              <w:r w:rsidRPr="00E16572">
                <w:rPr>
                  <w:rFonts w:ascii="Calibri" w:eastAsia="Times New Roman" w:hAnsi="Calibri" w:cs="Calibri"/>
                  <w:b w:val="0"/>
                  <w:bCs w:val="0"/>
                  <w:color w:val="000000"/>
                  <w:sz w:val="22"/>
                  <w:rPrChange w:id="3438" w:author="Nate Bachmeier [AWS-SA]" w:date="2023-02-25T11:29:00Z">
                    <w:rPr>
                      <w:rFonts w:ascii="Calibri" w:eastAsia="Times New Roman" w:hAnsi="Calibri" w:cs="Calibri"/>
                      <w:color w:val="000000"/>
                      <w:sz w:val="22"/>
                    </w:rPr>
                  </w:rPrChange>
                </w:rPr>
                <w:t>fencing (sport)</w:t>
              </w:r>
            </w:ins>
          </w:p>
        </w:tc>
        <w:tc>
          <w:tcPr>
            <w:tcW w:w="960" w:type="dxa"/>
            <w:noWrap/>
            <w:hideMark/>
            <w:tcPrChange w:id="3439" w:author="Nate Bachmeier [AWS-SA]" w:date="2023-02-25T11:26:00Z">
              <w:tcPr>
                <w:tcW w:w="960" w:type="dxa"/>
                <w:tcBorders>
                  <w:top w:val="nil"/>
                  <w:left w:val="nil"/>
                  <w:bottom w:val="nil"/>
                  <w:right w:val="nil"/>
                </w:tcBorders>
                <w:shd w:val="clear" w:color="auto" w:fill="auto"/>
                <w:noWrap/>
                <w:vAlign w:val="bottom"/>
                <w:hideMark/>
              </w:tcPr>
            </w:tcPrChange>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440" w:author="Nate Bachmeier [AWS-SA]" w:date="2023-02-25T11:26:00Z"/>
                <w:rFonts w:ascii="Calibri" w:eastAsia="Times New Roman" w:hAnsi="Calibri" w:cs="Calibri"/>
                <w:color w:val="000000"/>
                <w:sz w:val="22"/>
              </w:rPr>
            </w:pPr>
            <w:ins w:id="3441" w:author="Nate Bachmeier [AWS-SA]" w:date="2023-02-25T11:26:00Z">
              <w:r w:rsidRPr="00E16572">
                <w:rPr>
                  <w:rFonts w:ascii="Calibri" w:eastAsia="Times New Roman" w:hAnsi="Calibri" w:cs="Calibri"/>
                  <w:color w:val="000000"/>
                  <w:sz w:val="22"/>
                </w:rPr>
                <w:t>655</w:t>
              </w:r>
            </w:ins>
          </w:p>
        </w:tc>
      </w:tr>
      <w:tr w:rsidR="00E16572" w:rsidRPr="00E16572" w14:paraId="0D3043BF" w14:textId="77777777" w:rsidTr="00E16572">
        <w:trPr>
          <w:cnfStyle w:val="000000100000" w:firstRow="0" w:lastRow="0" w:firstColumn="0" w:lastColumn="0" w:oddVBand="0" w:evenVBand="0" w:oddHBand="1" w:evenHBand="0" w:firstRowFirstColumn="0" w:firstRowLastColumn="0" w:lastRowFirstColumn="0" w:lastRowLastColumn="0"/>
          <w:trHeight w:val="300"/>
          <w:ins w:id="3442" w:author="Nate Bachmeier [AWS-SA]" w:date="2023-02-25T11:26:00Z"/>
          <w:trPrChange w:id="344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444" w:author="Nate Bachmeier [AWS-SA]" w:date="2023-02-25T11:26:00Z">
              <w:tcPr>
                <w:tcW w:w="4740" w:type="dxa"/>
                <w:tcBorders>
                  <w:top w:val="nil"/>
                  <w:left w:val="nil"/>
                  <w:bottom w:val="nil"/>
                  <w:right w:val="nil"/>
                </w:tcBorders>
                <w:shd w:val="clear" w:color="auto" w:fill="auto"/>
                <w:noWrap/>
                <w:vAlign w:val="bottom"/>
                <w:hideMark/>
              </w:tcPr>
            </w:tcPrChange>
          </w:tcPr>
          <w:p w14:paraId="20EAF86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445" w:author="Nate Bachmeier [AWS-SA]" w:date="2023-02-25T11:26:00Z"/>
                <w:rFonts w:ascii="Calibri" w:eastAsia="Times New Roman" w:hAnsi="Calibri" w:cs="Calibri"/>
                <w:b w:val="0"/>
                <w:bCs w:val="0"/>
                <w:color w:val="000000"/>
                <w:sz w:val="22"/>
                <w:rPrChange w:id="3446" w:author="Nate Bachmeier [AWS-SA]" w:date="2023-02-25T11:29:00Z">
                  <w:rPr>
                    <w:ins w:id="3447" w:author="Nate Bachmeier [AWS-SA]" w:date="2023-02-25T11:26:00Z"/>
                    <w:rFonts w:ascii="Calibri" w:eastAsia="Times New Roman" w:hAnsi="Calibri" w:cs="Calibri"/>
                    <w:color w:val="000000"/>
                    <w:sz w:val="22"/>
                  </w:rPr>
                </w:rPrChange>
              </w:rPr>
            </w:pPr>
            <w:ins w:id="3448" w:author="Nate Bachmeier [AWS-SA]" w:date="2023-02-25T11:26:00Z">
              <w:r w:rsidRPr="00E16572">
                <w:rPr>
                  <w:rFonts w:ascii="Calibri" w:eastAsia="Times New Roman" w:hAnsi="Calibri" w:cs="Calibri"/>
                  <w:b w:val="0"/>
                  <w:bCs w:val="0"/>
                  <w:color w:val="000000"/>
                  <w:sz w:val="22"/>
                  <w:rPrChange w:id="3449" w:author="Nate Bachmeier [AWS-SA]" w:date="2023-02-25T11:29:00Z">
                    <w:rPr>
                      <w:rFonts w:ascii="Calibri" w:eastAsia="Times New Roman" w:hAnsi="Calibri" w:cs="Calibri"/>
                      <w:color w:val="000000"/>
                      <w:sz w:val="22"/>
                    </w:rPr>
                  </w:rPrChange>
                </w:rPr>
                <w:t>fidgeting</w:t>
              </w:r>
            </w:ins>
          </w:p>
        </w:tc>
        <w:tc>
          <w:tcPr>
            <w:tcW w:w="960" w:type="dxa"/>
            <w:noWrap/>
            <w:hideMark/>
            <w:tcPrChange w:id="3450" w:author="Nate Bachmeier [AWS-SA]" w:date="2023-02-25T11:26:00Z">
              <w:tcPr>
                <w:tcW w:w="960" w:type="dxa"/>
                <w:tcBorders>
                  <w:top w:val="nil"/>
                  <w:left w:val="nil"/>
                  <w:bottom w:val="nil"/>
                  <w:right w:val="nil"/>
                </w:tcBorders>
                <w:shd w:val="clear" w:color="auto" w:fill="auto"/>
                <w:noWrap/>
                <w:vAlign w:val="bottom"/>
                <w:hideMark/>
              </w:tcPr>
            </w:tcPrChange>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451" w:author="Nate Bachmeier [AWS-SA]" w:date="2023-02-25T11:26:00Z"/>
                <w:rFonts w:ascii="Calibri" w:eastAsia="Times New Roman" w:hAnsi="Calibri" w:cs="Calibri"/>
                <w:color w:val="000000"/>
                <w:sz w:val="22"/>
              </w:rPr>
            </w:pPr>
            <w:ins w:id="3452" w:author="Nate Bachmeier [AWS-SA]" w:date="2023-02-25T11:26:00Z">
              <w:r w:rsidRPr="00E16572">
                <w:rPr>
                  <w:rFonts w:ascii="Calibri" w:eastAsia="Times New Roman" w:hAnsi="Calibri" w:cs="Calibri"/>
                  <w:color w:val="000000"/>
                  <w:sz w:val="22"/>
                </w:rPr>
                <w:t>539</w:t>
              </w:r>
            </w:ins>
          </w:p>
        </w:tc>
      </w:tr>
      <w:tr w:rsidR="00E16572" w:rsidRPr="00E16572" w14:paraId="3F554C36" w14:textId="77777777" w:rsidTr="00E16572">
        <w:trPr>
          <w:trHeight w:val="300"/>
          <w:ins w:id="3453" w:author="Nate Bachmeier [AWS-SA]" w:date="2023-02-25T11:26:00Z"/>
          <w:trPrChange w:id="345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455" w:author="Nate Bachmeier [AWS-SA]" w:date="2023-02-25T11:26:00Z">
              <w:tcPr>
                <w:tcW w:w="4740" w:type="dxa"/>
                <w:tcBorders>
                  <w:top w:val="nil"/>
                  <w:left w:val="nil"/>
                  <w:bottom w:val="nil"/>
                  <w:right w:val="nil"/>
                </w:tcBorders>
                <w:shd w:val="clear" w:color="auto" w:fill="auto"/>
                <w:noWrap/>
                <w:vAlign w:val="bottom"/>
                <w:hideMark/>
              </w:tcPr>
            </w:tcPrChange>
          </w:tcPr>
          <w:p w14:paraId="0FA3B4F5" w14:textId="77777777" w:rsidR="00E16572" w:rsidRPr="00E16572" w:rsidRDefault="00E16572" w:rsidP="00E16572">
            <w:pPr>
              <w:spacing w:line="240" w:lineRule="auto"/>
              <w:ind w:firstLine="0"/>
              <w:rPr>
                <w:ins w:id="3456" w:author="Nate Bachmeier [AWS-SA]" w:date="2023-02-25T11:26:00Z"/>
                <w:rFonts w:ascii="Calibri" w:eastAsia="Times New Roman" w:hAnsi="Calibri" w:cs="Calibri"/>
                <w:b w:val="0"/>
                <w:bCs w:val="0"/>
                <w:color w:val="000000"/>
                <w:sz w:val="22"/>
                <w:rPrChange w:id="3457" w:author="Nate Bachmeier [AWS-SA]" w:date="2023-02-25T11:29:00Z">
                  <w:rPr>
                    <w:ins w:id="3458" w:author="Nate Bachmeier [AWS-SA]" w:date="2023-02-25T11:26:00Z"/>
                    <w:rFonts w:ascii="Calibri" w:eastAsia="Times New Roman" w:hAnsi="Calibri" w:cs="Calibri"/>
                    <w:color w:val="000000"/>
                    <w:sz w:val="22"/>
                  </w:rPr>
                </w:rPrChange>
              </w:rPr>
            </w:pPr>
            <w:ins w:id="3459" w:author="Nate Bachmeier [AWS-SA]" w:date="2023-02-25T11:26:00Z">
              <w:r w:rsidRPr="00E16572">
                <w:rPr>
                  <w:rFonts w:ascii="Calibri" w:eastAsia="Times New Roman" w:hAnsi="Calibri" w:cs="Calibri"/>
                  <w:b w:val="0"/>
                  <w:bCs w:val="0"/>
                  <w:color w:val="000000"/>
                  <w:sz w:val="22"/>
                  <w:rPrChange w:id="3460" w:author="Nate Bachmeier [AWS-SA]" w:date="2023-02-25T11:29:00Z">
                    <w:rPr>
                      <w:rFonts w:ascii="Calibri" w:eastAsia="Times New Roman" w:hAnsi="Calibri" w:cs="Calibri"/>
                      <w:color w:val="000000"/>
                      <w:sz w:val="22"/>
                    </w:rPr>
                  </w:rPrChange>
                </w:rPr>
                <w:t>filling cake</w:t>
              </w:r>
            </w:ins>
          </w:p>
        </w:tc>
        <w:tc>
          <w:tcPr>
            <w:tcW w:w="960" w:type="dxa"/>
            <w:noWrap/>
            <w:hideMark/>
            <w:tcPrChange w:id="3461" w:author="Nate Bachmeier [AWS-SA]" w:date="2023-02-25T11:26:00Z">
              <w:tcPr>
                <w:tcW w:w="960" w:type="dxa"/>
                <w:tcBorders>
                  <w:top w:val="nil"/>
                  <w:left w:val="nil"/>
                  <w:bottom w:val="nil"/>
                  <w:right w:val="nil"/>
                </w:tcBorders>
                <w:shd w:val="clear" w:color="auto" w:fill="auto"/>
                <w:noWrap/>
                <w:vAlign w:val="bottom"/>
                <w:hideMark/>
              </w:tcPr>
            </w:tcPrChange>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462" w:author="Nate Bachmeier [AWS-SA]" w:date="2023-02-25T11:26:00Z"/>
                <w:rFonts w:ascii="Calibri" w:eastAsia="Times New Roman" w:hAnsi="Calibri" w:cs="Calibri"/>
                <w:color w:val="000000"/>
                <w:sz w:val="22"/>
              </w:rPr>
            </w:pPr>
            <w:ins w:id="3463" w:author="Nate Bachmeier [AWS-SA]" w:date="2023-02-25T11:26:00Z">
              <w:r w:rsidRPr="00E16572">
                <w:rPr>
                  <w:rFonts w:ascii="Calibri" w:eastAsia="Times New Roman" w:hAnsi="Calibri" w:cs="Calibri"/>
                  <w:color w:val="000000"/>
                  <w:sz w:val="22"/>
                </w:rPr>
                <w:t>517</w:t>
              </w:r>
            </w:ins>
          </w:p>
        </w:tc>
      </w:tr>
      <w:tr w:rsidR="00E16572" w:rsidRPr="00E16572" w14:paraId="74F330C1" w14:textId="77777777" w:rsidTr="00E16572">
        <w:trPr>
          <w:cnfStyle w:val="000000100000" w:firstRow="0" w:lastRow="0" w:firstColumn="0" w:lastColumn="0" w:oddVBand="0" w:evenVBand="0" w:oddHBand="1" w:evenHBand="0" w:firstRowFirstColumn="0" w:firstRowLastColumn="0" w:lastRowFirstColumn="0" w:lastRowLastColumn="0"/>
          <w:trHeight w:val="300"/>
          <w:ins w:id="3464" w:author="Nate Bachmeier [AWS-SA]" w:date="2023-02-25T11:26:00Z"/>
          <w:trPrChange w:id="34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466" w:author="Nate Bachmeier [AWS-SA]" w:date="2023-02-25T11:26:00Z">
              <w:tcPr>
                <w:tcW w:w="4740" w:type="dxa"/>
                <w:tcBorders>
                  <w:top w:val="nil"/>
                  <w:left w:val="nil"/>
                  <w:bottom w:val="nil"/>
                  <w:right w:val="nil"/>
                </w:tcBorders>
                <w:shd w:val="clear" w:color="auto" w:fill="auto"/>
                <w:noWrap/>
                <w:vAlign w:val="bottom"/>
                <w:hideMark/>
              </w:tcPr>
            </w:tcPrChange>
          </w:tcPr>
          <w:p w14:paraId="465992E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467" w:author="Nate Bachmeier [AWS-SA]" w:date="2023-02-25T11:26:00Z"/>
                <w:rFonts w:ascii="Calibri" w:eastAsia="Times New Roman" w:hAnsi="Calibri" w:cs="Calibri"/>
                <w:b w:val="0"/>
                <w:bCs w:val="0"/>
                <w:color w:val="000000"/>
                <w:sz w:val="22"/>
                <w:rPrChange w:id="3468" w:author="Nate Bachmeier [AWS-SA]" w:date="2023-02-25T11:29:00Z">
                  <w:rPr>
                    <w:ins w:id="3469" w:author="Nate Bachmeier [AWS-SA]" w:date="2023-02-25T11:26:00Z"/>
                    <w:rFonts w:ascii="Calibri" w:eastAsia="Times New Roman" w:hAnsi="Calibri" w:cs="Calibri"/>
                    <w:color w:val="000000"/>
                    <w:sz w:val="22"/>
                  </w:rPr>
                </w:rPrChange>
              </w:rPr>
            </w:pPr>
            <w:ins w:id="3470" w:author="Nate Bachmeier [AWS-SA]" w:date="2023-02-25T11:26:00Z">
              <w:r w:rsidRPr="00E16572">
                <w:rPr>
                  <w:rFonts w:ascii="Calibri" w:eastAsia="Times New Roman" w:hAnsi="Calibri" w:cs="Calibri"/>
                  <w:b w:val="0"/>
                  <w:bCs w:val="0"/>
                  <w:color w:val="000000"/>
                  <w:sz w:val="22"/>
                  <w:rPrChange w:id="3471" w:author="Nate Bachmeier [AWS-SA]" w:date="2023-02-25T11:29:00Z">
                    <w:rPr>
                      <w:rFonts w:ascii="Calibri" w:eastAsia="Times New Roman" w:hAnsi="Calibri" w:cs="Calibri"/>
                      <w:color w:val="000000"/>
                      <w:sz w:val="22"/>
                    </w:rPr>
                  </w:rPrChange>
                </w:rPr>
                <w:t>filling eyebrows</w:t>
              </w:r>
            </w:ins>
          </w:p>
        </w:tc>
        <w:tc>
          <w:tcPr>
            <w:tcW w:w="960" w:type="dxa"/>
            <w:noWrap/>
            <w:hideMark/>
            <w:tcPrChange w:id="3472" w:author="Nate Bachmeier [AWS-SA]" w:date="2023-02-25T11:26:00Z">
              <w:tcPr>
                <w:tcW w:w="960" w:type="dxa"/>
                <w:tcBorders>
                  <w:top w:val="nil"/>
                  <w:left w:val="nil"/>
                  <w:bottom w:val="nil"/>
                  <w:right w:val="nil"/>
                </w:tcBorders>
                <w:shd w:val="clear" w:color="auto" w:fill="auto"/>
                <w:noWrap/>
                <w:vAlign w:val="bottom"/>
                <w:hideMark/>
              </w:tcPr>
            </w:tcPrChange>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473" w:author="Nate Bachmeier [AWS-SA]" w:date="2023-02-25T11:26:00Z"/>
                <w:rFonts w:ascii="Calibri" w:eastAsia="Times New Roman" w:hAnsi="Calibri" w:cs="Calibri"/>
                <w:color w:val="000000"/>
                <w:sz w:val="22"/>
              </w:rPr>
            </w:pPr>
            <w:ins w:id="3474" w:author="Nate Bachmeier [AWS-SA]" w:date="2023-02-25T11:26:00Z">
              <w:r w:rsidRPr="00E16572">
                <w:rPr>
                  <w:rFonts w:ascii="Calibri" w:eastAsia="Times New Roman" w:hAnsi="Calibri" w:cs="Calibri"/>
                  <w:color w:val="000000"/>
                  <w:sz w:val="22"/>
                </w:rPr>
                <w:t>488</w:t>
              </w:r>
            </w:ins>
          </w:p>
        </w:tc>
      </w:tr>
      <w:tr w:rsidR="00E16572" w:rsidRPr="00E16572" w14:paraId="1E649E25" w14:textId="77777777" w:rsidTr="00E16572">
        <w:trPr>
          <w:trHeight w:val="300"/>
          <w:ins w:id="3475" w:author="Nate Bachmeier [AWS-SA]" w:date="2023-02-25T11:26:00Z"/>
          <w:trPrChange w:id="347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477" w:author="Nate Bachmeier [AWS-SA]" w:date="2023-02-25T11:26:00Z">
              <w:tcPr>
                <w:tcW w:w="4740" w:type="dxa"/>
                <w:tcBorders>
                  <w:top w:val="nil"/>
                  <w:left w:val="nil"/>
                  <w:bottom w:val="nil"/>
                  <w:right w:val="nil"/>
                </w:tcBorders>
                <w:shd w:val="clear" w:color="auto" w:fill="auto"/>
                <w:noWrap/>
                <w:vAlign w:val="bottom"/>
                <w:hideMark/>
              </w:tcPr>
            </w:tcPrChange>
          </w:tcPr>
          <w:p w14:paraId="30A245D7" w14:textId="77777777" w:rsidR="00E16572" w:rsidRPr="00E16572" w:rsidRDefault="00E16572" w:rsidP="00E16572">
            <w:pPr>
              <w:spacing w:line="240" w:lineRule="auto"/>
              <w:ind w:firstLine="0"/>
              <w:rPr>
                <w:ins w:id="3478" w:author="Nate Bachmeier [AWS-SA]" w:date="2023-02-25T11:26:00Z"/>
                <w:rFonts w:ascii="Calibri" w:eastAsia="Times New Roman" w:hAnsi="Calibri" w:cs="Calibri"/>
                <w:b w:val="0"/>
                <w:bCs w:val="0"/>
                <w:color w:val="000000"/>
                <w:sz w:val="22"/>
                <w:rPrChange w:id="3479" w:author="Nate Bachmeier [AWS-SA]" w:date="2023-02-25T11:29:00Z">
                  <w:rPr>
                    <w:ins w:id="3480" w:author="Nate Bachmeier [AWS-SA]" w:date="2023-02-25T11:26:00Z"/>
                    <w:rFonts w:ascii="Calibri" w:eastAsia="Times New Roman" w:hAnsi="Calibri" w:cs="Calibri"/>
                    <w:color w:val="000000"/>
                    <w:sz w:val="22"/>
                  </w:rPr>
                </w:rPrChange>
              </w:rPr>
            </w:pPr>
            <w:ins w:id="3481" w:author="Nate Bachmeier [AWS-SA]" w:date="2023-02-25T11:26:00Z">
              <w:r w:rsidRPr="00E16572">
                <w:rPr>
                  <w:rFonts w:ascii="Calibri" w:eastAsia="Times New Roman" w:hAnsi="Calibri" w:cs="Calibri"/>
                  <w:b w:val="0"/>
                  <w:bCs w:val="0"/>
                  <w:color w:val="000000"/>
                  <w:sz w:val="22"/>
                  <w:rPrChange w:id="3482" w:author="Nate Bachmeier [AWS-SA]" w:date="2023-02-25T11:29:00Z">
                    <w:rPr>
                      <w:rFonts w:ascii="Calibri" w:eastAsia="Times New Roman" w:hAnsi="Calibri" w:cs="Calibri"/>
                      <w:color w:val="000000"/>
                      <w:sz w:val="22"/>
                    </w:rPr>
                  </w:rPrChange>
                </w:rPr>
                <w:t>finger snapping</w:t>
              </w:r>
            </w:ins>
          </w:p>
        </w:tc>
        <w:tc>
          <w:tcPr>
            <w:tcW w:w="960" w:type="dxa"/>
            <w:noWrap/>
            <w:hideMark/>
            <w:tcPrChange w:id="3483" w:author="Nate Bachmeier [AWS-SA]" w:date="2023-02-25T11:26:00Z">
              <w:tcPr>
                <w:tcW w:w="960" w:type="dxa"/>
                <w:tcBorders>
                  <w:top w:val="nil"/>
                  <w:left w:val="nil"/>
                  <w:bottom w:val="nil"/>
                  <w:right w:val="nil"/>
                </w:tcBorders>
                <w:shd w:val="clear" w:color="auto" w:fill="auto"/>
                <w:noWrap/>
                <w:vAlign w:val="bottom"/>
                <w:hideMark/>
              </w:tcPr>
            </w:tcPrChange>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484" w:author="Nate Bachmeier [AWS-SA]" w:date="2023-02-25T11:26:00Z"/>
                <w:rFonts w:ascii="Calibri" w:eastAsia="Times New Roman" w:hAnsi="Calibri" w:cs="Calibri"/>
                <w:color w:val="000000"/>
                <w:sz w:val="22"/>
              </w:rPr>
            </w:pPr>
            <w:ins w:id="3485" w:author="Nate Bachmeier [AWS-SA]" w:date="2023-02-25T11:26:00Z">
              <w:r w:rsidRPr="00E16572">
                <w:rPr>
                  <w:rFonts w:ascii="Calibri" w:eastAsia="Times New Roman" w:hAnsi="Calibri" w:cs="Calibri"/>
                  <w:color w:val="000000"/>
                  <w:sz w:val="22"/>
                </w:rPr>
                <w:t>799</w:t>
              </w:r>
            </w:ins>
          </w:p>
        </w:tc>
      </w:tr>
      <w:tr w:rsidR="00E16572" w:rsidRPr="00E16572" w14:paraId="1E4F576F" w14:textId="77777777" w:rsidTr="00E16572">
        <w:trPr>
          <w:cnfStyle w:val="000000100000" w:firstRow="0" w:lastRow="0" w:firstColumn="0" w:lastColumn="0" w:oddVBand="0" w:evenVBand="0" w:oddHBand="1" w:evenHBand="0" w:firstRowFirstColumn="0" w:firstRowLastColumn="0" w:lastRowFirstColumn="0" w:lastRowLastColumn="0"/>
          <w:trHeight w:val="300"/>
          <w:ins w:id="3486" w:author="Nate Bachmeier [AWS-SA]" w:date="2023-02-25T11:26:00Z"/>
          <w:trPrChange w:id="348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488" w:author="Nate Bachmeier [AWS-SA]" w:date="2023-02-25T11:26:00Z">
              <w:tcPr>
                <w:tcW w:w="4740" w:type="dxa"/>
                <w:tcBorders>
                  <w:top w:val="nil"/>
                  <w:left w:val="nil"/>
                  <w:bottom w:val="nil"/>
                  <w:right w:val="nil"/>
                </w:tcBorders>
                <w:shd w:val="clear" w:color="auto" w:fill="auto"/>
                <w:noWrap/>
                <w:vAlign w:val="bottom"/>
                <w:hideMark/>
              </w:tcPr>
            </w:tcPrChange>
          </w:tcPr>
          <w:p w14:paraId="1513BE3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489" w:author="Nate Bachmeier [AWS-SA]" w:date="2023-02-25T11:26:00Z"/>
                <w:rFonts w:ascii="Calibri" w:eastAsia="Times New Roman" w:hAnsi="Calibri" w:cs="Calibri"/>
                <w:b w:val="0"/>
                <w:bCs w:val="0"/>
                <w:color w:val="000000"/>
                <w:sz w:val="22"/>
                <w:rPrChange w:id="3490" w:author="Nate Bachmeier [AWS-SA]" w:date="2023-02-25T11:29:00Z">
                  <w:rPr>
                    <w:ins w:id="3491" w:author="Nate Bachmeier [AWS-SA]" w:date="2023-02-25T11:26:00Z"/>
                    <w:rFonts w:ascii="Calibri" w:eastAsia="Times New Roman" w:hAnsi="Calibri" w:cs="Calibri"/>
                    <w:color w:val="000000"/>
                    <w:sz w:val="22"/>
                  </w:rPr>
                </w:rPrChange>
              </w:rPr>
            </w:pPr>
            <w:ins w:id="3492" w:author="Nate Bachmeier [AWS-SA]" w:date="2023-02-25T11:26:00Z">
              <w:r w:rsidRPr="00E16572">
                <w:rPr>
                  <w:rFonts w:ascii="Calibri" w:eastAsia="Times New Roman" w:hAnsi="Calibri" w:cs="Calibri"/>
                  <w:b w:val="0"/>
                  <w:bCs w:val="0"/>
                  <w:color w:val="000000"/>
                  <w:sz w:val="22"/>
                  <w:rPrChange w:id="3493" w:author="Nate Bachmeier [AWS-SA]" w:date="2023-02-25T11:29:00Z">
                    <w:rPr>
                      <w:rFonts w:ascii="Calibri" w:eastAsia="Times New Roman" w:hAnsi="Calibri" w:cs="Calibri"/>
                      <w:color w:val="000000"/>
                      <w:sz w:val="22"/>
                    </w:rPr>
                  </w:rPrChange>
                </w:rPr>
                <w:t>fixing bicycle</w:t>
              </w:r>
            </w:ins>
          </w:p>
        </w:tc>
        <w:tc>
          <w:tcPr>
            <w:tcW w:w="960" w:type="dxa"/>
            <w:noWrap/>
            <w:hideMark/>
            <w:tcPrChange w:id="3494" w:author="Nate Bachmeier [AWS-SA]" w:date="2023-02-25T11:26:00Z">
              <w:tcPr>
                <w:tcW w:w="960" w:type="dxa"/>
                <w:tcBorders>
                  <w:top w:val="nil"/>
                  <w:left w:val="nil"/>
                  <w:bottom w:val="nil"/>
                  <w:right w:val="nil"/>
                </w:tcBorders>
                <w:shd w:val="clear" w:color="auto" w:fill="auto"/>
                <w:noWrap/>
                <w:vAlign w:val="bottom"/>
                <w:hideMark/>
              </w:tcPr>
            </w:tcPrChange>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495" w:author="Nate Bachmeier [AWS-SA]" w:date="2023-02-25T11:26:00Z"/>
                <w:rFonts w:ascii="Calibri" w:eastAsia="Times New Roman" w:hAnsi="Calibri" w:cs="Calibri"/>
                <w:color w:val="000000"/>
                <w:sz w:val="22"/>
              </w:rPr>
            </w:pPr>
            <w:ins w:id="3496" w:author="Nate Bachmeier [AWS-SA]" w:date="2023-02-25T11:26:00Z">
              <w:r w:rsidRPr="00E16572">
                <w:rPr>
                  <w:rFonts w:ascii="Calibri" w:eastAsia="Times New Roman" w:hAnsi="Calibri" w:cs="Calibri"/>
                  <w:color w:val="000000"/>
                  <w:sz w:val="22"/>
                </w:rPr>
                <w:t>435</w:t>
              </w:r>
            </w:ins>
          </w:p>
        </w:tc>
      </w:tr>
      <w:tr w:rsidR="00E16572" w:rsidRPr="00E16572" w14:paraId="27668CF1" w14:textId="77777777" w:rsidTr="00E16572">
        <w:trPr>
          <w:trHeight w:val="300"/>
          <w:ins w:id="3497" w:author="Nate Bachmeier [AWS-SA]" w:date="2023-02-25T11:26:00Z"/>
          <w:trPrChange w:id="349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499" w:author="Nate Bachmeier [AWS-SA]" w:date="2023-02-25T11:26:00Z">
              <w:tcPr>
                <w:tcW w:w="4740" w:type="dxa"/>
                <w:tcBorders>
                  <w:top w:val="nil"/>
                  <w:left w:val="nil"/>
                  <w:bottom w:val="nil"/>
                  <w:right w:val="nil"/>
                </w:tcBorders>
                <w:shd w:val="clear" w:color="auto" w:fill="auto"/>
                <w:noWrap/>
                <w:vAlign w:val="bottom"/>
                <w:hideMark/>
              </w:tcPr>
            </w:tcPrChange>
          </w:tcPr>
          <w:p w14:paraId="64D9F0B9" w14:textId="77777777" w:rsidR="00E16572" w:rsidRPr="00E16572" w:rsidRDefault="00E16572" w:rsidP="00E16572">
            <w:pPr>
              <w:spacing w:line="240" w:lineRule="auto"/>
              <w:ind w:firstLine="0"/>
              <w:rPr>
                <w:ins w:id="3500" w:author="Nate Bachmeier [AWS-SA]" w:date="2023-02-25T11:26:00Z"/>
                <w:rFonts w:ascii="Calibri" w:eastAsia="Times New Roman" w:hAnsi="Calibri" w:cs="Calibri"/>
                <w:b w:val="0"/>
                <w:bCs w:val="0"/>
                <w:color w:val="000000"/>
                <w:sz w:val="22"/>
                <w:rPrChange w:id="3501" w:author="Nate Bachmeier [AWS-SA]" w:date="2023-02-25T11:29:00Z">
                  <w:rPr>
                    <w:ins w:id="3502" w:author="Nate Bachmeier [AWS-SA]" w:date="2023-02-25T11:26:00Z"/>
                    <w:rFonts w:ascii="Calibri" w:eastAsia="Times New Roman" w:hAnsi="Calibri" w:cs="Calibri"/>
                    <w:color w:val="000000"/>
                    <w:sz w:val="22"/>
                  </w:rPr>
                </w:rPrChange>
              </w:rPr>
            </w:pPr>
            <w:ins w:id="3503" w:author="Nate Bachmeier [AWS-SA]" w:date="2023-02-25T11:26:00Z">
              <w:r w:rsidRPr="00E16572">
                <w:rPr>
                  <w:rFonts w:ascii="Calibri" w:eastAsia="Times New Roman" w:hAnsi="Calibri" w:cs="Calibri"/>
                  <w:b w:val="0"/>
                  <w:bCs w:val="0"/>
                  <w:color w:val="000000"/>
                  <w:sz w:val="22"/>
                  <w:rPrChange w:id="3504" w:author="Nate Bachmeier [AWS-SA]" w:date="2023-02-25T11:29:00Z">
                    <w:rPr>
                      <w:rFonts w:ascii="Calibri" w:eastAsia="Times New Roman" w:hAnsi="Calibri" w:cs="Calibri"/>
                      <w:color w:val="000000"/>
                      <w:sz w:val="22"/>
                    </w:rPr>
                  </w:rPrChange>
                </w:rPr>
                <w:t>fixing hair</w:t>
              </w:r>
            </w:ins>
          </w:p>
        </w:tc>
        <w:tc>
          <w:tcPr>
            <w:tcW w:w="960" w:type="dxa"/>
            <w:noWrap/>
            <w:hideMark/>
            <w:tcPrChange w:id="3505" w:author="Nate Bachmeier [AWS-SA]" w:date="2023-02-25T11:26:00Z">
              <w:tcPr>
                <w:tcW w:w="960" w:type="dxa"/>
                <w:tcBorders>
                  <w:top w:val="nil"/>
                  <w:left w:val="nil"/>
                  <w:bottom w:val="nil"/>
                  <w:right w:val="nil"/>
                </w:tcBorders>
                <w:shd w:val="clear" w:color="auto" w:fill="auto"/>
                <w:noWrap/>
                <w:vAlign w:val="bottom"/>
                <w:hideMark/>
              </w:tcPr>
            </w:tcPrChange>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506" w:author="Nate Bachmeier [AWS-SA]" w:date="2023-02-25T11:26:00Z"/>
                <w:rFonts w:ascii="Calibri" w:eastAsia="Times New Roman" w:hAnsi="Calibri" w:cs="Calibri"/>
                <w:color w:val="000000"/>
                <w:sz w:val="22"/>
              </w:rPr>
            </w:pPr>
            <w:ins w:id="3507" w:author="Nate Bachmeier [AWS-SA]" w:date="2023-02-25T11:26:00Z">
              <w:r w:rsidRPr="00E16572">
                <w:rPr>
                  <w:rFonts w:ascii="Calibri" w:eastAsia="Times New Roman" w:hAnsi="Calibri" w:cs="Calibri"/>
                  <w:color w:val="000000"/>
                  <w:sz w:val="22"/>
                </w:rPr>
                <w:t>491</w:t>
              </w:r>
            </w:ins>
          </w:p>
        </w:tc>
      </w:tr>
      <w:tr w:rsidR="00E16572" w:rsidRPr="00E16572" w14:paraId="37E62BE2" w14:textId="77777777" w:rsidTr="00E16572">
        <w:trPr>
          <w:cnfStyle w:val="000000100000" w:firstRow="0" w:lastRow="0" w:firstColumn="0" w:lastColumn="0" w:oddVBand="0" w:evenVBand="0" w:oddHBand="1" w:evenHBand="0" w:firstRowFirstColumn="0" w:firstRowLastColumn="0" w:lastRowFirstColumn="0" w:lastRowLastColumn="0"/>
          <w:trHeight w:val="300"/>
          <w:ins w:id="3508" w:author="Nate Bachmeier [AWS-SA]" w:date="2023-02-25T11:26:00Z"/>
          <w:trPrChange w:id="350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510" w:author="Nate Bachmeier [AWS-SA]" w:date="2023-02-25T11:26:00Z">
              <w:tcPr>
                <w:tcW w:w="4740" w:type="dxa"/>
                <w:tcBorders>
                  <w:top w:val="nil"/>
                  <w:left w:val="nil"/>
                  <w:bottom w:val="nil"/>
                  <w:right w:val="nil"/>
                </w:tcBorders>
                <w:shd w:val="clear" w:color="auto" w:fill="auto"/>
                <w:noWrap/>
                <w:vAlign w:val="bottom"/>
                <w:hideMark/>
              </w:tcPr>
            </w:tcPrChange>
          </w:tcPr>
          <w:p w14:paraId="2439C76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511" w:author="Nate Bachmeier [AWS-SA]" w:date="2023-02-25T11:26:00Z"/>
                <w:rFonts w:ascii="Calibri" w:eastAsia="Times New Roman" w:hAnsi="Calibri" w:cs="Calibri"/>
                <w:b w:val="0"/>
                <w:bCs w:val="0"/>
                <w:color w:val="000000"/>
                <w:sz w:val="22"/>
                <w:rPrChange w:id="3512" w:author="Nate Bachmeier [AWS-SA]" w:date="2023-02-25T11:29:00Z">
                  <w:rPr>
                    <w:ins w:id="3513" w:author="Nate Bachmeier [AWS-SA]" w:date="2023-02-25T11:26:00Z"/>
                    <w:rFonts w:ascii="Calibri" w:eastAsia="Times New Roman" w:hAnsi="Calibri" w:cs="Calibri"/>
                    <w:color w:val="000000"/>
                    <w:sz w:val="22"/>
                  </w:rPr>
                </w:rPrChange>
              </w:rPr>
            </w:pPr>
            <w:ins w:id="3514" w:author="Nate Bachmeier [AWS-SA]" w:date="2023-02-25T11:26:00Z">
              <w:r w:rsidRPr="00E16572">
                <w:rPr>
                  <w:rFonts w:ascii="Calibri" w:eastAsia="Times New Roman" w:hAnsi="Calibri" w:cs="Calibri"/>
                  <w:b w:val="0"/>
                  <w:bCs w:val="0"/>
                  <w:color w:val="000000"/>
                  <w:sz w:val="22"/>
                  <w:rPrChange w:id="3515" w:author="Nate Bachmeier [AWS-SA]" w:date="2023-02-25T11:29:00Z">
                    <w:rPr>
                      <w:rFonts w:ascii="Calibri" w:eastAsia="Times New Roman" w:hAnsi="Calibri" w:cs="Calibri"/>
                      <w:color w:val="000000"/>
                      <w:sz w:val="22"/>
                    </w:rPr>
                  </w:rPrChange>
                </w:rPr>
                <w:t>flint knapping</w:t>
              </w:r>
            </w:ins>
          </w:p>
        </w:tc>
        <w:tc>
          <w:tcPr>
            <w:tcW w:w="960" w:type="dxa"/>
            <w:noWrap/>
            <w:hideMark/>
            <w:tcPrChange w:id="3516" w:author="Nate Bachmeier [AWS-SA]" w:date="2023-02-25T11:26:00Z">
              <w:tcPr>
                <w:tcW w:w="960" w:type="dxa"/>
                <w:tcBorders>
                  <w:top w:val="nil"/>
                  <w:left w:val="nil"/>
                  <w:bottom w:val="nil"/>
                  <w:right w:val="nil"/>
                </w:tcBorders>
                <w:shd w:val="clear" w:color="auto" w:fill="auto"/>
                <w:noWrap/>
                <w:vAlign w:val="bottom"/>
                <w:hideMark/>
              </w:tcPr>
            </w:tcPrChange>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517" w:author="Nate Bachmeier [AWS-SA]" w:date="2023-02-25T11:26:00Z"/>
                <w:rFonts w:ascii="Calibri" w:eastAsia="Times New Roman" w:hAnsi="Calibri" w:cs="Calibri"/>
                <w:color w:val="000000"/>
                <w:sz w:val="22"/>
              </w:rPr>
            </w:pPr>
            <w:ins w:id="3518" w:author="Nate Bachmeier [AWS-SA]" w:date="2023-02-25T11:26:00Z">
              <w:r w:rsidRPr="00E16572">
                <w:rPr>
                  <w:rFonts w:ascii="Calibri" w:eastAsia="Times New Roman" w:hAnsi="Calibri" w:cs="Calibri"/>
                  <w:color w:val="000000"/>
                  <w:sz w:val="22"/>
                </w:rPr>
                <w:t>491</w:t>
              </w:r>
            </w:ins>
          </w:p>
        </w:tc>
      </w:tr>
      <w:tr w:rsidR="00E16572" w:rsidRPr="00E16572" w14:paraId="3030478E" w14:textId="77777777" w:rsidTr="00E16572">
        <w:trPr>
          <w:trHeight w:val="300"/>
          <w:ins w:id="3519" w:author="Nate Bachmeier [AWS-SA]" w:date="2023-02-25T11:26:00Z"/>
          <w:trPrChange w:id="352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521" w:author="Nate Bachmeier [AWS-SA]" w:date="2023-02-25T11:26:00Z">
              <w:tcPr>
                <w:tcW w:w="4740" w:type="dxa"/>
                <w:tcBorders>
                  <w:top w:val="nil"/>
                  <w:left w:val="nil"/>
                  <w:bottom w:val="nil"/>
                  <w:right w:val="nil"/>
                </w:tcBorders>
                <w:shd w:val="clear" w:color="auto" w:fill="auto"/>
                <w:noWrap/>
                <w:vAlign w:val="bottom"/>
                <w:hideMark/>
              </w:tcPr>
            </w:tcPrChange>
          </w:tcPr>
          <w:p w14:paraId="142E5C1D" w14:textId="77777777" w:rsidR="00E16572" w:rsidRPr="00E16572" w:rsidRDefault="00E16572" w:rsidP="00E16572">
            <w:pPr>
              <w:spacing w:line="240" w:lineRule="auto"/>
              <w:ind w:firstLine="0"/>
              <w:rPr>
                <w:ins w:id="3522" w:author="Nate Bachmeier [AWS-SA]" w:date="2023-02-25T11:26:00Z"/>
                <w:rFonts w:ascii="Calibri" w:eastAsia="Times New Roman" w:hAnsi="Calibri" w:cs="Calibri"/>
                <w:b w:val="0"/>
                <w:bCs w:val="0"/>
                <w:color w:val="000000"/>
                <w:sz w:val="22"/>
                <w:rPrChange w:id="3523" w:author="Nate Bachmeier [AWS-SA]" w:date="2023-02-25T11:29:00Z">
                  <w:rPr>
                    <w:ins w:id="3524" w:author="Nate Bachmeier [AWS-SA]" w:date="2023-02-25T11:26:00Z"/>
                    <w:rFonts w:ascii="Calibri" w:eastAsia="Times New Roman" w:hAnsi="Calibri" w:cs="Calibri"/>
                    <w:color w:val="000000"/>
                    <w:sz w:val="22"/>
                  </w:rPr>
                </w:rPrChange>
              </w:rPr>
            </w:pPr>
            <w:ins w:id="3525" w:author="Nate Bachmeier [AWS-SA]" w:date="2023-02-25T11:26:00Z">
              <w:r w:rsidRPr="00E16572">
                <w:rPr>
                  <w:rFonts w:ascii="Calibri" w:eastAsia="Times New Roman" w:hAnsi="Calibri" w:cs="Calibri"/>
                  <w:b w:val="0"/>
                  <w:bCs w:val="0"/>
                  <w:color w:val="000000"/>
                  <w:sz w:val="22"/>
                  <w:rPrChange w:id="3526" w:author="Nate Bachmeier [AWS-SA]" w:date="2023-02-25T11:29:00Z">
                    <w:rPr>
                      <w:rFonts w:ascii="Calibri" w:eastAsia="Times New Roman" w:hAnsi="Calibri" w:cs="Calibri"/>
                      <w:color w:val="000000"/>
                      <w:sz w:val="22"/>
                    </w:rPr>
                  </w:rPrChange>
                </w:rPr>
                <w:t>flipping bottle</w:t>
              </w:r>
            </w:ins>
          </w:p>
        </w:tc>
        <w:tc>
          <w:tcPr>
            <w:tcW w:w="960" w:type="dxa"/>
            <w:noWrap/>
            <w:hideMark/>
            <w:tcPrChange w:id="3527" w:author="Nate Bachmeier [AWS-SA]" w:date="2023-02-25T11:26:00Z">
              <w:tcPr>
                <w:tcW w:w="960" w:type="dxa"/>
                <w:tcBorders>
                  <w:top w:val="nil"/>
                  <w:left w:val="nil"/>
                  <w:bottom w:val="nil"/>
                  <w:right w:val="nil"/>
                </w:tcBorders>
                <w:shd w:val="clear" w:color="auto" w:fill="auto"/>
                <w:noWrap/>
                <w:vAlign w:val="bottom"/>
                <w:hideMark/>
              </w:tcPr>
            </w:tcPrChange>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528" w:author="Nate Bachmeier [AWS-SA]" w:date="2023-02-25T11:26:00Z"/>
                <w:rFonts w:ascii="Calibri" w:eastAsia="Times New Roman" w:hAnsi="Calibri" w:cs="Calibri"/>
                <w:color w:val="000000"/>
                <w:sz w:val="22"/>
              </w:rPr>
            </w:pPr>
            <w:ins w:id="3529" w:author="Nate Bachmeier [AWS-SA]" w:date="2023-02-25T11:26:00Z">
              <w:r w:rsidRPr="00E16572">
                <w:rPr>
                  <w:rFonts w:ascii="Calibri" w:eastAsia="Times New Roman" w:hAnsi="Calibri" w:cs="Calibri"/>
                  <w:color w:val="000000"/>
                  <w:sz w:val="22"/>
                </w:rPr>
                <w:t>393</w:t>
              </w:r>
            </w:ins>
          </w:p>
        </w:tc>
      </w:tr>
      <w:tr w:rsidR="00E16572" w:rsidRPr="00E16572" w14:paraId="607976A9" w14:textId="77777777" w:rsidTr="00E16572">
        <w:trPr>
          <w:cnfStyle w:val="000000100000" w:firstRow="0" w:lastRow="0" w:firstColumn="0" w:lastColumn="0" w:oddVBand="0" w:evenVBand="0" w:oddHBand="1" w:evenHBand="0" w:firstRowFirstColumn="0" w:firstRowLastColumn="0" w:lastRowFirstColumn="0" w:lastRowLastColumn="0"/>
          <w:trHeight w:val="300"/>
          <w:ins w:id="3530" w:author="Nate Bachmeier [AWS-SA]" w:date="2023-02-25T11:26:00Z"/>
          <w:trPrChange w:id="353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532" w:author="Nate Bachmeier [AWS-SA]" w:date="2023-02-25T11:26:00Z">
              <w:tcPr>
                <w:tcW w:w="4740" w:type="dxa"/>
                <w:tcBorders>
                  <w:top w:val="nil"/>
                  <w:left w:val="nil"/>
                  <w:bottom w:val="nil"/>
                  <w:right w:val="nil"/>
                </w:tcBorders>
                <w:shd w:val="clear" w:color="auto" w:fill="auto"/>
                <w:noWrap/>
                <w:vAlign w:val="bottom"/>
                <w:hideMark/>
              </w:tcPr>
            </w:tcPrChange>
          </w:tcPr>
          <w:p w14:paraId="4735D44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533" w:author="Nate Bachmeier [AWS-SA]" w:date="2023-02-25T11:26:00Z"/>
                <w:rFonts w:ascii="Calibri" w:eastAsia="Times New Roman" w:hAnsi="Calibri" w:cs="Calibri"/>
                <w:b w:val="0"/>
                <w:bCs w:val="0"/>
                <w:color w:val="000000"/>
                <w:sz w:val="22"/>
                <w:rPrChange w:id="3534" w:author="Nate Bachmeier [AWS-SA]" w:date="2023-02-25T11:29:00Z">
                  <w:rPr>
                    <w:ins w:id="3535" w:author="Nate Bachmeier [AWS-SA]" w:date="2023-02-25T11:26:00Z"/>
                    <w:rFonts w:ascii="Calibri" w:eastAsia="Times New Roman" w:hAnsi="Calibri" w:cs="Calibri"/>
                    <w:color w:val="000000"/>
                    <w:sz w:val="22"/>
                  </w:rPr>
                </w:rPrChange>
              </w:rPr>
            </w:pPr>
            <w:ins w:id="3536" w:author="Nate Bachmeier [AWS-SA]" w:date="2023-02-25T11:26:00Z">
              <w:r w:rsidRPr="00E16572">
                <w:rPr>
                  <w:rFonts w:ascii="Calibri" w:eastAsia="Times New Roman" w:hAnsi="Calibri" w:cs="Calibri"/>
                  <w:b w:val="0"/>
                  <w:bCs w:val="0"/>
                  <w:color w:val="000000"/>
                  <w:sz w:val="22"/>
                  <w:rPrChange w:id="3537" w:author="Nate Bachmeier [AWS-SA]" w:date="2023-02-25T11:29:00Z">
                    <w:rPr>
                      <w:rFonts w:ascii="Calibri" w:eastAsia="Times New Roman" w:hAnsi="Calibri" w:cs="Calibri"/>
                      <w:color w:val="000000"/>
                      <w:sz w:val="22"/>
                    </w:rPr>
                  </w:rPrChange>
                </w:rPr>
                <w:t>flipping pancake</w:t>
              </w:r>
            </w:ins>
          </w:p>
        </w:tc>
        <w:tc>
          <w:tcPr>
            <w:tcW w:w="960" w:type="dxa"/>
            <w:noWrap/>
            <w:hideMark/>
            <w:tcPrChange w:id="3538" w:author="Nate Bachmeier [AWS-SA]" w:date="2023-02-25T11:26:00Z">
              <w:tcPr>
                <w:tcW w:w="960" w:type="dxa"/>
                <w:tcBorders>
                  <w:top w:val="nil"/>
                  <w:left w:val="nil"/>
                  <w:bottom w:val="nil"/>
                  <w:right w:val="nil"/>
                </w:tcBorders>
                <w:shd w:val="clear" w:color="auto" w:fill="auto"/>
                <w:noWrap/>
                <w:vAlign w:val="bottom"/>
                <w:hideMark/>
              </w:tcPr>
            </w:tcPrChange>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539" w:author="Nate Bachmeier [AWS-SA]" w:date="2023-02-25T11:26:00Z"/>
                <w:rFonts w:ascii="Calibri" w:eastAsia="Times New Roman" w:hAnsi="Calibri" w:cs="Calibri"/>
                <w:color w:val="000000"/>
                <w:sz w:val="22"/>
              </w:rPr>
            </w:pPr>
            <w:ins w:id="3540" w:author="Nate Bachmeier [AWS-SA]" w:date="2023-02-25T11:26:00Z">
              <w:r w:rsidRPr="00E16572">
                <w:rPr>
                  <w:rFonts w:ascii="Calibri" w:eastAsia="Times New Roman" w:hAnsi="Calibri" w:cs="Calibri"/>
                  <w:color w:val="000000"/>
                  <w:sz w:val="22"/>
                </w:rPr>
                <w:t>830</w:t>
              </w:r>
            </w:ins>
          </w:p>
        </w:tc>
      </w:tr>
      <w:tr w:rsidR="00E16572" w:rsidRPr="00E16572" w14:paraId="20A423EF" w14:textId="77777777" w:rsidTr="00E16572">
        <w:trPr>
          <w:trHeight w:val="300"/>
          <w:ins w:id="3541" w:author="Nate Bachmeier [AWS-SA]" w:date="2023-02-25T11:26:00Z"/>
          <w:trPrChange w:id="354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543" w:author="Nate Bachmeier [AWS-SA]" w:date="2023-02-25T11:26:00Z">
              <w:tcPr>
                <w:tcW w:w="4740" w:type="dxa"/>
                <w:tcBorders>
                  <w:top w:val="nil"/>
                  <w:left w:val="nil"/>
                  <w:bottom w:val="nil"/>
                  <w:right w:val="nil"/>
                </w:tcBorders>
                <w:shd w:val="clear" w:color="auto" w:fill="auto"/>
                <w:noWrap/>
                <w:vAlign w:val="bottom"/>
                <w:hideMark/>
              </w:tcPr>
            </w:tcPrChange>
          </w:tcPr>
          <w:p w14:paraId="2ECA2084" w14:textId="77777777" w:rsidR="00E16572" w:rsidRPr="00E16572" w:rsidRDefault="00E16572" w:rsidP="00E16572">
            <w:pPr>
              <w:spacing w:line="240" w:lineRule="auto"/>
              <w:ind w:firstLine="0"/>
              <w:rPr>
                <w:ins w:id="3544" w:author="Nate Bachmeier [AWS-SA]" w:date="2023-02-25T11:26:00Z"/>
                <w:rFonts w:ascii="Calibri" w:eastAsia="Times New Roman" w:hAnsi="Calibri" w:cs="Calibri"/>
                <w:b w:val="0"/>
                <w:bCs w:val="0"/>
                <w:color w:val="000000"/>
                <w:sz w:val="22"/>
                <w:rPrChange w:id="3545" w:author="Nate Bachmeier [AWS-SA]" w:date="2023-02-25T11:29:00Z">
                  <w:rPr>
                    <w:ins w:id="3546" w:author="Nate Bachmeier [AWS-SA]" w:date="2023-02-25T11:26:00Z"/>
                    <w:rFonts w:ascii="Calibri" w:eastAsia="Times New Roman" w:hAnsi="Calibri" w:cs="Calibri"/>
                    <w:color w:val="000000"/>
                    <w:sz w:val="22"/>
                  </w:rPr>
                </w:rPrChange>
              </w:rPr>
            </w:pPr>
            <w:ins w:id="3547" w:author="Nate Bachmeier [AWS-SA]" w:date="2023-02-25T11:26:00Z">
              <w:r w:rsidRPr="00E16572">
                <w:rPr>
                  <w:rFonts w:ascii="Calibri" w:eastAsia="Times New Roman" w:hAnsi="Calibri" w:cs="Calibri"/>
                  <w:b w:val="0"/>
                  <w:bCs w:val="0"/>
                  <w:color w:val="000000"/>
                  <w:sz w:val="22"/>
                  <w:rPrChange w:id="3548" w:author="Nate Bachmeier [AWS-SA]" w:date="2023-02-25T11:29:00Z">
                    <w:rPr>
                      <w:rFonts w:ascii="Calibri" w:eastAsia="Times New Roman" w:hAnsi="Calibri" w:cs="Calibri"/>
                      <w:color w:val="000000"/>
                      <w:sz w:val="22"/>
                    </w:rPr>
                  </w:rPrChange>
                </w:rPr>
                <w:t>fly tying</w:t>
              </w:r>
            </w:ins>
          </w:p>
        </w:tc>
        <w:tc>
          <w:tcPr>
            <w:tcW w:w="960" w:type="dxa"/>
            <w:noWrap/>
            <w:hideMark/>
            <w:tcPrChange w:id="3549" w:author="Nate Bachmeier [AWS-SA]" w:date="2023-02-25T11:26:00Z">
              <w:tcPr>
                <w:tcW w:w="960" w:type="dxa"/>
                <w:tcBorders>
                  <w:top w:val="nil"/>
                  <w:left w:val="nil"/>
                  <w:bottom w:val="nil"/>
                  <w:right w:val="nil"/>
                </w:tcBorders>
                <w:shd w:val="clear" w:color="auto" w:fill="auto"/>
                <w:noWrap/>
                <w:vAlign w:val="bottom"/>
                <w:hideMark/>
              </w:tcPr>
            </w:tcPrChange>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550" w:author="Nate Bachmeier [AWS-SA]" w:date="2023-02-25T11:26:00Z"/>
                <w:rFonts w:ascii="Calibri" w:eastAsia="Times New Roman" w:hAnsi="Calibri" w:cs="Calibri"/>
                <w:color w:val="000000"/>
                <w:sz w:val="22"/>
              </w:rPr>
            </w:pPr>
            <w:ins w:id="3551" w:author="Nate Bachmeier [AWS-SA]" w:date="2023-02-25T11:26:00Z">
              <w:r w:rsidRPr="00E16572">
                <w:rPr>
                  <w:rFonts w:ascii="Calibri" w:eastAsia="Times New Roman" w:hAnsi="Calibri" w:cs="Calibri"/>
                  <w:color w:val="000000"/>
                  <w:sz w:val="22"/>
                </w:rPr>
                <w:t>750</w:t>
              </w:r>
            </w:ins>
          </w:p>
        </w:tc>
      </w:tr>
      <w:tr w:rsidR="00E16572" w:rsidRPr="00E16572" w14:paraId="3EE2A4FB" w14:textId="77777777" w:rsidTr="00E16572">
        <w:trPr>
          <w:cnfStyle w:val="000000100000" w:firstRow="0" w:lastRow="0" w:firstColumn="0" w:lastColumn="0" w:oddVBand="0" w:evenVBand="0" w:oddHBand="1" w:evenHBand="0" w:firstRowFirstColumn="0" w:firstRowLastColumn="0" w:lastRowFirstColumn="0" w:lastRowLastColumn="0"/>
          <w:trHeight w:val="300"/>
          <w:ins w:id="3552" w:author="Nate Bachmeier [AWS-SA]" w:date="2023-02-25T11:26:00Z"/>
          <w:trPrChange w:id="355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554" w:author="Nate Bachmeier [AWS-SA]" w:date="2023-02-25T11:26:00Z">
              <w:tcPr>
                <w:tcW w:w="4740" w:type="dxa"/>
                <w:tcBorders>
                  <w:top w:val="nil"/>
                  <w:left w:val="nil"/>
                  <w:bottom w:val="nil"/>
                  <w:right w:val="nil"/>
                </w:tcBorders>
                <w:shd w:val="clear" w:color="auto" w:fill="auto"/>
                <w:noWrap/>
                <w:vAlign w:val="bottom"/>
                <w:hideMark/>
              </w:tcPr>
            </w:tcPrChange>
          </w:tcPr>
          <w:p w14:paraId="54034D5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555" w:author="Nate Bachmeier [AWS-SA]" w:date="2023-02-25T11:26:00Z"/>
                <w:rFonts w:ascii="Calibri" w:eastAsia="Times New Roman" w:hAnsi="Calibri" w:cs="Calibri"/>
                <w:b w:val="0"/>
                <w:bCs w:val="0"/>
                <w:color w:val="000000"/>
                <w:sz w:val="22"/>
                <w:rPrChange w:id="3556" w:author="Nate Bachmeier [AWS-SA]" w:date="2023-02-25T11:29:00Z">
                  <w:rPr>
                    <w:ins w:id="3557" w:author="Nate Bachmeier [AWS-SA]" w:date="2023-02-25T11:26:00Z"/>
                    <w:rFonts w:ascii="Calibri" w:eastAsia="Times New Roman" w:hAnsi="Calibri" w:cs="Calibri"/>
                    <w:color w:val="000000"/>
                    <w:sz w:val="22"/>
                  </w:rPr>
                </w:rPrChange>
              </w:rPr>
            </w:pPr>
            <w:ins w:id="3558" w:author="Nate Bachmeier [AWS-SA]" w:date="2023-02-25T11:26:00Z">
              <w:r w:rsidRPr="00E16572">
                <w:rPr>
                  <w:rFonts w:ascii="Calibri" w:eastAsia="Times New Roman" w:hAnsi="Calibri" w:cs="Calibri"/>
                  <w:b w:val="0"/>
                  <w:bCs w:val="0"/>
                  <w:color w:val="000000"/>
                  <w:sz w:val="22"/>
                  <w:rPrChange w:id="3559" w:author="Nate Bachmeier [AWS-SA]" w:date="2023-02-25T11:29:00Z">
                    <w:rPr>
                      <w:rFonts w:ascii="Calibri" w:eastAsia="Times New Roman" w:hAnsi="Calibri" w:cs="Calibri"/>
                      <w:color w:val="000000"/>
                      <w:sz w:val="22"/>
                    </w:rPr>
                  </w:rPrChange>
                </w:rPr>
                <w:t>flying kite</w:t>
              </w:r>
            </w:ins>
          </w:p>
        </w:tc>
        <w:tc>
          <w:tcPr>
            <w:tcW w:w="960" w:type="dxa"/>
            <w:noWrap/>
            <w:hideMark/>
            <w:tcPrChange w:id="3560" w:author="Nate Bachmeier [AWS-SA]" w:date="2023-02-25T11:26:00Z">
              <w:tcPr>
                <w:tcW w:w="960" w:type="dxa"/>
                <w:tcBorders>
                  <w:top w:val="nil"/>
                  <w:left w:val="nil"/>
                  <w:bottom w:val="nil"/>
                  <w:right w:val="nil"/>
                </w:tcBorders>
                <w:shd w:val="clear" w:color="auto" w:fill="auto"/>
                <w:noWrap/>
                <w:vAlign w:val="bottom"/>
                <w:hideMark/>
              </w:tcPr>
            </w:tcPrChange>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561" w:author="Nate Bachmeier [AWS-SA]" w:date="2023-02-25T11:26:00Z"/>
                <w:rFonts w:ascii="Calibri" w:eastAsia="Times New Roman" w:hAnsi="Calibri" w:cs="Calibri"/>
                <w:color w:val="000000"/>
                <w:sz w:val="22"/>
              </w:rPr>
            </w:pPr>
            <w:ins w:id="3562" w:author="Nate Bachmeier [AWS-SA]" w:date="2023-02-25T11:26:00Z">
              <w:r w:rsidRPr="00E16572">
                <w:rPr>
                  <w:rFonts w:ascii="Calibri" w:eastAsia="Times New Roman" w:hAnsi="Calibri" w:cs="Calibri"/>
                  <w:color w:val="000000"/>
                  <w:sz w:val="22"/>
                </w:rPr>
                <w:t>704</w:t>
              </w:r>
            </w:ins>
          </w:p>
        </w:tc>
      </w:tr>
      <w:tr w:rsidR="00E16572" w:rsidRPr="00E16572" w14:paraId="078163BF" w14:textId="77777777" w:rsidTr="00E16572">
        <w:trPr>
          <w:trHeight w:val="300"/>
          <w:ins w:id="3563" w:author="Nate Bachmeier [AWS-SA]" w:date="2023-02-25T11:26:00Z"/>
          <w:trPrChange w:id="356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565" w:author="Nate Bachmeier [AWS-SA]" w:date="2023-02-25T11:26:00Z">
              <w:tcPr>
                <w:tcW w:w="4740" w:type="dxa"/>
                <w:tcBorders>
                  <w:top w:val="nil"/>
                  <w:left w:val="nil"/>
                  <w:bottom w:val="nil"/>
                  <w:right w:val="nil"/>
                </w:tcBorders>
                <w:shd w:val="clear" w:color="auto" w:fill="auto"/>
                <w:noWrap/>
                <w:vAlign w:val="bottom"/>
                <w:hideMark/>
              </w:tcPr>
            </w:tcPrChange>
          </w:tcPr>
          <w:p w14:paraId="17E00CF9" w14:textId="77777777" w:rsidR="00E16572" w:rsidRPr="00E16572" w:rsidRDefault="00E16572" w:rsidP="00E16572">
            <w:pPr>
              <w:spacing w:line="240" w:lineRule="auto"/>
              <w:ind w:firstLine="0"/>
              <w:rPr>
                <w:ins w:id="3566" w:author="Nate Bachmeier [AWS-SA]" w:date="2023-02-25T11:26:00Z"/>
                <w:rFonts w:ascii="Calibri" w:eastAsia="Times New Roman" w:hAnsi="Calibri" w:cs="Calibri"/>
                <w:b w:val="0"/>
                <w:bCs w:val="0"/>
                <w:color w:val="000000"/>
                <w:sz w:val="22"/>
                <w:rPrChange w:id="3567" w:author="Nate Bachmeier [AWS-SA]" w:date="2023-02-25T11:29:00Z">
                  <w:rPr>
                    <w:ins w:id="3568" w:author="Nate Bachmeier [AWS-SA]" w:date="2023-02-25T11:26:00Z"/>
                    <w:rFonts w:ascii="Calibri" w:eastAsia="Times New Roman" w:hAnsi="Calibri" w:cs="Calibri"/>
                    <w:color w:val="000000"/>
                    <w:sz w:val="22"/>
                  </w:rPr>
                </w:rPrChange>
              </w:rPr>
            </w:pPr>
            <w:ins w:id="3569" w:author="Nate Bachmeier [AWS-SA]" w:date="2023-02-25T11:26:00Z">
              <w:r w:rsidRPr="00E16572">
                <w:rPr>
                  <w:rFonts w:ascii="Calibri" w:eastAsia="Times New Roman" w:hAnsi="Calibri" w:cs="Calibri"/>
                  <w:b w:val="0"/>
                  <w:bCs w:val="0"/>
                  <w:color w:val="000000"/>
                  <w:sz w:val="22"/>
                  <w:rPrChange w:id="3570" w:author="Nate Bachmeier [AWS-SA]" w:date="2023-02-25T11:29:00Z">
                    <w:rPr>
                      <w:rFonts w:ascii="Calibri" w:eastAsia="Times New Roman" w:hAnsi="Calibri" w:cs="Calibri"/>
                      <w:color w:val="000000"/>
                      <w:sz w:val="22"/>
                    </w:rPr>
                  </w:rPrChange>
                </w:rPr>
                <w:t>folding clothes</w:t>
              </w:r>
            </w:ins>
          </w:p>
        </w:tc>
        <w:tc>
          <w:tcPr>
            <w:tcW w:w="960" w:type="dxa"/>
            <w:noWrap/>
            <w:hideMark/>
            <w:tcPrChange w:id="3571" w:author="Nate Bachmeier [AWS-SA]" w:date="2023-02-25T11:26:00Z">
              <w:tcPr>
                <w:tcW w:w="960" w:type="dxa"/>
                <w:tcBorders>
                  <w:top w:val="nil"/>
                  <w:left w:val="nil"/>
                  <w:bottom w:val="nil"/>
                  <w:right w:val="nil"/>
                </w:tcBorders>
                <w:shd w:val="clear" w:color="auto" w:fill="auto"/>
                <w:noWrap/>
                <w:vAlign w:val="bottom"/>
                <w:hideMark/>
              </w:tcPr>
            </w:tcPrChange>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572" w:author="Nate Bachmeier [AWS-SA]" w:date="2023-02-25T11:26:00Z"/>
                <w:rFonts w:ascii="Calibri" w:eastAsia="Times New Roman" w:hAnsi="Calibri" w:cs="Calibri"/>
                <w:color w:val="000000"/>
                <w:sz w:val="22"/>
              </w:rPr>
            </w:pPr>
            <w:ins w:id="3573" w:author="Nate Bachmeier [AWS-SA]" w:date="2023-02-25T11:26:00Z">
              <w:r w:rsidRPr="00E16572">
                <w:rPr>
                  <w:rFonts w:ascii="Calibri" w:eastAsia="Times New Roman" w:hAnsi="Calibri" w:cs="Calibri"/>
                  <w:color w:val="000000"/>
                  <w:sz w:val="22"/>
                </w:rPr>
                <w:t>705</w:t>
              </w:r>
            </w:ins>
          </w:p>
        </w:tc>
      </w:tr>
      <w:tr w:rsidR="00E16572" w:rsidRPr="00E16572" w14:paraId="5E555D20" w14:textId="77777777" w:rsidTr="00E16572">
        <w:trPr>
          <w:cnfStyle w:val="000000100000" w:firstRow="0" w:lastRow="0" w:firstColumn="0" w:lastColumn="0" w:oddVBand="0" w:evenVBand="0" w:oddHBand="1" w:evenHBand="0" w:firstRowFirstColumn="0" w:firstRowLastColumn="0" w:lastRowFirstColumn="0" w:lastRowLastColumn="0"/>
          <w:trHeight w:val="300"/>
          <w:ins w:id="3574" w:author="Nate Bachmeier [AWS-SA]" w:date="2023-02-25T11:26:00Z"/>
          <w:trPrChange w:id="35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576" w:author="Nate Bachmeier [AWS-SA]" w:date="2023-02-25T11:26:00Z">
              <w:tcPr>
                <w:tcW w:w="4740" w:type="dxa"/>
                <w:tcBorders>
                  <w:top w:val="nil"/>
                  <w:left w:val="nil"/>
                  <w:bottom w:val="nil"/>
                  <w:right w:val="nil"/>
                </w:tcBorders>
                <w:shd w:val="clear" w:color="auto" w:fill="auto"/>
                <w:noWrap/>
                <w:vAlign w:val="bottom"/>
                <w:hideMark/>
              </w:tcPr>
            </w:tcPrChange>
          </w:tcPr>
          <w:p w14:paraId="09DC47F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577" w:author="Nate Bachmeier [AWS-SA]" w:date="2023-02-25T11:26:00Z"/>
                <w:rFonts w:ascii="Calibri" w:eastAsia="Times New Roman" w:hAnsi="Calibri" w:cs="Calibri"/>
                <w:b w:val="0"/>
                <w:bCs w:val="0"/>
                <w:color w:val="000000"/>
                <w:sz w:val="22"/>
                <w:rPrChange w:id="3578" w:author="Nate Bachmeier [AWS-SA]" w:date="2023-02-25T11:29:00Z">
                  <w:rPr>
                    <w:ins w:id="3579" w:author="Nate Bachmeier [AWS-SA]" w:date="2023-02-25T11:26:00Z"/>
                    <w:rFonts w:ascii="Calibri" w:eastAsia="Times New Roman" w:hAnsi="Calibri" w:cs="Calibri"/>
                    <w:color w:val="000000"/>
                    <w:sz w:val="22"/>
                  </w:rPr>
                </w:rPrChange>
              </w:rPr>
            </w:pPr>
            <w:ins w:id="3580" w:author="Nate Bachmeier [AWS-SA]" w:date="2023-02-25T11:26:00Z">
              <w:r w:rsidRPr="00E16572">
                <w:rPr>
                  <w:rFonts w:ascii="Calibri" w:eastAsia="Times New Roman" w:hAnsi="Calibri" w:cs="Calibri"/>
                  <w:b w:val="0"/>
                  <w:bCs w:val="0"/>
                  <w:color w:val="000000"/>
                  <w:sz w:val="22"/>
                  <w:rPrChange w:id="3581" w:author="Nate Bachmeier [AWS-SA]" w:date="2023-02-25T11:29:00Z">
                    <w:rPr>
                      <w:rFonts w:ascii="Calibri" w:eastAsia="Times New Roman" w:hAnsi="Calibri" w:cs="Calibri"/>
                      <w:color w:val="000000"/>
                      <w:sz w:val="22"/>
                    </w:rPr>
                  </w:rPrChange>
                </w:rPr>
                <w:t>folding napkins</w:t>
              </w:r>
            </w:ins>
          </w:p>
        </w:tc>
        <w:tc>
          <w:tcPr>
            <w:tcW w:w="960" w:type="dxa"/>
            <w:noWrap/>
            <w:hideMark/>
            <w:tcPrChange w:id="3582" w:author="Nate Bachmeier [AWS-SA]" w:date="2023-02-25T11:26:00Z">
              <w:tcPr>
                <w:tcW w:w="960" w:type="dxa"/>
                <w:tcBorders>
                  <w:top w:val="nil"/>
                  <w:left w:val="nil"/>
                  <w:bottom w:val="nil"/>
                  <w:right w:val="nil"/>
                </w:tcBorders>
                <w:shd w:val="clear" w:color="auto" w:fill="auto"/>
                <w:noWrap/>
                <w:vAlign w:val="bottom"/>
                <w:hideMark/>
              </w:tcPr>
            </w:tcPrChange>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583" w:author="Nate Bachmeier [AWS-SA]" w:date="2023-02-25T11:26:00Z"/>
                <w:rFonts w:ascii="Calibri" w:eastAsia="Times New Roman" w:hAnsi="Calibri" w:cs="Calibri"/>
                <w:color w:val="000000"/>
                <w:sz w:val="22"/>
              </w:rPr>
            </w:pPr>
            <w:ins w:id="3584" w:author="Nate Bachmeier [AWS-SA]" w:date="2023-02-25T11:26:00Z">
              <w:r w:rsidRPr="00E16572">
                <w:rPr>
                  <w:rFonts w:ascii="Calibri" w:eastAsia="Times New Roman" w:hAnsi="Calibri" w:cs="Calibri"/>
                  <w:color w:val="000000"/>
                  <w:sz w:val="22"/>
                </w:rPr>
                <w:t>749</w:t>
              </w:r>
            </w:ins>
          </w:p>
        </w:tc>
      </w:tr>
      <w:tr w:rsidR="00E16572" w:rsidRPr="00E16572" w14:paraId="03C419F2" w14:textId="77777777" w:rsidTr="00E16572">
        <w:trPr>
          <w:trHeight w:val="300"/>
          <w:ins w:id="3585" w:author="Nate Bachmeier [AWS-SA]" w:date="2023-02-25T11:26:00Z"/>
          <w:trPrChange w:id="358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587" w:author="Nate Bachmeier [AWS-SA]" w:date="2023-02-25T11:26:00Z">
              <w:tcPr>
                <w:tcW w:w="4740" w:type="dxa"/>
                <w:tcBorders>
                  <w:top w:val="nil"/>
                  <w:left w:val="nil"/>
                  <w:bottom w:val="nil"/>
                  <w:right w:val="nil"/>
                </w:tcBorders>
                <w:shd w:val="clear" w:color="auto" w:fill="auto"/>
                <w:noWrap/>
                <w:vAlign w:val="bottom"/>
                <w:hideMark/>
              </w:tcPr>
            </w:tcPrChange>
          </w:tcPr>
          <w:p w14:paraId="0BE27FDA" w14:textId="77777777" w:rsidR="00E16572" w:rsidRPr="00E16572" w:rsidRDefault="00E16572" w:rsidP="00E16572">
            <w:pPr>
              <w:spacing w:line="240" w:lineRule="auto"/>
              <w:ind w:firstLine="0"/>
              <w:rPr>
                <w:ins w:id="3588" w:author="Nate Bachmeier [AWS-SA]" w:date="2023-02-25T11:26:00Z"/>
                <w:rFonts w:ascii="Calibri" w:eastAsia="Times New Roman" w:hAnsi="Calibri" w:cs="Calibri"/>
                <w:b w:val="0"/>
                <w:bCs w:val="0"/>
                <w:color w:val="000000"/>
                <w:sz w:val="22"/>
                <w:rPrChange w:id="3589" w:author="Nate Bachmeier [AWS-SA]" w:date="2023-02-25T11:29:00Z">
                  <w:rPr>
                    <w:ins w:id="3590" w:author="Nate Bachmeier [AWS-SA]" w:date="2023-02-25T11:26:00Z"/>
                    <w:rFonts w:ascii="Calibri" w:eastAsia="Times New Roman" w:hAnsi="Calibri" w:cs="Calibri"/>
                    <w:color w:val="000000"/>
                    <w:sz w:val="22"/>
                  </w:rPr>
                </w:rPrChange>
              </w:rPr>
            </w:pPr>
            <w:ins w:id="3591" w:author="Nate Bachmeier [AWS-SA]" w:date="2023-02-25T11:26:00Z">
              <w:r w:rsidRPr="00E16572">
                <w:rPr>
                  <w:rFonts w:ascii="Calibri" w:eastAsia="Times New Roman" w:hAnsi="Calibri" w:cs="Calibri"/>
                  <w:b w:val="0"/>
                  <w:bCs w:val="0"/>
                  <w:color w:val="000000"/>
                  <w:sz w:val="22"/>
                  <w:rPrChange w:id="3592" w:author="Nate Bachmeier [AWS-SA]" w:date="2023-02-25T11:29:00Z">
                    <w:rPr>
                      <w:rFonts w:ascii="Calibri" w:eastAsia="Times New Roman" w:hAnsi="Calibri" w:cs="Calibri"/>
                      <w:color w:val="000000"/>
                      <w:sz w:val="22"/>
                    </w:rPr>
                  </w:rPrChange>
                </w:rPr>
                <w:t>folding paper</w:t>
              </w:r>
            </w:ins>
          </w:p>
        </w:tc>
        <w:tc>
          <w:tcPr>
            <w:tcW w:w="960" w:type="dxa"/>
            <w:noWrap/>
            <w:hideMark/>
            <w:tcPrChange w:id="3593" w:author="Nate Bachmeier [AWS-SA]" w:date="2023-02-25T11:26:00Z">
              <w:tcPr>
                <w:tcW w:w="960" w:type="dxa"/>
                <w:tcBorders>
                  <w:top w:val="nil"/>
                  <w:left w:val="nil"/>
                  <w:bottom w:val="nil"/>
                  <w:right w:val="nil"/>
                </w:tcBorders>
                <w:shd w:val="clear" w:color="auto" w:fill="auto"/>
                <w:noWrap/>
                <w:vAlign w:val="bottom"/>
                <w:hideMark/>
              </w:tcPr>
            </w:tcPrChange>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594" w:author="Nate Bachmeier [AWS-SA]" w:date="2023-02-25T11:26:00Z"/>
                <w:rFonts w:ascii="Calibri" w:eastAsia="Times New Roman" w:hAnsi="Calibri" w:cs="Calibri"/>
                <w:color w:val="000000"/>
                <w:sz w:val="22"/>
              </w:rPr>
            </w:pPr>
            <w:ins w:id="3595" w:author="Nate Bachmeier [AWS-SA]" w:date="2023-02-25T11:26:00Z">
              <w:r w:rsidRPr="00E16572">
                <w:rPr>
                  <w:rFonts w:ascii="Calibri" w:eastAsia="Times New Roman" w:hAnsi="Calibri" w:cs="Calibri"/>
                  <w:color w:val="000000"/>
                  <w:sz w:val="22"/>
                </w:rPr>
                <w:t>791</w:t>
              </w:r>
            </w:ins>
          </w:p>
        </w:tc>
      </w:tr>
      <w:tr w:rsidR="00E16572" w:rsidRPr="00E16572" w14:paraId="0FAA3F78" w14:textId="77777777" w:rsidTr="00E16572">
        <w:trPr>
          <w:cnfStyle w:val="000000100000" w:firstRow="0" w:lastRow="0" w:firstColumn="0" w:lastColumn="0" w:oddVBand="0" w:evenVBand="0" w:oddHBand="1" w:evenHBand="0" w:firstRowFirstColumn="0" w:firstRowLastColumn="0" w:lastRowFirstColumn="0" w:lastRowLastColumn="0"/>
          <w:trHeight w:val="300"/>
          <w:ins w:id="3596" w:author="Nate Bachmeier [AWS-SA]" w:date="2023-02-25T11:26:00Z"/>
          <w:trPrChange w:id="359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598" w:author="Nate Bachmeier [AWS-SA]" w:date="2023-02-25T11:26:00Z">
              <w:tcPr>
                <w:tcW w:w="4740" w:type="dxa"/>
                <w:tcBorders>
                  <w:top w:val="nil"/>
                  <w:left w:val="nil"/>
                  <w:bottom w:val="nil"/>
                  <w:right w:val="nil"/>
                </w:tcBorders>
                <w:shd w:val="clear" w:color="auto" w:fill="auto"/>
                <w:noWrap/>
                <w:vAlign w:val="bottom"/>
                <w:hideMark/>
              </w:tcPr>
            </w:tcPrChange>
          </w:tcPr>
          <w:p w14:paraId="15240AF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599" w:author="Nate Bachmeier [AWS-SA]" w:date="2023-02-25T11:26:00Z"/>
                <w:rFonts w:ascii="Calibri" w:eastAsia="Times New Roman" w:hAnsi="Calibri" w:cs="Calibri"/>
                <w:b w:val="0"/>
                <w:bCs w:val="0"/>
                <w:color w:val="000000"/>
                <w:sz w:val="22"/>
                <w:rPrChange w:id="3600" w:author="Nate Bachmeier [AWS-SA]" w:date="2023-02-25T11:29:00Z">
                  <w:rPr>
                    <w:ins w:id="3601" w:author="Nate Bachmeier [AWS-SA]" w:date="2023-02-25T11:26:00Z"/>
                    <w:rFonts w:ascii="Calibri" w:eastAsia="Times New Roman" w:hAnsi="Calibri" w:cs="Calibri"/>
                    <w:color w:val="000000"/>
                    <w:sz w:val="22"/>
                  </w:rPr>
                </w:rPrChange>
              </w:rPr>
            </w:pPr>
            <w:ins w:id="3602" w:author="Nate Bachmeier [AWS-SA]" w:date="2023-02-25T11:26:00Z">
              <w:r w:rsidRPr="00E16572">
                <w:rPr>
                  <w:rFonts w:ascii="Calibri" w:eastAsia="Times New Roman" w:hAnsi="Calibri" w:cs="Calibri"/>
                  <w:b w:val="0"/>
                  <w:bCs w:val="0"/>
                  <w:color w:val="000000"/>
                  <w:sz w:val="22"/>
                  <w:rPrChange w:id="3603" w:author="Nate Bachmeier [AWS-SA]" w:date="2023-02-25T11:29:00Z">
                    <w:rPr>
                      <w:rFonts w:ascii="Calibri" w:eastAsia="Times New Roman" w:hAnsi="Calibri" w:cs="Calibri"/>
                      <w:color w:val="000000"/>
                      <w:sz w:val="22"/>
                    </w:rPr>
                  </w:rPrChange>
                </w:rPr>
                <w:t>front raises</w:t>
              </w:r>
            </w:ins>
          </w:p>
        </w:tc>
        <w:tc>
          <w:tcPr>
            <w:tcW w:w="960" w:type="dxa"/>
            <w:noWrap/>
            <w:hideMark/>
            <w:tcPrChange w:id="3604" w:author="Nate Bachmeier [AWS-SA]" w:date="2023-02-25T11:26:00Z">
              <w:tcPr>
                <w:tcW w:w="960" w:type="dxa"/>
                <w:tcBorders>
                  <w:top w:val="nil"/>
                  <w:left w:val="nil"/>
                  <w:bottom w:val="nil"/>
                  <w:right w:val="nil"/>
                </w:tcBorders>
                <w:shd w:val="clear" w:color="auto" w:fill="auto"/>
                <w:noWrap/>
                <w:vAlign w:val="bottom"/>
                <w:hideMark/>
              </w:tcPr>
            </w:tcPrChange>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605" w:author="Nate Bachmeier [AWS-SA]" w:date="2023-02-25T11:26:00Z"/>
                <w:rFonts w:ascii="Calibri" w:eastAsia="Times New Roman" w:hAnsi="Calibri" w:cs="Calibri"/>
                <w:color w:val="000000"/>
                <w:sz w:val="22"/>
              </w:rPr>
            </w:pPr>
            <w:ins w:id="3606" w:author="Nate Bachmeier [AWS-SA]" w:date="2023-02-25T11:26:00Z">
              <w:r w:rsidRPr="00E16572">
                <w:rPr>
                  <w:rFonts w:ascii="Calibri" w:eastAsia="Times New Roman" w:hAnsi="Calibri" w:cs="Calibri"/>
                  <w:color w:val="000000"/>
                  <w:sz w:val="22"/>
                </w:rPr>
                <w:t>825</w:t>
              </w:r>
            </w:ins>
          </w:p>
        </w:tc>
      </w:tr>
      <w:tr w:rsidR="00E16572" w:rsidRPr="00E16572" w14:paraId="5935E65C" w14:textId="77777777" w:rsidTr="00E16572">
        <w:trPr>
          <w:trHeight w:val="300"/>
          <w:ins w:id="3607" w:author="Nate Bachmeier [AWS-SA]" w:date="2023-02-25T11:26:00Z"/>
          <w:trPrChange w:id="360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609" w:author="Nate Bachmeier [AWS-SA]" w:date="2023-02-25T11:26:00Z">
              <w:tcPr>
                <w:tcW w:w="4740" w:type="dxa"/>
                <w:tcBorders>
                  <w:top w:val="nil"/>
                  <w:left w:val="nil"/>
                  <w:bottom w:val="nil"/>
                  <w:right w:val="nil"/>
                </w:tcBorders>
                <w:shd w:val="clear" w:color="auto" w:fill="auto"/>
                <w:noWrap/>
                <w:vAlign w:val="bottom"/>
                <w:hideMark/>
              </w:tcPr>
            </w:tcPrChange>
          </w:tcPr>
          <w:p w14:paraId="1151A5B4" w14:textId="77777777" w:rsidR="00E16572" w:rsidRPr="00E16572" w:rsidRDefault="00E16572" w:rsidP="00E16572">
            <w:pPr>
              <w:spacing w:line="240" w:lineRule="auto"/>
              <w:ind w:firstLine="0"/>
              <w:rPr>
                <w:ins w:id="3610" w:author="Nate Bachmeier [AWS-SA]" w:date="2023-02-25T11:26:00Z"/>
                <w:rFonts w:ascii="Calibri" w:eastAsia="Times New Roman" w:hAnsi="Calibri" w:cs="Calibri"/>
                <w:b w:val="0"/>
                <w:bCs w:val="0"/>
                <w:color w:val="000000"/>
                <w:sz w:val="22"/>
                <w:rPrChange w:id="3611" w:author="Nate Bachmeier [AWS-SA]" w:date="2023-02-25T11:29:00Z">
                  <w:rPr>
                    <w:ins w:id="3612" w:author="Nate Bachmeier [AWS-SA]" w:date="2023-02-25T11:26:00Z"/>
                    <w:rFonts w:ascii="Calibri" w:eastAsia="Times New Roman" w:hAnsi="Calibri" w:cs="Calibri"/>
                    <w:color w:val="000000"/>
                    <w:sz w:val="22"/>
                  </w:rPr>
                </w:rPrChange>
              </w:rPr>
            </w:pPr>
            <w:ins w:id="3613" w:author="Nate Bachmeier [AWS-SA]" w:date="2023-02-25T11:26:00Z">
              <w:r w:rsidRPr="00E16572">
                <w:rPr>
                  <w:rFonts w:ascii="Calibri" w:eastAsia="Times New Roman" w:hAnsi="Calibri" w:cs="Calibri"/>
                  <w:b w:val="0"/>
                  <w:bCs w:val="0"/>
                  <w:color w:val="000000"/>
                  <w:sz w:val="22"/>
                  <w:rPrChange w:id="3614" w:author="Nate Bachmeier [AWS-SA]" w:date="2023-02-25T11:29:00Z">
                    <w:rPr>
                      <w:rFonts w:ascii="Calibri" w:eastAsia="Times New Roman" w:hAnsi="Calibri" w:cs="Calibri"/>
                      <w:color w:val="000000"/>
                      <w:sz w:val="22"/>
                    </w:rPr>
                  </w:rPrChange>
                </w:rPr>
                <w:t>frying vegetables</w:t>
              </w:r>
            </w:ins>
          </w:p>
        </w:tc>
        <w:tc>
          <w:tcPr>
            <w:tcW w:w="960" w:type="dxa"/>
            <w:noWrap/>
            <w:hideMark/>
            <w:tcPrChange w:id="3615" w:author="Nate Bachmeier [AWS-SA]" w:date="2023-02-25T11:26:00Z">
              <w:tcPr>
                <w:tcW w:w="960" w:type="dxa"/>
                <w:tcBorders>
                  <w:top w:val="nil"/>
                  <w:left w:val="nil"/>
                  <w:bottom w:val="nil"/>
                  <w:right w:val="nil"/>
                </w:tcBorders>
                <w:shd w:val="clear" w:color="auto" w:fill="auto"/>
                <w:noWrap/>
                <w:vAlign w:val="bottom"/>
                <w:hideMark/>
              </w:tcPr>
            </w:tcPrChange>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616" w:author="Nate Bachmeier [AWS-SA]" w:date="2023-02-25T11:26:00Z"/>
                <w:rFonts w:ascii="Calibri" w:eastAsia="Times New Roman" w:hAnsi="Calibri" w:cs="Calibri"/>
                <w:color w:val="000000"/>
                <w:sz w:val="22"/>
              </w:rPr>
            </w:pPr>
            <w:ins w:id="3617" w:author="Nate Bachmeier [AWS-SA]" w:date="2023-02-25T11:26:00Z">
              <w:r w:rsidRPr="00E16572">
                <w:rPr>
                  <w:rFonts w:ascii="Calibri" w:eastAsia="Times New Roman" w:hAnsi="Calibri" w:cs="Calibri"/>
                  <w:color w:val="000000"/>
                  <w:sz w:val="22"/>
                </w:rPr>
                <w:t>720</w:t>
              </w:r>
            </w:ins>
          </w:p>
        </w:tc>
      </w:tr>
      <w:tr w:rsidR="00E16572" w:rsidRPr="00E16572" w14:paraId="4009E128" w14:textId="77777777" w:rsidTr="00E16572">
        <w:trPr>
          <w:cnfStyle w:val="000000100000" w:firstRow="0" w:lastRow="0" w:firstColumn="0" w:lastColumn="0" w:oddVBand="0" w:evenVBand="0" w:oddHBand="1" w:evenHBand="0" w:firstRowFirstColumn="0" w:firstRowLastColumn="0" w:lastRowFirstColumn="0" w:lastRowLastColumn="0"/>
          <w:trHeight w:val="300"/>
          <w:ins w:id="3618" w:author="Nate Bachmeier [AWS-SA]" w:date="2023-02-25T11:26:00Z"/>
          <w:trPrChange w:id="361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620" w:author="Nate Bachmeier [AWS-SA]" w:date="2023-02-25T11:26:00Z">
              <w:tcPr>
                <w:tcW w:w="4740" w:type="dxa"/>
                <w:tcBorders>
                  <w:top w:val="nil"/>
                  <w:left w:val="nil"/>
                  <w:bottom w:val="nil"/>
                  <w:right w:val="nil"/>
                </w:tcBorders>
                <w:shd w:val="clear" w:color="auto" w:fill="auto"/>
                <w:noWrap/>
                <w:vAlign w:val="bottom"/>
                <w:hideMark/>
              </w:tcPr>
            </w:tcPrChange>
          </w:tcPr>
          <w:p w14:paraId="03D33B1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621" w:author="Nate Bachmeier [AWS-SA]" w:date="2023-02-25T11:26:00Z"/>
                <w:rFonts w:ascii="Calibri" w:eastAsia="Times New Roman" w:hAnsi="Calibri" w:cs="Calibri"/>
                <w:b w:val="0"/>
                <w:bCs w:val="0"/>
                <w:color w:val="000000"/>
                <w:sz w:val="22"/>
                <w:rPrChange w:id="3622" w:author="Nate Bachmeier [AWS-SA]" w:date="2023-02-25T11:29:00Z">
                  <w:rPr>
                    <w:ins w:id="3623" w:author="Nate Bachmeier [AWS-SA]" w:date="2023-02-25T11:26:00Z"/>
                    <w:rFonts w:ascii="Calibri" w:eastAsia="Times New Roman" w:hAnsi="Calibri" w:cs="Calibri"/>
                    <w:color w:val="000000"/>
                    <w:sz w:val="22"/>
                  </w:rPr>
                </w:rPrChange>
              </w:rPr>
            </w:pPr>
            <w:ins w:id="3624" w:author="Nate Bachmeier [AWS-SA]" w:date="2023-02-25T11:26:00Z">
              <w:r w:rsidRPr="00E16572">
                <w:rPr>
                  <w:rFonts w:ascii="Calibri" w:eastAsia="Times New Roman" w:hAnsi="Calibri" w:cs="Calibri"/>
                  <w:b w:val="0"/>
                  <w:bCs w:val="0"/>
                  <w:color w:val="000000"/>
                  <w:sz w:val="22"/>
                  <w:rPrChange w:id="3625" w:author="Nate Bachmeier [AWS-SA]" w:date="2023-02-25T11:29:00Z">
                    <w:rPr>
                      <w:rFonts w:ascii="Calibri" w:eastAsia="Times New Roman" w:hAnsi="Calibri" w:cs="Calibri"/>
                      <w:color w:val="000000"/>
                      <w:sz w:val="22"/>
                    </w:rPr>
                  </w:rPrChange>
                </w:rPr>
                <w:t>gargling</w:t>
              </w:r>
            </w:ins>
          </w:p>
        </w:tc>
        <w:tc>
          <w:tcPr>
            <w:tcW w:w="960" w:type="dxa"/>
            <w:noWrap/>
            <w:hideMark/>
            <w:tcPrChange w:id="3626" w:author="Nate Bachmeier [AWS-SA]" w:date="2023-02-25T11:26:00Z">
              <w:tcPr>
                <w:tcW w:w="960" w:type="dxa"/>
                <w:tcBorders>
                  <w:top w:val="nil"/>
                  <w:left w:val="nil"/>
                  <w:bottom w:val="nil"/>
                  <w:right w:val="nil"/>
                </w:tcBorders>
                <w:shd w:val="clear" w:color="auto" w:fill="auto"/>
                <w:noWrap/>
                <w:vAlign w:val="bottom"/>
                <w:hideMark/>
              </w:tcPr>
            </w:tcPrChange>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627" w:author="Nate Bachmeier [AWS-SA]" w:date="2023-02-25T11:26:00Z"/>
                <w:rFonts w:ascii="Calibri" w:eastAsia="Times New Roman" w:hAnsi="Calibri" w:cs="Calibri"/>
                <w:color w:val="000000"/>
                <w:sz w:val="22"/>
              </w:rPr>
            </w:pPr>
            <w:ins w:id="3628" w:author="Nate Bachmeier [AWS-SA]" w:date="2023-02-25T11:26:00Z">
              <w:r w:rsidRPr="00E16572">
                <w:rPr>
                  <w:rFonts w:ascii="Calibri" w:eastAsia="Times New Roman" w:hAnsi="Calibri" w:cs="Calibri"/>
                  <w:color w:val="000000"/>
                  <w:sz w:val="22"/>
                </w:rPr>
                <w:t>493</w:t>
              </w:r>
            </w:ins>
          </w:p>
        </w:tc>
      </w:tr>
      <w:tr w:rsidR="00E16572" w:rsidRPr="00E16572" w14:paraId="0AEC00C7" w14:textId="77777777" w:rsidTr="00E16572">
        <w:trPr>
          <w:trHeight w:val="300"/>
          <w:ins w:id="3629" w:author="Nate Bachmeier [AWS-SA]" w:date="2023-02-25T11:26:00Z"/>
          <w:trPrChange w:id="363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631" w:author="Nate Bachmeier [AWS-SA]" w:date="2023-02-25T11:26:00Z">
              <w:tcPr>
                <w:tcW w:w="4740" w:type="dxa"/>
                <w:tcBorders>
                  <w:top w:val="nil"/>
                  <w:left w:val="nil"/>
                  <w:bottom w:val="nil"/>
                  <w:right w:val="nil"/>
                </w:tcBorders>
                <w:shd w:val="clear" w:color="auto" w:fill="auto"/>
                <w:noWrap/>
                <w:vAlign w:val="bottom"/>
                <w:hideMark/>
              </w:tcPr>
            </w:tcPrChange>
          </w:tcPr>
          <w:p w14:paraId="560F9478" w14:textId="77777777" w:rsidR="00E16572" w:rsidRPr="00E16572" w:rsidRDefault="00E16572" w:rsidP="00E16572">
            <w:pPr>
              <w:spacing w:line="240" w:lineRule="auto"/>
              <w:ind w:firstLine="0"/>
              <w:rPr>
                <w:ins w:id="3632" w:author="Nate Bachmeier [AWS-SA]" w:date="2023-02-25T11:26:00Z"/>
                <w:rFonts w:ascii="Calibri" w:eastAsia="Times New Roman" w:hAnsi="Calibri" w:cs="Calibri"/>
                <w:b w:val="0"/>
                <w:bCs w:val="0"/>
                <w:color w:val="000000"/>
                <w:sz w:val="22"/>
                <w:rPrChange w:id="3633" w:author="Nate Bachmeier [AWS-SA]" w:date="2023-02-25T11:29:00Z">
                  <w:rPr>
                    <w:ins w:id="3634" w:author="Nate Bachmeier [AWS-SA]" w:date="2023-02-25T11:26:00Z"/>
                    <w:rFonts w:ascii="Calibri" w:eastAsia="Times New Roman" w:hAnsi="Calibri" w:cs="Calibri"/>
                    <w:color w:val="000000"/>
                    <w:sz w:val="22"/>
                  </w:rPr>
                </w:rPrChange>
              </w:rPr>
            </w:pPr>
            <w:ins w:id="3635" w:author="Nate Bachmeier [AWS-SA]" w:date="2023-02-25T11:26:00Z">
              <w:r w:rsidRPr="00E16572">
                <w:rPr>
                  <w:rFonts w:ascii="Calibri" w:eastAsia="Times New Roman" w:hAnsi="Calibri" w:cs="Calibri"/>
                  <w:b w:val="0"/>
                  <w:bCs w:val="0"/>
                  <w:color w:val="000000"/>
                  <w:sz w:val="22"/>
                  <w:rPrChange w:id="3636" w:author="Nate Bachmeier [AWS-SA]" w:date="2023-02-25T11:29:00Z">
                    <w:rPr>
                      <w:rFonts w:ascii="Calibri" w:eastAsia="Times New Roman" w:hAnsi="Calibri" w:cs="Calibri"/>
                      <w:color w:val="000000"/>
                      <w:sz w:val="22"/>
                    </w:rPr>
                  </w:rPrChange>
                </w:rPr>
                <w:t>geocaching</w:t>
              </w:r>
            </w:ins>
          </w:p>
        </w:tc>
        <w:tc>
          <w:tcPr>
            <w:tcW w:w="960" w:type="dxa"/>
            <w:noWrap/>
            <w:hideMark/>
            <w:tcPrChange w:id="3637" w:author="Nate Bachmeier [AWS-SA]" w:date="2023-02-25T11:26:00Z">
              <w:tcPr>
                <w:tcW w:w="960" w:type="dxa"/>
                <w:tcBorders>
                  <w:top w:val="nil"/>
                  <w:left w:val="nil"/>
                  <w:bottom w:val="nil"/>
                  <w:right w:val="nil"/>
                </w:tcBorders>
                <w:shd w:val="clear" w:color="auto" w:fill="auto"/>
                <w:noWrap/>
                <w:vAlign w:val="bottom"/>
                <w:hideMark/>
              </w:tcPr>
            </w:tcPrChange>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638" w:author="Nate Bachmeier [AWS-SA]" w:date="2023-02-25T11:26:00Z"/>
                <w:rFonts w:ascii="Calibri" w:eastAsia="Times New Roman" w:hAnsi="Calibri" w:cs="Calibri"/>
                <w:color w:val="000000"/>
                <w:sz w:val="22"/>
              </w:rPr>
            </w:pPr>
            <w:ins w:id="3639" w:author="Nate Bachmeier [AWS-SA]" w:date="2023-02-25T11:26:00Z">
              <w:r w:rsidRPr="00E16572">
                <w:rPr>
                  <w:rFonts w:ascii="Calibri" w:eastAsia="Times New Roman" w:hAnsi="Calibri" w:cs="Calibri"/>
                  <w:color w:val="000000"/>
                  <w:sz w:val="22"/>
                </w:rPr>
                <w:t>515</w:t>
              </w:r>
            </w:ins>
          </w:p>
        </w:tc>
      </w:tr>
      <w:tr w:rsidR="00E16572" w:rsidRPr="00E16572" w14:paraId="3C41DF14" w14:textId="77777777" w:rsidTr="00E16572">
        <w:trPr>
          <w:cnfStyle w:val="000000100000" w:firstRow="0" w:lastRow="0" w:firstColumn="0" w:lastColumn="0" w:oddVBand="0" w:evenVBand="0" w:oddHBand="1" w:evenHBand="0" w:firstRowFirstColumn="0" w:firstRowLastColumn="0" w:lastRowFirstColumn="0" w:lastRowLastColumn="0"/>
          <w:trHeight w:val="300"/>
          <w:ins w:id="3640" w:author="Nate Bachmeier [AWS-SA]" w:date="2023-02-25T11:26:00Z"/>
          <w:trPrChange w:id="364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642" w:author="Nate Bachmeier [AWS-SA]" w:date="2023-02-25T11:26:00Z">
              <w:tcPr>
                <w:tcW w:w="4740" w:type="dxa"/>
                <w:tcBorders>
                  <w:top w:val="nil"/>
                  <w:left w:val="nil"/>
                  <w:bottom w:val="nil"/>
                  <w:right w:val="nil"/>
                </w:tcBorders>
                <w:shd w:val="clear" w:color="auto" w:fill="auto"/>
                <w:noWrap/>
                <w:vAlign w:val="bottom"/>
                <w:hideMark/>
              </w:tcPr>
            </w:tcPrChange>
          </w:tcPr>
          <w:p w14:paraId="1AE69C0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643" w:author="Nate Bachmeier [AWS-SA]" w:date="2023-02-25T11:26:00Z"/>
                <w:rFonts w:ascii="Calibri" w:eastAsia="Times New Roman" w:hAnsi="Calibri" w:cs="Calibri"/>
                <w:b w:val="0"/>
                <w:bCs w:val="0"/>
                <w:color w:val="000000"/>
                <w:sz w:val="22"/>
                <w:rPrChange w:id="3644" w:author="Nate Bachmeier [AWS-SA]" w:date="2023-02-25T11:29:00Z">
                  <w:rPr>
                    <w:ins w:id="3645" w:author="Nate Bachmeier [AWS-SA]" w:date="2023-02-25T11:26:00Z"/>
                    <w:rFonts w:ascii="Calibri" w:eastAsia="Times New Roman" w:hAnsi="Calibri" w:cs="Calibri"/>
                    <w:color w:val="000000"/>
                    <w:sz w:val="22"/>
                  </w:rPr>
                </w:rPrChange>
              </w:rPr>
            </w:pPr>
            <w:ins w:id="3646" w:author="Nate Bachmeier [AWS-SA]" w:date="2023-02-25T11:26:00Z">
              <w:r w:rsidRPr="00E16572">
                <w:rPr>
                  <w:rFonts w:ascii="Calibri" w:eastAsia="Times New Roman" w:hAnsi="Calibri" w:cs="Calibri"/>
                  <w:b w:val="0"/>
                  <w:bCs w:val="0"/>
                  <w:color w:val="000000"/>
                  <w:sz w:val="22"/>
                  <w:rPrChange w:id="3647" w:author="Nate Bachmeier [AWS-SA]" w:date="2023-02-25T11:29:00Z">
                    <w:rPr>
                      <w:rFonts w:ascii="Calibri" w:eastAsia="Times New Roman" w:hAnsi="Calibri" w:cs="Calibri"/>
                      <w:color w:val="000000"/>
                      <w:sz w:val="22"/>
                    </w:rPr>
                  </w:rPrChange>
                </w:rPr>
                <w:t>getting a haircut</w:t>
              </w:r>
            </w:ins>
          </w:p>
        </w:tc>
        <w:tc>
          <w:tcPr>
            <w:tcW w:w="960" w:type="dxa"/>
            <w:noWrap/>
            <w:hideMark/>
            <w:tcPrChange w:id="3648" w:author="Nate Bachmeier [AWS-SA]" w:date="2023-02-25T11:26:00Z">
              <w:tcPr>
                <w:tcW w:w="960" w:type="dxa"/>
                <w:tcBorders>
                  <w:top w:val="nil"/>
                  <w:left w:val="nil"/>
                  <w:bottom w:val="nil"/>
                  <w:right w:val="nil"/>
                </w:tcBorders>
                <w:shd w:val="clear" w:color="auto" w:fill="auto"/>
                <w:noWrap/>
                <w:vAlign w:val="bottom"/>
                <w:hideMark/>
              </w:tcPr>
            </w:tcPrChange>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649" w:author="Nate Bachmeier [AWS-SA]" w:date="2023-02-25T11:26:00Z"/>
                <w:rFonts w:ascii="Calibri" w:eastAsia="Times New Roman" w:hAnsi="Calibri" w:cs="Calibri"/>
                <w:color w:val="000000"/>
                <w:sz w:val="22"/>
              </w:rPr>
            </w:pPr>
            <w:ins w:id="3650" w:author="Nate Bachmeier [AWS-SA]" w:date="2023-02-25T11:26:00Z">
              <w:r w:rsidRPr="00E16572">
                <w:rPr>
                  <w:rFonts w:ascii="Calibri" w:eastAsia="Times New Roman" w:hAnsi="Calibri" w:cs="Calibri"/>
                  <w:color w:val="000000"/>
                  <w:sz w:val="22"/>
                </w:rPr>
                <w:t>601</w:t>
              </w:r>
            </w:ins>
          </w:p>
        </w:tc>
      </w:tr>
      <w:tr w:rsidR="00E16572" w:rsidRPr="00E16572" w14:paraId="7E8C1798" w14:textId="77777777" w:rsidTr="00E16572">
        <w:trPr>
          <w:trHeight w:val="300"/>
          <w:ins w:id="3651" w:author="Nate Bachmeier [AWS-SA]" w:date="2023-02-25T11:26:00Z"/>
          <w:trPrChange w:id="365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653" w:author="Nate Bachmeier [AWS-SA]" w:date="2023-02-25T11:26:00Z">
              <w:tcPr>
                <w:tcW w:w="4740" w:type="dxa"/>
                <w:tcBorders>
                  <w:top w:val="nil"/>
                  <w:left w:val="nil"/>
                  <w:bottom w:val="nil"/>
                  <w:right w:val="nil"/>
                </w:tcBorders>
                <w:shd w:val="clear" w:color="auto" w:fill="auto"/>
                <w:noWrap/>
                <w:vAlign w:val="bottom"/>
                <w:hideMark/>
              </w:tcPr>
            </w:tcPrChange>
          </w:tcPr>
          <w:p w14:paraId="4617CCAB" w14:textId="77777777" w:rsidR="00E16572" w:rsidRPr="00E16572" w:rsidRDefault="00E16572" w:rsidP="00E16572">
            <w:pPr>
              <w:spacing w:line="240" w:lineRule="auto"/>
              <w:ind w:firstLine="0"/>
              <w:rPr>
                <w:ins w:id="3654" w:author="Nate Bachmeier [AWS-SA]" w:date="2023-02-25T11:26:00Z"/>
                <w:rFonts w:ascii="Calibri" w:eastAsia="Times New Roman" w:hAnsi="Calibri" w:cs="Calibri"/>
                <w:b w:val="0"/>
                <w:bCs w:val="0"/>
                <w:color w:val="000000"/>
                <w:sz w:val="22"/>
                <w:rPrChange w:id="3655" w:author="Nate Bachmeier [AWS-SA]" w:date="2023-02-25T11:29:00Z">
                  <w:rPr>
                    <w:ins w:id="3656" w:author="Nate Bachmeier [AWS-SA]" w:date="2023-02-25T11:26:00Z"/>
                    <w:rFonts w:ascii="Calibri" w:eastAsia="Times New Roman" w:hAnsi="Calibri" w:cs="Calibri"/>
                    <w:color w:val="000000"/>
                    <w:sz w:val="22"/>
                  </w:rPr>
                </w:rPrChange>
              </w:rPr>
            </w:pPr>
            <w:ins w:id="3657" w:author="Nate Bachmeier [AWS-SA]" w:date="2023-02-25T11:26:00Z">
              <w:r w:rsidRPr="00E16572">
                <w:rPr>
                  <w:rFonts w:ascii="Calibri" w:eastAsia="Times New Roman" w:hAnsi="Calibri" w:cs="Calibri"/>
                  <w:b w:val="0"/>
                  <w:bCs w:val="0"/>
                  <w:color w:val="000000"/>
                  <w:sz w:val="22"/>
                  <w:rPrChange w:id="3658" w:author="Nate Bachmeier [AWS-SA]" w:date="2023-02-25T11:29:00Z">
                    <w:rPr>
                      <w:rFonts w:ascii="Calibri" w:eastAsia="Times New Roman" w:hAnsi="Calibri" w:cs="Calibri"/>
                      <w:color w:val="000000"/>
                      <w:sz w:val="22"/>
                    </w:rPr>
                  </w:rPrChange>
                </w:rPr>
                <w:t>getting a piercing</w:t>
              </w:r>
            </w:ins>
          </w:p>
        </w:tc>
        <w:tc>
          <w:tcPr>
            <w:tcW w:w="960" w:type="dxa"/>
            <w:noWrap/>
            <w:hideMark/>
            <w:tcPrChange w:id="3659" w:author="Nate Bachmeier [AWS-SA]" w:date="2023-02-25T11:26:00Z">
              <w:tcPr>
                <w:tcW w:w="960" w:type="dxa"/>
                <w:tcBorders>
                  <w:top w:val="nil"/>
                  <w:left w:val="nil"/>
                  <w:bottom w:val="nil"/>
                  <w:right w:val="nil"/>
                </w:tcBorders>
                <w:shd w:val="clear" w:color="auto" w:fill="auto"/>
                <w:noWrap/>
                <w:vAlign w:val="bottom"/>
                <w:hideMark/>
              </w:tcPr>
            </w:tcPrChange>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660" w:author="Nate Bachmeier [AWS-SA]" w:date="2023-02-25T11:26:00Z"/>
                <w:rFonts w:ascii="Calibri" w:eastAsia="Times New Roman" w:hAnsi="Calibri" w:cs="Calibri"/>
                <w:color w:val="000000"/>
                <w:sz w:val="22"/>
              </w:rPr>
            </w:pPr>
            <w:ins w:id="3661" w:author="Nate Bachmeier [AWS-SA]" w:date="2023-02-25T11:26:00Z">
              <w:r w:rsidRPr="00E16572">
                <w:rPr>
                  <w:rFonts w:ascii="Calibri" w:eastAsia="Times New Roman" w:hAnsi="Calibri" w:cs="Calibri"/>
                  <w:color w:val="000000"/>
                  <w:sz w:val="22"/>
                </w:rPr>
                <w:t>756</w:t>
              </w:r>
            </w:ins>
          </w:p>
        </w:tc>
      </w:tr>
      <w:tr w:rsidR="00E16572" w:rsidRPr="00E16572" w14:paraId="7A2C7703" w14:textId="77777777" w:rsidTr="00E16572">
        <w:trPr>
          <w:cnfStyle w:val="000000100000" w:firstRow="0" w:lastRow="0" w:firstColumn="0" w:lastColumn="0" w:oddVBand="0" w:evenVBand="0" w:oddHBand="1" w:evenHBand="0" w:firstRowFirstColumn="0" w:firstRowLastColumn="0" w:lastRowFirstColumn="0" w:lastRowLastColumn="0"/>
          <w:trHeight w:val="300"/>
          <w:ins w:id="3662" w:author="Nate Bachmeier [AWS-SA]" w:date="2023-02-25T11:26:00Z"/>
          <w:trPrChange w:id="366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664" w:author="Nate Bachmeier [AWS-SA]" w:date="2023-02-25T11:26:00Z">
              <w:tcPr>
                <w:tcW w:w="4740" w:type="dxa"/>
                <w:tcBorders>
                  <w:top w:val="nil"/>
                  <w:left w:val="nil"/>
                  <w:bottom w:val="nil"/>
                  <w:right w:val="nil"/>
                </w:tcBorders>
                <w:shd w:val="clear" w:color="auto" w:fill="auto"/>
                <w:noWrap/>
                <w:vAlign w:val="bottom"/>
                <w:hideMark/>
              </w:tcPr>
            </w:tcPrChange>
          </w:tcPr>
          <w:p w14:paraId="5F72165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665" w:author="Nate Bachmeier [AWS-SA]" w:date="2023-02-25T11:26:00Z"/>
                <w:rFonts w:ascii="Calibri" w:eastAsia="Times New Roman" w:hAnsi="Calibri" w:cs="Calibri"/>
                <w:b w:val="0"/>
                <w:bCs w:val="0"/>
                <w:color w:val="000000"/>
                <w:sz w:val="22"/>
                <w:rPrChange w:id="3666" w:author="Nate Bachmeier [AWS-SA]" w:date="2023-02-25T11:29:00Z">
                  <w:rPr>
                    <w:ins w:id="3667" w:author="Nate Bachmeier [AWS-SA]" w:date="2023-02-25T11:26:00Z"/>
                    <w:rFonts w:ascii="Calibri" w:eastAsia="Times New Roman" w:hAnsi="Calibri" w:cs="Calibri"/>
                    <w:color w:val="000000"/>
                    <w:sz w:val="22"/>
                  </w:rPr>
                </w:rPrChange>
              </w:rPr>
            </w:pPr>
            <w:ins w:id="3668" w:author="Nate Bachmeier [AWS-SA]" w:date="2023-02-25T11:26:00Z">
              <w:r w:rsidRPr="00E16572">
                <w:rPr>
                  <w:rFonts w:ascii="Calibri" w:eastAsia="Times New Roman" w:hAnsi="Calibri" w:cs="Calibri"/>
                  <w:b w:val="0"/>
                  <w:bCs w:val="0"/>
                  <w:color w:val="000000"/>
                  <w:sz w:val="22"/>
                  <w:rPrChange w:id="3669" w:author="Nate Bachmeier [AWS-SA]" w:date="2023-02-25T11:29:00Z">
                    <w:rPr>
                      <w:rFonts w:ascii="Calibri" w:eastAsia="Times New Roman" w:hAnsi="Calibri" w:cs="Calibri"/>
                      <w:color w:val="000000"/>
                      <w:sz w:val="22"/>
                    </w:rPr>
                  </w:rPrChange>
                </w:rPr>
                <w:t>getting a tattoo</w:t>
              </w:r>
            </w:ins>
          </w:p>
        </w:tc>
        <w:tc>
          <w:tcPr>
            <w:tcW w:w="960" w:type="dxa"/>
            <w:noWrap/>
            <w:hideMark/>
            <w:tcPrChange w:id="3670" w:author="Nate Bachmeier [AWS-SA]" w:date="2023-02-25T11:26:00Z">
              <w:tcPr>
                <w:tcW w:w="960" w:type="dxa"/>
                <w:tcBorders>
                  <w:top w:val="nil"/>
                  <w:left w:val="nil"/>
                  <w:bottom w:val="nil"/>
                  <w:right w:val="nil"/>
                </w:tcBorders>
                <w:shd w:val="clear" w:color="auto" w:fill="auto"/>
                <w:noWrap/>
                <w:vAlign w:val="bottom"/>
                <w:hideMark/>
              </w:tcPr>
            </w:tcPrChange>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671" w:author="Nate Bachmeier [AWS-SA]" w:date="2023-02-25T11:26:00Z"/>
                <w:rFonts w:ascii="Calibri" w:eastAsia="Times New Roman" w:hAnsi="Calibri" w:cs="Calibri"/>
                <w:color w:val="000000"/>
                <w:sz w:val="22"/>
              </w:rPr>
            </w:pPr>
            <w:ins w:id="3672" w:author="Nate Bachmeier [AWS-SA]" w:date="2023-02-25T11:26:00Z">
              <w:r w:rsidRPr="00E16572">
                <w:rPr>
                  <w:rFonts w:ascii="Calibri" w:eastAsia="Times New Roman" w:hAnsi="Calibri" w:cs="Calibri"/>
                  <w:color w:val="000000"/>
                  <w:sz w:val="22"/>
                </w:rPr>
                <w:t>775</w:t>
              </w:r>
            </w:ins>
          </w:p>
        </w:tc>
      </w:tr>
      <w:tr w:rsidR="00E16572" w:rsidRPr="00E16572" w14:paraId="61A99DA9" w14:textId="77777777" w:rsidTr="00E16572">
        <w:trPr>
          <w:trHeight w:val="300"/>
          <w:ins w:id="3673" w:author="Nate Bachmeier [AWS-SA]" w:date="2023-02-25T11:26:00Z"/>
          <w:trPrChange w:id="367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675" w:author="Nate Bachmeier [AWS-SA]" w:date="2023-02-25T11:26:00Z">
              <w:tcPr>
                <w:tcW w:w="4740" w:type="dxa"/>
                <w:tcBorders>
                  <w:top w:val="nil"/>
                  <w:left w:val="nil"/>
                  <w:bottom w:val="nil"/>
                  <w:right w:val="nil"/>
                </w:tcBorders>
                <w:shd w:val="clear" w:color="auto" w:fill="auto"/>
                <w:noWrap/>
                <w:vAlign w:val="bottom"/>
                <w:hideMark/>
              </w:tcPr>
            </w:tcPrChange>
          </w:tcPr>
          <w:p w14:paraId="16DEAAD9" w14:textId="77777777" w:rsidR="00E16572" w:rsidRPr="00E16572" w:rsidRDefault="00E16572" w:rsidP="00E16572">
            <w:pPr>
              <w:spacing w:line="240" w:lineRule="auto"/>
              <w:ind w:firstLine="0"/>
              <w:rPr>
                <w:ins w:id="3676" w:author="Nate Bachmeier [AWS-SA]" w:date="2023-02-25T11:26:00Z"/>
                <w:rFonts w:ascii="Calibri" w:eastAsia="Times New Roman" w:hAnsi="Calibri" w:cs="Calibri"/>
                <w:b w:val="0"/>
                <w:bCs w:val="0"/>
                <w:color w:val="000000"/>
                <w:sz w:val="22"/>
                <w:rPrChange w:id="3677" w:author="Nate Bachmeier [AWS-SA]" w:date="2023-02-25T11:29:00Z">
                  <w:rPr>
                    <w:ins w:id="3678" w:author="Nate Bachmeier [AWS-SA]" w:date="2023-02-25T11:26:00Z"/>
                    <w:rFonts w:ascii="Calibri" w:eastAsia="Times New Roman" w:hAnsi="Calibri" w:cs="Calibri"/>
                    <w:color w:val="000000"/>
                    <w:sz w:val="22"/>
                  </w:rPr>
                </w:rPrChange>
              </w:rPr>
            </w:pPr>
            <w:ins w:id="3679" w:author="Nate Bachmeier [AWS-SA]" w:date="2023-02-25T11:26:00Z">
              <w:r w:rsidRPr="00E16572">
                <w:rPr>
                  <w:rFonts w:ascii="Calibri" w:eastAsia="Times New Roman" w:hAnsi="Calibri" w:cs="Calibri"/>
                  <w:b w:val="0"/>
                  <w:bCs w:val="0"/>
                  <w:color w:val="000000"/>
                  <w:sz w:val="22"/>
                  <w:rPrChange w:id="3680" w:author="Nate Bachmeier [AWS-SA]" w:date="2023-02-25T11:29:00Z">
                    <w:rPr>
                      <w:rFonts w:ascii="Calibri" w:eastAsia="Times New Roman" w:hAnsi="Calibri" w:cs="Calibri"/>
                      <w:color w:val="000000"/>
                      <w:sz w:val="22"/>
                    </w:rPr>
                  </w:rPrChange>
                </w:rPr>
                <w:t>giving or receiving award</w:t>
              </w:r>
            </w:ins>
          </w:p>
        </w:tc>
        <w:tc>
          <w:tcPr>
            <w:tcW w:w="960" w:type="dxa"/>
            <w:noWrap/>
            <w:hideMark/>
            <w:tcPrChange w:id="3681" w:author="Nate Bachmeier [AWS-SA]" w:date="2023-02-25T11:26:00Z">
              <w:tcPr>
                <w:tcW w:w="960" w:type="dxa"/>
                <w:tcBorders>
                  <w:top w:val="nil"/>
                  <w:left w:val="nil"/>
                  <w:bottom w:val="nil"/>
                  <w:right w:val="nil"/>
                </w:tcBorders>
                <w:shd w:val="clear" w:color="auto" w:fill="auto"/>
                <w:noWrap/>
                <w:vAlign w:val="bottom"/>
                <w:hideMark/>
              </w:tcPr>
            </w:tcPrChange>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682" w:author="Nate Bachmeier [AWS-SA]" w:date="2023-02-25T11:26:00Z"/>
                <w:rFonts w:ascii="Calibri" w:eastAsia="Times New Roman" w:hAnsi="Calibri" w:cs="Calibri"/>
                <w:color w:val="000000"/>
                <w:sz w:val="22"/>
              </w:rPr>
            </w:pPr>
            <w:ins w:id="3683" w:author="Nate Bachmeier [AWS-SA]" w:date="2023-02-25T11:26:00Z">
              <w:r w:rsidRPr="00E16572">
                <w:rPr>
                  <w:rFonts w:ascii="Calibri" w:eastAsia="Times New Roman" w:hAnsi="Calibri" w:cs="Calibri"/>
                  <w:color w:val="000000"/>
                  <w:sz w:val="22"/>
                </w:rPr>
                <w:t>715</w:t>
              </w:r>
            </w:ins>
          </w:p>
        </w:tc>
      </w:tr>
      <w:tr w:rsidR="00E16572" w:rsidRPr="00E16572" w14:paraId="17BD361D" w14:textId="77777777" w:rsidTr="00E16572">
        <w:trPr>
          <w:cnfStyle w:val="000000100000" w:firstRow="0" w:lastRow="0" w:firstColumn="0" w:lastColumn="0" w:oddVBand="0" w:evenVBand="0" w:oddHBand="1" w:evenHBand="0" w:firstRowFirstColumn="0" w:firstRowLastColumn="0" w:lastRowFirstColumn="0" w:lastRowLastColumn="0"/>
          <w:trHeight w:val="300"/>
          <w:ins w:id="3684" w:author="Nate Bachmeier [AWS-SA]" w:date="2023-02-25T11:26:00Z"/>
          <w:trPrChange w:id="36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686" w:author="Nate Bachmeier [AWS-SA]" w:date="2023-02-25T11:26:00Z">
              <w:tcPr>
                <w:tcW w:w="4740" w:type="dxa"/>
                <w:tcBorders>
                  <w:top w:val="nil"/>
                  <w:left w:val="nil"/>
                  <w:bottom w:val="nil"/>
                  <w:right w:val="nil"/>
                </w:tcBorders>
                <w:shd w:val="clear" w:color="auto" w:fill="auto"/>
                <w:noWrap/>
                <w:vAlign w:val="bottom"/>
                <w:hideMark/>
              </w:tcPr>
            </w:tcPrChange>
          </w:tcPr>
          <w:p w14:paraId="43123BA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687" w:author="Nate Bachmeier [AWS-SA]" w:date="2023-02-25T11:26:00Z"/>
                <w:rFonts w:ascii="Calibri" w:eastAsia="Times New Roman" w:hAnsi="Calibri" w:cs="Calibri"/>
                <w:b w:val="0"/>
                <w:bCs w:val="0"/>
                <w:color w:val="000000"/>
                <w:sz w:val="22"/>
                <w:rPrChange w:id="3688" w:author="Nate Bachmeier [AWS-SA]" w:date="2023-02-25T11:29:00Z">
                  <w:rPr>
                    <w:ins w:id="3689" w:author="Nate Bachmeier [AWS-SA]" w:date="2023-02-25T11:26:00Z"/>
                    <w:rFonts w:ascii="Calibri" w:eastAsia="Times New Roman" w:hAnsi="Calibri" w:cs="Calibri"/>
                    <w:color w:val="000000"/>
                    <w:sz w:val="22"/>
                  </w:rPr>
                </w:rPrChange>
              </w:rPr>
            </w:pPr>
            <w:ins w:id="3690" w:author="Nate Bachmeier [AWS-SA]" w:date="2023-02-25T11:26:00Z">
              <w:r w:rsidRPr="00E16572">
                <w:rPr>
                  <w:rFonts w:ascii="Calibri" w:eastAsia="Times New Roman" w:hAnsi="Calibri" w:cs="Calibri"/>
                  <w:b w:val="0"/>
                  <w:bCs w:val="0"/>
                  <w:color w:val="000000"/>
                  <w:sz w:val="22"/>
                  <w:rPrChange w:id="3691" w:author="Nate Bachmeier [AWS-SA]" w:date="2023-02-25T11:29:00Z">
                    <w:rPr>
                      <w:rFonts w:ascii="Calibri" w:eastAsia="Times New Roman" w:hAnsi="Calibri" w:cs="Calibri"/>
                      <w:color w:val="000000"/>
                      <w:sz w:val="22"/>
                    </w:rPr>
                  </w:rPrChange>
                </w:rPr>
                <w:t>gold panning</w:t>
              </w:r>
            </w:ins>
          </w:p>
        </w:tc>
        <w:tc>
          <w:tcPr>
            <w:tcW w:w="960" w:type="dxa"/>
            <w:noWrap/>
            <w:hideMark/>
            <w:tcPrChange w:id="3692" w:author="Nate Bachmeier [AWS-SA]" w:date="2023-02-25T11:26:00Z">
              <w:tcPr>
                <w:tcW w:w="960" w:type="dxa"/>
                <w:tcBorders>
                  <w:top w:val="nil"/>
                  <w:left w:val="nil"/>
                  <w:bottom w:val="nil"/>
                  <w:right w:val="nil"/>
                </w:tcBorders>
                <w:shd w:val="clear" w:color="auto" w:fill="auto"/>
                <w:noWrap/>
                <w:vAlign w:val="bottom"/>
                <w:hideMark/>
              </w:tcPr>
            </w:tcPrChange>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693" w:author="Nate Bachmeier [AWS-SA]" w:date="2023-02-25T11:26:00Z"/>
                <w:rFonts w:ascii="Calibri" w:eastAsia="Times New Roman" w:hAnsi="Calibri" w:cs="Calibri"/>
                <w:color w:val="000000"/>
                <w:sz w:val="22"/>
              </w:rPr>
            </w:pPr>
            <w:ins w:id="3694" w:author="Nate Bachmeier [AWS-SA]" w:date="2023-02-25T11:26:00Z">
              <w:r w:rsidRPr="00E16572">
                <w:rPr>
                  <w:rFonts w:ascii="Calibri" w:eastAsia="Times New Roman" w:hAnsi="Calibri" w:cs="Calibri"/>
                  <w:color w:val="000000"/>
                  <w:sz w:val="22"/>
                </w:rPr>
                <w:t>610</w:t>
              </w:r>
            </w:ins>
          </w:p>
        </w:tc>
      </w:tr>
      <w:tr w:rsidR="00E16572" w:rsidRPr="00E16572" w14:paraId="4A970BD1" w14:textId="77777777" w:rsidTr="00E16572">
        <w:trPr>
          <w:trHeight w:val="300"/>
          <w:ins w:id="3695" w:author="Nate Bachmeier [AWS-SA]" w:date="2023-02-25T11:26:00Z"/>
          <w:trPrChange w:id="369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697" w:author="Nate Bachmeier [AWS-SA]" w:date="2023-02-25T11:26:00Z">
              <w:tcPr>
                <w:tcW w:w="4740" w:type="dxa"/>
                <w:tcBorders>
                  <w:top w:val="nil"/>
                  <w:left w:val="nil"/>
                  <w:bottom w:val="nil"/>
                  <w:right w:val="nil"/>
                </w:tcBorders>
                <w:shd w:val="clear" w:color="auto" w:fill="auto"/>
                <w:noWrap/>
                <w:vAlign w:val="bottom"/>
                <w:hideMark/>
              </w:tcPr>
            </w:tcPrChange>
          </w:tcPr>
          <w:p w14:paraId="50D1B95F" w14:textId="77777777" w:rsidR="00E16572" w:rsidRPr="00E16572" w:rsidRDefault="00E16572" w:rsidP="00E16572">
            <w:pPr>
              <w:spacing w:line="240" w:lineRule="auto"/>
              <w:ind w:firstLine="0"/>
              <w:rPr>
                <w:ins w:id="3698" w:author="Nate Bachmeier [AWS-SA]" w:date="2023-02-25T11:26:00Z"/>
                <w:rFonts w:ascii="Calibri" w:eastAsia="Times New Roman" w:hAnsi="Calibri" w:cs="Calibri"/>
                <w:b w:val="0"/>
                <w:bCs w:val="0"/>
                <w:color w:val="000000"/>
                <w:sz w:val="22"/>
                <w:rPrChange w:id="3699" w:author="Nate Bachmeier [AWS-SA]" w:date="2023-02-25T11:29:00Z">
                  <w:rPr>
                    <w:ins w:id="3700" w:author="Nate Bachmeier [AWS-SA]" w:date="2023-02-25T11:26:00Z"/>
                    <w:rFonts w:ascii="Calibri" w:eastAsia="Times New Roman" w:hAnsi="Calibri" w:cs="Calibri"/>
                    <w:color w:val="000000"/>
                    <w:sz w:val="22"/>
                  </w:rPr>
                </w:rPrChange>
              </w:rPr>
            </w:pPr>
            <w:ins w:id="3701" w:author="Nate Bachmeier [AWS-SA]" w:date="2023-02-25T11:26:00Z">
              <w:r w:rsidRPr="00E16572">
                <w:rPr>
                  <w:rFonts w:ascii="Calibri" w:eastAsia="Times New Roman" w:hAnsi="Calibri" w:cs="Calibri"/>
                  <w:b w:val="0"/>
                  <w:bCs w:val="0"/>
                  <w:color w:val="000000"/>
                  <w:sz w:val="22"/>
                  <w:rPrChange w:id="3702" w:author="Nate Bachmeier [AWS-SA]" w:date="2023-02-25T11:29:00Z">
                    <w:rPr>
                      <w:rFonts w:ascii="Calibri" w:eastAsia="Times New Roman" w:hAnsi="Calibri" w:cs="Calibri"/>
                      <w:color w:val="000000"/>
                      <w:sz w:val="22"/>
                    </w:rPr>
                  </w:rPrChange>
                </w:rPr>
                <w:t>golf chipping</w:t>
              </w:r>
            </w:ins>
          </w:p>
        </w:tc>
        <w:tc>
          <w:tcPr>
            <w:tcW w:w="960" w:type="dxa"/>
            <w:noWrap/>
            <w:hideMark/>
            <w:tcPrChange w:id="3703" w:author="Nate Bachmeier [AWS-SA]" w:date="2023-02-25T11:26:00Z">
              <w:tcPr>
                <w:tcW w:w="960" w:type="dxa"/>
                <w:tcBorders>
                  <w:top w:val="nil"/>
                  <w:left w:val="nil"/>
                  <w:bottom w:val="nil"/>
                  <w:right w:val="nil"/>
                </w:tcBorders>
                <w:shd w:val="clear" w:color="auto" w:fill="auto"/>
                <w:noWrap/>
                <w:vAlign w:val="bottom"/>
                <w:hideMark/>
              </w:tcPr>
            </w:tcPrChange>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704" w:author="Nate Bachmeier [AWS-SA]" w:date="2023-02-25T11:26:00Z"/>
                <w:rFonts w:ascii="Calibri" w:eastAsia="Times New Roman" w:hAnsi="Calibri" w:cs="Calibri"/>
                <w:color w:val="000000"/>
                <w:sz w:val="22"/>
              </w:rPr>
            </w:pPr>
            <w:ins w:id="3705" w:author="Nate Bachmeier [AWS-SA]" w:date="2023-02-25T11:26:00Z">
              <w:r w:rsidRPr="00E16572">
                <w:rPr>
                  <w:rFonts w:ascii="Calibri" w:eastAsia="Times New Roman" w:hAnsi="Calibri" w:cs="Calibri"/>
                  <w:color w:val="000000"/>
                  <w:sz w:val="22"/>
                </w:rPr>
                <w:t>600</w:t>
              </w:r>
            </w:ins>
          </w:p>
        </w:tc>
      </w:tr>
      <w:tr w:rsidR="00E16572" w:rsidRPr="00E16572" w14:paraId="733E2199" w14:textId="77777777" w:rsidTr="00E16572">
        <w:trPr>
          <w:cnfStyle w:val="000000100000" w:firstRow="0" w:lastRow="0" w:firstColumn="0" w:lastColumn="0" w:oddVBand="0" w:evenVBand="0" w:oddHBand="1" w:evenHBand="0" w:firstRowFirstColumn="0" w:firstRowLastColumn="0" w:lastRowFirstColumn="0" w:lastRowLastColumn="0"/>
          <w:trHeight w:val="300"/>
          <w:ins w:id="3706" w:author="Nate Bachmeier [AWS-SA]" w:date="2023-02-25T11:26:00Z"/>
          <w:trPrChange w:id="370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708" w:author="Nate Bachmeier [AWS-SA]" w:date="2023-02-25T11:26:00Z">
              <w:tcPr>
                <w:tcW w:w="4740" w:type="dxa"/>
                <w:tcBorders>
                  <w:top w:val="nil"/>
                  <w:left w:val="nil"/>
                  <w:bottom w:val="nil"/>
                  <w:right w:val="nil"/>
                </w:tcBorders>
                <w:shd w:val="clear" w:color="auto" w:fill="auto"/>
                <w:noWrap/>
                <w:vAlign w:val="bottom"/>
                <w:hideMark/>
              </w:tcPr>
            </w:tcPrChange>
          </w:tcPr>
          <w:p w14:paraId="1FAD1F3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709" w:author="Nate Bachmeier [AWS-SA]" w:date="2023-02-25T11:26:00Z"/>
                <w:rFonts w:ascii="Calibri" w:eastAsia="Times New Roman" w:hAnsi="Calibri" w:cs="Calibri"/>
                <w:b w:val="0"/>
                <w:bCs w:val="0"/>
                <w:color w:val="000000"/>
                <w:sz w:val="22"/>
                <w:rPrChange w:id="3710" w:author="Nate Bachmeier [AWS-SA]" w:date="2023-02-25T11:29:00Z">
                  <w:rPr>
                    <w:ins w:id="3711" w:author="Nate Bachmeier [AWS-SA]" w:date="2023-02-25T11:26:00Z"/>
                    <w:rFonts w:ascii="Calibri" w:eastAsia="Times New Roman" w:hAnsi="Calibri" w:cs="Calibri"/>
                    <w:color w:val="000000"/>
                    <w:sz w:val="22"/>
                  </w:rPr>
                </w:rPrChange>
              </w:rPr>
            </w:pPr>
            <w:ins w:id="3712" w:author="Nate Bachmeier [AWS-SA]" w:date="2023-02-25T11:26:00Z">
              <w:r w:rsidRPr="00E16572">
                <w:rPr>
                  <w:rFonts w:ascii="Calibri" w:eastAsia="Times New Roman" w:hAnsi="Calibri" w:cs="Calibri"/>
                  <w:b w:val="0"/>
                  <w:bCs w:val="0"/>
                  <w:color w:val="000000"/>
                  <w:sz w:val="22"/>
                  <w:rPrChange w:id="3713" w:author="Nate Bachmeier [AWS-SA]" w:date="2023-02-25T11:29:00Z">
                    <w:rPr>
                      <w:rFonts w:ascii="Calibri" w:eastAsia="Times New Roman" w:hAnsi="Calibri" w:cs="Calibri"/>
                      <w:color w:val="000000"/>
                      <w:sz w:val="22"/>
                    </w:rPr>
                  </w:rPrChange>
                </w:rPr>
                <w:t>golf driving</w:t>
              </w:r>
            </w:ins>
          </w:p>
        </w:tc>
        <w:tc>
          <w:tcPr>
            <w:tcW w:w="960" w:type="dxa"/>
            <w:noWrap/>
            <w:hideMark/>
            <w:tcPrChange w:id="3714" w:author="Nate Bachmeier [AWS-SA]" w:date="2023-02-25T11:26:00Z">
              <w:tcPr>
                <w:tcW w:w="960" w:type="dxa"/>
                <w:tcBorders>
                  <w:top w:val="nil"/>
                  <w:left w:val="nil"/>
                  <w:bottom w:val="nil"/>
                  <w:right w:val="nil"/>
                </w:tcBorders>
                <w:shd w:val="clear" w:color="auto" w:fill="auto"/>
                <w:noWrap/>
                <w:vAlign w:val="bottom"/>
                <w:hideMark/>
              </w:tcPr>
            </w:tcPrChange>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715" w:author="Nate Bachmeier [AWS-SA]" w:date="2023-02-25T11:26:00Z"/>
                <w:rFonts w:ascii="Calibri" w:eastAsia="Times New Roman" w:hAnsi="Calibri" w:cs="Calibri"/>
                <w:color w:val="000000"/>
                <w:sz w:val="22"/>
              </w:rPr>
            </w:pPr>
            <w:ins w:id="3716" w:author="Nate Bachmeier [AWS-SA]" w:date="2023-02-25T11:26:00Z">
              <w:r w:rsidRPr="00E16572">
                <w:rPr>
                  <w:rFonts w:ascii="Calibri" w:eastAsia="Times New Roman" w:hAnsi="Calibri" w:cs="Calibri"/>
                  <w:color w:val="000000"/>
                  <w:sz w:val="22"/>
                </w:rPr>
                <w:t>845</w:t>
              </w:r>
            </w:ins>
          </w:p>
        </w:tc>
      </w:tr>
      <w:tr w:rsidR="00E16572" w:rsidRPr="00E16572" w14:paraId="23CDFC9C" w14:textId="77777777" w:rsidTr="00E16572">
        <w:trPr>
          <w:trHeight w:val="300"/>
          <w:ins w:id="3717" w:author="Nate Bachmeier [AWS-SA]" w:date="2023-02-25T11:26:00Z"/>
          <w:trPrChange w:id="371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719" w:author="Nate Bachmeier [AWS-SA]" w:date="2023-02-25T11:26:00Z">
              <w:tcPr>
                <w:tcW w:w="4740" w:type="dxa"/>
                <w:tcBorders>
                  <w:top w:val="nil"/>
                  <w:left w:val="nil"/>
                  <w:bottom w:val="nil"/>
                  <w:right w:val="nil"/>
                </w:tcBorders>
                <w:shd w:val="clear" w:color="auto" w:fill="auto"/>
                <w:noWrap/>
                <w:vAlign w:val="bottom"/>
                <w:hideMark/>
              </w:tcPr>
            </w:tcPrChange>
          </w:tcPr>
          <w:p w14:paraId="319BF234" w14:textId="77777777" w:rsidR="00E16572" w:rsidRPr="00E16572" w:rsidRDefault="00E16572" w:rsidP="00E16572">
            <w:pPr>
              <w:spacing w:line="240" w:lineRule="auto"/>
              <w:ind w:firstLine="0"/>
              <w:rPr>
                <w:ins w:id="3720" w:author="Nate Bachmeier [AWS-SA]" w:date="2023-02-25T11:26:00Z"/>
                <w:rFonts w:ascii="Calibri" w:eastAsia="Times New Roman" w:hAnsi="Calibri" w:cs="Calibri"/>
                <w:b w:val="0"/>
                <w:bCs w:val="0"/>
                <w:color w:val="000000"/>
                <w:sz w:val="22"/>
                <w:rPrChange w:id="3721" w:author="Nate Bachmeier [AWS-SA]" w:date="2023-02-25T11:29:00Z">
                  <w:rPr>
                    <w:ins w:id="3722" w:author="Nate Bachmeier [AWS-SA]" w:date="2023-02-25T11:26:00Z"/>
                    <w:rFonts w:ascii="Calibri" w:eastAsia="Times New Roman" w:hAnsi="Calibri" w:cs="Calibri"/>
                    <w:color w:val="000000"/>
                    <w:sz w:val="22"/>
                  </w:rPr>
                </w:rPrChange>
              </w:rPr>
            </w:pPr>
            <w:ins w:id="3723" w:author="Nate Bachmeier [AWS-SA]" w:date="2023-02-25T11:26:00Z">
              <w:r w:rsidRPr="00E16572">
                <w:rPr>
                  <w:rFonts w:ascii="Calibri" w:eastAsia="Times New Roman" w:hAnsi="Calibri" w:cs="Calibri"/>
                  <w:b w:val="0"/>
                  <w:bCs w:val="0"/>
                  <w:color w:val="000000"/>
                  <w:sz w:val="22"/>
                  <w:rPrChange w:id="3724" w:author="Nate Bachmeier [AWS-SA]" w:date="2023-02-25T11:29:00Z">
                    <w:rPr>
                      <w:rFonts w:ascii="Calibri" w:eastAsia="Times New Roman" w:hAnsi="Calibri" w:cs="Calibri"/>
                      <w:color w:val="000000"/>
                      <w:sz w:val="22"/>
                    </w:rPr>
                  </w:rPrChange>
                </w:rPr>
                <w:t>golf putting</w:t>
              </w:r>
            </w:ins>
          </w:p>
        </w:tc>
        <w:tc>
          <w:tcPr>
            <w:tcW w:w="960" w:type="dxa"/>
            <w:noWrap/>
            <w:hideMark/>
            <w:tcPrChange w:id="3725" w:author="Nate Bachmeier [AWS-SA]" w:date="2023-02-25T11:26:00Z">
              <w:tcPr>
                <w:tcW w:w="960" w:type="dxa"/>
                <w:tcBorders>
                  <w:top w:val="nil"/>
                  <w:left w:val="nil"/>
                  <w:bottom w:val="nil"/>
                  <w:right w:val="nil"/>
                </w:tcBorders>
                <w:shd w:val="clear" w:color="auto" w:fill="auto"/>
                <w:noWrap/>
                <w:vAlign w:val="bottom"/>
                <w:hideMark/>
              </w:tcPr>
            </w:tcPrChange>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726" w:author="Nate Bachmeier [AWS-SA]" w:date="2023-02-25T11:26:00Z"/>
                <w:rFonts w:ascii="Calibri" w:eastAsia="Times New Roman" w:hAnsi="Calibri" w:cs="Calibri"/>
                <w:color w:val="000000"/>
                <w:sz w:val="22"/>
              </w:rPr>
            </w:pPr>
            <w:ins w:id="3727" w:author="Nate Bachmeier [AWS-SA]" w:date="2023-02-25T11:26:00Z">
              <w:r w:rsidRPr="00E16572">
                <w:rPr>
                  <w:rFonts w:ascii="Calibri" w:eastAsia="Times New Roman" w:hAnsi="Calibri" w:cs="Calibri"/>
                  <w:color w:val="000000"/>
                  <w:sz w:val="22"/>
                </w:rPr>
                <w:t>548</w:t>
              </w:r>
            </w:ins>
          </w:p>
        </w:tc>
      </w:tr>
      <w:tr w:rsidR="00E16572" w:rsidRPr="00E16572" w14:paraId="758B7B8F" w14:textId="77777777" w:rsidTr="00E16572">
        <w:trPr>
          <w:cnfStyle w:val="000000100000" w:firstRow="0" w:lastRow="0" w:firstColumn="0" w:lastColumn="0" w:oddVBand="0" w:evenVBand="0" w:oddHBand="1" w:evenHBand="0" w:firstRowFirstColumn="0" w:firstRowLastColumn="0" w:lastRowFirstColumn="0" w:lastRowLastColumn="0"/>
          <w:trHeight w:val="300"/>
          <w:ins w:id="3728" w:author="Nate Bachmeier [AWS-SA]" w:date="2023-02-25T11:26:00Z"/>
          <w:trPrChange w:id="372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730" w:author="Nate Bachmeier [AWS-SA]" w:date="2023-02-25T11:26:00Z">
              <w:tcPr>
                <w:tcW w:w="4740" w:type="dxa"/>
                <w:tcBorders>
                  <w:top w:val="nil"/>
                  <w:left w:val="nil"/>
                  <w:bottom w:val="nil"/>
                  <w:right w:val="nil"/>
                </w:tcBorders>
                <w:shd w:val="clear" w:color="auto" w:fill="auto"/>
                <w:noWrap/>
                <w:vAlign w:val="bottom"/>
                <w:hideMark/>
              </w:tcPr>
            </w:tcPrChange>
          </w:tcPr>
          <w:p w14:paraId="3060B16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731" w:author="Nate Bachmeier [AWS-SA]" w:date="2023-02-25T11:26:00Z"/>
                <w:rFonts w:ascii="Calibri" w:eastAsia="Times New Roman" w:hAnsi="Calibri" w:cs="Calibri"/>
                <w:b w:val="0"/>
                <w:bCs w:val="0"/>
                <w:color w:val="000000"/>
                <w:sz w:val="22"/>
                <w:rPrChange w:id="3732" w:author="Nate Bachmeier [AWS-SA]" w:date="2023-02-25T11:29:00Z">
                  <w:rPr>
                    <w:ins w:id="3733" w:author="Nate Bachmeier [AWS-SA]" w:date="2023-02-25T11:26:00Z"/>
                    <w:rFonts w:ascii="Calibri" w:eastAsia="Times New Roman" w:hAnsi="Calibri" w:cs="Calibri"/>
                    <w:color w:val="000000"/>
                    <w:sz w:val="22"/>
                  </w:rPr>
                </w:rPrChange>
              </w:rPr>
            </w:pPr>
            <w:ins w:id="3734" w:author="Nate Bachmeier [AWS-SA]" w:date="2023-02-25T11:26:00Z">
              <w:r w:rsidRPr="00E16572">
                <w:rPr>
                  <w:rFonts w:ascii="Calibri" w:eastAsia="Times New Roman" w:hAnsi="Calibri" w:cs="Calibri"/>
                  <w:b w:val="0"/>
                  <w:bCs w:val="0"/>
                  <w:color w:val="000000"/>
                  <w:sz w:val="22"/>
                  <w:rPrChange w:id="3735" w:author="Nate Bachmeier [AWS-SA]" w:date="2023-02-25T11:29:00Z">
                    <w:rPr>
                      <w:rFonts w:ascii="Calibri" w:eastAsia="Times New Roman" w:hAnsi="Calibri" w:cs="Calibri"/>
                      <w:color w:val="000000"/>
                      <w:sz w:val="22"/>
                    </w:rPr>
                  </w:rPrChange>
                </w:rPr>
                <w:t>gospel singing in church</w:t>
              </w:r>
            </w:ins>
          </w:p>
        </w:tc>
        <w:tc>
          <w:tcPr>
            <w:tcW w:w="960" w:type="dxa"/>
            <w:noWrap/>
            <w:hideMark/>
            <w:tcPrChange w:id="3736" w:author="Nate Bachmeier [AWS-SA]" w:date="2023-02-25T11:26:00Z">
              <w:tcPr>
                <w:tcW w:w="960" w:type="dxa"/>
                <w:tcBorders>
                  <w:top w:val="nil"/>
                  <w:left w:val="nil"/>
                  <w:bottom w:val="nil"/>
                  <w:right w:val="nil"/>
                </w:tcBorders>
                <w:shd w:val="clear" w:color="auto" w:fill="auto"/>
                <w:noWrap/>
                <w:vAlign w:val="bottom"/>
                <w:hideMark/>
              </w:tcPr>
            </w:tcPrChange>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737" w:author="Nate Bachmeier [AWS-SA]" w:date="2023-02-25T11:26:00Z"/>
                <w:rFonts w:ascii="Calibri" w:eastAsia="Times New Roman" w:hAnsi="Calibri" w:cs="Calibri"/>
                <w:color w:val="000000"/>
                <w:sz w:val="22"/>
              </w:rPr>
            </w:pPr>
            <w:ins w:id="3738" w:author="Nate Bachmeier [AWS-SA]" w:date="2023-02-25T11:26:00Z">
              <w:r w:rsidRPr="00E16572">
                <w:rPr>
                  <w:rFonts w:ascii="Calibri" w:eastAsia="Times New Roman" w:hAnsi="Calibri" w:cs="Calibri"/>
                  <w:color w:val="000000"/>
                  <w:sz w:val="22"/>
                </w:rPr>
                <w:t>565</w:t>
              </w:r>
            </w:ins>
          </w:p>
        </w:tc>
      </w:tr>
      <w:tr w:rsidR="00E16572" w:rsidRPr="00E16572" w14:paraId="2825FC69" w14:textId="77777777" w:rsidTr="00E16572">
        <w:trPr>
          <w:trHeight w:val="300"/>
          <w:ins w:id="3739" w:author="Nate Bachmeier [AWS-SA]" w:date="2023-02-25T11:26:00Z"/>
          <w:trPrChange w:id="374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741" w:author="Nate Bachmeier [AWS-SA]" w:date="2023-02-25T11:26:00Z">
              <w:tcPr>
                <w:tcW w:w="4740" w:type="dxa"/>
                <w:tcBorders>
                  <w:top w:val="nil"/>
                  <w:left w:val="nil"/>
                  <w:bottom w:val="nil"/>
                  <w:right w:val="nil"/>
                </w:tcBorders>
                <w:shd w:val="clear" w:color="auto" w:fill="auto"/>
                <w:noWrap/>
                <w:vAlign w:val="bottom"/>
                <w:hideMark/>
              </w:tcPr>
            </w:tcPrChange>
          </w:tcPr>
          <w:p w14:paraId="03101AFC" w14:textId="77777777" w:rsidR="00E16572" w:rsidRPr="00E16572" w:rsidRDefault="00E16572" w:rsidP="00E16572">
            <w:pPr>
              <w:spacing w:line="240" w:lineRule="auto"/>
              <w:ind w:firstLine="0"/>
              <w:rPr>
                <w:ins w:id="3742" w:author="Nate Bachmeier [AWS-SA]" w:date="2023-02-25T11:26:00Z"/>
                <w:rFonts w:ascii="Calibri" w:eastAsia="Times New Roman" w:hAnsi="Calibri" w:cs="Calibri"/>
                <w:b w:val="0"/>
                <w:bCs w:val="0"/>
                <w:color w:val="000000"/>
                <w:sz w:val="22"/>
                <w:rPrChange w:id="3743" w:author="Nate Bachmeier [AWS-SA]" w:date="2023-02-25T11:29:00Z">
                  <w:rPr>
                    <w:ins w:id="3744" w:author="Nate Bachmeier [AWS-SA]" w:date="2023-02-25T11:26:00Z"/>
                    <w:rFonts w:ascii="Calibri" w:eastAsia="Times New Roman" w:hAnsi="Calibri" w:cs="Calibri"/>
                    <w:color w:val="000000"/>
                    <w:sz w:val="22"/>
                  </w:rPr>
                </w:rPrChange>
              </w:rPr>
            </w:pPr>
            <w:ins w:id="3745" w:author="Nate Bachmeier [AWS-SA]" w:date="2023-02-25T11:26:00Z">
              <w:r w:rsidRPr="00E16572">
                <w:rPr>
                  <w:rFonts w:ascii="Calibri" w:eastAsia="Times New Roman" w:hAnsi="Calibri" w:cs="Calibri"/>
                  <w:b w:val="0"/>
                  <w:bCs w:val="0"/>
                  <w:color w:val="000000"/>
                  <w:sz w:val="22"/>
                  <w:rPrChange w:id="3746" w:author="Nate Bachmeier [AWS-SA]" w:date="2023-02-25T11:29:00Z">
                    <w:rPr>
                      <w:rFonts w:ascii="Calibri" w:eastAsia="Times New Roman" w:hAnsi="Calibri" w:cs="Calibri"/>
                      <w:color w:val="000000"/>
                      <w:sz w:val="22"/>
                    </w:rPr>
                  </w:rPrChange>
                </w:rPr>
                <w:t>grinding meat</w:t>
              </w:r>
            </w:ins>
          </w:p>
        </w:tc>
        <w:tc>
          <w:tcPr>
            <w:tcW w:w="960" w:type="dxa"/>
            <w:noWrap/>
            <w:hideMark/>
            <w:tcPrChange w:id="3747" w:author="Nate Bachmeier [AWS-SA]" w:date="2023-02-25T11:26:00Z">
              <w:tcPr>
                <w:tcW w:w="960" w:type="dxa"/>
                <w:tcBorders>
                  <w:top w:val="nil"/>
                  <w:left w:val="nil"/>
                  <w:bottom w:val="nil"/>
                  <w:right w:val="nil"/>
                </w:tcBorders>
                <w:shd w:val="clear" w:color="auto" w:fill="auto"/>
                <w:noWrap/>
                <w:vAlign w:val="bottom"/>
                <w:hideMark/>
              </w:tcPr>
            </w:tcPrChange>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748" w:author="Nate Bachmeier [AWS-SA]" w:date="2023-02-25T11:26:00Z"/>
                <w:rFonts w:ascii="Calibri" w:eastAsia="Times New Roman" w:hAnsi="Calibri" w:cs="Calibri"/>
                <w:color w:val="000000"/>
                <w:sz w:val="22"/>
              </w:rPr>
            </w:pPr>
            <w:ins w:id="3749" w:author="Nate Bachmeier [AWS-SA]" w:date="2023-02-25T11:26:00Z">
              <w:r w:rsidRPr="00E16572">
                <w:rPr>
                  <w:rFonts w:ascii="Calibri" w:eastAsia="Times New Roman" w:hAnsi="Calibri" w:cs="Calibri"/>
                  <w:color w:val="000000"/>
                  <w:sz w:val="22"/>
                </w:rPr>
                <w:t>465</w:t>
              </w:r>
            </w:ins>
          </w:p>
        </w:tc>
      </w:tr>
      <w:tr w:rsidR="00E16572" w:rsidRPr="00E16572" w14:paraId="584EACFE" w14:textId="77777777" w:rsidTr="00E16572">
        <w:trPr>
          <w:cnfStyle w:val="000000100000" w:firstRow="0" w:lastRow="0" w:firstColumn="0" w:lastColumn="0" w:oddVBand="0" w:evenVBand="0" w:oddHBand="1" w:evenHBand="0" w:firstRowFirstColumn="0" w:firstRowLastColumn="0" w:lastRowFirstColumn="0" w:lastRowLastColumn="0"/>
          <w:trHeight w:val="300"/>
          <w:ins w:id="3750" w:author="Nate Bachmeier [AWS-SA]" w:date="2023-02-25T11:26:00Z"/>
          <w:trPrChange w:id="375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752" w:author="Nate Bachmeier [AWS-SA]" w:date="2023-02-25T11:26:00Z">
              <w:tcPr>
                <w:tcW w:w="4740" w:type="dxa"/>
                <w:tcBorders>
                  <w:top w:val="nil"/>
                  <w:left w:val="nil"/>
                  <w:bottom w:val="nil"/>
                  <w:right w:val="nil"/>
                </w:tcBorders>
                <w:shd w:val="clear" w:color="auto" w:fill="auto"/>
                <w:noWrap/>
                <w:vAlign w:val="bottom"/>
                <w:hideMark/>
              </w:tcPr>
            </w:tcPrChange>
          </w:tcPr>
          <w:p w14:paraId="54511A4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753" w:author="Nate Bachmeier [AWS-SA]" w:date="2023-02-25T11:26:00Z"/>
                <w:rFonts w:ascii="Calibri" w:eastAsia="Times New Roman" w:hAnsi="Calibri" w:cs="Calibri"/>
                <w:b w:val="0"/>
                <w:bCs w:val="0"/>
                <w:color w:val="000000"/>
                <w:sz w:val="22"/>
                <w:rPrChange w:id="3754" w:author="Nate Bachmeier [AWS-SA]" w:date="2023-02-25T11:29:00Z">
                  <w:rPr>
                    <w:ins w:id="3755" w:author="Nate Bachmeier [AWS-SA]" w:date="2023-02-25T11:26:00Z"/>
                    <w:rFonts w:ascii="Calibri" w:eastAsia="Times New Roman" w:hAnsi="Calibri" w:cs="Calibri"/>
                    <w:color w:val="000000"/>
                    <w:sz w:val="22"/>
                  </w:rPr>
                </w:rPrChange>
              </w:rPr>
            </w:pPr>
            <w:ins w:id="3756" w:author="Nate Bachmeier [AWS-SA]" w:date="2023-02-25T11:26:00Z">
              <w:r w:rsidRPr="00E16572">
                <w:rPr>
                  <w:rFonts w:ascii="Calibri" w:eastAsia="Times New Roman" w:hAnsi="Calibri" w:cs="Calibri"/>
                  <w:b w:val="0"/>
                  <w:bCs w:val="0"/>
                  <w:color w:val="000000"/>
                  <w:sz w:val="22"/>
                  <w:rPrChange w:id="3757" w:author="Nate Bachmeier [AWS-SA]" w:date="2023-02-25T11:29:00Z">
                    <w:rPr>
                      <w:rFonts w:ascii="Calibri" w:eastAsia="Times New Roman" w:hAnsi="Calibri" w:cs="Calibri"/>
                      <w:color w:val="000000"/>
                      <w:sz w:val="22"/>
                    </w:rPr>
                  </w:rPrChange>
                </w:rPr>
                <w:t>grooming cat</w:t>
              </w:r>
            </w:ins>
          </w:p>
        </w:tc>
        <w:tc>
          <w:tcPr>
            <w:tcW w:w="960" w:type="dxa"/>
            <w:noWrap/>
            <w:hideMark/>
            <w:tcPrChange w:id="3758" w:author="Nate Bachmeier [AWS-SA]" w:date="2023-02-25T11:26:00Z">
              <w:tcPr>
                <w:tcW w:w="960" w:type="dxa"/>
                <w:tcBorders>
                  <w:top w:val="nil"/>
                  <w:left w:val="nil"/>
                  <w:bottom w:val="nil"/>
                  <w:right w:val="nil"/>
                </w:tcBorders>
                <w:shd w:val="clear" w:color="auto" w:fill="auto"/>
                <w:noWrap/>
                <w:vAlign w:val="bottom"/>
                <w:hideMark/>
              </w:tcPr>
            </w:tcPrChange>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759" w:author="Nate Bachmeier [AWS-SA]" w:date="2023-02-25T11:26:00Z"/>
                <w:rFonts w:ascii="Calibri" w:eastAsia="Times New Roman" w:hAnsi="Calibri" w:cs="Calibri"/>
                <w:color w:val="000000"/>
                <w:sz w:val="22"/>
              </w:rPr>
            </w:pPr>
            <w:ins w:id="3760" w:author="Nate Bachmeier [AWS-SA]" w:date="2023-02-25T11:26:00Z">
              <w:r w:rsidRPr="00E16572">
                <w:rPr>
                  <w:rFonts w:ascii="Calibri" w:eastAsia="Times New Roman" w:hAnsi="Calibri" w:cs="Calibri"/>
                  <w:color w:val="000000"/>
                  <w:sz w:val="22"/>
                </w:rPr>
                <w:t>484</w:t>
              </w:r>
            </w:ins>
          </w:p>
        </w:tc>
      </w:tr>
      <w:tr w:rsidR="00E16572" w:rsidRPr="00E16572" w14:paraId="75908FEF" w14:textId="77777777" w:rsidTr="00E16572">
        <w:trPr>
          <w:trHeight w:val="300"/>
          <w:ins w:id="3761" w:author="Nate Bachmeier [AWS-SA]" w:date="2023-02-25T11:26:00Z"/>
          <w:trPrChange w:id="376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763" w:author="Nate Bachmeier [AWS-SA]" w:date="2023-02-25T11:26:00Z">
              <w:tcPr>
                <w:tcW w:w="4740" w:type="dxa"/>
                <w:tcBorders>
                  <w:top w:val="nil"/>
                  <w:left w:val="nil"/>
                  <w:bottom w:val="nil"/>
                  <w:right w:val="nil"/>
                </w:tcBorders>
                <w:shd w:val="clear" w:color="auto" w:fill="auto"/>
                <w:noWrap/>
                <w:vAlign w:val="bottom"/>
                <w:hideMark/>
              </w:tcPr>
            </w:tcPrChange>
          </w:tcPr>
          <w:p w14:paraId="5D4F80A3" w14:textId="77777777" w:rsidR="00E16572" w:rsidRPr="00E16572" w:rsidRDefault="00E16572" w:rsidP="00E16572">
            <w:pPr>
              <w:spacing w:line="240" w:lineRule="auto"/>
              <w:ind w:firstLine="0"/>
              <w:rPr>
                <w:ins w:id="3764" w:author="Nate Bachmeier [AWS-SA]" w:date="2023-02-25T11:26:00Z"/>
                <w:rFonts w:ascii="Calibri" w:eastAsia="Times New Roman" w:hAnsi="Calibri" w:cs="Calibri"/>
                <w:b w:val="0"/>
                <w:bCs w:val="0"/>
                <w:color w:val="000000"/>
                <w:sz w:val="22"/>
                <w:rPrChange w:id="3765" w:author="Nate Bachmeier [AWS-SA]" w:date="2023-02-25T11:29:00Z">
                  <w:rPr>
                    <w:ins w:id="3766" w:author="Nate Bachmeier [AWS-SA]" w:date="2023-02-25T11:26:00Z"/>
                    <w:rFonts w:ascii="Calibri" w:eastAsia="Times New Roman" w:hAnsi="Calibri" w:cs="Calibri"/>
                    <w:color w:val="000000"/>
                    <w:sz w:val="22"/>
                  </w:rPr>
                </w:rPrChange>
              </w:rPr>
            </w:pPr>
            <w:ins w:id="3767" w:author="Nate Bachmeier [AWS-SA]" w:date="2023-02-25T11:26:00Z">
              <w:r w:rsidRPr="00E16572">
                <w:rPr>
                  <w:rFonts w:ascii="Calibri" w:eastAsia="Times New Roman" w:hAnsi="Calibri" w:cs="Calibri"/>
                  <w:b w:val="0"/>
                  <w:bCs w:val="0"/>
                  <w:color w:val="000000"/>
                  <w:sz w:val="22"/>
                  <w:rPrChange w:id="3768" w:author="Nate Bachmeier [AWS-SA]" w:date="2023-02-25T11:29:00Z">
                    <w:rPr>
                      <w:rFonts w:ascii="Calibri" w:eastAsia="Times New Roman" w:hAnsi="Calibri" w:cs="Calibri"/>
                      <w:color w:val="000000"/>
                      <w:sz w:val="22"/>
                    </w:rPr>
                  </w:rPrChange>
                </w:rPr>
                <w:t>grooming dog</w:t>
              </w:r>
            </w:ins>
          </w:p>
        </w:tc>
        <w:tc>
          <w:tcPr>
            <w:tcW w:w="960" w:type="dxa"/>
            <w:noWrap/>
            <w:hideMark/>
            <w:tcPrChange w:id="3769" w:author="Nate Bachmeier [AWS-SA]" w:date="2023-02-25T11:26:00Z">
              <w:tcPr>
                <w:tcW w:w="960" w:type="dxa"/>
                <w:tcBorders>
                  <w:top w:val="nil"/>
                  <w:left w:val="nil"/>
                  <w:bottom w:val="nil"/>
                  <w:right w:val="nil"/>
                </w:tcBorders>
                <w:shd w:val="clear" w:color="auto" w:fill="auto"/>
                <w:noWrap/>
                <w:vAlign w:val="bottom"/>
                <w:hideMark/>
              </w:tcPr>
            </w:tcPrChange>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770" w:author="Nate Bachmeier [AWS-SA]" w:date="2023-02-25T11:26:00Z"/>
                <w:rFonts w:ascii="Calibri" w:eastAsia="Times New Roman" w:hAnsi="Calibri" w:cs="Calibri"/>
                <w:color w:val="000000"/>
                <w:sz w:val="22"/>
              </w:rPr>
            </w:pPr>
            <w:ins w:id="3771" w:author="Nate Bachmeier [AWS-SA]" w:date="2023-02-25T11:26:00Z">
              <w:r w:rsidRPr="00E16572">
                <w:rPr>
                  <w:rFonts w:ascii="Calibri" w:eastAsia="Times New Roman" w:hAnsi="Calibri" w:cs="Calibri"/>
                  <w:color w:val="000000"/>
                  <w:sz w:val="22"/>
                </w:rPr>
                <w:t>747</w:t>
              </w:r>
            </w:ins>
          </w:p>
        </w:tc>
      </w:tr>
      <w:tr w:rsidR="00E16572" w:rsidRPr="00E16572" w14:paraId="70FF0E79" w14:textId="77777777" w:rsidTr="00E16572">
        <w:trPr>
          <w:cnfStyle w:val="000000100000" w:firstRow="0" w:lastRow="0" w:firstColumn="0" w:lastColumn="0" w:oddVBand="0" w:evenVBand="0" w:oddHBand="1" w:evenHBand="0" w:firstRowFirstColumn="0" w:firstRowLastColumn="0" w:lastRowFirstColumn="0" w:lastRowLastColumn="0"/>
          <w:trHeight w:val="300"/>
          <w:ins w:id="3772" w:author="Nate Bachmeier [AWS-SA]" w:date="2023-02-25T11:26:00Z"/>
          <w:trPrChange w:id="377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774" w:author="Nate Bachmeier [AWS-SA]" w:date="2023-02-25T11:26:00Z">
              <w:tcPr>
                <w:tcW w:w="4740" w:type="dxa"/>
                <w:tcBorders>
                  <w:top w:val="nil"/>
                  <w:left w:val="nil"/>
                  <w:bottom w:val="nil"/>
                  <w:right w:val="nil"/>
                </w:tcBorders>
                <w:shd w:val="clear" w:color="auto" w:fill="auto"/>
                <w:noWrap/>
                <w:vAlign w:val="bottom"/>
                <w:hideMark/>
              </w:tcPr>
            </w:tcPrChange>
          </w:tcPr>
          <w:p w14:paraId="45EEC9F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775" w:author="Nate Bachmeier [AWS-SA]" w:date="2023-02-25T11:26:00Z"/>
                <w:rFonts w:ascii="Calibri" w:eastAsia="Times New Roman" w:hAnsi="Calibri" w:cs="Calibri"/>
                <w:b w:val="0"/>
                <w:bCs w:val="0"/>
                <w:color w:val="000000"/>
                <w:sz w:val="22"/>
                <w:rPrChange w:id="3776" w:author="Nate Bachmeier [AWS-SA]" w:date="2023-02-25T11:29:00Z">
                  <w:rPr>
                    <w:ins w:id="3777" w:author="Nate Bachmeier [AWS-SA]" w:date="2023-02-25T11:26:00Z"/>
                    <w:rFonts w:ascii="Calibri" w:eastAsia="Times New Roman" w:hAnsi="Calibri" w:cs="Calibri"/>
                    <w:color w:val="000000"/>
                    <w:sz w:val="22"/>
                  </w:rPr>
                </w:rPrChange>
              </w:rPr>
            </w:pPr>
            <w:ins w:id="3778" w:author="Nate Bachmeier [AWS-SA]" w:date="2023-02-25T11:26:00Z">
              <w:r w:rsidRPr="00E16572">
                <w:rPr>
                  <w:rFonts w:ascii="Calibri" w:eastAsia="Times New Roman" w:hAnsi="Calibri" w:cs="Calibri"/>
                  <w:b w:val="0"/>
                  <w:bCs w:val="0"/>
                  <w:color w:val="000000"/>
                  <w:sz w:val="22"/>
                  <w:rPrChange w:id="3779" w:author="Nate Bachmeier [AWS-SA]" w:date="2023-02-25T11:29:00Z">
                    <w:rPr>
                      <w:rFonts w:ascii="Calibri" w:eastAsia="Times New Roman" w:hAnsi="Calibri" w:cs="Calibri"/>
                      <w:color w:val="000000"/>
                      <w:sz w:val="22"/>
                    </w:rPr>
                  </w:rPrChange>
                </w:rPr>
                <w:t>grooming horse</w:t>
              </w:r>
            </w:ins>
          </w:p>
        </w:tc>
        <w:tc>
          <w:tcPr>
            <w:tcW w:w="960" w:type="dxa"/>
            <w:noWrap/>
            <w:hideMark/>
            <w:tcPrChange w:id="3780" w:author="Nate Bachmeier [AWS-SA]" w:date="2023-02-25T11:26:00Z">
              <w:tcPr>
                <w:tcW w:w="960" w:type="dxa"/>
                <w:tcBorders>
                  <w:top w:val="nil"/>
                  <w:left w:val="nil"/>
                  <w:bottom w:val="nil"/>
                  <w:right w:val="nil"/>
                </w:tcBorders>
                <w:shd w:val="clear" w:color="auto" w:fill="auto"/>
                <w:noWrap/>
                <w:vAlign w:val="bottom"/>
                <w:hideMark/>
              </w:tcPr>
            </w:tcPrChange>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781" w:author="Nate Bachmeier [AWS-SA]" w:date="2023-02-25T11:26:00Z"/>
                <w:rFonts w:ascii="Calibri" w:eastAsia="Times New Roman" w:hAnsi="Calibri" w:cs="Calibri"/>
                <w:color w:val="000000"/>
                <w:sz w:val="22"/>
              </w:rPr>
            </w:pPr>
            <w:ins w:id="3782" w:author="Nate Bachmeier [AWS-SA]" w:date="2023-02-25T11:26:00Z">
              <w:r w:rsidRPr="00E16572">
                <w:rPr>
                  <w:rFonts w:ascii="Calibri" w:eastAsia="Times New Roman" w:hAnsi="Calibri" w:cs="Calibri"/>
                  <w:color w:val="000000"/>
                  <w:sz w:val="22"/>
                </w:rPr>
                <w:t>701</w:t>
              </w:r>
            </w:ins>
          </w:p>
        </w:tc>
      </w:tr>
      <w:tr w:rsidR="00E16572" w:rsidRPr="00E16572" w14:paraId="387E9B7C" w14:textId="77777777" w:rsidTr="00E16572">
        <w:trPr>
          <w:trHeight w:val="300"/>
          <w:ins w:id="3783" w:author="Nate Bachmeier [AWS-SA]" w:date="2023-02-25T11:26:00Z"/>
          <w:trPrChange w:id="378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785" w:author="Nate Bachmeier [AWS-SA]" w:date="2023-02-25T11:26:00Z">
              <w:tcPr>
                <w:tcW w:w="4740" w:type="dxa"/>
                <w:tcBorders>
                  <w:top w:val="nil"/>
                  <w:left w:val="nil"/>
                  <w:bottom w:val="nil"/>
                  <w:right w:val="nil"/>
                </w:tcBorders>
                <w:shd w:val="clear" w:color="auto" w:fill="auto"/>
                <w:noWrap/>
                <w:vAlign w:val="bottom"/>
                <w:hideMark/>
              </w:tcPr>
            </w:tcPrChange>
          </w:tcPr>
          <w:p w14:paraId="03DB1BB1" w14:textId="77777777" w:rsidR="00E16572" w:rsidRPr="00E16572" w:rsidRDefault="00E16572" w:rsidP="00E16572">
            <w:pPr>
              <w:spacing w:line="240" w:lineRule="auto"/>
              <w:ind w:firstLine="0"/>
              <w:rPr>
                <w:ins w:id="3786" w:author="Nate Bachmeier [AWS-SA]" w:date="2023-02-25T11:26:00Z"/>
                <w:rFonts w:ascii="Calibri" w:eastAsia="Times New Roman" w:hAnsi="Calibri" w:cs="Calibri"/>
                <w:b w:val="0"/>
                <w:bCs w:val="0"/>
                <w:color w:val="000000"/>
                <w:sz w:val="22"/>
                <w:rPrChange w:id="3787" w:author="Nate Bachmeier [AWS-SA]" w:date="2023-02-25T11:29:00Z">
                  <w:rPr>
                    <w:ins w:id="3788" w:author="Nate Bachmeier [AWS-SA]" w:date="2023-02-25T11:26:00Z"/>
                    <w:rFonts w:ascii="Calibri" w:eastAsia="Times New Roman" w:hAnsi="Calibri" w:cs="Calibri"/>
                    <w:color w:val="000000"/>
                    <w:sz w:val="22"/>
                  </w:rPr>
                </w:rPrChange>
              </w:rPr>
            </w:pPr>
            <w:ins w:id="3789" w:author="Nate Bachmeier [AWS-SA]" w:date="2023-02-25T11:26:00Z">
              <w:r w:rsidRPr="00E16572">
                <w:rPr>
                  <w:rFonts w:ascii="Calibri" w:eastAsia="Times New Roman" w:hAnsi="Calibri" w:cs="Calibri"/>
                  <w:b w:val="0"/>
                  <w:bCs w:val="0"/>
                  <w:color w:val="000000"/>
                  <w:sz w:val="22"/>
                  <w:rPrChange w:id="3790" w:author="Nate Bachmeier [AWS-SA]" w:date="2023-02-25T11:29:00Z">
                    <w:rPr>
                      <w:rFonts w:ascii="Calibri" w:eastAsia="Times New Roman" w:hAnsi="Calibri" w:cs="Calibri"/>
                      <w:color w:val="000000"/>
                      <w:sz w:val="22"/>
                    </w:rPr>
                  </w:rPrChange>
                </w:rPr>
                <w:t>gymnastics tumbling</w:t>
              </w:r>
            </w:ins>
          </w:p>
        </w:tc>
        <w:tc>
          <w:tcPr>
            <w:tcW w:w="960" w:type="dxa"/>
            <w:noWrap/>
            <w:hideMark/>
            <w:tcPrChange w:id="3791" w:author="Nate Bachmeier [AWS-SA]" w:date="2023-02-25T11:26:00Z">
              <w:tcPr>
                <w:tcW w:w="960" w:type="dxa"/>
                <w:tcBorders>
                  <w:top w:val="nil"/>
                  <w:left w:val="nil"/>
                  <w:bottom w:val="nil"/>
                  <w:right w:val="nil"/>
                </w:tcBorders>
                <w:shd w:val="clear" w:color="auto" w:fill="auto"/>
                <w:noWrap/>
                <w:vAlign w:val="bottom"/>
                <w:hideMark/>
              </w:tcPr>
            </w:tcPrChange>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792" w:author="Nate Bachmeier [AWS-SA]" w:date="2023-02-25T11:26:00Z"/>
                <w:rFonts w:ascii="Calibri" w:eastAsia="Times New Roman" w:hAnsi="Calibri" w:cs="Calibri"/>
                <w:color w:val="000000"/>
                <w:sz w:val="22"/>
              </w:rPr>
            </w:pPr>
            <w:ins w:id="3793" w:author="Nate Bachmeier [AWS-SA]" w:date="2023-02-25T11:26:00Z">
              <w:r w:rsidRPr="00E16572">
                <w:rPr>
                  <w:rFonts w:ascii="Calibri" w:eastAsia="Times New Roman" w:hAnsi="Calibri" w:cs="Calibri"/>
                  <w:color w:val="000000"/>
                  <w:sz w:val="22"/>
                </w:rPr>
                <w:t>699</w:t>
              </w:r>
            </w:ins>
          </w:p>
        </w:tc>
      </w:tr>
      <w:tr w:rsidR="00E16572" w:rsidRPr="00E16572" w14:paraId="104095E3" w14:textId="77777777" w:rsidTr="00E16572">
        <w:trPr>
          <w:cnfStyle w:val="000000100000" w:firstRow="0" w:lastRow="0" w:firstColumn="0" w:lastColumn="0" w:oddVBand="0" w:evenVBand="0" w:oddHBand="1" w:evenHBand="0" w:firstRowFirstColumn="0" w:firstRowLastColumn="0" w:lastRowFirstColumn="0" w:lastRowLastColumn="0"/>
          <w:trHeight w:val="300"/>
          <w:ins w:id="3794" w:author="Nate Bachmeier [AWS-SA]" w:date="2023-02-25T11:26:00Z"/>
          <w:trPrChange w:id="37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796" w:author="Nate Bachmeier [AWS-SA]" w:date="2023-02-25T11:26:00Z">
              <w:tcPr>
                <w:tcW w:w="4740" w:type="dxa"/>
                <w:tcBorders>
                  <w:top w:val="nil"/>
                  <w:left w:val="nil"/>
                  <w:bottom w:val="nil"/>
                  <w:right w:val="nil"/>
                </w:tcBorders>
                <w:shd w:val="clear" w:color="auto" w:fill="auto"/>
                <w:noWrap/>
                <w:vAlign w:val="bottom"/>
                <w:hideMark/>
              </w:tcPr>
            </w:tcPrChange>
          </w:tcPr>
          <w:p w14:paraId="6C1FB93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797" w:author="Nate Bachmeier [AWS-SA]" w:date="2023-02-25T11:26:00Z"/>
                <w:rFonts w:ascii="Calibri" w:eastAsia="Times New Roman" w:hAnsi="Calibri" w:cs="Calibri"/>
                <w:b w:val="0"/>
                <w:bCs w:val="0"/>
                <w:color w:val="000000"/>
                <w:sz w:val="22"/>
                <w:rPrChange w:id="3798" w:author="Nate Bachmeier [AWS-SA]" w:date="2023-02-25T11:29:00Z">
                  <w:rPr>
                    <w:ins w:id="3799" w:author="Nate Bachmeier [AWS-SA]" w:date="2023-02-25T11:26:00Z"/>
                    <w:rFonts w:ascii="Calibri" w:eastAsia="Times New Roman" w:hAnsi="Calibri" w:cs="Calibri"/>
                    <w:color w:val="000000"/>
                    <w:sz w:val="22"/>
                  </w:rPr>
                </w:rPrChange>
              </w:rPr>
            </w:pPr>
            <w:ins w:id="3800" w:author="Nate Bachmeier [AWS-SA]" w:date="2023-02-25T11:26:00Z">
              <w:r w:rsidRPr="00E16572">
                <w:rPr>
                  <w:rFonts w:ascii="Calibri" w:eastAsia="Times New Roman" w:hAnsi="Calibri" w:cs="Calibri"/>
                  <w:b w:val="0"/>
                  <w:bCs w:val="0"/>
                  <w:color w:val="000000"/>
                  <w:sz w:val="22"/>
                  <w:rPrChange w:id="3801" w:author="Nate Bachmeier [AWS-SA]" w:date="2023-02-25T11:29:00Z">
                    <w:rPr>
                      <w:rFonts w:ascii="Calibri" w:eastAsia="Times New Roman" w:hAnsi="Calibri" w:cs="Calibri"/>
                      <w:color w:val="000000"/>
                      <w:sz w:val="22"/>
                    </w:rPr>
                  </w:rPrChange>
                </w:rPr>
                <w:t>hammer throw</w:t>
              </w:r>
            </w:ins>
          </w:p>
        </w:tc>
        <w:tc>
          <w:tcPr>
            <w:tcW w:w="960" w:type="dxa"/>
            <w:noWrap/>
            <w:hideMark/>
            <w:tcPrChange w:id="3802" w:author="Nate Bachmeier [AWS-SA]" w:date="2023-02-25T11:26:00Z">
              <w:tcPr>
                <w:tcW w:w="960" w:type="dxa"/>
                <w:tcBorders>
                  <w:top w:val="nil"/>
                  <w:left w:val="nil"/>
                  <w:bottom w:val="nil"/>
                  <w:right w:val="nil"/>
                </w:tcBorders>
                <w:shd w:val="clear" w:color="auto" w:fill="auto"/>
                <w:noWrap/>
                <w:vAlign w:val="bottom"/>
                <w:hideMark/>
              </w:tcPr>
            </w:tcPrChange>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803" w:author="Nate Bachmeier [AWS-SA]" w:date="2023-02-25T11:26:00Z"/>
                <w:rFonts w:ascii="Calibri" w:eastAsia="Times New Roman" w:hAnsi="Calibri" w:cs="Calibri"/>
                <w:color w:val="000000"/>
                <w:sz w:val="22"/>
              </w:rPr>
            </w:pPr>
            <w:ins w:id="3804" w:author="Nate Bachmeier [AWS-SA]" w:date="2023-02-25T11:26:00Z">
              <w:r w:rsidRPr="00E16572">
                <w:rPr>
                  <w:rFonts w:ascii="Calibri" w:eastAsia="Times New Roman" w:hAnsi="Calibri" w:cs="Calibri"/>
                  <w:color w:val="000000"/>
                  <w:sz w:val="22"/>
                </w:rPr>
                <w:t>849</w:t>
              </w:r>
            </w:ins>
          </w:p>
        </w:tc>
      </w:tr>
      <w:tr w:rsidR="00E16572" w:rsidRPr="00E16572" w14:paraId="70B73FF4" w14:textId="77777777" w:rsidTr="00E16572">
        <w:trPr>
          <w:trHeight w:val="300"/>
          <w:ins w:id="3805" w:author="Nate Bachmeier [AWS-SA]" w:date="2023-02-25T11:26:00Z"/>
          <w:trPrChange w:id="380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807" w:author="Nate Bachmeier [AWS-SA]" w:date="2023-02-25T11:26:00Z">
              <w:tcPr>
                <w:tcW w:w="4740" w:type="dxa"/>
                <w:tcBorders>
                  <w:top w:val="nil"/>
                  <w:left w:val="nil"/>
                  <w:bottom w:val="nil"/>
                  <w:right w:val="nil"/>
                </w:tcBorders>
                <w:shd w:val="clear" w:color="auto" w:fill="auto"/>
                <w:noWrap/>
                <w:vAlign w:val="bottom"/>
                <w:hideMark/>
              </w:tcPr>
            </w:tcPrChange>
          </w:tcPr>
          <w:p w14:paraId="18C2DC77" w14:textId="77777777" w:rsidR="00E16572" w:rsidRPr="00E16572" w:rsidRDefault="00E16572" w:rsidP="00E16572">
            <w:pPr>
              <w:spacing w:line="240" w:lineRule="auto"/>
              <w:ind w:firstLine="0"/>
              <w:rPr>
                <w:ins w:id="3808" w:author="Nate Bachmeier [AWS-SA]" w:date="2023-02-25T11:26:00Z"/>
                <w:rFonts w:ascii="Calibri" w:eastAsia="Times New Roman" w:hAnsi="Calibri" w:cs="Calibri"/>
                <w:b w:val="0"/>
                <w:bCs w:val="0"/>
                <w:color w:val="000000"/>
                <w:sz w:val="22"/>
                <w:rPrChange w:id="3809" w:author="Nate Bachmeier [AWS-SA]" w:date="2023-02-25T11:29:00Z">
                  <w:rPr>
                    <w:ins w:id="3810" w:author="Nate Bachmeier [AWS-SA]" w:date="2023-02-25T11:26:00Z"/>
                    <w:rFonts w:ascii="Calibri" w:eastAsia="Times New Roman" w:hAnsi="Calibri" w:cs="Calibri"/>
                    <w:color w:val="000000"/>
                    <w:sz w:val="22"/>
                  </w:rPr>
                </w:rPrChange>
              </w:rPr>
            </w:pPr>
            <w:ins w:id="3811" w:author="Nate Bachmeier [AWS-SA]" w:date="2023-02-25T11:26:00Z">
              <w:r w:rsidRPr="00E16572">
                <w:rPr>
                  <w:rFonts w:ascii="Calibri" w:eastAsia="Times New Roman" w:hAnsi="Calibri" w:cs="Calibri"/>
                  <w:b w:val="0"/>
                  <w:bCs w:val="0"/>
                  <w:color w:val="000000"/>
                  <w:sz w:val="22"/>
                  <w:rPrChange w:id="3812" w:author="Nate Bachmeier [AWS-SA]" w:date="2023-02-25T11:29:00Z">
                    <w:rPr>
                      <w:rFonts w:ascii="Calibri" w:eastAsia="Times New Roman" w:hAnsi="Calibri" w:cs="Calibri"/>
                      <w:color w:val="000000"/>
                      <w:sz w:val="22"/>
                    </w:rPr>
                  </w:rPrChange>
                </w:rPr>
                <w:t>hand washing clothes</w:t>
              </w:r>
            </w:ins>
          </w:p>
        </w:tc>
        <w:tc>
          <w:tcPr>
            <w:tcW w:w="960" w:type="dxa"/>
            <w:noWrap/>
            <w:hideMark/>
            <w:tcPrChange w:id="3813" w:author="Nate Bachmeier [AWS-SA]" w:date="2023-02-25T11:26:00Z">
              <w:tcPr>
                <w:tcW w:w="960" w:type="dxa"/>
                <w:tcBorders>
                  <w:top w:val="nil"/>
                  <w:left w:val="nil"/>
                  <w:bottom w:val="nil"/>
                  <w:right w:val="nil"/>
                </w:tcBorders>
                <w:shd w:val="clear" w:color="auto" w:fill="auto"/>
                <w:noWrap/>
                <w:vAlign w:val="bottom"/>
                <w:hideMark/>
              </w:tcPr>
            </w:tcPrChange>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814" w:author="Nate Bachmeier [AWS-SA]" w:date="2023-02-25T11:26:00Z"/>
                <w:rFonts w:ascii="Calibri" w:eastAsia="Times New Roman" w:hAnsi="Calibri" w:cs="Calibri"/>
                <w:color w:val="000000"/>
                <w:sz w:val="22"/>
              </w:rPr>
            </w:pPr>
            <w:ins w:id="3815" w:author="Nate Bachmeier [AWS-SA]" w:date="2023-02-25T11:26:00Z">
              <w:r w:rsidRPr="00E16572">
                <w:rPr>
                  <w:rFonts w:ascii="Calibri" w:eastAsia="Times New Roman" w:hAnsi="Calibri" w:cs="Calibri"/>
                  <w:color w:val="000000"/>
                  <w:sz w:val="22"/>
                </w:rPr>
                <w:t>548</w:t>
              </w:r>
            </w:ins>
          </w:p>
        </w:tc>
      </w:tr>
      <w:tr w:rsidR="00E16572" w:rsidRPr="00E16572" w14:paraId="50A6F097" w14:textId="77777777" w:rsidTr="00E16572">
        <w:trPr>
          <w:cnfStyle w:val="000000100000" w:firstRow="0" w:lastRow="0" w:firstColumn="0" w:lastColumn="0" w:oddVBand="0" w:evenVBand="0" w:oddHBand="1" w:evenHBand="0" w:firstRowFirstColumn="0" w:firstRowLastColumn="0" w:lastRowFirstColumn="0" w:lastRowLastColumn="0"/>
          <w:trHeight w:val="300"/>
          <w:ins w:id="3816" w:author="Nate Bachmeier [AWS-SA]" w:date="2023-02-25T11:26:00Z"/>
          <w:trPrChange w:id="381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818" w:author="Nate Bachmeier [AWS-SA]" w:date="2023-02-25T11:26:00Z">
              <w:tcPr>
                <w:tcW w:w="4740" w:type="dxa"/>
                <w:tcBorders>
                  <w:top w:val="nil"/>
                  <w:left w:val="nil"/>
                  <w:bottom w:val="nil"/>
                  <w:right w:val="nil"/>
                </w:tcBorders>
                <w:shd w:val="clear" w:color="auto" w:fill="auto"/>
                <w:noWrap/>
                <w:vAlign w:val="bottom"/>
                <w:hideMark/>
              </w:tcPr>
            </w:tcPrChange>
          </w:tcPr>
          <w:p w14:paraId="411D79D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819" w:author="Nate Bachmeier [AWS-SA]" w:date="2023-02-25T11:26:00Z"/>
                <w:rFonts w:ascii="Calibri" w:eastAsia="Times New Roman" w:hAnsi="Calibri" w:cs="Calibri"/>
                <w:b w:val="0"/>
                <w:bCs w:val="0"/>
                <w:color w:val="000000"/>
                <w:sz w:val="22"/>
                <w:rPrChange w:id="3820" w:author="Nate Bachmeier [AWS-SA]" w:date="2023-02-25T11:29:00Z">
                  <w:rPr>
                    <w:ins w:id="3821" w:author="Nate Bachmeier [AWS-SA]" w:date="2023-02-25T11:26:00Z"/>
                    <w:rFonts w:ascii="Calibri" w:eastAsia="Times New Roman" w:hAnsi="Calibri" w:cs="Calibri"/>
                    <w:color w:val="000000"/>
                    <w:sz w:val="22"/>
                  </w:rPr>
                </w:rPrChange>
              </w:rPr>
            </w:pPr>
            <w:ins w:id="3822" w:author="Nate Bachmeier [AWS-SA]" w:date="2023-02-25T11:26:00Z">
              <w:r w:rsidRPr="00E16572">
                <w:rPr>
                  <w:rFonts w:ascii="Calibri" w:eastAsia="Times New Roman" w:hAnsi="Calibri" w:cs="Calibri"/>
                  <w:b w:val="0"/>
                  <w:bCs w:val="0"/>
                  <w:color w:val="000000"/>
                  <w:sz w:val="22"/>
                  <w:rPrChange w:id="3823" w:author="Nate Bachmeier [AWS-SA]" w:date="2023-02-25T11:29:00Z">
                    <w:rPr>
                      <w:rFonts w:ascii="Calibri" w:eastAsia="Times New Roman" w:hAnsi="Calibri" w:cs="Calibri"/>
                      <w:color w:val="000000"/>
                      <w:sz w:val="22"/>
                    </w:rPr>
                  </w:rPrChange>
                </w:rPr>
                <w:t>head stand</w:t>
              </w:r>
            </w:ins>
          </w:p>
        </w:tc>
        <w:tc>
          <w:tcPr>
            <w:tcW w:w="960" w:type="dxa"/>
            <w:noWrap/>
            <w:hideMark/>
            <w:tcPrChange w:id="3824" w:author="Nate Bachmeier [AWS-SA]" w:date="2023-02-25T11:26:00Z">
              <w:tcPr>
                <w:tcW w:w="960" w:type="dxa"/>
                <w:tcBorders>
                  <w:top w:val="nil"/>
                  <w:left w:val="nil"/>
                  <w:bottom w:val="nil"/>
                  <w:right w:val="nil"/>
                </w:tcBorders>
                <w:shd w:val="clear" w:color="auto" w:fill="auto"/>
                <w:noWrap/>
                <w:vAlign w:val="bottom"/>
                <w:hideMark/>
              </w:tcPr>
            </w:tcPrChange>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825" w:author="Nate Bachmeier [AWS-SA]" w:date="2023-02-25T11:26:00Z"/>
                <w:rFonts w:ascii="Calibri" w:eastAsia="Times New Roman" w:hAnsi="Calibri" w:cs="Calibri"/>
                <w:color w:val="000000"/>
                <w:sz w:val="22"/>
              </w:rPr>
            </w:pPr>
            <w:ins w:id="3826" w:author="Nate Bachmeier [AWS-SA]" w:date="2023-02-25T11:26:00Z">
              <w:r w:rsidRPr="00E16572">
                <w:rPr>
                  <w:rFonts w:ascii="Calibri" w:eastAsia="Times New Roman" w:hAnsi="Calibri" w:cs="Calibri"/>
                  <w:color w:val="000000"/>
                  <w:sz w:val="22"/>
                </w:rPr>
                <w:t>734</w:t>
              </w:r>
            </w:ins>
          </w:p>
        </w:tc>
      </w:tr>
      <w:tr w:rsidR="00E16572" w:rsidRPr="00E16572" w14:paraId="021893DD" w14:textId="77777777" w:rsidTr="00E16572">
        <w:trPr>
          <w:trHeight w:val="300"/>
          <w:ins w:id="3827" w:author="Nate Bachmeier [AWS-SA]" w:date="2023-02-25T11:26:00Z"/>
          <w:trPrChange w:id="382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829" w:author="Nate Bachmeier [AWS-SA]" w:date="2023-02-25T11:26:00Z">
              <w:tcPr>
                <w:tcW w:w="4740" w:type="dxa"/>
                <w:tcBorders>
                  <w:top w:val="nil"/>
                  <w:left w:val="nil"/>
                  <w:bottom w:val="nil"/>
                  <w:right w:val="nil"/>
                </w:tcBorders>
                <w:shd w:val="clear" w:color="auto" w:fill="auto"/>
                <w:noWrap/>
                <w:vAlign w:val="bottom"/>
                <w:hideMark/>
              </w:tcPr>
            </w:tcPrChange>
          </w:tcPr>
          <w:p w14:paraId="2F68B8EF" w14:textId="77777777" w:rsidR="00E16572" w:rsidRPr="00E16572" w:rsidRDefault="00E16572" w:rsidP="00E16572">
            <w:pPr>
              <w:spacing w:line="240" w:lineRule="auto"/>
              <w:ind w:firstLine="0"/>
              <w:rPr>
                <w:ins w:id="3830" w:author="Nate Bachmeier [AWS-SA]" w:date="2023-02-25T11:26:00Z"/>
                <w:rFonts w:ascii="Calibri" w:eastAsia="Times New Roman" w:hAnsi="Calibri" w:cs="Calibri"/>
                <w:b w:val="0"/>
                <w:bCs w:val="0"/>
                <w:color w:val="000000"/>
                <w:sz w:val="22"/>
                <w:rPrChange w:id="3831" w:author="Nate Bachmeier [AWS-SA]" w:date="2023-02-25T11:29:00Z">
                  <w:rPr>
                    <w:ins w:id="3832" w:author="Nate Bachmeier [AWS-SA]" w:date="2023-02-25T11:26:00Z"/>
                    <w:rFonts w:ascii="Calibri" w:eastAsia="Times New Roman" w:hAnsi="Calibri" w:cs="Calibri"/>
                    <w:color w:val="000000"/>
                    <w:sz w:val="22"/>
                  </w:rPr>
                </w:rPrChange>
              </w:rPr>
            </w:pPr>
            <w:ins w:id="3833" w:author="Nate Bachmeier [AWS-SA]" w:date="2023-02-25T11:26:00Z">
              <w:r w:rsidRPr="00E16572">
                <w:rPr>
                  <w:rFonts w:ascii="Calibri" w:eastAsia="Times New Roman" w:hAnsi="Calibri" w:cs="Calibri"/>
                  <w:b w:val="0"/>
                  <w:bCs w:val="0"/>
                  <w:color w:val="000000"/>
                  <w:sz w:val="22"/>
                  <w:rPrChange w:id="3834" w:author="Nate Bachmeier [AWS-SA]" w:date="2023-02-25T11:29:00Z">
                    <w:rPr>
                      <w:rFonts w:ascii="Calibri" w:eastAsia="Times New Roman" w:hAnsi="Calibri" w:cs="Calibri"/>
                      <w:color w:val="000000"/>
                      <w:sz w:val="22"/>
                    </w:rPr>
                  </w:rPrChange>
                </w:rPr>
                <w:t>headbanging</w:t>
              </w:r>
            </w:ins>
          </w:p>
        </w:tc>
        <w:tc>
          <w:tcPr>
            <w:tcW w:w="960" w:type="dxa"/>
            <w:noWrap/>
            <w:hideMark/>
            <w:tcPrChange w:id="3835" w:author="Nate Bachmeier [AWS-SA]" w:date="2023-02-25T11:26:00Z">
              <w:tcPr>
                <w:tcW w:w="960" w:type="dxa"/>
                <w:tcBorders>
                  <w:top w:val="nil"/>
                  <w:left w:val="nil"/>
                  <w:bottom w:val="nil"/>
                  <w:right w:val="nil"/>
                </w:tcBorders>
                <w:shd w:val="clear" w:color="auto" w:fill="auto"/>
                <w:noWrap/>
                <w:vAlign w:val="bottom"/>
                <w:hideMark/>
              </w:tcPr>
            </w:tcPrChange>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836" w:author="Nate Bachmeier [AWS-SA]" w:date="2023-02-25T11:26:00Z"/>
                <w:rFonts w:ascii="Calibri" w:eastAsia="Times New Roman" w:hAnsi="Calibri" w:cs="Calibri"/>
                <w:color w:val="000000"/>
                <w:sz w:val="22"/>
              </w:rPr>
            </w:pPr>
            <w:ins w:id="3837" w:author="Nate Bachmeier [AWS-SA]" w:date="2023-02-25T11:26:00Z">
              <w:r w:rsidRPr="00E16572">
                <w:rPr>
                  <w:rFonts w:ascii="Calibri" w:eastAsia="Times New Roman" w:hAnsi="Calibri" w:cs="Calibri"/>
                  <w:color w:val="000000"/>
                  <w:sz w:val="22"/>
                </w:rPr>
                <w:t>732</w:t>
              </w:r>
            </w:ins>
          </w:p>
        </w:tc>
      </w:tr>
      <w:tr w:rsidR="00E16572" w:rsidRPr="00E16572" w14:paraId="117E7304" w14:textId="77777777" w:rsidTr="00E16572">
        <w:trPr>
          <w:cnfStyle w:val="000000100000" w:firstRow="0" w:lastRow="0" w:firstColumn="0" w:lastColumn="0" w:oddVBand="0" w:evenVBand="0" w:oddHBand="1" w:evenHBand="0" w:firstRowFirstColumn="0" w:firstRowLastColumn="0" w:lastRowFirstColumn="0" w:lastRowLastColumn="0"/>
          <w:trHeight w:val="300"/>
          <w:ins w:id="3838" w:author="Nate Bachmeier [AWS-SA]" w:date="2023-02-25T11:26:00Z"/>
          <w:trPrChange w:id="383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840" w:author="Nate Bachmeier [AWS-SA]" w:date="2023-02-25T11:26:00Z">
              <w:tcPr>
                <w:tcW w:w="4740" w:type="dxa"/>
                <w:tcBorders>
                  <w:top w:val="nil"/>
                  <w:left w:val="nil"/>
                  <w:bottom w:val="nil"/>
                  <w:right w:val="nil"/>
                </w:tcBorders>
                <w:shd w:val="clear" w:color="auto" w:fill="auto"/>
                <w:noWrap/>
                <w:vAlign w:val="bottom"/>
                <w:hideMark/>
              </w:tcPr>
            </w:tcPrChange>
          </w:tcPr>
          <w:p w14:paraId="03ED279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841" w:author="Nate Bachmeier [AWS-SA]" w:date="2023-02-25T11:26:00Z"/>
                <w:rFonts w:ascii="Calibri" w:eastAsia="Times New Roman" w:hAnsi="Calibri" w:cs="Calibri"/>
                <w:b w:val="0"/>
                <w:bCs w:val="0"/>
                <w:color w:val="000000"/>
                <w:sz w:val="22"/>
                <w:rPrChange w:id="3842" w:author="Nate Bachmeier [AWS-SA]" w:date="2023-02-25T11:29:00Z">
                  <w:rPr>
                    <w:ins w:id="3843" w:author="Nate Bachmeier [AWS-SA]" w:date="2023-02-25T11:26:00Z"/>
                    <w:rFonts w:ascii="Calibri" w:eastAsia="Times New Roman" w:hAnsi="Calibri" w:cs="Calibri"/>
                    <w:color w:val="000000"/>
                    <w:sz w:val="22"/>
                  </w:rPr>
                </w:rPrChange>
              </w:rPr>
            </w:pPr>
            <w:ins w:id="3844" w:author="Nate Bachmeier [AWS-SA]" w:date="2023-02-25T11:26:00Z">
              <w:r w:rsidRPr="00E16572">
                <w:rPr>
                  <w:rFonts w:ascii="Calibri" w:eastAsia="Times New Roman" w:hAnsi="Calibri" w:cs="Calibri"/>
                  <w:b w:val="0"/>
                  <w:bCs w:val="0"/>
                  <w:color w:val="000000"/>
                  <w:sz w:val="22"/>
                  <w:rPrChange w:id="3845" w:author="Nate Bachmeier [AWS-SA]" w:date="2023-02-25T11:29:00Z">
                    <w:rPr>
                      <w:rFonts w:ascii="Calibri" w:eastAsia="Times New Roman" w:hAnsi="Calibri" w:cs="Calibri"/>
                      <w:color w:val="000000"/>
                      <w:sz w:val="22"/>
                    </w:rPr>
                  </w:rPrChange>
                </w:rPr>
                <w:lastRenderedPageBreak/>
                <w:t>headbutting</w:t>
              </w:r>
            </w:ins>
          </w:p>
        </w:tc>
        <w:tc>
          <w:tcPr>
            <w:tcW w:w="960" w:type="dxa"/>
            <w:noWrap/>
            <w:hideMark/>
            <w:tcPrChange w:id="3846" w:author="Nate Bachmeier [AWS-SA]" w:date="2023-02-25T11:26:00Z">
              <w:tcPr>
                <w:tcW w:w="960" w:type="dxa"/>
                <w:tcBorders>
                  <w:top w:val="nil"/>
                  <w:left w:val="nil"/>
                  <w:bottom w:val="nil"/>
                  <w:right w:val="nil"/>
                </w:tcBorders>
                <w:shd w:val="clear" w:color="auto" w:fill="auto"/>
                <w:noWrap/>
                <w:vAlign w:val="bottom"/>
                <w:hideMark/>
              </w:tcPr>
            </w:tcPrChange>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847" w:author="Nate Bachmeier [AWS-SA]" w:date="2023-02-25T11:26:00Z"/>
                <w:rFonts w:ascii="Calibri" w:eastAsia="Times New Roman" w:hAnsi="Calibri" w:cs="Calibri"/>
                <w:color w:val="000000"/>
                <w:sz w:val="22"/>
              </w:rPr>
            </w:pPr>
            <w:ins w:id="3848" w:author="Nate Bachmeier [AWS-SA]" w:date="2023-02-25T11:26:00Z">
              <w:r w:rsidRPr="00E16572">
                <w:rPr>
                  <w:rFonts w:ascii="Calibri" w:eastAsia="Times New Roman" w:hAnsi="Calibri" w:cs="Calibri"/>
                  <w:color w:val="000000"/>
                  <w:sz w:val="22"/>
                </w:rPr>
                <w:t>695</w:t>
              </w:r>
            </w:ins>
          </w:p>
        </w:tc>
      </w:tr>
      <w:tr w:rsidR="00E16572" w:rsidRPr="00E16572" w14:paraId="0479187A" w14:textId="77777777" w:rsidTr="00E16572">
        <w:trPr>
          <w:trHeight w:val="300"/>
          <w:ins w:id="3849" w:author="Nate Bachmeier [AWS-SA]" w:date="2023-02-25T11:26:00Z"/>
          <w:trPrChange w:id="385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851" w:author="Nate Bachmeier [AWS-SA]" w:date="2023-02-25T11:26:00Z">
              <w:tcPr>
                <w:tcW w:w="4740" w:type="dxa"/>
                <w:tcBorders>
                  <w:top w:val="nil"/>
                  <w:left w:val="nil"/>
                  <w:bottom w:val="nil"/>
                  <w:right w:val="nil"/>
                </w:tcBorders>
                <w:shd w:val="clear" w:color="auto" w:fill="auto"/>
                <w:noWrap/>
                <w:vAlign w:val="bottom"/>
                <w:hideMark/>
              </w:tcPr>
            </w:tcPrChange>
          </w:tcPr>
          <w:p w14:paraId="3B0F0D43" w14:textId="77777777" w:rsidR="00E16572" w:rsidRPr="00E16572" w:rsidRDefault="00E16572" w:rsidP="00E16572">
            <w:pPr>
              <w:spacing w:line="240" w:lineRule="auto"/>
              <w:ind w:firstLine="0"/>
              <w:rPr>
                <w:ins w:id="3852" w:author="Nate Bachmeier [AWS-SA]" w:date="2023-02-25T11:26:00Z"/>
                <w:rFonts w:ascii="Calibri" w:eastAsia="Times New Roman" w:hAnsi="Calibri" w:cs="Calibri"/>
                <w:b w:val="0"/>
                <w:bCs w:val="0"/>
                <w:color w:val="000000"/>
                <w:sz w:val="22"/>
                <w:rPrChange w:id="3853" w:author="Nate Bachmeier [AWS-SA]" w:date="2023-02-25T11:29:00Z">
                  <w:rPr>
                    <w:ins w:id="3854" w:author="Nate Bachmeier [AWS-SA]" w:date="2023-02-25T11:26:00Z"/>
                    <w:rFonts w:ascii="Calibri" w:eastAsia="Times New Roman" w:hAnsi="Calibri" w:cs="Calibri"/>
                    <w:color w:val="000000"/>
                    <w:sz w:val="22"/>
                  </w:rPr>
                </w:rPrChange>
              </w:rPr>
            </w:pPr>
            <w:ins w:id="3855" w:author="Nate Bachmeier [AWS-SA]" w:date="2023-02-25T11:26:00Z">
              <w:r w:rsidRPr="00E16572">
                <w:rPr>
                  <w:rFonts w:ascii="Calibri" w:eastAsia="Times New Roman" w:hAnsi="Calibri" w:cs="Calibri"/>
                  <w:b w:val="0"/>
                  <w:bCs w:val="0"/>
                  <w:color w:val="000000"/>
                  <w:sz w:val="22"/>
                  <w:rPrChange w:id="3856" w:author="Nate Bachmeier [AWS-SA]" w:date="2023-02-25T11:29:00Z">
                    <w:rPr>
                      <w:rFonts w:ascii="Calibri" w:eastAsia="Times New Roman" w:hAnsi="Calibri" w:cs="Calibri"/>
                      <w:color w:val="000000"/>
                      <w:sz w:val="22"/>
                    </w:rPr>
                  </w:rPrChange>
                </w:rPr>
                <w:t>helmet diving</w:t>
              </w:r>
            </w:ins>
          </w:p>
        </w:tc>
        <w:tc>
          <w:tcPr>
            <w:tcW w:w="960" w:type="dxa"/>
            <w:noWrap/>
            <w:hideMark/>
            <w:tcPrChange w:id="3857" w:author="Nate Bachmeier [AWS-SA]" w:date="2023-02-25T11:26:00Z">
              <w:tcPr>
                <w:tcW w:w="960" w:type="dxa"/>
                <w:tcBorders>
                  <w:top w:val="nil"/>
                  <w:left w:val="nil"/>
                  <w:bottom w:val="nil"/>
                  <w:right w:val="nil"/>
                </w:tcBorders>
                <w:shd w:val="clear" w:color="auto" w:fill="auto"/>
                <w:noWrap/>
                <w:vAlign w:val="bottom"/>
                <w:hideMark/>
              </w:tcPr>
            </w:tcPrChange>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858" w:author="Nate Bachmeier [AWS-SA]" w:date="2023-02-25T11:26:00Z"/>
                <w:rFonts w:ascii="Calibri" w:eastAsia="Times New Roman" w:hAnsi="Calibri" w:cs="Calibri"/>
                <w:color w:val="000000"/>
                <w:sz w:val="22"/>
              </w:rPr>
            </w:pPr>
            <w:ins w:id="3859" w:author="Nate Bachmeier [AWS-SA]" w:date="2023-02-25T11:26:00Z">
              <w:r w:rsidRPr="00E16572">
                <w:rPr>
                  <w:rFonts w:ascii="Calibri" w:eastAsia="Times New Roman" w:hAnsi="Calibri" w:cs="Calibri"/>
                  <w:color w:val="000000"/>
                  <w:sz w:val="22"/>
                </w:rPr>
                <w:t>652</w:t>
              </w:r>
            </w:ins>
          </w:p>
        </w:tc>
      </w:tr>
      <w:tr w:rsidR="00E16572" w:rsidRPr="00E16572" w14:paraId="6B2AEDAA" w14:textId="77777777" w:rsidTr="00E16572">
        <w:trPr>
          <w:cnfStyle w:val="000000100000" w:firstRow="0" w:lastRow="0" w:firstColumn="0" w:lastColumn="0" w:oddVBand="0" w:evenVBand="0" w:oddHBand="1" w:evenHBand="0" w:firstRowFirstColumn="0" w:firstRowLastColumn="0" w:lastRowFirstColumn="0" w:lastRowLastColumn="0"/>
          <w:trHeight w:val="300"/>
          <w:ins w:id="3860" w:author="Nate Bachmeier [AWS-SA]" w:date="2023-02-25T11:26:00Z"/>
          <w:trPrChange w:id="386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862" w:author="Nate Bachmeier [AWS-SA]" w:date="2023-02-25T11:26:00Z">
              <w:tcPr>
                <w:tcW w:w="4740" w:type="dxa"/>
                <w:tcBorders>
                  <w:top w:val="nil"/>
                  <w:left w:val="nil"/>
                  <w:bottom w:val="nil"/>
                  <w:right w:val="nil"/>
                </w:tcBorders>
                <w:shd w:val="clear" w:color="auto" w:fill="auto"/>
                <w:noWrap/>
                <w:vAlign w:val="bottom"/>
                <w:hideMark/>
              </w:tcPr>
            </w:tcPrChange>
          </w:tcPr>
          <w:p w14:paraId="34ACAD3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863" w:author="Nate Bachmeier [AWS-SA]" w:date="2023-02-25T11:26:00Z"/>
                <w:rFonts w:ascii="Calibri" w:eastAsia="Times New Roman" w:hAnsi="Calibri" w:cs="Calibri"/>
                <w:b w:val="0"/>
                <w:bCs w:val="0"/>
                <w:color w:val="000000"/>
                <w:sz w:val="22"/>
                <w:rPrChange w:id="3864" w:author="Nate Bachmeier [AWS-SA]" w:date="2023-02-25T11:29:00Z">
                  <w:rPr>
                    <w:ins w:id="3865" w:author="Nate Bachmeier [AWS-SA]" w:date="2023-02-25T11:26:00Z"/>
                    <w:rFonts w:ascii="Calibri" w:eastAsia="Times New Roman" w:hAnsi="Calibri" w:cs="Calibri"/>
                    <w:color w:val="000000"/>
                    <w:sz w:val="22"/>
                  </w:rPr>
                </w:rPrChange>
              </w:rPr>
            </w:pPr>
            <w:ins w:id="3866" w:author="Nate Bachmeier [AWS-SA]" w:date="2023-02-25T11:26:00Z">
              <w:r w:rsidRPr="00E16572">
                <w:rPr>
                  <w:rFonts w:ascii="Calibri" w:eastAsia="Times New Roman" w:hAnsi="Calibri" w:cs="Calibri"/>
                  <w:b w:val="0"/>
                  <w:bCs w:val="0"/>
                  <w:color w:val="000000"/>
                  <w:sz w:val="22"/>
                  <w:rPrChange w:id="3867" w:author="Nate Bachmeier [AWS-SA]" w:date="2023-02-25T11:29:00Z">
                    <w:rPr>
                      <w:rFonts w:ascii="Calibri" w:eastAsia="Times New Roman" w:hAnsi="Calibri" w:cs="Calibri"/>
                      <w:color w:val="000000"/>
                      <w:sz w:val="22"/>
                    </w:rPr>
                  </w:rPrChange>
                </w:rPr>
                <w:t>herding cattle</w:t>
              </w:r>
            </w:ins>
          </w:p>
        </w:tc>
        <w:tc>
          <w:tcPr>
            <w:tcW w:w="960" w:type="dxa"/>
            <w:noWrap/>
            <w:hideMark/>
            <w:tcPrChange w:id="3868" w:author="Nate Bachmeier [AWS-SA]" w:date="2023-02-25T11:26:00Z">
              <w:tcPr>
                <w:tcW w:w="960" w:type="dxa"/>
                <w:tcBorders>
                  <w:top w:val="nil"/>
                  <w:left w:val="nil"/>
                  <w:bottom w:val="nil"/>
                  <w:right w:val="nil"/>
                </w:tcBorders>
                <w:shd w:val="clear" w:color="auto" w:fill="auto"/>
                <w:noWrap/>
                <w:vAlign w:val="bottom"/>
                <w:hideMark/>
              </w:tcPr>
            </w:tcPrChange>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869" w:author="Nate Bachmeier [AWS-SA]" w:date="2023-02-25T11:26:00Z"/>
                <w:rFonts w:ascii="Calibri" w:eastAsia="Times New Roman" w:hAnsi="Calibri" w:cs="Calibri"/>
                <w:color w:val="000000"/>
                <w:sz w:val="22"/>
              </w:rPr>
            </w:pPr>
            <w:ins w:id="3870" w:author="Nate Bachmeier [AWS-SA]" w:date="2023-02-25T11:26:00Z">
              <w:r w:rsidRPr="00E16572">
                <w:rPr>
                  <w:rFonts w:ascii="Calibri" w:eastAsia="Times New Roman" w:hAnsi="Calibri" w:cs="Calibri"/>
                  <w:color w:val="000000"/>
                  <w:sz w:val="22"/>
                </w:rPr>
                <w:t>502</w:t>
              </w:r>
            </w:ins>
          </w:p>
        </w:tc>
      </w:tr>
      <w:tr w:rsidR="00E16572" w:rsidRPr="00E16572" w14:paraId="12C9391A" w14:textId="77777777" w:rsidTr="00E16572">
        <w:trPr>
          <w:trHeight w:val="300"/>
          <w:ins w:id="3871" w:author="Nate Bachmeier [AWS-SA]" w:date="2023-02-25T11:26:00Z"/>
          <w:trPrChange w:id="387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873" w:author="Nate Bachmeier [AWS-SA]" w:date="2023-02-25T11:26:00Z">
              <w:tcPr>
                <w:tcW w:w="4740" w:type="dxa"/>
                <w:tcBorders>
                  <w:top w:val="nil"/>
                  <w:left w:val="nil"/>
                  <w:bottom w:val="nil"/>
                  <w:right w:val="nil"/>
                </w:tcBorders>
                <w:shd w:val="clear" w:color="auto" w:fill="auto"/>
                <w:noWrap/>
                <w:vAlign w:val="bottom"/>
                <w:hideMark/>
              </w:tcPr>
            </w:tcPrChange>
          </w:tcPr>
          <w:p w14:paraId="68EC8CBD" w14:textId="77777777" w:rsidR="00E16572" w:rsidRPr="00E16572" w:rsidRDefault="00E16572" w:rsidP="00E16572">
            <w:pPr>
              <w:spacing w:line="240" w:lineRule="auto"/>
              <w:ind w:firstLine="0"/>
              <w:rPr>
                <w:ins w:id="3874" w:author="Nate Bachmeier [AWS-SA]" w:date="2023-02-25T11:26:00Z"/>
                <w:rFonts w:ascii="Calibri" w:eastAsia="Times New Roman" w:hAnsi="Calibri" w:cs="Calibri"/>
                <w:b w:val="0"/>
                <w:bCs w:val="0"/>
                <w:color w:val="000000"/>
                <w:sz w:val="22"/>
                <w:rPrChange w:id="3875" w:author="Nate Bachmeier [AWS-SA]" w:date="2023-02-25T11:29:00Z">
                  <w:rPr>
                    <w:ins w:id="3876" w:author="Nate Bachmeier [AWS-SA]" w:date="2023-02-25T11:26:00Z"/>
                    <w:rFonts w:ascii="Calibri" w:eastAsia="Times New Roman" w:hAnsi="Calibri" w:cs="Calibri"/>
                    <w:color w:val="000000"/>
                    <w:sz w:val="22"/>
                  </w:rPr>
                </w:rPrChange>
              </w:rPr>
            </w:pPr>
            <w:ins w:id="3877" w:author="Nate Bachmeier [AWS-SA]" w:date="2023-02-25T11:26:00Z">
              <w:r w:rsidRPr="00E16572">
                <w:rPr>
                  <w:rFonts w:ascii="Calibri" w:eastAsia="Times New Roman" w:hAnsi="Calibri" w:cs="Calibri"/>
                  <w:b w:val="0"/>
                  <w:bCs w:val="0"/>
                  <w:color w:val="000000"/>
                  <w:sz w:val="22"/>
                  <w:rPrChange w:id="3878" w:author="Nate Bachmeier [AWS-SA]" w:date="2023-02-25T11:29:00Z">
                    <w:rPr>
                      <w:rFonts w:ascii="Calibri" w:eastAsia="Times New Roman" w:hAnsi="Calibri" w:cs="Calibri"/>
                      <w:color w:val="000000"/>
                      <w:sz w:val="22"/>
                    </w:rPr>
                  </w:rPrChange>
                </w:rPr>
                <w:t>high fiving</w:t>
              </w:r>
            </w:ins>
          </w:p>
        </w:tc>
        <w:tc>
          <w:tcPr>
            <w:tcW w:w="960" w:type="dxa"/>
            <w:noWrap/>
            <w:hideMark/>
            <w:tcPrChange w:id="3879" w:author="Nate Bachmeier [AWS-SA]" w:date="2023-02-25T11:26:00Z">
              <w:tcPr>
                <w:tcW w:w="960" w:type="dxa"/>
                <w:tcBorders>
                  <w:top w:val="nil"/>
                  <w:left w:val="nil"/>
                  <w:bottom w:val="nil"/>
                  <w:right w:val="nil"/>
                </w:tcBorders>
                <w:shd w:val="clear" w:color="auto" w:fill="auto"/>
                <w:noWrap/>
                <w:vAlign w:val="bottom"/>
                <w:hideMark/>
              </w:tcPr>
            </w:tcPrChange>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880" w:author="Nate Bachmeier [AWS-SA]" w:date="2023-02-25T11:26:00Z"/>
                <w:rFonts w:ascii="Calibri" w:eastAsia="Times New Roman" w:hAnsi="Calibri" w:cs="Calibri"/>
                <w:color w:val="000000"/>
                <w:sz w:val="22"/>
              </w:rPr>
            </w:pPr>
            <w:ins w:id="3881" w:author="Nate Bachmeier [AWS-SA]" w:date="2023-02-25T11:26:00Z">
              <w:r w:rsidRPr="00E16572">
                <w:rPr>
                  <w:rFonts w:ascii="Calibri" w:eastAsia="Times New Roman" w:hAnsi="Calibri" w:cs="Calibri"/>
                  <w:color w:val="000000"/>
                  <w:sz w:val="22"/>
                </w:rPr>
                <w:t>584</w:t>
              </w:r>
            </w:ins>
          </w:p>
        </w:tc>
      </w:tr>
      <w:tr w:rsidR="00E16572" w:rsidRPr="00E16572" w14:paraId="1C58F984" w14:textId="77777777" w:rsidTr="00E16572">
        <w:trPr>
          <w:cnfStyle w:val="000000100000" w:firstRow="0" w:lastRow="0" w:firstColumn="0" w:lastColumn="0" w:oddVBand="0" w:evenVBand="0" w:oddHBand="1" w:evenHBand="0" w:firstRowFirstColumn="0" w:firstRowLastColumn="0" w:lastRowFirstColumn="0" w:lastRowLastColumn="0"/>
          <w:trHeight w:val="300"/>
          <w:ins w:id="3882" w:author="Nate Bachmeier [AWS-SA]" w:date="2023-02-25T11:26:00Z"/>
          <w:trPrChange w:id="388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884" w:author="Nate Bachmeier [AWS-SA]" w:date="2023-02-25T11:26:00Z">
              <w:tcPr>
                <w:tcW w:w="4740" w:type="dxa"/>
                <w:tcBorders>
                  <w:top w:val="nil"/>
                  <w:left w:val="nil"/>
                  <w:bottom w:val="nil"/>
                  <w:right w:val="nil"/>
                </w:tcBorders>
                <w:shd w:val="clear" w:color="auto" w:fill="auto"/>
                <w:noWrap/>
                <w:vAlign w:val="bottom"/>
                <w:hideMark/>
              </w:tcPr>
            </w:tcPrChange>
          </w:tcPr>
          <w:p w14:paraId="4CA0499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885" w:author="Nate Bachmeier [AWS-SA]" w:date="2023-02-25T11:26:00Z"/>
                <w:rFonts w:ascii="Calibri" w:eastAsia="Times New Roman" w:hAnsi="Calibri" w:cs="Calibri"/>
                <w:b w:val="0"/>
                <w:bCs w:val="0"/>
                <w:color w:val="000000"/>
                <w:sz w:val="22"/>
                <w:rPrChange w:id="3886" w:author="Nate Bachmeier [AWS-SA]" w:date="2023-02-25T11:29:00Z">
                  <w:rPr>
                    <w:ins w:id="3887" w:author="Nate Bachmeier [AWS-SA]" w:date="2023-02-25T11:26:00Z"/>
                    <w:rFonts w:ascii="Calibri" w:eastAsia="Times New Roman" w:hAnsi="Calibri" w:cs="Calibri"/>
                    <w:color w:val="000000"/>
                    <w:sz w:val="22"/>
                  </w:rPr>
                </w:rPrChange>
              </w:rPr>
            </w:pPr>
            <w:ins w:id="3888" w:author="Nate Bachmeier [AWS-SA]" w:date="2023-02-25T11:26:00Z">
              <w:r w:rsidRPr="00E16572">
                <w:rPr>
                  <w:rFonts w:ascii="Calibri" w:eastAsia="Times New Roman" w:hAnsi="Calibri" w:cs="Calibri"/>
                  <w:b w:val="0"/>
                  <w:bCs w:val="0"/>
                  <w:color w:val="000000"/>
                  <w:sz w:val="22"/>
                  <w:rPrChange w:id="3889" w:author="Nate Bachmeier [AWS-SA]" w:date="2023-02-25T11:29:00Z">
                    <w:rPr>
                      <w:rFonts w:ascii="Calibri" w:eastAsia="Times New Roman" w:hAnsi="Calibri" w:cs="Calibri"/>
                      <w:color w:val="000000"/>
                      <w:sz w:val="22"/>
                    </w:rPr>
                  </w:rPrChange>
                </w:rPr>
                <w:t>high jump</w:t>
              </w:r>
            </w:ins>
          </w:p>
        </w:tc>
        <w:tc>
          <w:tcPr>
            <w:tcW w:w="960" w:type="dxa"/>
            <w:noWrap/>
            <w:hideMark/>
            <w:tcPrChange w:id="3890" w:author="Nate Bachmeier [AWS-SA]" w:date="2023-02-25T11:26:00Z">
              <w:tcPr>
                <w:tcW w:w="960" w:type="dxa"/>
                <w:tcBorders>
                  <w:top w:val="nil"/>
                  <w:left w:val="nil"/>
                  <w:bottom w:val="nil"/>
                  <w:right w:val="nil"/>
                </w:tcBorders>
                <w:shd w:val="clear" w:color="auto" w:fill="auto"/>
                <w:noWrap/>
                <w:vAlign w:val="bottom"/>
                <w:hideMark/>
              </w:tcPr>
            </w:tcPrChange>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891" w:author="Nate Bachmeier [AWS-SA]" w:date="2023-02-25T11:26:00Z"/>
                <w:rFonts w:ascii="Calibri" w:eastAsia="Times New Roman" w:hAnsi="Calibri" w:cs="Calibri"/>
                <w:color w:val="000000"/>
                <w:sz w:val="22"/>
              </w:rPr>
            </w:pPr>
            <w:ins w:id="3892" w:author="Nate Bachmeier [AWS-SA]" w:date="2023-02-25T11:26:00Z">
              <w:r w:rsidRPr="00E16572">
                <w:rPr>
                  <w:rFonts w:ascii="Calibri" w:eastAsia="Times New Roman" w:hAnsi="Calibri" w:cs="Calibri"/>
                  <w:color w:val="000000"/>
                  <w:sz w:val="22"/>
                </w:rPr>
                <w:t>825</w:t>
              </w:r>
            </w:ins>
          </w:p>
        </w:tc>
      </w:tr>
      <w:tr w:rsidR="00E16572" w:rsidRPr="00E16572" w14:paraId="023A3FEB" w14:textId="77777777" w:rsidTr="00E16572">
        <w:trPr>
          <w:trHeight w:val="300"/>
          <w:ins w:id="3893" w:author="Nate Bachmeier [AWS-SA]" w:date="2023-02-25T11:26:00Z"/>
          <w:trPrChange w:id="389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895" w:author="Nate Bachmeier [AWS-SA]" w:date="2023-02-25T11:26:00Z">
              <w:tcPr>
                <w:tcW w:w="4740" w:type="dxa"/>
                <w:tcBorders>
                  <w:top w:val="nil"/>
                  <w:left w:val="nil"/>
                  <w:bottom w:val="nil"/>
                  <w:right w:val="nil"/>
                </w:tcBorders>
                <w:shd w:val="clear" w:color="auto" w:fill="auto"/>
                <w:noWrap/>
                <w:vAlign w:val="bottom"/>
                <w:hideMark/>
              </w:tcPr>
            </w:tcPrChange>
          </w:tcPr>
          <w:p w14:paraId="1C68F574" w14:textId="77777777" w:rsidR="00E16572" w:rsidRPr="00E16572" w:rsidRDefault="00E16572" w:rsidP="00E16572">
            <w:pPr>
              <w:spacing w:line="240" w:lineRule="auto"/>
              <w:ind w:firstLine="0"/>
              <w:rPr>
                <w:ins w:id="3896" w:author="Nate Bachmeier [AWS-SA]" w:date="2023-02-25T11:26:00Z"/>
                <w:rFonts w:ascii="Calibri" w:eastAsia="Times New Roman" w:hAnsi="Calibri" w:cs="Calibri"/>
                <w:b w:val="0"/>
                <w:bCs w:val="0"/>
                <w:color w:val="000000"/>
                <w:sz w:val="22"/>
                <w:rPrChange w:id="3897" w:author="Nate Bachmeier [AWS-SA]" w:date="2023-02-25T11:29:00Z">
                  <w:rPr>
                    <w:ins w:id="3898" w:author="Nate Bachmeier [AWS-SA]" w:date="2023-02-25T11:26:00Z"/>
                    <w:rFonts w:ascii="Calibri" w:eastAsia="Times New Roman" w:hAnsi="Calibri" w:cs="Calibri"/>
                    <w:color w:val="000000"/>
                    <w:sz w:val="22"/>
                  </w:rPr>
                </w:rPrChange>
              </w:rPr>
            </w:pPr>
            <w:ins w:id="3899" w:author="Nate Bachmeier [AWS-SA]" w:date="2023-02-25T11:26:00Z">
              <w:r w:rsidRPr="00E16572">
                <w:rPr>
                  <w:rFonts w:ascii="Calibri" w:eastAsia="Times New Roman" w:hAnsi="Calibri" w:cs="Calibri"/>
                  <w:b w:val="0"/>
                  <w:bCs w:val="0"/>
                  <w:color w:val="000000"/>
                  <w:sz w:val="22"/>
                  <w:rPrChange w:id="3900" w:author="Nate Bachmeier [AWS-SA]" w:date="2023-02-25T11:29:00Z">
                    <w:rPr>
                      <w:rFonts w:ascii="Calibri" w:eastAsia="Times New Roman" w:hAnsi="Calibri" w:cs="Calibri"/>
                      <w:color w:val="000000"/>
                      <w:sz w:val="22"/>
                    </w:rPr>
                  </w:rPrChange>
                </w:rPr>
                <w:t>high kick</w:t>
              </w:r>
            </w:ins>
          </w:p>
        </w:tc>
        <w:tc>
          <w:tcPr>
            <w:tcW w:w="960" w:type="dxa"/>
            <w:noWrap/>
            <w:hideMark/>
            <w:tcPrChange w:id="3901" w:author="Nate Bachmeier [AWS-SA]" w:date="2023-02-25T11:26:00Z">
              <w:tcPr>
                <w:tcW w:w="960" w:type="dxa"/>
                <w:tcBorders>
                  <w:top w:val="nil"/>
                  <w:left w:val="nil"/>
                  <w:bottom w:val="nil"/>
                  <w:right w:val="nil"/>
                </w:tcBorders>
                <w:shd w:val="clear" w:color="auto" w:fill="auto"/>
                <w:noWrap/>
                <w:vAlign w:val="bottom"/>
                <w:hideMark/>
              </w:tcPr>
            </w:tcPrChange>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902" w:author="Nate Bachmeier [AWS-SA]" w:date="2023-02-25T11:26:00Z"/>
                <w:rFonts w:ascii="Calibri" w:eastAsia="Times New Roman" w:hAnsi="Calibri" w:cs="Calibri"/>
                <w:color w:val="000000"/>
                <w:sz w:val="22"/>
              </w:rPr>
            </w:pPr>
            <w:ins w:id="3903" w:author="Nate Bachmeier [AWS-SA]" w:date="2023-02-25T11:26:00Z">
              <w:r w:rsidRPr="00E16572">
                <w:rPr>
                  <w:rFonts w:ascii="Calibri" w:eastAsia="Times New Roman" w:hAnsi="Calibri" w:cs="Calibri"/>
                  <w:color w:val="000000"/>
                  <w:sz w:val="22"/>
                </w:rPr>
                <w:t>813</w:t>
              </w:r>
            </w:ins>
          </w:p>
        </w:tc>
      </w:tr>
      <w:tr w:rsidR="00E16572" w:rsidRPr="00E16572" w14:paraId="0853FAB9" w14:textId="77777777" w:rsidTr="00E16572">
        <w:trPr>
          <w:cnfStyle w:val="000000100000" w:firstRow="0" w:lastRow="0" w:firstColumn="0" w:lastColumn="0" w:oddVBand="0" w:evenVBand="0" w:oddHBand="1" w:evenHBand="0" w:firstRowFirstColumn="0" w:firstRowLastColumn="0" w:lastRowFirstColumn="0" w:lastRowLastColumn="0"/>
          <w:trHeight w:val="300"/>
          <w:ins w:id="3904" w:author="Nate Bachmeier [AWS-SA]" w:date="2023-02-25T11:26:00Z"/>
          <w:trPrChange w:id="39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906" w:author="Nate Bachmeier [AWS-SA]" w:date="2023-02-25T11:26:00Z">
              <w:tcPr>
                <w:tcW w:w="4740" w:type="dxa"/>
                <w:tcBorders>
                  <w:top w:val="nil"/>
                  <w:left w:val="nil"/>
                  <w:bottom w:val="nil"/>
                  <w:right w:val="nil"/>
                </w:tcBorders>
                <w:shd w:val="clear" w:color="auto" w:fill="auto"/>
                <w:noWrap/>
                <w:vAlign w:val="bottom"/>
                <w:hideMark/>
              </w:tcPr>
            </w:tcPrChange>
          </w:tcPr>
          <w:p w14:paraId="0FB2DB5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907" w:author="Nate Bachmeier [AWS-SA]" w:date="2023-02-25T11:26:00Z"/>
                <w:rFonts w:ascii="Calibri" w:eastAsia="Times New Roman" w:hAnsi="Calibri" w:cs="Calibri"/>
                <w:b w:val="0"/>
                <w:bCs w:val="0"/>
                <w:color w:val="000000"/>
                <w:sz w:val="22"/>
                <w:rPrChange w:id="3908" w:author="Nate Bachmeier [AWS-SA]" w:date="2023-02-25T11:29:00Z">
                  <w:rPr>
                    <w:ins w:id="3909" w:author="Nate Bachmeier [AWS-SA]" w:date="2023-02-25T11:26:00Z"/>
                    <w:rFonts w:ascii="Calibri" w:eastAsia="Times New Roman" w:hAnsi="Calibri" w:cs="Calibri"/>
                    <w:color w:val="000000"/>
                    <w:sz w:val="22"/>
                  </w:rPr>
                </w:rPrChange>
              </w:rPr>
            </w:pPr>
            <w:ins w:id="3910" w:author="Nate Bachmeier [AWS-SA]" w:date="2023-02-25T11:26:00Z">
              <w:r w:rsidRPr="00E16572">
                <w:rPr>
                  <w:rFonts w:ascii="Calibri" w:eastAsia="Times New Roman" w:hAnsi="Calibri" w:cs="Calibri"/>
                  <w:b w:val="0"/>
                  <w:bCs w:val="0"/>
                  <w:color w:val="000000"/>
                  <w:sz w:val="22"/>
                  <w:rPrChange w:id="3911" w:author="Nate Bachmeier [AWS-SA]" w:date="2023-02-25T11:29:00Z">
                    <w:rPr>
                      <w:rFonts w:ascii="Calibri" w:eastAsia="Times New Roman" w:hAnsi="Calibri" w:cs="Calibri"/>
                      <w:color w:val="000000"/>
                      <w:sz w:val="22"/>
                    </w:rPr>
                  </w:rPrChange>
                </w:rPr>
                <w:t>historical reenactment</w:t>
              </w:r>
            </w:ins>
          </w:p>
        </w:tc>
        <w:tc>
          <w:tcPr>
            <w:tcW w:w="960" w:type="dxa"/>
            <w:noWrap/>
            <w:hideMark/>
            <w:tcPrChange w:id="3912" w:author="Nate Bachmeier [AWS-SA]" w:date="2023-02-25T11:26:00Z">
              <w:tcPr>
                <w:tcW w:w="960" w:type="dxa"/>
                <w:tcBorders>
                  <w:top w:val="nil"/>
                  <w:left w:val="nil"/>
                  <w:bottom w:val="nil"/>
                  <w:right w:val="nil"/>
                </w:tcBorders>
                <w:shd w:val="clear" w:color="auto" w:fill="auto"/>
                <w:noWrap/>
                <w:vAlign w:val="bottom"/>
                <w:hideMark/>
              </w:tcPr>
            </w:tcPrChange>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913" w:author="Nate Bachmeier [AWS-SA]" w:date="2023-02-25T11:26:00Z"/>
                <w:rFonts w:ascii="Calibri" w:eastAsia="Times New Roman" w:hAnsi="Calibri" w:cs="Calibri"/>
                <w:color w:val="000000"/>
                <w:sz w:val="22"/>
              </w:rPr>
            </w:pPr>
            <w:ins w:id="3914" w:author="Nate Bachmeier [AWS-SA]" w:date="2023-02-25T11:26:00Z">
              <w:r w:rsidRPr="00E16572">
                <w:rPr>
                  <w:rFonts w:ascii="Calibri" w:eastAsia="Times New Roman" w:hAnsi="Calibri" w:cs="Calibri"/>
                  <w:color w:val="000000"/>
                  <w:sz w:val="22"/>
                </w:rPr>
                <w:t>743</w:t>
              </w:r>
            </w:ins>
          </w:p>
        </w:tc>
      </w:tr>
      <w:tr w:rsidR="00E16572" w:rsidRPr="00E16572" w14:paraId="6D3EAE01" w14:textId="77777777" w:rsidTr="00E16572">
        <w:trPr>
          <w:trHeight w:val="300"/>
          <w:ins w:id="3915" w:author="Nate Bachmeier [AWS-SA]" w:date="2023-02-25T11:26:00Z"/>
          <w:trPrChange w:id="391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917" w:author="Nate Bachmeier [AWS-SA]" w:date="2023-02-25T11:26:00Z">
              <w:tcPr>
                <w:tcW w:w="4740" w:type="dxa"/>
                <w:tcBorders>
                  <w:top w:val="nil"/>
                  <w:left w:val="nil"/>
                  <w:bottom w:val="nil"/>
                  <w:right w:val="nil"/>
                </w:tcBorders>
                <w:shd w:val="clear" w:color="auto" w:fill="auto"/>
                <w:noWrap/>
                <w:vAlign w:val="bottom"/>
                <w:hideMark/>
              </w:tcPr>
            </w:tcPrChange>
          </w:tcPr>
          <w:p w14:paraId="18C63339" w14:textId="77777777" w:rsidR="00E16572" w:rsidRPr="00E16572" w:rsidRDefault="00E16572" w:rsidP="00E16572">
            <w:pPr>
              <w:spacing w:line="240" w:lineRule="auto"/>
              <w:ind w:firstLine="0"/>
              <w:rPr>
                <w:ins w:id="3918" w:author="Nate Bachmeier [AWS-SA]" w:date="2023-02-25T11:26:00Z"/>
                <w:rFonts w:ascii="Calibri" w:eastAsia="Times New Roman" w:hAnsi="Calibri" w:cs="Calibri"/>
                <w:b w:val="0"/>
                <w:bCs w:val="0"/>
                <w:color w:val="000000"/>
                <w:sz w:val="22"/>
                <w:rPrChange w:id="3919" w:author="Nate Bachmeier [AWS-SA]" w:date="2023-02-25T11:29:00Z">
                  <w:rPr>
                    <w:ins w:id="3920" w:author="Nate Bachmeier [AWS-SA]" w:date="2023-02-25T11:26:00Z"/>
                    <w:rFonts w:ascii="Calibri" w:eastAsia="Times New Roman" w:hAnsi="Calibri" w:cs="Calibri"/>
                    <w:color w:val="000000"/>
                    <w:sz w:val="22"/>
                  </w:rPr>
                </w:rPrChange>
              </w:rPr>
            </w:pPr>
            <w:ins w:id="3921" w:author="Nate Bachmeier [AWS-SA]" w:date="2023-02-25T11:26:00Z">
              <w:r w:rsidRPr="00E16572">
                <w:rPr>
                  <w:rFonts w:ascii="Calibri" w:eastAsia="Times New Roman" w:hAnsi="Calibri" w:cs="Calibri"/>
                  <w:b w:val="0"/>
                  <w:bCs w:val="0"/>
                  <w:color w:val="000000"/>
                  <w:sz w:val="22"/>
                  <w:rPrChange w:id="3922" w:author="Nate Bachmeier [AWS-SA]" w:date="2023-02-25T11:29:00Z">
                    <w:rPr>
                      <w:rFonts w:ascii="Calibri" w:eastAsia="Times New Roman" w:hAnsi="Calibri" w:cs="Calibri"/>
                      <w:color w:val="000000"/>
                      <w:sz w:val="22"/>
                    </w:rPr>
                  </w:rPrChange>
                </w:rPr>
                <w:t>hitting baseball</w:t>
              </w:r>
            </w:ins>
          </w:p>
        </w:tc>
        <w:tc>
          <w:tcPr>
            <w:tcW w:w="960" w:type="dxa"/>
            <w:noWrap/>
            <w:hideMark/>
            <w:tcPrChange w:id="3923" w:author="Nate Bachmeier [AWS-SA]" w:date="2023-02-25T11:26:00Z">
              <w:tcPr>
                <w:tcW w:w="960" w:type="dxa"/>
                <w:tcBorders>
                  <w:top w:val="nil"/>
                  <w:left w:val="nil"/>
                  <w:bottom w:val="nil"/>
                  <w:right w:val="nil"/>
                </w:tcBorders>
                <w:shd w:val="clear" w:color="auto" w:fill="auto"/>
                <w:noWrap/>
                <w:vAlign w:val="bottom"/>
                <w:hideMark/>
              </w:tcPr>
            </w:tcPrChange>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924" w:author="Nate Bachmeier [AWS-SA]" w:date="2023-02-25T11:26:00Z"/>
                <w:rFonts w:ascii="Calibri" w:eastAsia="Times New Roman" w:hAnsi="Calibri" w:cs="Calibri"/>
                <w:color w:val="000000"/>
                <w:sz w:val="22"/>
              </w:rPr>
            </w:pPr>
            <w:ins w:id="3925" w:author="Nate Bachmeier [AWS-SA]" w:date="2023-02-25T11:26:00Z">
              <w:r w:rsidRPr="00E16572">
                <w:rPr>
                  <w:rFonts w:ascii="Calibri" w:eastAsia="Times New Roman" w:hAnsi="Calibri" w:cs="Calibri"/>
                  <w:color w:val="000000"/>
                  <w:sz w:val="22"/>
                </w:rPr>
                <w:t>693</w:t>
              </w:r>
            </w:ins>
          </w:p>
        </w:tc>
      </w:tr>
      <w:tr w:rsidR="00E16572" w:rsidRPr="00E16572" w14:paraId="27C36434" w14:textId="77777777" w:rsidTr="00E16572">
        <w:trPr>
          <w:cnfStyle w:val="000000100000" w:firstRow="0" w:lastRow="0" w:firstColumn="0" w:lastColumn="0" w:oddVBand="0" w:evenVBand="0" w:oddHBand="1" w:evenHBand="0" w:firstRowFirstColumn="0" w:firstRowLastColumn="0" w:lastRowFirstColumn="0" w:lastRowLastColumn="0"/>
          <w:trHeight w:val="300"/>
          <w:ins w:id="3926" w:author="Nate Bachmeier [AWS-SA]" w:date="2023-02-25T11:26:00Z"/>
          <w:trPrChange w:id="392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928" w:author="Nate Bachmeier [AWS-SA]" w:date="2023-02-25T11:26:00Z">
              <w:tcPr>
                <w:tcW w:w="4740" w:type="dxa"/>
                <w:tcBorders>
                  <w:top w:val="nil"/>
                  <w:left w:val="nil"/>
                  <w:bottom w:val="nil"/>
                  <w:right w:val="nil"/>
                </w:tcBorders>
                <w:shd w:val="clear" w:color="auto" w:fill="auto"/>
                <w:noWrap/>
                <w:vAlign w:val="bottom"/>
                <w:hideMark/>
              </w:tcPr>
            </w:tcPrChange>
          </w:tcPr>
          <w:p w14:paraId="18A63DF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929" w:author="Nate Bachmeier [AWS-SA]" w:date="2023-02-25T11:26:00Z"/>
                <w:rFonts w:ascii="Calibri" w:eastAsia="Times New Roman" w:hAnsi="Calibri" w:cs="Calibri"/>
                <w:b w:val="0"/>
                <w:bCs w:val="0"/>
                <w:color w:val="000000"/>
                <w:sz w:val="22"/>
                <w:rPrChange w:id="3930" w:author="Nate Bachmeier [AWS-SA]" w:date="2023-02-25T11:29:00Z">
                  <w:rPr>
                    <w:ins w:id="3931" w:author="Nate Bachmeier [AWS-SA]" w:date="2023-02-25T11:26:00Z"/>
                    <w:rFonts w:ascii="Calibri" w:eastAsia="Times New Roman" w:hAnsi="Calibri" w:cs="Calibri"/>
                    <w:color w:val="000000"/>
                    <w:sz w:val="22"/>
                  </w:rPr>
                </w:rPrChange>
              </w:rPr>
            </w:pPr>
            <w:ins w:id="3932" w:author="Nate Bachmeier [AWS-SA]" w:date="2023-02-25T11:26:00Z">
              <w:r w:rsidRPr="00E16572">
                <w:rPr>
                  <w:rFonts w:ascii="Calibri" w:eastAsia="Times New Roman" w:hAnsi="Calibri" w:cs="Calibri"/>
                  <w:b w:val="0"/>
                  <w:bCs w:val="0"/>
                  <w:color w:val="000000"/>
                  <w:sz w:val="22"/>
                  <w:rPrChange w:id="3933" w:author="Nate Bachmeier [AWS-SA]" w:date="2023-02-25T11:29:00Z">
                    <w:rPr>
                      <w:rFonts w:ascii="Calibri" w:eastAsia="Times New Roman" w:hAnsi="Calibri" w:cs="Calibri"/>
                      <w:color w:val="000000"/>
                      <w:sz w:val="22"/>
                    </w:rPr>
                  </w:rPrChange>
                </w:rPr>
                <w:t>hockey stop</w:t>
              </w:r>
            </w:ins>
          </w:p>
        </w:tc>
        <w:tc>
          <w:tcPr>
            <w:tcW w:w="960" w:type="dxa"/>
            <w:noWrap/>
            <w:hideMark/>
            <w:tcPrChange w:id="3934" w:author="Nate Bachmeier [AWS-SA]" w:date="2023-02-25T11:26:00Z">
              <w:tcPr>
                <w:tcW w:w="960" w:type="dxa"/>
                <w:tcBorders>
                  <w:top w:val="nil"/>
                  <w:left w:val="nil"/>
                  <w:bottom w:val="nil"/>
                  <w:right w:val="nil"/>
                </w:tcBorders>
                <w:shd w:val="clear" w:color="auto" w:fill="auto"/>
                <w:noWrap/>
                <w:vAlign w:val="bottom"/>
                <w:hideMark/>
              </w:tcPr>
            </w:tcPrChange>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935" w:author="Nate Bachmeier [AWS-SA]" w:date="2023-02-25T11:26:00Z"/>
                <w:rFonts w:ascii="Calibri" w:eastAsia="Times New Roman" w:hAnsi="Calibri" w:cs="Calibri"/>
                <w:color w:val="000000"/>
                <w:sz w:val="22"/>
              </w:rPr>
            </w:pPr>
            <w:ins w:id="3936" w:author="Nate Bachmeier [AWS-SA]" w:date="2023-02-25T11:26:00Z">
              <w:r w:rsidRPr="00E16572">
                <w:rPr>
                  <w:rFonts w:ascii="Calibri" w:eastAsia="Times New Roman" w:hAnsi="Calibri" w:cs="Calibri"/>
                  <w:color w:val="000000"/>
                  <w:sz w:val="22"/>
                </w:rPr>
                <w:t>551</w:t>
              </w:r>
            </w:ins>
          </w:p>
        </w:tc>
      </w:tr>
      <w:tr w:rsidR="00E16572" w:rsidRPr="00E16572" w14:paraId="3A8E58C9" w14:textId="77777777" w:rsidTr="00E16572">
        <w:trPr>
          <w:trHeight w:val="300"/>
          <w:ins w:id="3937" w:author="Nate Bachmeier [AWS-SA]" w:date="2023-02-25T11:26:00Z"/>
          <w:trPrChange w:id="393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939" w:author="Nate Bachmeier [AWS-SA]" w:date="2023-02-25T11:26:00Z">
              <w:tcPr>
                <w:tcW w:w="4740" w:type="dxa"/>
                <w:tcBorders>
                  <w:top w:val="nil"/>
                  <w:left w:val="nil"/>
                  <w:bottom w:val="nil"/>
                  <w:right w:val="nil"/>
                </w:tcBorders>
                <w:shd w:val="clear" w:color="auto" w:fill="auto"/>
                <w:noWrap/>
                <w:vAlign w:val="bottom"/>
                <w:hideMark/>
              </w:tcPr>
            </w:tcPrChange>
          </w:tcPr>
          <w:p w14:paraId="0DE7E999" w14:textId="77777777" w:rsidR="00E16572" w:rsidRPr="00E16572" w:rsidRDefault="00E16572" w:rsidP="00E16572">
            <w:pPr>
              <w:spacing w:line="240" w:lineRule="auto"/>
              <w:ind w:firstLine="0"/>
              <w:rPr>
                <w:ins w:id="3940" w:author="Nate Bachmeier [AWS-SA]" w:date="2023-02-25T11:26:00Z"/>
                <w:rFonts w:ascii="Calibri" w:eastAsia="Times New Roman" w:hAnsi="Calibri" w:cs="Calibri"/>
                <w:b w:val="0"/>
                <w:bCs w:val="0"/>
                <w:color w:val="000000"/>
                <w:sz w:val="22"/>
                <w:rPrChange w:id="3941" w:author="Nate Bachmeier [AWS-SA]" w:date="2023-02-25T11:29:00Z">
                  <w:rPr>
                    <w:ins w:id="3942" w:author="Nate Bachmeier [AWS-SA]" w:date="2023-02-25T11:26:00Z"/>
                    <w:rFonts w:ascii="Calibri" w:eastAsia="Times New Roman" w:hAnsi="Calibri" w:cs="Calibri"/>
                    <w:color w:val="000000"/>
                    <w:sz w:val="22"/>
                  </w:rPr>
                </w:rPrChange>
              </w:rPr>
            </w:pPr>
            <w:ins w:id="3943" w:author="Nate Bachmeier [AWS-SA]" w:date="2023-02-25T11:26:00Z">
              <w:r w:rsidRPr="00E16572">
                <w:rPr>
                  <w:rFonts w:ascii="Calibri" w:eastAsia="Times New Roman" w:hAnsi="Calibri" w:cs="Calibri"/>
                  <w:b w:val="0"/>
                  <w:bCs w:val="0"/>
                  <w:color w:val="000000"/>
                  <w:sz w:val="22"/>
                  <w:rPrChange w:id="3944" w:author="Nate Bachmeier [AWS-SA]" w:date="2023-02-25T11:29:00Z">
                    <w:rPr>
                      <w:rFonts w:ascii="Calibri" w:eastAsia="Times New Roman" w:hAnsi="Calibri" w:cs="Calibri"/>
                      <w:color w:val="000000"/>
                      <w:sz w:val="22"/>
                    </w:rPr>
                  </w:rPrChange>
                </w:rPr>
                <w:t>holding snake</w:t>
              </w:r>
            </w:ins>
          </w:p>
        </w:tc>
        <w:tc>
          <w:tcPr>
            <w:tcW w:w="960" w:type="dxa"/>
            <w:noWrap/>
            <w:hideMark/>
            <w:tcPrChange w:id="3945" w:author="Nate Bachmeier [AWS-SA]" w:date="2023-02-25T11:26:00Z">
              <w:tcPr>
                <w:tcW w:w="960" w:type="dxa"/>
                <w:tcBorders>
                  <w:top w:val="nil"/>
                  <w:left w:val="nil"/>
                  <w:bottom w:val="nil"/>
                  <w:right w:val="nil"/>
                </w:tcBorders>
                <w:shd w:val="clear" w:color="auto" w:fill="auto"/>
                <w:noWrap/>
                <w:vAlign w:val="bottom"/>
                <w:hideMark/>
              </w:tcPr>
            </w:tcPrChange>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946" w:author="Nate Bachmeier [AWS-SA]" w:date="2023-02-25T11:26:00Z"/>
                <w:rFonts w:ascii="Calibri" w:eastAsia="Times New Roman" w:hAnsi="Calibri" w:cs="Calibri"/>
                <w:color w:val="000000"/>
                <w:sz w:val="22"/>
              </w:rPr>
            </w:pPr>
            <w:ins w:id="3947" w:author="Nate Bachmeier [AWS-SA]" w:date="2023-02-25T11:26:00Z">
              <w:r w:rsidRPr="00E16572">
                <w:rPr>
                  <w:rFonts w:ascii="Calibri" w:eastAsia="Times New Roman" w:hAnsi="Calibri" w:cs="Calibri"/>
                  <w:color w:val="000000"/>
                  <w:sz w:val="22"/>
                </w:rPr>
                <w:t>590</w:t>
              </w:r>
            </w:ins>
          </w:p>
        </w:tc>
      </w:tr>
      <w:tr w:rsidR="00E16572" w:rsidRPr="00E16572" w14:paraId="012FC308" w14:textId="77777777" w:rsidTr="00E16572">
        <w:trPr>
          <w:cnfStyle w:val="000000100000" w:firstRow="0" w:lastRow="0" w:firstColumn="0" w:lastColumn="0" w:oddVBand="0" w:evenVBand="0" w:oddHBand="1" w:evenHBand="0" w:firstRowFirstColumn="0" w:firstRowLastColumn="0" w:lastRowFirstColumn="0" w:lastRowLastColumn="0"/>
          <w:trHeight w:val="300"/>
          <w:ins w:id="3948" w:author="Nate Bachmeier [AWS-SA]" w:date="2023-02-25T11:26:00Z"/>
          <w:trPrChange w:id="394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950" w:author="Nate Bachmeier [AWS-SA]" w:date="2023-02-25T11:26:00Z">
              <w:tcPr>
                <w:tcW w:w="4740" w:type="dxa"/>
                <w:tcBorders>
                  <w:top w:val="nil"/>
                  <w:left w:val="nil"/>
                  <w:bottom w:val="nil"/>
                  <w:right w:val="nil"/>
                </w:tcBorders>
                <w:shd w:val="clear" w:color="auto" w:fill="auto"/>
                <w:noWrap/>
                <w:vAlign w:val="bottom"/>
                <w:hideMark/>
              </w:tcPr>
            </w:tcPrChange>
          </w:tcPr>
          <w:p w14:paraId="01F0E64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951" w:author="Nate Bachmeier [AWS-SA]" w:date="2023-02-25T11:26:00Z"/>
                <w:rFonts w:ascii="Calibri" w:eastAsia="Times New Roman" w:hAnsi="Calibri" w:cs="Calibri"/>
                <w:b w:val="0"/>
                <w:bCs w:val="0"/>
                <w:color w:val="000000"/>
                <w:sz w:val="22"/>
                <w:rPrChange w:id="3952" w:author="Nate Bachmeier [AWS-SA]" w:date="2023-02-25T11:29:00Z">
                  <w:rPr>
                    <w:ins w:id="3953" w:author="Nate Bachmeier [AWS-SA]" w:date="2023-02-25T11:26:00Z"/>
                    <w:rFonts w:ascii="Calibri" w:eastAsia="Times New Roman" w:hAnsi="Calibri" w:cs="Calibri"/>
                    <w:color w:val="000000"/>
                    <w:sz w:val="22"/>
                  </w:rPr>
                </w:rPrChange>
              </w:rPr>
            </w:pPr>
            <w:ins w:id="3954" w:author="Nate Bachmeier [AWS-SA]" w:date="2023-02-25T11:26:00Z">
              <w:r w:rsidRPr="00E16572">
                <w:rPr>
                  <w:rFonts w:ascii="Calibri" w:eastAsia="Times New Roman" w:hAnsi="Calibri" w:cs="Calibri"/>
                  <w:b w:val="0"/>
                  <w:bCs w:val="0"/>
                  <w:color w:val="000000"/>
                  <w:sz w:val="22"/>
                  <w:rPrChange w:id="3955" w:author="Nate Bachmeier [AWS-SA]" w:date="2023-02-25T11:29:00Z">
                    <w:rPr>
                      <w:rFonts w:ascii="Calibri" w:eastAsia="Times New Roman" w:hAnsi="Calibri" w:cs="Calibri"/>
                      <w:color w:val="000000"/>
                      <w:sz w:val="22"/>
                    </w:rPr>
                  </w:rPrChange>
                </w:rPr>
                <w:t>home roasting coffee</w:t>
              </w:r>
            </w:ins>
          </w:p>
        </w:tc>
        <w:tc>
          <w:tcPr>
            <w:tcW w:w="960" w:type="dxa"/>
            <w:noWrap/>
            <w:hideMark/>
            <w:tcPrChange w:id="3956" w:author="Nate Bachmeier [AWS-SA]" w:date="2023-02-25T11:26:00Z">
              <w:tcPr>
                <w:tcW w:w="960" w:type="dxa"/>
                <w:tcBorders>
                  <w:top w:val="nil"/>
                  <w:left w:val="nil"/>
                  <w:bottom w:val="nil"/>
                  <w:right w:val="nil"/>
                </w:tcBorders>
                <w:shd w:val="clear" w:color="auto" w:fill="auto"/>
                <w:noWrap/>
                <w:vAlign w:val="bottom"/>
                <w:hideMark/>
              </w:tcPr>
            </w:tcPrChange>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957" w:author="Nate Bachmeier [AWS-SA]" w:date="2023-02-25T11:26:00Z"/>
                <w:rFonts w:ascii="Calibri" w:eastAsia="Times New Roman" w:hAnsi="Calibri" w:cs="Calibri"/>
                <w:color w:val="000000"/>
                <w:sz w:val="22"/>
              </w:rPr>
            </w:pPr>
            <w:ins w:id="3958" w:author="Nate Bachmeier [AWS-SA]" w:date="2023-02-25T11:26:00Z">
              <w:r w:rsidRPr="00E16572">
                <w:rPr>
                  <w:rFonts w:ascii="Calibri" w:eastAsia="Times New Roman" w:hAnsi="Calibri" w:cs="Calibri"/>
                  <w:color w:val="000000"/>
                  <w:sz w:val="22"/>
                </w:rPr>
                <w:t>525</w:t>
              </w:r>
            </w:ins>
          </w:p>
        </w:tc>
      </w:tr>
      <w:tr w:rsidR="00E16572" w:rsidRPr="00E16572" w14:paraId="09F2AECF" w14:textId="77777777" w:rsidTr="00E16572">
        <w:trPr>
          <w:trHeight w:val="300"/>
          <w:ins w:id="3959" w:author="Nate Bachmeier [AWS-SA]" w:date="2023-02-25T11:26:00Z"/>
          <w:trPrChange w:id="396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961" w:author="Nate Bachmeier [AWS-SA]" w:date="2023-02-25T11:26:00Z">
              <w:tcPr>
                <w:tcW w:w="4740" w:type="dxa"/>
                <w:tcBorders>
                  <w:top w:val="nil"/>
                  <w:left w:val="nil"/>
                  <w:bottom w:val="nil"/>
                  <w:right w:val="nil"/>
                </w:tcBorders>
                <w:shd w:val="clear" w:color="auto" w:fill="auto"/>
                <w:noWrap/>
                <w:vAlign w:val="bottom"/>
                <w:hideMark/>
              </w:tcPr>
            </w:tcPrChange>
          </w:tcPr>
          <w:p w14:paraId="2059BA50" w14:textId="77777777" w:rsidR="00E16572" w:rsidRPr="00E16572" w:rsidRDefault="00E16572" w:rsidP="00E16572">
            <w:pPr>
              <w:spacing w:line="240" w:lineRule="auto"/>
              <w:ind w:firstLine="0"/>
              <w:rPr>
                <w:ins w:id="3962" w:author="Nate Bachmeier [AWS-SA]" w:date="2023-02-25T11:26:00Z"/>
                <w:rFonts w:ascii="Calibri" w:eastAsia="Times New Roman" w:hAnsi="Calibri" w:cs="Calibri"/>
                <w:b w:val="0"/>
                <w:bCs w:val="0"/>
                <w:color w:val="000000"/>
                <w:sz w:val="22"/>
                <w:rPrChange w:id="3963" w:author="Nate Bachmeier [AWS-SA]" w:date="2023-02-25T11:29:00Z">
                  <w:rPr>
                    <w:ins w:id="3964" w:author="Nate Bachmeier [AWS-SA]" w:date="2023-02-25T11:26:00Z"/>
                    <w:rFonts w:ascii="Calibri" w:eastAsia="Times New Roman" w:hAnsi="Calibri" w:cs="Calibri"/>
                    <w:color w:val="000000"/>
                    <w:sz w:val="22"/>
                  </w:rPr>
                </w:rPrChange>
              </w:rPr>
            </w:pPr>
            <w:ins w:id="3965" w:author="Nate Bachmeier [AWS-SA]" w:date="2023-02-25T11:26:00Z">
              <w:r w:rsidRPr="00E16572">
                <w:rPr>
                  <w:rFonts w:ascii="Calibri" w:eastAsia="Times New Roman" w:hAnsi="Calibri" w:cs="Calibri"/>
                  <w:b w:val="0"/>
                  <w:bCs w:val="0"/>
                  <w:color w:val="000000"/>
                  <w:sz w:val="22"/>
                  <w:rPrChange w:id="3966" w:author="Nate Bachmeier [AWS-SA]" w:date="2023-02-25T11:29:00Z">
                    <w:rPr>
                      <w:rFonts w:ascii="Calibri" w:eastAsia="Times New Roman" w:hAnsi="Calibri" w:cs="Calibri"/>
                      <w:color w:val="000000"/>
                      <w:sz w:val="22"/>
                    </w:rPr>
                  </w:rPrChange>
                </w:rPr>
                <w:t>hopscotch</w:t>
              </w:r>
            </w:ins>
          </w:p>
        </w:tc>
        <w:tc>
          <w:tcPr>
            <w:tcW w:w="960" w:type="dxa"/>
            <w:noWrap/>
            <w:hideMark/>
            <w:tcPrChange w:id="3967" w:author="Nate Bachmeier [AWS-SA]" w:date="2023-02-25T11:26:00Z">
              <w:tcPr>
                <w:tcW w:w="960" w:type="dxa"/>
                <w:tcBorders>
                  <w:top w:val="nil"/>
                  <w:left w:val="nil"/>
                  <w:bottom w:val="nil"/>
                  <w:right w:val="nil"/>
                </w:tcBorders>
                <w:shd w:val="clear" w:color="auto" w:fill="auto"/>
                <w:noWrap/>
                <w:vAlign w:val="bottom"/>
                <w:hideMark/>
              </w:tcPr>
            </w:tcPrChange>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968" w:author="Nate Bachmeier [AWS-SA]" w:date="2023-02-25T11:26:00Z"/>
                <w:rFonts w:ascii="Calibri" w:eastAsia="Times New Roman" w:hAnsi="Calibri" w:cs="Calibri"/>
                <w:color w:val="000000"/>
                <w:sz w:val="22"/>
              </w:rPr>
            </w:pPr>
            <w:ins w:id="3969" w:author="Nate Bachmeier [AWS-SA]" w:date="2023-02-25T11:26:00Z">
              <w:r w:rsidRPr="00E16572">
                <w:rPr>
                  <w:rFonts w:ascii="Calibri" w:eastAsia="Times New Roman" w:hAnsi="Calibri" w:cs="Calibri"/>
                  <w:color w:val="000000"/>
                  <w:sz w:val="22"/>
                </w:rPr>
                <w:t>729</w:t>
              </w:r>
            </w:ins>
          </w:p>
        </w:tc>
      </w:tr>
      <w:tr w:rsidR="00E16572" w:rsidRPr="00E16572" w14:paraId="7401A0A7" w14:textId="77777777" w:rsidTr="00E16572">
        <w:trPr>
          <w:cnfStyle w:val="000000100000" w:firstRow="0" w:lastRow="0" w:firstColumn="0" w:lastColumn="0" w:oddVBand="0" w:evenVBand="0" w:oddHBand="1" w:evenHBand="0" w:firstRowFirstColumn="0" w:firstRowLastColumn="0" w:lastRowFirstColumn="0" w:lastRowLastColumn="0"/>
          <w:trHeight w:val="300"/>
          <w:ins w:id="3970" w:author="Nate Bachmeier [AWS-SA]" w:date="2023-02-25T11:26:00Z"/>
          <w:trPrChange w:id="397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972" w:author="Nate Bachmeier [AWS-SA]" w:date="2023-02-25T11:26:00Z">
              <w:tcPr>
                <w:tcW w:w="4740" w:type="dxa"/>
                <w:tcBorders>
                  <w:top w:val="nil"/>
                  <w:left w:val="nil"/>
                  <w:bottom w:val="nil"/>
                  <w:right w:val="nil"/>
                </w:tcBorders>
                <w:shd w:val="clear" w:color="auto" w:fill="auto"/>
                <w:noWrap/>
                <w:vAlign w:val="bottom"/>
                <w:hideMark/>
              </w:tcPr>
            </w:tcPrChange>
          </w:tcPr>
          <w:p w14:paraId="3E28E25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973" w:author="Nate Bachmeier [AWS-SA]" w:date="2023-02-25T11:26:00Z"/>
                <w:rFonts w:ascii="Calibri" w:eastAsia="Times New Roman" w:hAnsi="Calibri" w:cs="Calibri"/>
                <w:b w:val="0"/>
                <w:bCs w:val="0"/>
                <w:color w:val="000000"/>
                <w:sz w:val="22"/>
                <w:rPrChange w:id="3974" w:author="Nate Bachmeier [AWS-SA]" w:date="2023-02-25T11:29:00Z">
                  <w:rPr>
                    <w:ins w:id="3975" w:author="Nate Bachmeier [AWS-SA]" w:date="2023-02-25T11:26:00Z"/>
                    <w:rFonts w:ascii="Calibri" w:eastAsia="Times New Roman" w:hAnsi="Calibri" w:cs="Calibri"/>
                    <w:color w:val="000000"/>
                    <w:sz w:val="22"/>
                  </w:rPr>
                </w:rPrChange>
              </w:rPr>
            </w:pPr>
            <w:ins w:id="3976" w:author="Nate Bachmeier [AWS-SA]" w:date="2023-02-25T11:26:00Z">
              <w:r w:rsidRPr="00E16572">
                <w:rPr>
                  <w:rFonts w:ascii="Calibri" w:eastAsia="Times New Roman" w:hAnsi="Calibri" w:cs="Calibri"/>
                  <w:b w:val="0"/>
                  <w:bCs w:val="0"/>
                  <w:color w:val="000000"/>
                  <w:sz w:val="22"/>
                  <w:rPrChange w:id="3977" w:author="Nate Bachmeier [AWS-SA]" w:date="2023-02-25T11:29:00Z">
                    <w:rPr>
                      <w:rFonts w:ascii="Calibri" w:eastAsia="Times New Roman" w:hAnsi="Calibri" w:cs="Calibri"/>
                      <w:color w:val="000000"/>
                      <w:sz w:val="22"/>
                    </w:rPr>
                  </w:rPrChange>
                </w:rPr>
                <w:t>hoverboarding</w:t>
              </w:r>
            </w:ins>
          </w:p>
        </w:tc>
        <w:tc>
          <w:tcPr>
            <w:tcW w:w="960" w:type="dxa"/>
            <w:noWrap/>
            <w:hideMark/>
            <w:tcPrChange w:id="3978" w:author="Nate Bachmeier [AWS-SA]" w:date="2023-02-25T11:26:00Z">
              <w:tcPr>
                <w:tcW w:w="960" w:type="dxa"/>
                <w:tcBorders>
                  <w:top w:val="nil"/>
                  <w:left w:val="nil"/>
                  <w:bottom w:val="nil"/>
                  <w:right w:val="nil"/>
                </w:tcBorders>
                <w:shd w:val="clear" w:color="auto" w:fill="auto"/>
                <w:noWrap/>
                <w:vAlign w:val="bottom"/>
                <w:hideMark/>
              </w:tcPr>
            </w:tcPrChange>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979" w:author="Nate Bachmeier [AWS-SA]" w:date="2023-02-25T11:26:00Z"/>
                <w:rFonts w:ascii="Calibri" w:eastAsia="Times New Roman" w:hAnsi="Calibri" w:cs="Calibri"/>
                <w:color w:val="000000"/>
                <w:sz w:val="22"/>
              </w:rPr>
            </w:pPr>
            <w:ins w:id="3980" w:author="Nate Bachmeier [AWS-SA]" w:date="2023-02-25T11:26:00Z">
              <w:r w:rsidRPr="00E16572">
                <w:rPr>
                  <w:rFonts w:ascii="Calibri" w:eastAsia="Times New Roman" w:hAnsi="Calibri" w:cs="Calibri"/>
                  <w:color w:val="000000"/>
                  <w:sz w:val="22"/>
                </w:rPr>
                <w:t>577</w:t>
              </w:r>
            </w:ins>
          </w:p>
        </w:tc>
      </w:tr>
      <w:tr w:rsidR="00E16572" w:rsidRPr="00E16572" w14:paraId="57C4B0E6" w14:textId="77777777" w:rsidTr="00E16572">
        <w:trPr>
          <w:trHeight w:val="300"/>
          <w:ins w:id="3981" w:author="Nate Bachmeier [AWS-SA]" w:date="2023-02-25T11:26:00Z"/>
          <w:trPrChange w:id="398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983" w:author="Nate Bachmeier [AWS-SA]" w:date="2023-02-25T11:26:00Z">
              <w:tcPr>
                <w:tcW w:w="4740" w:type="dxa"/>
                <w:tcBorders>
                  <w:top w:val="nil"/>
                  <w:left w:val="nil"/>
                  <w:bottom w:val="nil"/>
                  <w:right w:val="nil"/>
                </w:tcBorders>
                <w:shd w:val="clear" w:color="auto" w:fill="auto"/>
                <w:noWrap/>
                <w:vAlign w:val="bottom"/>
                <w:hideMark/>
              </w:tcPr>
            </w:tcPrChange>
          </w:tcPr>
          <w:p w14:paraId="7D7D13AF" w14:textId="77777777" w:rsidR="00E16572" w:rsidRPr="00E16572" w:rsidRDefault="00E16572" w:rsidP="00E16572">
            <w:pPr>
              <w:spacing w:line="240" w:lineRule="auto"/>
              <w:ind w:firstLine="0"/>
              <w:rPr>
                <w:ins w:id="3984" w:author="Nate Bachmeier [AWS-SA]" w:date="2023-02-25T11:26:00Z"/>
                <w:rFonts w:ascii="Calibri" w:eastAsia="Times New Roman" w:hAnsi="Calibri" w:cs="Calibri"/>
                <w:b w:val="0"/>
                <w:bCs w:val="0"/>
                <w:color w:val="000000"/>
                <w:sz w:val="22"/>
                <w:rPrChange w:id="3985" w:author="Nate Bachmeier [AWS-SA]" w:date="2023-02-25T11:29:00Z">
                  <w:rPr>
                    <w:ins w:id="3986" w:author="Nate Bachmeier [AWS-SA]" w:date="2023-02-25T11:26:00Z"/>
                    <w:rFonts w:ascii="Calibri" w:eastAsia="Times New Roman" w:hAnsi="Calibri" w:cs="Calibri"/>
                    <w:color w:val="000000"/>
                    <w:sz w:val="22"/>
                  </w:rPr>
                </w:rPrChange>
              </w:rPr>
            </w:pPr>
            <w:ins w:id="3987" w:author="Nate Bachmeier [AWS-SA]" w:date="2023-02-25T11:26:00Z">
              <w:r w:rsidRPr="00E16572">
                <w:rPr>
                  <w:rFonts w:ascii="Calibri" w:eastAsia="Times New Roman" w:hAnsi="Calibri" w:cs="Calibri"/>
                  <w:b w:val="0"/>
                  <w:bCs w:val="0"/>
                  <w:color w:val="000000"/>
                  <w:sz w:val="22"/>
                  <w:rPrChange w:id="3988" w:author="Nate Bachmeier [AWS-SA]" w:date="2023-02-25T11:29:00Z">
                    <w:rPr>
                      <w:rFonts w:ascii="Calibri" w:eastAsia="Times New Roman" w:hAnsi="Calibri" w:cs="Calibri"/>
                      <w:color w:val="000000"/>
                      <w:sz w:val="22"/>
                    </w:rPr>
                  </w:rPrChange>
                </w:rPr>
                <w:t>huddling</w:t>
              </w:r>
            </w:ins>
          </w:p>
        </w:tc>
        <w:tc>
          <w:tcPr>
            <w:tcW w:w="960" w:type="dxa"/>
            <w:noWrap/>
            <w:hideMark/>
            <w:tcPrChange w:id="3989" w:author="Nate Bachmeier [AWS-SA]" w:date="2023-02-25T11:26:00Z">
              <w:tcPr>
                <w:tcW w:w="960" w:type="dxa"/>
                <w:tcBorders>
                  <w:top w:val="nil"/>
                  <w:left w:val="nil"/>
                  <w:bottom w:val="nil"/>
                  <w:right w:val="nil"/>
                </w:tcBorders>
                <w:shd w:val="clear" w:color="auto" w:fill="auto"/>
                <w:noWrap/>
                <w:vAlign w:val="bottom"/>
                <w:hideMark/>
              </w:tcPr>
            </w:tcPrChange>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990" w:author="Nate Bachmeier [AWS-SA]" w:date="2023-02-25T11:26:00Z"/>
                <w:rFonts w:ascii="Calibri" w:eastAsia="Times New Roman" w:hAnsi="Calibri" w:cs="Calibri"/>
                <w:color w:val="000000"/>
                <w:sz w:val="22"/>
              </w:rPr>
            </w:pPr>
            <w:ins w:id="3991" w:author="Nate Bachmeier [AWS-SA]" w:date="2023-02-25T11:26:00Z">
              <w:r w:rsidRPr="00E16572">
                <w:rPr>
                  <w:rFonts w:ascii="Calibri" w:eastAsia="Times New Roman" w:hAnsi="Calibri" w:cs="Calibri"/>
                  <w:color w:val="000000"/>
                  <w:sz w:val="22"/>
                </w:rPr>
                <w:t>630</w:t>
              </w:r>
            </w:ins>
          </w:p>
        </w:tc>
      </w:tr>
      <w:tr w:rsidR="00E16572" w:rsidRPr="00E16572" w14:paraId="2100F4FB" w14:textId="77777777" w:rsidTr="00E16572">
        <w:trPr>
          <w:cnfStyle w:val="000000100000" w:firstRow="0" w:lastRow="0" w:firstColumn="0" w:lastColumn="0" w:oddVBand="0" w:evenVBand="0" w:oddHBand="1" w:evenHBand="0" w:firstRowFirstColumn="0" w:firstRowLastColumn="0" w:lastRowFirstColumn="0" w:lastRowLastColumn="0"/>
          <w:trHeight w:val="300"/>
          <w:ins w:id="3992" w:author="Nate Bachmeier [AWS-SA]" w:date="2023-02-25T11:26:00Z"/>
          <w:trPrChange w:id="399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3994" w:author="Nate Bachmeier [AWS-SA]" w:date="2023-02-25T11:26:00Z">
              <w:tcPr>
                <w:tcW w:w="4740" w:type="dxa"/>
                <w:tcBorders>
                  <w:top w:val="nil"/>
                  <w:left w:val="nil"/>
                  <w:bottom w:val="nil"/>
                  <w:right w:val="nil"/>
                </w:tcBorders>
                <w:shd w:val="clear" w:color="auto" w:fill="auto"/>
                <w:noWrap/>
                <w:vAlign w:val="bottom"/>
                <w:hideMark/>
              </w:tcPr>
            </w:tcPrChange>
          </w:tcPr>
          <w:p w14:paraId="2FC34BC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995" w:author="Nate Bachmeier [AWS-SA]" w:date="2023-02-25T11:26:00Z"/>
                <w:rFonts w:ascii="Calibri" w:eastAsia="Times New Roman" w:hAnsi="Calibri" w:cs="Calibri"/>
                <w:b w:val="0"/>
                <w:bCs w:val="0"/>
                <w:color w:val="000000"/>
                <w:sz w:val="22"/>
                <w:rPrChange w:id="3996" w:author="Nate Bachmeier [AWS-SA]" w:date="2023-02-25T11:29:00Z">
                  <w:rPr>
                    <w:ins w:id="3997" w:author="Nate Bachmeier [AWS-SA]" w:date="2023-02-25T11:26:00Z"/>
                    <w:rFonts w:ascii="Calibri" w:eastAsia="Times New Roman" w:hAnsi="Calibri" w:cs="Calibri"/>
                    <w:color w:val="000000"/>
                    <w:sz w:val="22"/>
                  </w:rPr>
                </w:rPrChange>
              </w:rPr>
            </w:pPr>
            <w:ins w:id="3998" w:author="Nate Bachmeier [AWS-SA]" w:date="2023-02-25T11:26:00Z">
              <w:r w:rsidRPr="00E16572">
                <w:rPr>
                  <w:rFonts w:ascii="Calibri" w:eastAsia="Times New Roman" w:hAnsi="Calibri" w:cs="Calibri"/>
                  <w:b w:val="0"/>
                  <w:bCs w:val="0"/>
                  <w:color w:val="000000"/>
                  <w:sz w:val="22"/>
                  <w:rPrChange w:id="3999" w:author="Nate Bachmeier [AWS-SA]" w:date="2023-02-25T11:29:00Z">
                    <w:rPr>
                      <w:rFonts w:ascii="Calibri" w:eastAsia="Times New Roman" w:hAnsi="Calibri" w:cs="Calibri"/>
                      <w:color w:val="000000"/>
                      <w:sz w:val="22"/>
                    </w:rPr>
                  </w:rPrChange>
                </w:rPr>
                <w:t>hugging (not baby)</w:t>
              </w:r>
            </w:ins>
          </w:p>
        </w:tc>
        <w:tc>
          <w:tcPr>
            <w:tcW w:w="960" w:type="dxa"/>
            <w:noWrap/>
            <w:hideMark/>
            <w:tcPrChange w:id="4000" w:author="Nate Bachmeier [AWS-SA]" w:date="2023-02-25T11:26:00Z">
              <w:tcPr>
                <w:tcW w:w="960" w:type="dxa"/>
                <w:tcBorders>
                  <w:top w:val="nil"/>
                  <w:left w:val="nil"/>
                  <w:bottom w:val="nil"/>
                  <w:right w:val="nil"/>
                </w:tcBorders>
                <w:shd w:val="clear" w:color="auto" w:fill="auto"/>
                <w:noWrap/>
                <w:vAlign w:val="bottom"/>
                <w:hideMark/>
              </w:tcPr>
            </w:tcPrChange>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001" w:author="Nate Bachmeier [AWS-SA]" w:date="2023-02-25T11:26:00Z"/>
                <w:rFonts w:ascii="Calibri" w:eastAsia="Times New Roman" w:hAnsi="Calibri" w:cs="Calibri"/>
                <w:color w:val="000000"/>
                <w:sz w:val="22"/>
              </w:rPr>
            </w:pPr>
            <w:ins w:id="4002" w:author="Nate Bachmeier [AWS-SA]" w:date="2023-02-25T11:26:00Z">
              <w:r w:rsidRPr="00E16572">
                <w:rPr>
                  <w:rFonts w:ascii="Calibri" w:eastAsia="Times New Roman" w:hAnsi="Calibri" w:cs="Calibri"/>
                  <w:color w:val="000000"/>
                  <w:sz w:val="22"/>
                </w:rPr>
                <w:t>803</w:t>
              </w:r>
            </w:ins>
          </w:p>
        </w:tc>
      </w:tr>
      <w:tr w:rsidR="00E16572" w:rsidRPr="00E16572" w14:paraId="6051FF81" w14:textId="77777777" w:rsidTr="00E16572">
        <w:trPr>
          <w:trHeight w:val="300"/>
          <w:ins w:id="4003" w:author="Nate Bachmeier [AWS-SA]" w:date="2023-02-25T11:26:00Z"/>
          <w:trPrChange w:id="400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005" w:author="Nate Bachmeier [AWS-SA]" w:date="2023-02-25T11:26:00Z">
              <w:tcPr>
                <w:tcW w:w="4740" w:type="dxa"/>
                <w:tcBorders>
                  <w:top w:val="nil"/>
                  <w:left w:val="nil"/>
                  <w:bottom w:val="nil"/>
                  <w:right w:val="nil"/>
                </w:tcBorders>
                <w:shd w:val="clear" w:color="auto" w:fill="auto"/>
                <w:noWrap/>
                <w:vAlign w:val="bottom"/>
                <w:hideMark/>
              </w:tcPr>
            </w:tcPrChange>
          </w:tcPr>
          <w:p w14:paraId="3CC2F6C2" w14:textId="77777777" w:rsidR="00E16572" w:rsidRPr="00E16572" w:rsidRDefault="00E16572" w:rsidP="00E16572">
            <w:pPr>
              <w:spacing w:line="240" w:lineRule="auto"/>
              <w:ind w:firstLine="0"/>
              <w:rPr>
                <w:ins w:id="4006" w:author="Nate Bachmeier [AWS-SA]" w:date="2023-02-25T11:26:00Z"/>
                <w:rFonts w:ascii="Calibri" w:eastAsia="Times New Roman" w:hAnsi="Calibri" w:cs="Calibri"/>
                <w:b w:val="0"/>
                <w:bCs w:val="0"/>
                <w:color w:val="000000"/>
                <w:sz w:val="22"/>
                <w:rPrChange w:id="4007" w:author="Nate Bachmeier [AWS-SA]" w:date="2023-02-25T11:29:00Z">
                  <w:rPr>
                    <w:ins w:id="4008" w:author="Nate Bachmeier [AWS-SA]" w:date="2023-02-25T11:26:00Z"/>
                    <w:rFonts w:ascii="Calibri" w:eastAsia="Times New Roman" w:hAnsi="Calibri" w:cs="Calibri"/>
                    <w:color w:val="000000"/>
                    <w:sz w:val="22"/>
                  </w:rPr>
                </w:rPrChange>
              </w:rPr>
            </w:pPr>
            <w:ins w:id="4009" w:author="Nate Bachmeier [AWS-SA]" w:date="2023-02-25T11:26:00Z">
              <w:r w:rsidRPr="00E16572">
                <w:rPr>
                  <w:rFonts w:ascii="Calibri" w:eastAsia="Times New Roman" w:hAnsi="Calibri" w:cs="Calibri"/>
                  <w:b w:val="0"/>
                  <w:bCs w:val="0"/>
                  <w:color w:val="000000"/>
                  <w:sz w:val="22"/>
                  <w:rPrChange w:id="4010" w:author="Nate Bachmeier [AWS-SA]" w:date="2023-02-25T11:29:00Z">
                    <w:rPr>
                      <w:rFonts w:ascii="Calibri" w:eastAsia="Times New Roman" w:hAnsi="Calibri" w:cs="Calibri"/>
                      <w:color w:val="000000"/>
                      <w:sz w:val="22"/>
                    </w:rPr>
                  </w:rPrChange>
                </w:rPr>
                <w:t>hugging baby</w:t>
              </w:r>
            </w:ins>
          </w:p>
        </w:tc>
        <w:tc>
          <w:tcPr>
            <w:tcW w:w="960" w:type="dxa"/>
            <w:noWrap/>
            <w:hideMark/>
            <w:tcPrChange w:id="4011" w:author="Nate Bachmeier [AWS-SA]" w:date="2023-02-25T11:26:00Z">
              <w:tcPr>
                <w:tcW w:w="960" w:type="dxa"/>
                <w:tcBorders>
                  <w:top w:val="nil"/>
                  <w:left w:val="nil"/>
                  <w:bottom w:val="nil"/>
                  <w:right w:val="nil"/>
                </w:tcBorders>
                <w:shd w:val="clear" w:color="auto" w:fill="auto"/>
                <w:noWrap/>
                <w:vAlign w:val="bottom"/>
                <w:hideMark/>
              </w:tcPr>
            </w:tcPrChange>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012" w:author="Nate Bachmeier [AWS-SA]" w:date="2023-02-25T11:26:00Z"/>
                <w:rFonts w:ascii="Calibri" w:eastAsia="Times New Roman" w:hAnsi="Calibri" w:cs="Calibri"/>
                <w:color w:val="000000"/>
                <w:sz w:val="22"/>
              </w:rPr>
            </w:pPr>
            <w:ins w:id="4013" w:author="Nate Bachmeier [AWS-SA]" w:date="2023-02-25T11:26:00Z">
              <w:r w:rsidRPr="00E16572">
                <w:rPr>
                  <w:rFonts w:ascii="Calibri" w:eastAsia="Times New Roman" w:hAnsi="Calibri" w:cs="Calibri"/>
                  <w:color w:val="000000"/>
                  <w:sz w:val="22"/>
                </w:rPr>
                <w:t>551</w:t>
              </w:r>
            </w:ins>
          </w:p>
        </w:tc>
      </w:tr>
      <w:tr w:rsidR="00E16572" w:rsidRPr="00E16572" w14:paraId="6891E2D7" w14:textId="77777777" w:rsidTr="00E16572">
        <w:trPr>
          <w:cnfStyle w:val="000000100000" w:firstRow="0" w:lastRow="0" w:firstColumn="0" w:lastColumn="0" w:oddVBand="0" w:evenVBand="0" w:oddHBand="1" w:evenHBand="0" w:firstRowFirstColumn="0" w:firstRowLastColumn="0" w:lastRowFirstColumn="0" w:lastRowLastColumn="0"/>
          <w:trHeight w:val="300"/>
          <w:ins w:id="4014" w:author="Nate Bachmeier [AWS-SA]" w:date="2023-02-25T11:26:00Z"/>
          <w:trPrChange w:id="40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016" w:author="Nate Bachmeier [AWS-SA]" w:date="2023-02-25T11:26:00Z">
              <w:tcPr>
                <w:tcW w:w="4740" w:type="dxa"/>
                <w:tcBorders>
                  <w:top w:val="nil"/>
                  <w:left w:val="nil"/>
                  <w:bottom w:val="nil"/>
                  <w:right w:val="nil"/>
                </w:tcBorders>
                <w:shd w:val="clear" w:color="auto" w:fill="auto"/>
                <w:noWrap/>
                <w:vAlign w:val="bottom"/>
                <w:hideMark/>
              </w:tcPr>
            </w:tcPrChange>
          </w:tcPr>
          <w:p w14:paraId="44C3D09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017" w:author="Nate Bachmeier [AWS-SA]" w:date="2023-02-25T11:26:00Z"/>
                <w:rFonts w:ascii="Calibri" w:eastAsia="Times New Roman" w:hAnsi="Calibri" w:cs="Calibri"/>
                <w:b w:val="0"/>
                <w:bCs w:val="0"/>
                <w:color w:val="000000"/>
                <w:sz w:val="22"/>
                <w:rPrChange w:id="4018" w:author="Nate Bachmeier [AWS-SA]" w:date="2023-02-25T11:29:00Z">
                  <w:rPr>
                    <w:ins w:id="4019" w:author="Nate Bachmeier [AWS-SA]" w:date="2023-02-25T11:26:00Z"/>
                    <w:rFonts w:ascii="Calibri" w:eastAsia="Times New Roman" w:hAnsi="Calibri" w:cs="Calibri"/>
                    <w:color w:val="000000"/>
                    <w:sz w:val="22"/>
                  </w:rPr>
                </w:rPrChange>
              </w:rPr>
            </w:pPr>
            <w:ins w:id="4020" w:author="Nate Bachmeier [AWS-SA]" w:date="2023-02-25T11:26:00Z">
              <w:r w:rsidRPr="00E16572">
                <w:rPr>
                  <w:rFonts w:ascii="Calibri" w:eastAsia="Times New Roman" w:hAnsi="Calibri" w:cs="Calibri"/>
                  <w:b w:val="0"/>
                  <w:bCs w:val="0"/>
                  <w:color w:val="000000"/>
                  <w:sz w:val="22"/>
                  <w:rPrChange w:id="4021" w:author="Nate Bachmeier [AWS-SA]" w:date="2023-02-25T11:29:00Z">
                    <w:rPr>
                      <w:rFonts w:ascii="Calibri" w:eastAsia="Times New Roman" w:hAnsi="Calibri" w:cs="Calibri"/>
                      <w:color w:val="000000"/>
                      <w:sz w:val="22"/>
                    </w:rPr>
                  </w:rPrChange>
                </w:rPr>
                <w:t>hula hooping</w:t>
              </w:r>
            </w:ins>
          </w:p>
        </w:tc>
        <w:tc>
          <w:tcPr>
            <w:tcW w:w="960" w:type="dxa"/>
            <w:noWrap/>
            <w:hideMark/>
            <w:tcPrChange w:id="4022" w:author="Nate Bachmeier [AWS-SA]" w:date="2023-02-25T11:26:00Z">
              <w:tcPr>
                <w:tcW w:w="960" w:type="dxa"/>
                <w:tcBorders>
                  <w:top w:val="nil"/>
                  <w:left w:val="nil"/>
                  <w:bottom w:val="nil"/>
                  <w:right w:val="nil"/>
                </w:tcBorders>
                <w:shd w:val="clear" w:color="auto" w:fill="auto"/>
                <w:noWrap/>
                <w:vAlign w:val="bottom"/>
                <w:hideMark/>
              </w:tcPr>
            </w:tcPrChange>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023" w:author="Nate Bachmeier [AWS-SA]" w:date="2023-02-25T11:26:00Z"/>
                <w:rFonts w:ascii="Calibri" w:eastAsia="Times New Roman" w:hAnsi="Calibri" w:cs="Calibri"/>
                <w:color w:val="000000"/>
                <w:sz w:val="22"/>
              </w:rPr>
            </w:pPr>
            <w:ins w:id="4024" w:author="Nate Bachmeier [AWS-SA]" w:date="2023-02-25T11:26:00Z">
              <w:r w:rsidRPr="00E16572">
                <w:rPr>
                  <w:rFonts w:ascii="Calibri" w:eastAsia="Times New Roman" w:hAnsi="Calibri" w:cs="Calibri"/>
                  <w:color w:val="000000"/>
                  <w:sz w:val="22"/>
                </w:rPr>
                <w:t>667</w:t>
              </w:r>
            </w:ins>
          </w:p>
        </w:tc>
      </w:tr>
      <w:tr w:rsidR="00E16572" w:rsidRPr="00E16572" w14:paraId="52FF5D0C" w14:textId="77777777" w:rsidTr="00E16572">
        <w:trPr>
          <w:trHeight w:val="300"/>
          <w:ins w:id="4025" w:author="Nate Bachmeier [AWS-SA]" w:date="2023-02-25T11:26:00Z"/>
          <w:trPrChange w:id="402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027" w:author="Nate Bachmeier [AWS-SA]" w:date="2023-02-25T11:26:00Z">
              <w:tcPr>
                <w:tcW w:w="4740" w:type="dxa"/>
                <w:tcBorders>
                  <w:top w:val="nil"/>
                  <w:left w:val="nil"/>
                  <w:bottom w:val="nil"/>
                  <w:right w:val="nil"/>
                </w:tcBorders>
                <w:shd w:val="clear" w:color="auto" w:fill="auto"/>
                <w:noWrap/>
                <w:vAlign w:val="bottom"/>
                <w:hideMark/>
              </w:tcPr>
            </w:tcPrChange>
          </w:tcPr>
          <w:p w14:paraId="3FB84113" w14:textId="77777777" w:rsidR="00E16572" w:rsidRPr="00E16572" w:rsidRDefault="00E16572" w:rsidP="00E16572">
            <w:pPr>
              <w:spacing w:line="240" w:lineRule="auto"/>
              <w:ind w:firstLine="0"/>
              <w:rPr>
                <w:ins w:id="4028" w:author="Nate Bachmeier [AWS-SA]" w:date="2023-02-25T11:26:00Z"/>
                <w:rFonts w:ascii="Calibri" w:eastAsia="Times New Roman" w:hAnsi="Calibri" w:cs="Calibri"/>
                <w:b w:val="0"/>
                <w:bCs w:val="0"/>
                <w:color w:val="000000"/>
                <w:sz w:val="22"/>
                <w:rPrChange w:id="4029" w:author="Nate Bachmeier [AWS-SA]" w:date="2023-02-25T11:29:00Z">
                  <w:rPr>
                    <w:ins w:id="4030" w:author="Nate Bachmeier [AWS-SA]" w:date="2023-02-25T11:26:00Z"/>
                    <w:rFonts w:ascii="Calibri" w:eastAsia="Times New Roman" w:hAnsi="Calibri" w:cs="Calibri"/>
                    <w:color w:val="000000"/>
                    <w:sz w:val="22"/>
                  </w:rPr>
                </w:rPrChange>
              </w:rPr>
            </w:pPr>
            <w:ins w:id="4031" w:author="Nate Bachmeier [AWS-SA]" w:date="2023-02-25T11:26:00Z">
              <w:r w:rsidRPr="00E16572">
                <w:rPr>
                  <w:rFonts w:ascii="Calibri" w:eastAsia="Times New Roman" w:hAnsi="Calibri" w:cs="Calibri"/>
                  <w:b w:val="0"/>
                  <w:bCs w:val="0"/>
                  <w:color w:val="000000"/>
                  <w:sz w:val="22"/>
                  <w:rPrChange w:id="4032" w:author="Nate Bachmeier [AWS-SA]" w:date="2023-02-25T11:29:00Z">
                    <w:rPr>
                      <w:rFonts w:ascii="Calibri" w:eastAsia="Times New Roman" w:hAnsi="Calibri" w:cs="Calibri"/>
                      <w:color w:val="000000"/>
                      <w:sz w:val="22"/>
                    </w:rPr>
                  </w:rPrChange>
                </w:rPr>
                <w:t>hurdling</w:t>
              </w:r>
            </w:ins>
          </w:p>
        </w:tc>
        <w:tc>
          <w:tcPr>
            <w:tcW w:w="960" w:type="dxa"/>
            <w:noWrap/>
            <w:hideMark/>
            <w:tcPrChange w:id="4033" w:author="Nate Bachmeier [AWS-SA]" w:date="2023-02-25T11:26:00Z">
              <w:tcPr>
                <w:tcW w:w="960" w:type="dxa"/>
                <w:tcBorders>
                  <w:top w:val="nil"/>
                  <w:left w:val="nil"/>
                  <w:bottom w:val="nil"/>
                  <w:right w:val="nil"/>
                </w:tcBorders>
                <w:shd w:val="clear" w:color="auto" w:fill="auto"/>
                <w:noWrap/>
                <w:vAlign w:val="bottom"/>
                <w:hideMark/>
              </w:tcPr>
            </w:tcPrChange>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034" w:author="Nate Bachmeier [AWS-SA]" w:date="2023-02-25T11:26:00Z"/>
                <w:rFonts w:ascii="Calibri" w:eastAsia="Times New Roman" w:hAnsi="Calibri" w:cs="Calibri"/>
                <w:color w:val="000000"/>
                <w:sz w:val="22"/>
              </w:rPr>
            </w:pPr>
            <w:ins w:id="4035" w:author="Nate Bachmeier [AWS-SA]" w:date="2023-02-25T11:26:00Z">
              <w:r w:rsidRPr="00E16572">
                <w:rPr>
                  <w:rFonts w:ascii="Calibri" w:eastAsia="Times New Roman" w:hAnsi="Calibri" w:cs="Calibri"/>
                  <w:color w:val="000000"/>
                  <w:sz w:val="22"/>
                </w:rPr>
                <w:t>704</w:t>
              </w:r>
            </w:ins>
          </w:p>
        </w:tc>
      </w:tr>
      <w:tr w:rsidR="00E16572" w:rsidRPr="00E16572" w14:paraId="2C440FA9" w14:textId="77777777" w:rsidTr="00E16572">
        <w:trPr>
          <w:cnfStyle w:val="000000100000" w:firstRow="0" w:lastRow="0" w:firstColumn="0" w:lastColumn="0" w:oddVBand="0" w:evenVBand="0" w:oddHBand="1" w:evenHBand="0" w:firstRowFirstColumn="0" w:firstRowLastColumn="0" w:lastRowFirstColumn="0" w:lastRowLastColumn="0"/>
          <w:trHeight w:val="300"/>
          <w:ins w:id="4036" w:author="Nate Bachmeier [AWS-SA]" w:date="2023-02-25T11:26:00Z"/>
          <w:trPrChange w:id="403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038" w:author="Nate Bachmeier [AWS-SA]" w:date="2023-02-25T11:26:00Z">
              <w:tcPr>
                <w:tcW w:w="4740" w:type="dxa"/>
                <w:tcBorders>
                  <w:top w:val="nil"/>
                  <w:left w:val="nil"/>
                  <w:bottom w:val="nil"/>
                  <w:right w:val="nil"/>
                </w:tcBorders>
                <w:shd w:val="clear" w:color="auto" w:fill="auto"/>
                <w:noWrap/>
                <w:vAlign w:val="bottom"/>
                <w:hideMark/>
              </w:tcPr>
            </w:tcPrChange>
          </w:tcPr>
          <w:p w14:paraId="29A1808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039" w:author="Nate Bachmeier [AWS-SA]" w:date="2023-02-25T11:26:00Z"/>
                <w:rFonts w:ascii="Calibri" w:eastAsia="Times New Roman" w:hAnsi="Calibri" w:cs="Calibri"/>
                <w:b w:val="0"/>
                <w:bCs w:val="0"/>
                <w:color w:val="000000"/>
                <w:sz w:val="22"/>
                <w:rPrChange w:id="4040" w:author="Nate Bachmeier [AWS-SA]" w:date="2023-02-25T11:29:00Z">
                  <w:rPr>
                    <w:ins w:id="4041" w:author="Nate Bachmeier [AWS-SA]" w:date="2023-02-25T11:26:00Z"/>
                    <w:rFonts w:ascii="Calibri" w:eastAsia="Times New Roman" w:hAnsi="Calibri" w:cs="Calibri"/>
                    <w:color w:val="000000"/>
                    <w:sz w:val="22"/>
                  </w:rPr>
                </w:rPrChange>
              </w:rPr>
            </w:pPr>
            <w:ins w:id="4042" w:author="Nate Bachmeier [AWS-SA]" w:date="2023-02-25T11:26:00Z">
              <w:r w:rsidRPr="00E16572">
                <w:rPr>
                  <w:rFonts w:ascii="Calibri" w:eastAsia="Times New Roman" w:hAnsi="Calibri" w:cs="Calibri"/>
                  <w:b w:val="0"/>
                  <w:bCs w:val="0"/>
                  <w:color w:val="000000"/>
                  <w:sz w:val="22"/>
                  <w:rPrChange w:id="4043" w:author="Nate Bachmeier [AWS-SA]" w:date="2023-02-25T11:29:00Z">
                    <w:rPr>
                      <w:rFonts w:ascii="Calibri" w:eastAsia="Times New Roman" w:hAnsi="Calibri" w:cs="Calibri"/>
                      <w:color w:val="000000"/>
                      <w:sz w:val="22"/>
                    </w:rPr>
                  </w:rPrChange>
                </w:rPr>
                <w:t>hurling (sport)</w:t>
              </w:r>
            </w:ins>
          </w:p>
        </w:tc>
        <w:tc>
          <w:tcPr>
            <w:tcW w:w="960" w:type="dxa"/>
            <w:noWrap/>
            <w:hideMark/>
            <w:tcPrChange w:id="4044" w:author="Nate Bachmeier [AWS-SA]" w:date="2023-02-25T11:26:00Z">
              <w:tcPr>
                <w:tcW w:w="960" w:type="dxa"/>
                <w:tcBorders>
                  <w:top w:val="nil"/>
                  <w:left w:val="nil"/>
                  <w:bottom w:val="nil"/>
                  <w:right w:val="nil"/>
                </w:tcBorders>
                <w:shd w:val="clear" w:color="auto" w:fill="auto"/>
                <w:noWrap/>
                <w:vAlign w:val="bottom"/>
                <w:hideMark/>
              </w:tcPr>
            </w:tcPrChange>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045" w:author="Nate Bachmeier [AWS-SA]" w:date="2023-02-25T11:26:00Z"/>
                <w:rFonts w:ascii="Calibri" w:eastAsia="Times New Roman" w:hAnsi="Calibri" w:cs="Calibri"/>
                <w:color w:val="000000"/>
                <w:sz w:val="22"/>
              </w:rPr>
            </w:pPr>
            <w:ins w:id="4046" w:author="Nate Bachmeier [AWS-SA]" w:date="2023-02-25T11:26:00Z">
              <w:r w:rsidRPr="00E16572">
                <w:rPr>
                  <w:rFonts w:ascii="Calibri" w:eastAsia="Times New Roman" w:hAnsi="Calibri" w:cs="Calibri"/>
                  <w:color w:val="000000"/>
                  <w:sz w:val="22"/>
                </w:rPr>
                <w:t>733</w:t>
              </w:r>
            </w:ins>
          </w:p>
        </w:tc>
      </w:tr>
      <w:tr w:rsidR="00E16572" w:rsidRPr="00E16572" w14:paraId="5169BA9B" w14:textId="77777777" w:rsidTr="00E16572">
        <w:trPr>
          <w:trHeight w:val="300"/>
          <w:ins w:id="4047" w:author="Nate Bachmeier [AWS-SA]" w:date="2023-02-25T11:26:00Z"/>
          <w:trPrChange w:id="404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049" w:author="Nate Bachmeier [AWS-SA]" w:date="2023-02-25T11:26:00Z">
              <w:tcPr>
                <w:tcW w:w="4740" w:type="dxa"/>
                <w:tcBorders>
                  <w:top w:val="nil"/>
                  <w:left w:val="nil"/>
                  <w:bottom w:val="nil"/>
                  <w:right w:val="nil"/>
                </w:tcBorders>
                <w:shd w:val="clear" w:color="auto" w:fill="auto"/>
                <w:noWrap/>
                <w:vAlign w:val="bottom"/>
                <w:hideMark/>
              </w:tcPr>
            </w:tcPrChange>
          </w:tcPr>
          <w:p w14:paraId="4A199E6F" w14:textId="77777777" w:rsidR="00E16572" w:rsidRPr="00E16572" w:rsidRDefault="00E16572" w:rsidP="00E16572">
            <w:pPr>
              <w:spacing w:line="240" w:lineRule="auto"/>
              <w:ind w:firstLine="0"/>
              <w:rPr>
                <w:ins w:id="4050" w:author="Nate Bachmeier [AWS-SA]" w:date="2023-02-25T11:26:00Z"/>
                <w:rFonts w:ascii="Calibri" w:eastAsia="Times New Roman" w:hAnsi="Calibri" w:cs="Calibri"/>
                <w:b w:val="0"/>
                <w:bCs w:val="0"/>
                <w:color w:val="000000"/>
                <w:sz w:val="22"/>
                <w:rPrChange w:id="4051" w:author="Nate Bachmeier [AWS-SA]" w:date="2023-02-25T11:29:00Z">
                  <w:rPr>
                    <w:ins w:id="4052" w:author="Nate Bachmeier [AWS-SA]" w:date="2023-02-25T11:26:00Z"/>
                    <w:rFonts w:ascii="Calibri" w:eastAsia="Times New Roman" w:hAnsi="Calibri" w:cs="Calibri"/>
                    <w:color w:val="000000"/>
                    <w:sz w:val="22"/>
                  </w:rPr>
                </w:rPrChange>
              </w:rPr>
            </w:pPr>
            <w:ins w:id="4053" w:author="Nate Bachmeier [AWS-SA]" w:date="2023-02-25T11:26:00Z">
              <w:r w:rsidRPr="00E16572">
                <w:rPr>
                  <w:rFonts w:ascii="Calibri" w:eastAsia="Times New Roman" w:hAnsi="Calibri" w:cs="Calibri"/>
                  <w:b w:val="0"/>
                  <w:bCs w:val="0"/>
                  <w:color w:val="000000"/>
                  <w:sz w:val="22"/>
                  <w:rPrChange w:id="4054" w:author="Nate Bachmeier [AWS-SA]" w:date="2023-02-25T11:29:00Z">
                    <w:rPr>
                      <w:rFonts w:ascii="Calibri" w:eastAsia="Times New Roman" w:hAnsi="Calibri" w:cs="Calibri"/>
                      <w:color w:val="000000"/>
                      <w:sz w:val="22"/>
                    </w:rPr>
                  </w:rPrChange>
                </w:rPr>
                <w:t>ice climbing</w:t>
              </w:r>
            </w:ins>
          </w:p>
        </w:tc>
        <w:tc>
          <w:tcPr>
            <w:tcW w:w="960" w:type="dxa"/>
            <w:noWrap/>
            <w:hideMark/>
            <w:tcPrChange w:id="4055" w:author="Nate Bachmeier [AWS-SA]" w:date="2023-02-25T11:26:00Z">
              <w:tcPr>
                <w:tcW w:w="960" w:type="dxa"/>
                <w:tcBorders>
                  <w:top w:val="nil"/>
                  <w:left w:val="nil"/>
                  <w:bottom w:val="nil"/>
                  <w:right w:val="nil"/>
                </w:tcBorders>
                <w:shd w:val="clear" w:color="auto" w:fill="auto"/>
                <w:noWrap/>
                <w:vAlign w:val="bottom"/>
                <w:hideMark/>
              </w:tcPr>
            </w:tcPrChange>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056" w:author="Nate Bachmeier [AWS-SA]" w:date="2023-02-25T11:26:00Z"/>
                <w:rFonts w:ascii="Calibri" w:eastAsia="Times New Roman" w:hAnsi="Calibri" w:cs="Calibri"/>
                <w:color w:val="000000"/>
                <w:sz w:val="22"/>
              </w:rPr>
            </w:pPr>
            <w:ins w:id="4057" w:author="Nate Bachmeier [AWS-SA]" w:date="2023-02-25T11:26:00Z">
              <w:r w:rsidRPr="00E16572">
                <w:rPr>
                  <w:rFonts w:ascii="Calibri" w:eastAsia="Times New Roman" w:hAnsi="Calibri" w:cs="Calibri"/>
                  <w:color w:val="000000"/>
                  <w:sz w:val="22"/>
                </w:rPr>
                <w:t>732</w:t>
              </w:r>
            </w:ins>
          </w:p>
        </w:tc>
      </w:tr>
      <w:tr w:rsidR="00E16572" w:rsidRPr="00E16572" w14:paraId="23F316CD" w14:textId="77777777" w:rsidTr="00E16572">
        <w:trPr>
          <w:cnfStyle w:val="000000100000" w:firstRow="0" w:lastRow="0" w:firstColumn="0" w:lastColumn="0" w:oddVBand="0" w:evenVBand="0" w:oddHBand="1" w:evenHBand="0" w:firstRowFirstColumn="0" w:firstRowLastColumn="0" w:lastRowFirstColumn="0" w:lastRowLastColumn="0"/>
          <w:trHeight w:val="300"/>
          <w:ins w:id="4058" w:author="Nate Bachmeier [AWS-SA]" w:date="2023-02-25T11:26:00Z"/>
          <w:trPrChange w:id="405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060" w:author="Nate Bachmeier [AWS-SA]" w:date="2023-02-25T11:26:00Z">
              <w:tcPr>
                <w:tcW w:w="4740" w:type="dxa"/>
                <w:tcBorders>
                  <w:top w:val="nil"/>
                  <w:left w:val="nil"/>
                  <w:bottom w:val="nil"/>
                  <w:right w:val="nil"/>
                </w:tcBorders>
                <w:shd w:val="clear" w:color="auto" w:fill="auto"/>
                <w:noWrap/>
                <w:vAlign w:val="bottom"/>
                <w:hideMark/>
              </w:tcPr>
            </w:tcPrChange>
          </w:tcPr>
          <w:p w14:paraId="6028B7E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061" w:author="Nate Bachmeier [AWS-SA]" w:date="2023-02-25T11:26:00Z"/>
                <w:rFonts w:ascii="Calibri" w:eastAsia="Times New Roman" w:hAnsi="Calibri" w:cs="Calibri"/>
                <w:b w:val="0"/>
                <w:bCs w:val="0"/>
                <w:color w:val="000000"/>
                <w:sz w:val="22"/>
                <w:rPrChange w:id="4062" w:author="Nate Bachmeier [AWS-SA]" w:date="2023-02-25T11:29:00Z">
                  <w:rPr>
                    <w:ins w:id="4063" w:author="Nate Bachmeier [AWS-SA]" w:date="2023-02-25T11:26:00Z"/>
                    <w:rFonts w:ascii="Calibri" w:eastAsia="Times New Roman" w:hAnsi="Calibri" w:cs="Calibri"/>
                    <w:color w:val="000000"/>
                    <w:sz w:val="22"/>
                  </w:rPr>
                </w:rPrChange>
              </w:rPr>
            </w:pPr>
            <w:ins w:id="4064" w:author="Nate Bachmeier [AWS-SA]" w:date="2023-02-25T11:26:00Z">
              <w:r w:rsidRPr="00E16572">
                <w:rPr>
                  <w:rFonts w:ascii="Calibri" w:eastAsia="Times New Roman" w:hAnsi="Calibri" w:cs="Calibri"/>
                  <w:b w:val="0"/>
                  <w:bCs w:val="0"/>
                  <w:color w:val="000000"/>
                  <w:sz w:val="22"/>
                  <w:rPrChange w:id="4065" w:author="Nate Bachmeier [AWS-SA]" w:date="2023-02-25T11:29:00Z">
                    <w:rPr>
                      <w:rFonts w:ascii="Calibri" w:eastAsia="Times New Roman" w:hAnsi="Calibri" w:cs="Calibri"/>
                      <w:color w:val="000000"/>
                      <w:sz w:val="22"/>
                    </w:rPr>
                  </w:rPrChange>
                </w:rPr>
                <w:t>ice fishing</w:t>
              </w:r>
            </w:ins>
          </w:p>
        </w:tc>
        <w:tc>
          <w:tcPr>
            <w:tcW w:w="960" w:type="dxa"/>
            <w:noWrap/>
            <w:hideMark/>
            <w:tcPrChange w:id="4066" w:author="Nate Bachmeier [AWS-SA]" w:date="2023-02-25T11:26:00Z">
              <w:tcPr>
                <w:tcW w:w="960" w:type="dxa"/>
                <w:tcBorders>
                  <w:top w:val="nil"/>
                  <w:left w:val="nil"/>
                  <w:bottom w:val="nil"/>
                  <w:right w:val="nil"/>
                </w:tcBorders>
                <w:shd w:val="clear" w:color="auto" w:fill="auto"/>
                <w:noWrap/>
                <w:vAlign w:val="bottom"/>
                <w:hideMark/>
              </w:tcPr>
            </w:tcPrChange>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067" w:author="Nate Bachmeier [AWS-SA]" w:date="2023-02-25T11:26:00Z"/>
                <w:rFonts w:ascii="Calibri" w:eastAsia="Times New Roman" w:hAnsi="Calibri" w:cs="Calibri"/>
                <w:color w:val="000000"/>
                <w:sz w:val="22"/>
              </w:rPr>
            </w:pPr>
            <w:ins w:id="4068" w:author="Nate Bachmeier [AWS-SA]" w:date="2023-02-25T11:26:00Z">
              <w:r w:rsidRPr="00E16572">
                <w:rPr>
                  <w:rFonts w:ascii="Calibri" w:eastAsia="Times New Roman" w:hAnsi="Calibri" w:cs="Calibri"/>
                  <w:color w:val="000000"/>
                  <w:sz w:val="22"/>
                </w:rPr>
                <w:t>738</w:t>
              </w:r>
            </w:ins>
          </w:p>
        </w:tc>
      </w:tr>
      <w:tr w:rsidR="00E16572" w:rsidRPr="00E16572" w14:paraId="57819F02" w14:textId="77777777" w:rsidTr="00E16572">
        <w:trPr>
          <w:trHeight w:val="300"/>
          <w:ins w:id="4069" w:author="Nate Bachmeier [AWS-SA]" w:date="2023-02-25T11:26:00Z"/>
          <w:trPrChange w:id="407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071" w:author="Nate Bachmeier [AWS-SA]" w:date="2023-02-25T11:26:00Z">
              <w:tcPr>
                <w:tcW w:w="4740" w:type="dxa"/>
                <w:tcBorders>
                  <w:top w:val="nil"/>
                  <w:left w:val="nil"/>
                  <w:bottom w:val="nil"/>
                  <w:right w:val="nil"/>
                </w:tcBorders>
                <w:shd w:val="clear" w:color="auto" w:fill="auto"/>
                <w:noWrap/>
                <w:vAlign w:val="bottom"/>
                <w:hideMark/>
              </w:tcPr>
            </w:tcPrChange>
          </w:tcPr>
          <w:p w14:paraId="3FBE6A66" w14:textId="77777777" w:rsidR="00E16572" w:rsidRPr="00E16572" w:rsidRDefault="00E16572" w:rsidP="00E16572">
            <w:pPr>
              <w:spacing w:line="240" w:lineRule="auto"/>
              <w:ind w:firstLine="0"/>
              <w:rPr>
                <w:ins w:id="4072" w:author="Nate Bachmeier [AWS-SA]" w:date="2023-02-25T11:26:00Z"/>
                <w:rFonts w:ascii="Calibri" w:eastAsia="Times New Roman" w:hAnsi="Calibri" w:cs="Calibri"/>
                <w:b w:val="0"/>
                <w:bCs w:val="0"/>
                <w:color w:val="000000"/>
                <w:sz w:val="22"/>
                <w:rPrChange w:id="4073" w:author="Nate Bachmeier [AWS-SA]" w:date="2023-02-25T11:29:00Z">
                  <w:rPr>
                    <w:ins w:id="4074" w:author="Nate Bachmeier [AWS-SA]" w:date="2023-02-25T11:26:00Z"/>
                    <w:rFonts w:ascii="Calibri" w:eastAsia="Times New Roman" w:hAnsi="Calibri" w:cs="Calibri"/>
                    <w:color w:val="000000"/>
                    <w:sz w:val="22"/>
                  </w:rPr>
                </w:rPrChange>
              </w:rPr>
            </w:pPr>
            <w:ins w:id="4075" w:author="Nate Bachmeier [AWS-SA]" w:date="2023-02-25T11:26:00Z">
              <w:r w:rsidRPr="00E16572">
                <w:rPr>
                  <w:rFonts w:ascii="Calibri" w:eastAsia="Times New Roman" w:hAnsi="Calibri" w:cs="Calibri"/>
                  <w:b w:val="0"/>
                  <w:bCs w:val="0"/>
                  <w:color w:val="000000"/>
                  <w:sz w:val="22"/>
                  <w:rPrChange w:id="4076" w:author="Nate Bachmeier [AWS-SA]" w:date="2023-02-25T11:29:00Z">
                    <w:rPr>
                      <w:rFonts w:ascii="Calibri" w:eastAsia="Times New Roman" w:hAnsi="Calibri" w:cs="Calibri"/>
                      <w:color w:val="000000"/>
                      <w:sz w:val="22"/>
                    </w:rPr>
                  </w:rPrChange>
                </w:rPr>
                <w:t>ice skating</w:t>
              </w:r>
            </w:ins>
          </w:p>
        </w:tc>
        <w:tc>
          <w:tcPr>
            <w:tcW w:w="960" w:type="dxa"/>
            <w:noWrap/>
            <w:hideMark/>
            <w:tcPrChange w:id="4077" w:author="Nate Bachmeier [AWS-SA]" w:date="2023-02-25T11:26:00Z">
              <w:tcPr>
                <w:tcW w:w="960" w:type="dxa"/>
                <w:tcBorders>
                  <w:top w:val="nil"/>
                  <w:left w:val="nil"/>
                  <w:bottom w:val="nil"/>
                  <w:right w:val="nil"/>
                </w:tcBorders>
                <w:shd w:val="clear" w:color="auto" w:fill="auto"/>
                <w:noWrap/>
                <w:vAlign w:val="bottom"/>
                <w:hideMark/>
              </w:tcPr>
            </w:tcPrChange>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078" w:author="Nate Bachmeier [AWS-SA]" w:date="2023-02-25T11:26:00Z"/>
                <w:rFonts w:ascii="Calibri" w:eastAsia="Times New Roman" w:hAnsi="Calibri" w:cs="Calibri"/>
                <w:color w:val="000000"/>
                <w:sz w:val="22"/>
              </w:rPr>
            </w:pPr>
            <w:ins w:id="4079" w:author="Nate Bachmeier [AWS-SA]" w:date="2023-02-25T11:26:00Z">
              <w:r w:rsidRPr="00E16572">
                <w:rPr>
                  <w:rFonts w:ascii="Calibri" w:eastAsia="Times New Roman" w:hAnsi="Calibri" w:cs="Calibri"/>
                  <w:color w:val="000000"/>
                  <w:sz w:val="22"/>
                </w:rPr>
                <w:t>610</w:t>
              </w:r>
            </w:ins>
          </w:p>
        </w:tc>
      </w:tr>
      <w:tr w:rsidR="00E16572" w:rsidRPr="00E16572" w14:paraId="1F021069" w14:textId="77777777" w:rsidTr="00E16572">
        <w:trPr>
          <w:cnfStyle w:val="000000100000" w:firstRow="0" w:lastRow="0" w:firstColumn="0" w:lastColumn="0" w:oddVBand="0" w:evenVBand="0" w:oddHBand="1" w:evenHBand="0" w:firstRowFirstColumn="0" w:firstRowLastColumn="0" w:lastRowFirstColumn="0" w:lastRowLastColumn="0"/>
          <w:trHeight w:val="300"/>
          <w:ins w:id="4080" w:author="Nate Bachmeier [AWS-SA]" w:date="2023-02-25T11:26:00Z"/>
          <w:trPrChange w:id="408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082" w:author="Nate Bachmeier [AWS-SA]" w:date="2023-02-25T11:26:00Z">
              <w:tcPr>
                <w:tcW w:w="4740" w:type="dxa"/>
                <w:tcBorders>
                  <w:top w:val="nil"/>
                  <w:left w:val="nil"/>
                  <w:bottom w:val="nil"/>
                  <w:right w:val="nil"/>
                </w:tcBorders>
                <w:shd w:val="clear" w:color="auto" w:fill="auto"/>
                <w:noWrap/>
                <w:vAlign w:val="bottom"/>
                <w:hideMark/>
              </w:tcPr>
            </w:tcPrChange>
          </w:tcPr>
          <w:p w14:paraId="22BE069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083" w:author="Nate Bachmeier [AWS-SA]" w:date="2023-02-25T11:26:00Z"/>
                <w:rFonts w:ascii="Calibri" w:eastAsia="Times New Roman" w:hAnsi="Calibri" w:cs="Calibri"/>
                <w:b w:val="0"/>
                <w:bCs w:val="0"/>
                <w:color w:val="000000"/>
                <w:sz w:val="22"/>
                <w:rPrChange w:id="4084" w:author="Nate Bachmeier [AWS-SA]" w:date="2023-02-25T11:29:00Z">
                  <w:rPr>
                    <w:ins w:id="4085" w:author="Nate Bachmeier [AWS-SA]" w:date="2023-02-25T11:26:00Z"/>
                    <w:rFonts w:ascii="Calibri" w:eastAsia="Times New Roman" w:hAnsi="Calibri" w:cs="Calibri"/>
                    <w:color w:val="000000"/>
                    <w:sz w:val="22"/>
                  </w:rPr>
                </w:rPrChange>
              </w:rPr>
            </w:pPr>
            <w:ins w:id="4086" w:author="Nate Bachmeier [AWS-SA]" w:date="2023-02-25T11:26:00Z">
              <w:r w:rsidRPr="00E16572">
                <w:rPr>
                  <w:rFonts w:ascii="Calibri" w:eastAsia="Times New Roman" w:hAnsi="Calibri" w:cs="Calibri"/>
                  <w:b w:val="0"/>
                  <w:bCs w:val="0"/>
                  <w:color w:val="000000"/>
                  <w:sz w:val="22"/>
                  <w:rPrChange w:id="4087" w:author="Nate Bachmeier [AWS-SA]" w:date="2023-02-25T11:29:00Z">
                    <w:rPr>
                      <w:rFonts w:ascii="Calibri" w:eastAsia="Times New Roman" w:hAnsi="Calibri" w:cs="Calibri"/>
                      <w:color w:val="000000"/>
                      <w:sz w:val="22"/>
                    </w:rPr>
                  </w:rPrChange>
                </w:rPr>
                <w:t>ice swimming</w:t>
              </w:r>
            </w:ins>
          </w:p>
        </w:tc>
        <w:tc>
          <w:tcPr>
            <w:tcW w:w="960" w:type="dxa"/>
            <w:noWrap/>
            <w:hideMark/>
            <w:tcPrChange w:id="4088" w:author="Nate Bachmeier [AWS-SA]" w:date="2023-02-25T11:26:00Z">
              <w:tcPr>
                <w:tcW w:w="960" w:type="dxa"/>
                <w:tcBorders>
                  <w:top w:val="nil"/>
                  <w:left w:val="nil"/>
                  <w:bottom w:val="nil"/>
                  <w:right w:val="nil"/>
                </w:tcBorders>
                <w:shd w:val="clear" w:color="auto" w:fill="auto"/>
                <w:noWrap/>
                <w:vAlign w:val="bottom"/>
                <w:hideMark/>
              </w:tcPr>
            </w:tcPrChange>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089" w:author="Nate Bachmeier [AWS-SA]" w:date="2023-02-25T11:26:00Z"/>
                <w:rFonts w:ascii="Calibri" w:eastAsia="Times New Roman" w:hAnsi="Calibri" w:cs="Calibri"/>
                <w:color w:val="000000"/>
                <w:sz w:val="22"/>
              </w:rPr>
            </w:pPr>
            <w:ins w:id="4090" w:author="Nate Bachmeier [AWS-SA]" w:date="2023-02-25T11:26:00Z">
              <w:r w:rsidRPr="00E16572">
                <w:rPr>
                  <w:rFonts w:ascii="Calibri" w:eastAsia="Times New Roman" w:hAnsi="Calibri" w:cs="Calibri"/>
                  <w:color w:val="000000"/>
                  <w:sz w:val="22"/>
                </w:rPr>
                <w:t>480</w:t>
              </w:r>
            </w:ins>
          </w:p>
        </w:tc>
      </w:tr>
      <w:tr w:rsidR="00E16572" w:rsidRPr="00E16572" w14:paraId="02D8D10A" w14:textId="77777777" w:rsidTr="00E16572">
        <w:trPr>
          <w:trHeight w:val="300"/>
          <w:ins w:id="4091" w:author="Nate Bachmeier [AWS-SA]" w:date="2023-02-25T11:26:00Z"/>
          <w:trPrChange w:id="409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093" w:author="Nate Bachmeier [AWS-SA]" w:date="2023-02-25T11:26:00Z">
              <w:tcPr>
                <w:tcW w:w="4740" w:type="dxa"/>
                <w:tcBorders>
                  <w:top w:val="nil"/>
                  <w:left w:val="nil"/>
                  <w:bottom w:val="nil"/>
                  <w:right w:val="nil"/>
                </w:tcBorders>
                <w:shd w:val="clear" w:color="auto" w:fill="auto"/>
                <w:noWrap/>
                <w:vAlign w:val="bottom"/>
                <w:hideMark/>
              </w:tcPr>
            </w:tcPrChange>
          </w:tcPr>
          <w:p w14:paraId="2D3C51E7" w14:textId="77777777" w:rsidR="00E16572" w:rsidRPr="00E16572" w:rsidRDefault="00E16572" w:rsidP="00E16572">
            <w:pPr>
              <w:spacing w:line="240" w:lineRule="auto"/>
              <w:ind w:firstLine="0"/>
              <w:rPr>
                <w:ins w:id="4094" w:author="Nate Bachmeier [AWS-SA]" w:date="2023-02-25T11:26:00Z"/>
                <w:rFonts w:ascii="Calibri" w:eastAsia="Times New Roman" w:hAnsi="Calibri" w:cs="Calibri"/>
                <w:b w:val="0"/>
                <w:bCs w:val="0"/>
                <w:color w:val="000000"/>
                <w:sz w:val="22"/>
                <w:rPrChange w:id="4095" w:author="Nate Bachmeier [AWS-SA]" w:date="2023-02-25T11:29:00Z">
                  <w:rPr>
                    <w:ins w:id="4096" w:author="Nate Bachmeier [AWS-SA]" w:date="2023-02-25T11:26:00Z"/>
                    <w:rFonts w:ascii="Calibri" w:eastAsia="Times New Roman" w:hAnsi="Calibri" w:cs="Calibri"/>
                    <w:color w:val="000000"/>
                    <w:sz w:val="22"/>
                  </w:rPr>
                </w:rPrChange>
              </w:rPr>
            </w:pPr>
            <w:ins w:id="4097" w:author="Nate Bachmeier [AWS-SA]" w:date="2023-02-25T11:26:00Z">
              <w:r w:rsidRPr="00E16572">
                <w:rPr>
                  <w:rFonts w:ascii="Calibri" w:eastAsia="Times New Roman" w:hAnsi="Calibri" w:cs="Calibri"/>
                  <w:b w:val="0"/>
                  <w:bCs w:val="0"/>
                  <w:color w:val="000000"/>
                  <w:sz w:val="22"/>
                  <w:rPrChange w:id="4098" w:author="Nate Bachmeier [AWS-SA]" w:date="2023-02-25T11:29:00Z">
                    <w:rPr>
                      <w:rFonts w:ascii="Calibri" w:eastAsia="Times New Roman" w:hAnsi="Calibri" w:cs="Calibri"/>
                      <w:color w:val="000000"/>
                      <w:sz w:val="22"/>
                    </w:rPr>
                  </w:rPrChange>
                </w:rPr>
                <w:t>inflating balloons</w:t>
              </w:r>
            </w:ins>
          </w:p>
        </w:tc>
        <w:tc>
          <w:tcPr>
            <w:tcW w:w="960" w:type="dxa"/>
            <w:noWrap/>
            <w:hideMark/>
            <w:tcPrChange w:id="4099" w:author="Nate Bachmeier [AWS-SA]" w:date="2023-02-25T11:26:00Z">
              <w:tcPr>
                <w:tcW w:w="960" w:type="dxa"/>
                <w:tcBorders>
                  <w:top w:val="nil"/>
                  <w:left w:val="nil"/>
                  <w:bottom w:val="nil"/>
                  <w:right w:val="nil"/>
                </w:tcBorders>
                <w:shd w:val="clear" w:color="auto" w:fill="auto"/>
                <w:noWrap/>
                <w:vAlign w:val="bottom"/>
                <w:hideMark/>
              </w:tcPr>
            </w:tcPrChange>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100" w:author="Nate Bachmeier [AWS-SA]" w:date="2023-02-25T11:26:00Z"/>
                <w:rFonts w:ascii="Calibri" w:eastAsia="Times New Roman" w:hAnsi="Calibri" w:cs="Calibri"/>
                <w:color w:val="000000"/>
                <w:sz w:val="22"/>
              </w:rPr>
            </w:pPr>
            <w:ins w:id="4101" w:author="Nate Bachmeier [AWS-SA]" w:date="2023-02-25T11:26:00Z">
              <w:r w:rsidRPr="00E16572">
                <w:rPr>
                  <w:rFonts w:ascii="Calibri" w:eastAsia="Times New Roman" w:hAnsi="Calibri" w:cs="Calibri"/>
                  <w:color w:val="000000"/>
                  <w:sz w:val="22"/>
                </w:rPr>
                <w:t>785</w:t>
              </w:r>
            </w:ins>
          </w:p>
        </w:tc>
      </w:tr>
      <w:tr w:rsidR="00E16572" w:rsidRPr="00E16572" w14:paraId="09ABE546" w14:textId="77777777" w:rsidTr="00E16572">
        <w:trPr>
          <w:cnfStyle w:val="000000100000" w:firstRow="0" w:lastRow="0" w:firstColumn="0" w:lastColumn="0" w:oddVBand="0" w:evenVBand="0" w:oddHBand="1" w:evenHBand="0" w:firstRowFirstColumn="0" w:firstRowLastColumn="0" w:lastRowFirstColumn="0" w:lastRowLastColumn="0"/>
          <w:trHeight w:val="300"/>
          <w:ins w:id="4102" w:author="Nate Bachmeier [AWS-SA]" w:date="2023-02-25T11:26:00Z"/>
          <w:trPrChange w:id="410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104" w:author="Nate Bachmeier [AWS-SA]" w:date="2023-02-25T11:26:00Z">
              <w:tcPr>
                <w:tcW w:w="4740" w:type="dxa"/>
                <w:tcBorders>
                  <w:top w:val="nil"/>
                  <w:left w:val="nil"/>
                  <w:bottom w:val="nil"/>
                  <w:right w:val="nil"/>
                </w:tcBorders>
                <w:shd w:val="clear" w:color="auto" w:fill="auto"/>
                <w:noWrap/>
                <w:vAlign w:val="bottom"/>
                <w:hideMark/>
              </w:tcPr>
            </w:tcPrChange>
          </w:tcPr>
          <w:p w14:paraId="52D8234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105" w:author="Nate Bachmeier [AWS-SA]" w:date="2023-02-25T11:26:00Z"/>
                <w:rFonts w:ascii="Calibri" w:eastAsia="Times New Roman" w:hAnsi="Calibri" w:cs="Calibri"/>
                <w:b w:val="0"/>
                <w:bCs w:val="0"/>
                <w:color w:val="000000"/>
                <w:sz w:val="22"/>
                <w:rPrChange w:id="4106" w:author="Nate Bachmeier [AWS-SA]" w:date="2023-02-25T11:29:00Z">
                  <w:rPr>
                    <w:ins w:id="4107" w:author="Nate Bachmeier [AWS-SA]" w:date="2023-02-25T11:26:00Z"/>
                    <w:rFonts w:ascii="Calibri" w:eastAsia="Times New Roman" w:hAnsi="Calibri" w:cs="Calibri"/>
                    <w:color w:val="000000"/>
                    <w:sz w:val="22"/>
                  </w:rPr>
                </w:rPrChange>
              </w:rPr>
            </w:pPr>
            <w:ins w:id="4108" w:author="Nate Bachmeier [AWS-SA]" w:date="2023-02-25T11:26:00Z">
              <w:r w:rsidRPr="00E16572">
                <w:rPr>
                  <w:rFonts w:ascii="Calibri" w:eastAsia="Times New Roman" w:hAnsi="Calibri" w:cs="Calibri"/>
                  <w:b w:val="0"/>
                  <w:bCs w:val="0"/>
                  <w:color w:val="000000"/>
                  <w:sz w:val="22"/>
                  <w:rPrChange w:id="4109" w:author="Nate Bachmeier [AWS-SA]" w:date="2023-02-25T11:29:00Z">
                    <w:rPr>
                      <w:rFonts w:ascii="Calibri" w:eastAsia="Times New Roman" w:hAnsi="Calibri" w:cs="Calibri"/>
                      <w:color w:val="000000"/>
                      <w:sz w:val="22"/>
                    </w:rPr>
                  </w:rPrChange>
                </w:rPr>
                <w:t>installing carpet</w:t>
              </w:r>
            </w:ins>
          </w:p>
        </w:tc>
        <w:tc>
          <w:tcPr>
            <w:tcW w:w="960" w:type="dxa"/>
            <w:noWrap/>
            <w:hideMark/>
            <w:tcPrChange w:id="4110" w:author="Nate Bachmeier [AWS-SA]" w:date="2023-02-25T11:26:00Z">
              <w:tcPr>
                <w:tcW w:w="960" w:type="dxa"/>
                <w:tcBorders>
                  <w:top w:val="nil"/>
                  <w:left w:val="nil"/>
                  <w:bottom w:val="nil"/>
                  <w:right w:val="nil"/>
                </w:tcBorders>
                <w:shd w:val="clear" w:color="auto" w:fill="auto"/>
                <w:noWrap/>
                <w:vAlign w:val="bottom"/>
                <w:hideMark/>
              </w:tcPr>
            </w:tcPrChange>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111" w:author="Nate Bachmeier [AWS-SA]" w:date="2023-02-25T11:26:00Z"/>
                <w:rFonts w:ascii="Calibri" w:eastAsia="Times New Roman" w:hAnsi="Calibri" w:cs="Calibri"/>
                <w:color w:val="000000"/>
                <w:sz w:val="22"/>
              </w:rPr>
            </w:pPr>
            <w:ins w:id="4112" w:author="Nate Bachmeier [AWS-SA]" w:date="2023-02-25T11:26:00Z">
              <w:r w:rsidRPr="00E16572">
                <w:rPr>
                  <w:rFonts w:ascii="Calibri" w:eastAsia="Times New Roman" w:hAnsi="Calibri" w:cs="Calibri"/>
                  <w:color w:val="000000"/>
                  <w:sz w:val="22"/>
                </w:rPr>
                <w:t>594</w:t>
              </w:r>
            </w:ins>
          </w:p>
        </w:tc>
      </w:tr>
      <w:tr w:rsidR="00E16572" w:rsidRPr="00E16572" w14:paraId="0B596740" w14:textId="77777777" w:rsidTr="00E16572">
        <w:trPr>
          <w:trHeight w:val="300"/>
          <w:ins w:id="4113" w:author="Nate Bachmeier [AWS-SA]" w:date="2023-02-25T11:26:00Z"/>
          <w:trPrChange w:id="411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115" w:author="Nate Bachmeier [AWS-SA]" w:date="2023-02-25T11:26:00Z">
              <w:tcPr>
                <w:tcW w:w="4740" w:type="dxa"/>
                <w:tcBorders>
                  <w:top w:val="nil"/>
                  <w:left w:val="nil"/>
                  <w:bottom w:val="nil"/>
                  <w:right w:val="nil"/>
                </w:tcBorders>
                <w:shd w:val="clear" w:color="auto" w:fill="auto"/>
                <w:noWrap/>
                <w:vAlign w:val="bottom"/>
                <w:hideMark/>
              </w:tcPr>
            </w:tcPrChange>
          </w:tcPr>
          <w:p w14:paraId="22875CF6" w14:textId="77777777" w:rsidR="00E16572" w:rsidRPr="00E16572" w:rsidRDefault="00E16572" w:rsidP="00E16572">
            <w:pPr>
              <w:spacing w:line="240" w:lineRule="auto"/>
              <w:ind w:firstLine="0"/>
              <w:rPr>
                <w:ins w:id="4116" w:author="Nate Bachmeier [AWS-SA]" w:date="2023-02-25T11:26:00Z"/>
                <w:rFonts w:ascii="Calibri" w:eastAsia="Times New Roman" w:hAnsi="Calibri" w:cs="Calibri"/>
                <w:b w:val="0"/>
                <w:bCs w:val="0"/>
                <w:color w:val="000000"/>
                <w:sz w:val="22"/>
                <w:rPrChange w:id="4117" w:author="Nate Bachmeier [AWS-SA]" w:date="2023-02-25T11:29:00Z">
                  <w:rPr>
                    <w:ins w:id="4118" w:author="Nate Bachmeier [AWS-SA]" w:date="2023-02-25T11:26:00Z"/>
                    <w:rFonts w:ascii="Calibri" w:eastAsia="Times New Roman" w:hAnsi="Calibri" w:cs="Calibri"/>
                    <w:color w:val="000000"/>
                    <w:sz w:val="22"/>
                  </w:rPr>
                </w:rPrChange>
              </w:rPr>
            </w:pPr>
            <w:ins w:id="4119" w:author="Nate Bachmeier [AWS-SA]" w:date="2023-02-25T11:26:00Z">
              <w:r w:rsidRPr="00E16572">
                <w:rPr>
                  <w:rFonts w:ascii="Calibri" w:eastAsia="Times New Roman" w:hAnsi="Calibri" w:cs="Calibri"/>
                  <w:b w:val="0"/>
                  <w:bCs w:val="0"/>
                  <w:color w:val="000000"/>
                  <w:sz w:val="22"/>
                  <w:rPrChange w:id="4120" w:author="Nate Bachmeier [AWS-SA]" w:date="2023-02-25T11:29:00Z">
                    <w:rPr>
                      <w:rFonts w:ascii="Calibri" w:eastAsia="Times New Roman" w:hAnsi="Calibri" w:cs="Calibri"/>
                      <w:color w:val="000000"/>
                      <w:sz w:val="22"/>
                    </w:rPr>
                  </w:rPrChange>
                </w:rPr>
                <w:t>ironing</w:t>
              </w:r>
            </w:ins>
          </w:p>
        </w:tc>
        <w:tc>
          <w:tcPr>
            <w:tcW w:w="960" w:type="dxa"/>
            <w:noWrap/>
            <w:hideMark/>
            <w:tcPrChange w:id="4121" w:author="Nate Bachmeier [AWS-SA]" w:date="2023-02-25T11:26:00Z">
              <w:tcPr>
                <w:tcW w:w="960" w:type="dxa"/>
                <w:tcBorders>
                  <w:top w:val="nil"/>
                  <w:left w:val="nil"/>
                  <w:bottom w:val="nil"/>
                  <w:right w:val="nil"/>
                </w:tcBorders>
                <w:shd w:val="clear" w:color="auto" w:fill="auto"/>
                <w:noWrap/>
                <w:vAlign w:val="bottom"/>
                <w:hideMark/>
              </w:tcPr>
            </w:tcPrChange>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122" w:author="Nate Bachmeier [AWS-SA]" w:date="2023-02-25T11:26:00Z"/>
                <w:rFonts w:ascii="Calibri" w:eastAsia="Times New Roman" w:hAnsi="Calibri" w:cs="Calibri"/>
                <w:color w:val="000000"/>
                <w:sz w:val="22"/>
              </w:rPr>
            </w:pPr>
            <w:ins w:id="4123" w:author="Nate Bachmeier [AWS-SA]" w:date="2023-02-25T11:26:00Z">
              <w:r w:rsidRPr="00E16572">
                <w:rPr>
                  <w:rFonts w:ascii="Calibri" w:eastAsia="Times New Roman" w:hAnsi="Calibri" w:cs="Calibri"/>
                  <w:color w:val="000000"/>
                  <w:sz w:val="22"/>
                </w:rPr>
                <w:t>744</w:t>
              </w:r>
            </w:ins>
          </w:p>
        </w:tc>
      </w:tr>
      <w:tr w:rsidR="00E16572" w:rsidRPr="00E16572" w14:paraId="09EAB90A" w14:textId="77777777" w:rsidTr="00E16572">
        <w:trPr>
          <w:cnfStyle w:val="000000100000" w:firstRow="0" w:lastRow="0" w:firstColumn="0" w:lastColumn="0" w:oddVBand="0" w:evenVBand="0" w:oddHBand="1" w:evenHBand="0" w:firstRowFirstColumn="0" w:firstRowLastColumn="0" w:lastRowFirstColumn="0" w:lastRowLastColumn="0"/>
          <w:trHeight w:val="300"/>
          <w:ins w:id="4124" w:author="Nate Bachmeier [AWS-SA]" w:date="2023-02-25T11:26:00Z"/>
          <w:trPrChange w:id="41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126" w:author="Nate Bachmeier [AWS-SA]" w:date="2023-02-25T11:26:00Z">
              <w:tcPr>
                <w:tcW w:w="4740" w:type="dxa"/>
                <w:tcBorders>
                  <w:top w:val="nil"/>
                  <w:left w:val="nil"/>
                  <w:bottom w:val="nil"/>
                  <w:right w:val="nil"/>
                </w:tcBorders>
                <w:shd w:val="clear" w:color="auto" w:fill="auto"/>
                <w:noWrap/>
                <w:vAlign w:val="bottom"/>
                <w:hideMark/>
              </w:tcPr>
            </w:tcPrChange>
          </w:tcPr>
          <w:p w14:paraId="7FDAB7B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127" w:author="Nate Bachmeier [AWS-SA]" w:date="2023-02-25T11:26:00Z"/>
                <w:rFonts w:ascii="Calibri" w:eastAsia="Times New Roman" w:hAnsi="Calibri" w:cs="Calibri"/>
                <w:b w:val="0"/>
                <w:bCs w:val="0"/>
                <w:color w:val="000000"/>
                <w:sz w:val="22"/>
                <w:rPrChange w:id="4128" w:author="Nate Bachmeier [AWS-SA]" w:date="2023-02-25T11:29:00Z">
                  <w:rPr>
                    <w:ins w:id="4129" w:author="Nate Bachmeier [AWS-SA]" w:date="2023-02-25T11:26:00Z"/>
                    <w:rFonts w:ascii="Calibri" w:eastAsia="Times New Roman" w:hAnsi="Calibri" w:cs="Calibri"/>
                    <w:color w:val="000000"/>
                    <w:sz w:val="22"/>
                  </w:rPr>
                </w:rPrChange>
              </w:rPr>
            </w:pPr>
            <w:ins w:id="4130" w:author="Nate Bachmeier [AWS-SA]" w:date="2023-02-25T11:26:00Z">
              <w:r w:rsidRPr="00E16572">
                <w:rPr>
                  <w:rFonts w:ascii="Calibri" w:eastAsia="Times New Roman" w:hAnsi="Calibri" w:cs="Calibri"/>
                  <w:b w:val="0"/>
                  <w:bCs w:val="0"/>
                  <w:color w:val="000000"/>
                  <w:sz w:val="22"/>
                  <w:rPrChange w:id="4131" w:author="Nate Bachmeier [AWS-SA]" w:date="2023-02-25T11:29:00Z">
                    <w:rPr>
                      <w:rFonts w:ascii="Calibri" w:eastAsia="Times New Roman" w:hAnsi="Calibri" w:cs="Calibri"/>
                      <w:color w:val="000000"/>
                      <w:sz w:val="22"/>
                    </w:rPr>
                  </w:rPrChange>
                </w:rPr>
                <w:t>ironing hair</w:t>
              </w:r>
            </w:ins>
          </w:p>
        </w:tc>
        <w:tc>
          <w:tcPr>
            <w:tcW w:w="960" w:type="dxa"/>
            <w:noWrap/>
            <w:hideMark/>
            <w:tcPrChange w:id="4132" w:author="Nate Bachmeier [AWS-SA]" w:date="2023-02-25T11:26:00Z">
              <w:tcPr>
                <w:tcW w:w="960" w:type="dxa"/>
                <w:tcBorders>
                  <w:top w:val="nil"/>
                  <w:left w:val="nil"/>
                  <w:bottom w:val="nil"/>
                  <w:right w:val="nil"/>
                </w:tcBorders>
                <w:shd w:val="clear" w:color="auto" w:fill="auto"/>
                <w:noWrap/>
                <w:vAlign w:val="bottom"/>
                <w:hideMark/>
              </w:tcPr>
            </w:tcPrChange>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133" w:author="Nate Bachmeier [AWS-SA]" w:date="2023-02-25T11:26:00Z"/>
                <w:rFonts w:ascii="Calibri" w:eastAsia="Times New Roman" w:hAnsi="Calibri" w:cs="Calibri"/>
                <w:color w:val="000000"/>
                <w:sz w:val="22"/>
              </w:rPr>
            </w:pPr>
            <w:ins w:id="4134" w:author="Nate Bachmeier [AWS-SA]" w:date="2023-02-25T11:26:00Z">
              <w:r w:rsidRPr="00E16572">
                <w:rPr>
                  <w:rFonts w:ascii="Calibri" w:eastAsia="Times New Roman" w:hAnsi="Calibri" w:cs="Calibri"/>
                  <w:color w:val="000000"/>
                  <w:sz w:val="22"/>
                </w:rPr>
                <w:t>523</w:t>
              </w:r>
            </w:ins>
          </w:p>
        </w:tc>
      </w:tr>
      <w:tr w:rsidR="00E16572" w:rsidRPr="00E16572" w14:paraId="3CCC28E1" w14:textId="77777777" w:rsidTr="00E16572">
        <w:trPr>
          <w:trHeight w:val="300"/>
          <w:ins w:id="4135" w:author="Nate Bachmeier [AWS-SA]" w:date="2023-02-25T11:26:00Z"/>
          <w:trPrChange w:id="413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137" w:author="Nate Bachmeier [AWS-SA]" w:date="2023-02-25T11:26:00Z">
              <w:tcPr>
                <w:tcW w:w="4740" w:type="dxa"/>
                <w:tcBorders>
                  <w:top w:val="nil"/>
                  <w:left w:val="nil"/>
                  <w:bottom w:val="nil"/>
                  <w:right w:val="nil"/>
                </w:tcBorders>
                <w:shd w:val="clear" w:color="auto" w:fill="auto"/>
                <w:noWrap/>
                <w:vAlign w:val="bottom"/>
                <w:hideMark/>
              </w:tcPr>
            </w:tcPrChange>
          </w:tcPr>
          <w:p w14:paraId="0CC96D95" w14:textId="77777777" w:rsidR="00E16572" w:rsidRPr="00E16572" w:rsidRDefault="00E16572" w:rsidP="00E16572">
            <w:pPr>
              <w:spacing w:line="240" w:lineRule="auto"/>
              <w:ind w:firstLine="0"/>
              <w:rPr>
                <w:ins w:id="4138" w:author="Nate Bachmeier [AWS-SA]" w:date="2023-02-25T11:26:00Z"/>
                <w:rFonts w:ascii="Calibri" w:eastAsia="Times New Roman" w:hAnsi="Calibri" w:cs="Calibri"/>
                <w:b w:val="0"/>
                <w:bCs w:val="0"/>
                <w:color w:val="000000"/>
                <w:sz w:val="22"/>
                <w:rPrChange w:id="4139" w:author="Nate Bachmeier [AWS-SA]" w:date="2023-02-25T11:29:00Z">
                  <w:rPr>
                    <w:ins w:id="4140" w:author="Nate Bachmeier [AWS-SA]" w:date="2023-02-25T11:26:00Z"/>
                    <w:rFonts w:ascii="Calibri" w:eastAsia="Times New Roman" w:hAnsi="Calibri" w:cs="Calibri"/>
                    <w:color w:val="000000"/>
                    <w:sz w:val="22"/>
                  </w:rPr>
                </w:rPrChange>
              </w:rPr>
            </w:pPr>
            <w:ins w:id="4141" w:author="Nate Bachmeier [AWS-SA]" w:date="2023-02-25T11:26:00Z">
              <w:r w:rsidRPr="00E16572">
                <w:rPr>
                  <w:rFonts w:ascii="Calibri" w:eastAsia="Times New Roman" w:hAnsi="Calibri" w:cs="Calibri"/>
                  <w:b w:val="0"/>
                  <w:bCs w:val="0"/>
                  <w:color w:val="000000"/>
                  <w:sz w:val="22"/>
                  <w:rPrChange w:id="4142" w:author="Nate Bachmeier [AWS-SA]" w:date="2023-02-25T11:29:00Z">
                    <w:rPr>
                      <w:rFonts w:ascii="Calibri" w:eastAsia="Times New Roman" w:hAnsi="Calibri" w:cs="Calibri"/>
                      <w:color w:val="000000"/>
                      <w:sz w:val="22"/>
                    </w:rPr>
                  </w:rPrChange>
                </w:rPr>
                <w:t>javelin throw</w:t>
              </w:r>
            </w:ins>
          </w:p>
        </w:tc>
        <w:tc>
          <w:tcPr>
            <w:tcW w:w="960" w:type="dxa"/>
            <w:noWrap/>
            <w:hideMark/>
            <w:tcPrChange w:id="4143" w:author="Nate Bachmeier [AWS-SA]" w:date="2023-02-25T11:26:00Z">
              <w:tcPr>
                <w:tcW w:w="960" w:type="dxa"/>
                <w:tcBorders>
                  <w:top w:val="nil"/>
                  <w:left w:val="nil"/>
                  <w:bottom w:val="nil"/>
                  <w:right w:val="nil"/>
                </w:tcBorders>
                <w:shd w:val="clear" w:color="auto" w:fill="auto"/>
                <w:noWrap/>
                <w:vAlign w:val="bottom"/>
                <w:hideMark/>
              </w:tcPr>
            </w:tcPrChange>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144" w:author="Nate Bachmeier [AWS-SA]" w:date="2023-02-25T11:26:00Z"/>
                <w:rFonts w:ascii="Calibri" w:eastAsia="Times New Roman" w:hAnsi="Calibri" w:cs="Calibri"/>
                <w:color w:val="000000"/>
                <w:sz w:val="22"/>
              </w:rPr>
            </w:pPr>
            <w:ins w:id="4145" w:author="Nate Bachmeier [AWS-SA]" w:date="2023-02-25T11:26:00Z">
              <w:r w:rsidRPr="00E16572">
                <w:rPr>
                  <w:rFonts w:ascii="Calibri" w:eastAsia="Times New Roman" w:hAnsi="Calibri" w:cs="Calibri"/>
                  <w:color w:val="000000"/>
                  <w:sz w:val="22"/>
                </w:rPr>
                <w:t>688</w:t>
              </w:r>
            </w:ins>
          </w:p>
        </w:tc>
      </w:tr>
      <w:tr w:rsidR="00E16572" w:rsidRPr="00E16572" w14:paraId="2076FB19" w14:textId="77777777" w:rsidTr="00E16572">
        <w:trPr>
          <w:cnfStyle w:val="000000100000" w:firstRow="0" w:lastRow="0" w:firstColumn="0" w:lastColumn="0" w:oddVBand="0" w:evenVBand="0" w:oddHBand="1" w:evenHBand="0" w:firstRowFirstColumn="0" w:firstRowLastColumn="0" w:lastRowFirstColumn="0" w:lastRowLastColumn="0"/>
          <w:trHeight w:val="300"/>
          <w:ins w:id="4146" w:author="Nate Bachmeier [AWS-SA]" w:date="2023-02-25T11:26:00Z"/>
          <w:trPrChange w:id="414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148" w:author="Nate Bachmeier [AWS-SA]" w:date="2023-02-25T11:26:00Z">
              <w:tcPr>
                <w:tcW w:w="4740" w:type="dxa"/>
                <w:tcBorders>
                  <w:top w:val="nil"/>
                  <w:left w:val="nil"/>
                  <w:bottom w:val="nil"/>
                  <w:right w:val="nil"/>
                </w:tcBorders>
                <w:shd w:val="clear" w:color="auto" w:fill="auto"/>
                <w:noWrap/>
                <w:vAlign w:val="bottom"/>
                <w:hideMark/>
              </w:tcPr>
            </w:tcPrChange>
          </w:tcPr>
          <w:p w14:paraId="7F4902F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149" w:author="Nate Bachmeier [AWS-SA]" w:date="2023-02-25T11:26:00Z"/>
                <w:rFonts w:ascii="Calibri" w:eastAsia="Times New Roman" w:hAnsi="Calibri" w:cs="Calibri"/>
                <w:b w:val="0"/>
                <w:bCs w:val="0"/>
                <w:color w:val="000000"/>
                <w:sz w:val="22"/>
                <w:rPrChange w:id="4150" w:author="Nate Bachmeier [AWS-SA]" w:date="2023-02-25T11:29:00Z">
                  <w:rPr>
                    <w:ins w:id="4151" w:author="Nate Bachmeier [AWS-SA]" w:date="2023-02-25T11:26:00Z"/>
                    <w:rFonts w:ascii="Calibri" w:eastAsia="Times New Roman" w:hAnsi="Calibri" w:cs="Calibri"/>
                    <w:color w:val="000000"/>
                    <w:sz w:val="22"/>
                  </w:rPr>
                </w:rPrChange>
              </w:rPr>
            </w:pPr>
            <w:ins w:id="4152" w:author="Nate Bachmeier [AWS-SA]" w:date="2023-02-25T11:26:00Z">
              <w:r w:rsidRPr="00E16572">
                <w:rPr>
                  <w:rFonts w:ascii="Calibri" w:eastAsia="Times New Roman" w:hAnsi="Calibri" w:cs="Calibri"/>
                  <w:b w:val="0"/>
                  <w:bCs w:val="0"/>
                  <w:color w:val="000000"/>
                  <w:sz w:val="22"/>
                  <w:rPrChange w:id="4153" w:author="Nate Bachmeier [AWS-SA]" w:date="2023-02-25T11:29:00Z">
                    <w:rPr>
                      <w:rFonts w:ascii="Calibri" w:eastAsia="Times New Roman" w:hAnsi="Calibri" w:cs="Calibri"/>
                      <w:color w:val="000000"/>
                      <w:sz w:val="22"/>
                    </w:rPr>
                  </w:rPrChange>
                </w:rPr>
                <w:t>jaywalking</w:t>
              </w:r>
            </w:ins>
          </w:p>
        </w:tc>
        <w:tc>
          <w:tcPr>
            <w:tcW w:w="960" w:type="dxa"/>
            <w:noWrap/>
            <w:hideMark/>
            <w:tcPrChange w:id="4154" w:author="Nate Bachmeier [AWS-SA]" w:date="2023-02-25T11:26:00Z">
              <w:tcPr>
                <w:tcW w:w="960" w:type="dxa"/>
                <w:tcBorders>
                  <w:top w:val="nil"/>
                  <w:left w:val="nil"/>
                  <w:bottom w:val="nil"/>
                  <w:right w:val="nil"/>
                </w:tcBorders>
                <w:shd w:val="clear" w:color="auto" w:fill="auto"/>
                <w:noWrap/>
                <w:vAlign w:val="bottom"/>
                <w:hideMark/>
              </w:tcPr>
            </w:tcPrChange>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155" w:author="Nate Bachmeier [AWS-SA]" w:date="2023-02-25T11:26:00Z"/>
                <w:rFonts w:ascii="Calibri" w:eastAsia="Times New Roman" w:hAnsi="Calibri" w:cs="Calibri"/>
                <w:color w:val="000000"/>
                <w:sz w:val="22"/>
              </w:rPr>
            </w:pPr>
            <w:ins w:id="4156" w:author="Nate Bachmeier [AWS-SA]" w:date="2023-02-25T11:26:00Z">
              <w:r w:rsidRPr="00E16572">
                <w:rPr>
                  <w:rFonts w:ascii="Calibri" w:eastAsia="Times New Roman" w:hAnsi="Calibri" w:cs="Calibri"/>
                  <w:color w:val="000000"/>
                  <w:sz w:val="22"/>
                </w:rPr>
                <w:t>531</w:t>
              </w:r>
            </w:ins>
          </w:p>
        </w:tc>
      </w:tr>
      <w:tr w:rsidR="00E16572" w:rsidRPr="00E16572" w14:paraId="70C66546" w14:textId="77777777" w:rsidTr="00E16572">
        <w:trPr>
          <w:trHeight w:val="300"/>
          <w:ins w:id="4157" w:author="Nate Bachmeier [AWS-SA]" w:date="2023-02-25T11:26:00Z"/>
          <w:trPrChange w:id="415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159" w:author="Nate Bachmeier [AWS-SA]" w:date="2023-02-25T11:26:00Z">
              <w:tcPr>
                <w:tcW w:w="4740" w:type="dxa"/>
                <w:tcBorders>
                  <w:top w:val="nil"/>
                  <w:left w:val="nil"/>
                  <w:bottom w:val="nil"/>
                  <w:right w:val="nil"/>
                </w:tcBorders>
                <w:shd w:val="clear" w:color="auto" w:fill="auto"/>
                <w:noWrap/>
                <w:vAlign w:val="bottom"/>
                <w:hideMark/>
              </w:tcPr>
            </w:tcPrChange>
          </w:tcPr>
          <w:p w14:paraId="0F8BBE42" w14:textId="77777777" w:rsidR="00E16572" w:rsidRPr="00E16572" w:rsidRDefault="00E16572" w:rsidP="00E16572">
            <w:pPr>
              <w:spacing w:line="240" w:lineRule="auto"/>
              <w:ind w:firstLine="0"/>
              <w:rPr>
                <w:ins w:id="4160" w:author="Nate Bachmeier [AWS-SA]" w:date="2023-02-25T11:26:00Z"/>
                <w:rFonts w:ascii="Calibri" w:eastAsia="Times New Roman" w:hAnsi="Calibri" w:cs="Calibri"/>
                <w:b w:val="0"/>
                <w:bCs w:val="0"/>
                <w:color w:val="000000"/>
                <w:sz w:val="22"/>
                <w:rPrChange w:id="4161" w:author="Nate Bachmeier [AWS-SA]" w:date="2023-02-25T11:29:00Z">
                  <w:rPr>
                    <w:ins w:id="4162" w:author="Nate Bachmeier [AWS-SA]" w:date="2023-02-25T11:26:00Z"/>
                    <w:rFonts w:ascii="Calibri" w:eastAsia="Times New Roman" w:hAnsi="Calibri" w:cs="Calibri"/>
                    <w:color w:val="000000"/>
                    <w:sz w:val="22"/>
                  </w:rPr>
                </w:rPrChange>
              </w:rPr>
            </w:pPr>
            <w:proofErr w:type="spellStart"/>
            <w:ins w:id="4163" w:author="Nate Bachmeier [AWS-SA]" w:date="2023-02-25T11:26:00Z">
              <w:r w:rsidRPr="00E16572">
                <w:rPr>
                  <w:rFonts w:ascii="Calibri" w:eastAsia="Times New Roman" w:hAnsi="Calibri" w:cs="Calibri"/>
                  <w:b w:val="0"/>
                  <w:bCs w:val="0"/>
                  <w:color w:val="000000"/>
                  <w:sz w:val="22"/>
                  <w:rPrChange w:id="4164" w:author="Nate Bachmeier [AWS-SA]" w:date="2023-02-25T11:29:00Z">
                    <w:rPr>
                      <w:rFonts w:ascii="Calibri" w:eastAsia="Times New Roman" w:hAnsi="Calibri" w:cs="Calibri"/>
                      <w:color w:val="000000"/>
                      <w:sz w:val="22"/>
                    </w:rPr>
                  </w:rPrChange>
                </w:rPr>
                <w:t>jetskiing</w:t>
              </w:r>
              <w:proofErr w:type="spellEnd"/>
            </w:ins>
          </w:p>
        </w:tc>
        <w:tc>
          <w:tcPr>
            <w:tcW w:w="960" w:type="dxa"/>
            <w:noWrap/>
            <w:hideMark/>
            <w:tcPrChange w:id="4165" w:author="Nate Bachmeier [AWS-SA]" w:date="2023-02-25T11:26:00Z">
              <w:tcPr>
                <w:tcW w:w="960" w:type="dxa"/>
                <w:tcBorders>
                  <w:top w:val="nil"/>
                  <w:left w:val="nil"/>
                  <w:bottom w:val="nil"/>
                  <w:right w:val="nil"/>
                </w:tcBorders>
                <w:shd w:val="clear" w:color="auto" w:fill="auto"/>
                <w:noWrap/>
                <w:vAlign w:val="bottom"/>
                <w:hideMark/>
              </w:tcPr>
            </w:tcPrChange>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166" w:author="Nate Bachmeier [AWS-SA]" w:date="2023-02-25T11:26:00Z"/>
                <w:rFonts w:ascii="Calibri" w:eastAsia="Times New Roman" w:hAnsi="Calibri" w:cs="Calibri"/>
                <w:color w:val="000000"/>
                <w:sz w:val="22"/>
              </w:rPr>
            </w:pPr>
            <w:ins w:id="4167" w:author="Nate Bachmeier [AWS-SA]" w:date="2023-02-25T11:26:00Z">
              <w:r w:rsidRPr="00E16572">
                <w:rPr>
                  <w:rFonts w:ascii="Calibri" w:eastAsia="Times New Roman" w:hAnsi="Calibri" w:cs="Calibri"/>
                  <w:color w:val="000000"/>
                  <w:sz w:val="22"/>
                </w:rPr>
                <w:t>515</w:t>
              </w:r>
            </w:ins>
          </w:p>
        </w:tc>
      </w:tr>
      <w:tr w:rsidR="00E16572" w:rsidRPr="00E16572" w14:paraId="3B78836E" w14:textId="77777777" w:rsidTr="00E16572">
        <w:trPr>
          <w:cnfStyle w:val="000000100000" w:firstRow="0" w:lastRow="0" w:firstColumn="0" w:lastColumn="0" w:oddVBand="0" w:evenVBand="0" w:oddHBand="1" w:evenHBand="0" w:firstRowFirstColumn="0" w:firstRowLastColumn="0" w:lastRowFirstColumn="0" w:lastRowLastColumn="0"/>
          <w:trHeight w:val="300"/>
          <w:ins w:id="4168" w:author="Nate Bachmeier [AWS-SA]" w:date="2023-02-25T11:26:00Z"/>
          <w:trPrChange w:id="416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170" w:author="Nate Bachmeier [AWS-SA]" w:date="2023-02-25T11:26:00Z">
              <w:tcPr>
                <w:tcW w:w="4740" w:type="dxa"/>
                <w:tcBorders>
                  <w:top w:val="nil"/>
                  <w:left w:val="nil"/>
                  <w:bottom w:val="nil"/>
                  <w:right w:val="nil"/>
                </w:tcBorders>
                <w:shd w:val="clear" w:color="auto" w:fill="auto"/>
                <w:noWrap/>
                <w:vAlign w:val="bottom"/>
                <w:hideMark/>
              </w:tcPr>
            </w:tcPrChange>
          </w:tcPr>
          <w:p w14:paraId="0628190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171" w:author="Nate Bachmeier [AWS-SA]" w:date="2023-02-25T11:26:00Z"/>
                <w:rFonts w:ascii="Calibri" w:eastAsia="Times New Roman" w:hAnsi="Calibri" w:cs="Calibri"/>
                <w:b w:val="0"/>
                <w:bCs w:val="0"/>
                <w:color w:val="000000"/>
                <w:sz w:val="22"/>
                <w:rPrChange w:id="4172" w:author="Nate Bachmeier [AWS-SA]" w:date="2023-02-25T11:29:00Z">
                  <w:rPr>
                    <w:ins w:id="4173" w:author="Nate Bachmeier [AWS-SA]" w:date="2023-02-25T11:26:00Z"/>
                    <w:rFonts w:ascii="Calibri" w:eastAsia="Times New Roman" w:hAnsi="Calibri" w:cs="Calibri"/>
                    <w:color w:val="000000"/>
                    <w:sz w:val="22"/>
                  </w:rPr>
                </w:rPrChange>
              </w:rPr>
            </w:pPr>
            <w:ins w:id="4174" w:author="Nate Bachmeier [AWS-SA]" w:date="2023-02-25T11:26:00Z">
              <w:r w:rsidRPr="00E16572">
                <w:rPr>
                  <w:rFonts w:ascii="Calibri" w:eastAsia="Times New Roman" w:hAnsi="Calibri" w:cs="Calibri"/>
                  <w:b w:val="0"/>
                  <w:bCs w:val="0"/>
                  <w:color w:val="000000"/>
                  <w:sz w:val="22"/>
                  <w:rPrChange w:id="4175" w:author="Nate Bachmeier [AWS-SA]" w:date="2023-02-25T11:29:00Z">
                    <w:rPr>
                      <w:rFonts w:ascii="Calibri" w:eastAsia="Times New Roman" w:hAnsi="Calibri" w:cs="Calibri"/>
                      <w:color w:val="000000"/>
                      <w:sz w:val="22"/>
                    </w:rPr>
                  </w:rPrChange>
                </w:rPr>
                <w:t>jogging</w:t>
              </w:r>
            </w:ins>
          </w:p>
        </w:tc>
        <w:tc>
          <w:tcPr>
            <w:tcW w:w="960" w:type="dxa"/>
            <w:noWrap/>
            <w:hideMark/>
            <w:tcPrChange w:id="4176" w:author="Nate Bachmeier [AWS-SA]" w:date="2023-02-25T11:26:00Z">
              <w:tcPr>
                <w:tcW w:w="960" w:type="dxa"/>
                <w:tcBorders>
                  <w:top w:val="nil"/>
                  <w:left w:val="nil"/>
                  <w:bottom w:val="nil"/>
                  <w:right w:val="nil"/>
                </w:tcBorders>
                <w:shd w:val="clear" w:color="auto" w:fill="auto"/>
                <w:noWrap/>
                <w:vAlign w:val="bottom"/>
                <w:hideMark/>
              </w:tcPr>
            </w:tcPrChange>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177" w:author="Nate Bachmeier [AWS-SA]" w:date="2023-02-25T11:26:00Z"/>
                <w:rFonts w:ascii="Calibri" w:eastAsia="Times New Roman" w:hAnsi="Calibri" w:cs="Calibri"/>
                <w:color w:val="000000"/>
                <w:sz w:val="22"/>
              </w:rPr>
            </w:pPr>
            <w:ins w:id="4178" w:author="Nate Bachmeier [AWS-SA]" w:date="2023-02-25T11:26:00Z">
              <w:r w:rsidRPr="00E16572">
                <w:rPr>
                  <w:rFonts w:ascii="Calibri" w:eastAsia="Times New Roman" w:hAnsi="Calibri" w:cs="Calibri"/>
                  <w:color w:val="000000"/>
                  <w:sz w:val="22"/>
                </w:rPr>
                <w:t>585</w:t>
              </w:r>
            </w:ins>
          </w:p>
        </w:tc>
      </w:tr>
      <w:tr w:rsidR="00E16572" w:rsidRPr="00E16572" w14:paraId="7A7FAB4B" w14:textId="77777777" w:rsidTr="00E16572">
        <w:trPr>
          <w:trHeight w:val="300"/>
          <w:ins w:id="4179" w:author="Nate Bachmeier [AWS-SA]" w:date="2023-02-25T11:26:00Z"/>
          <w:trPrChange w:id="418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181" w:author="Nate Bachmeier [AWS-SA]" w:date="2023-02-25T11:26:00Z">
              <w:tcPr>
                <w:tcW w:w="4740" w:type="dxa"/>
                <w:tcBorders>
                  <w:top w:val="nil"/>
                  <w:left w:val="nil"/>
                  <w:bottom w:val="nil"/>
                  <w:right w:val="nil"/>
                </w:tcBorders>
                <w:shd w:val="clear" w:color="auto" w:fill="auto"/>
                <w:noWrap/>
                <w:vAlign w:val="bottom"/>
                <w:hideMark/>
              </w:tcPr>
            </w:tcPrChange>
          </w:tcPr>
          <w:p w14:paraId="1956E443" w14:textId="77777777" w:rsidR="00E16572" w:rsidRPr="00E16572" w:rsidRDefault="00E16572" w:rsidP="00E16572">
            <w:pPr>
              <w:spacing w:line="240" w:lineRule="auto"/>
              <w:ind w:firstLine="0"/>
              <w:rPr>
                <w:ins w:id="4182" w:author="Nate Bachmeier [AWS-SA]" w:date="2023-02-25T11:26:00Z"/>
                <w:rFonts w:ascii="Calibri" w:eastAsia="Times New Roman" w:hAnsi="Calibri" w:cs="Calibri"/>
                <w:b w:val="0"/>
                <w:bCs w:val="0"/>
                <w:color w:val="000000"/>
                <w:sz w:val="22"/>
                <w:rPrChange w:id="4183" w:author="Nate Bachmeier [AWS-SA]" w:date="2023-02-25T11:29:00Z">
                  <w:rPr>
                    <w:ins w:id="4184" w:author="Nate Bachmeier [AWS-SA]" w:date="2023-02-25T11:26:00Z"/>
                    <w:rFonts w:ascii="Calibri" w:eastAsia="Times New Roman" w:hAnsi="Calibri" w:cs="Calibri"/>
                    <w:color w:val="000000"/>
                    <w:sz w:val="22"/>
                  </w:rPr>
                </w:rPrChange>
              </w:rPr>
            </w:pPr>
            <w:ins w:id="4185" w:author="Nate Bachmeier [AWS-SA]" w:date="2023-02-25T11:26:00Z">
              <w:r w:rsidRPr="00E16572">
                <w:rPr>
                  <w:rFonts w:ascii="Calibri" w:eastAsia="Times New Roman" w:hAnsi="Calibri" w:cs="Calibri"/>
                  <w:b w:val="0"/>
                  <w:bCs w:val="0"/>
                  <w:color w:val="000000"/>
                  <w:sz w:val="22"/>
                  <w:rPrChange w:id="4186" w:author="Nate Bachmeier [AWS-SA]" w:date="2023-02-25T11:29:00Z">
                    <w:rPr>
                      <w:rFonts w:ascii="Calibri" w:eastAsia="Times New Roman" w:hAnsi="Calibri" w:cs="Calibri"/>
                      <w:color w:val="000000"/>
                      <w:sz w:val="22"/>
                    </w:rPr>
                  </w:rPrChange>
                </w:rPr>
                <w:t>juggling balls</w:t>
              </w:r>
            </w:ins>
          </w:p>
        </w:tc>
        <w:tc>
          <w:tcPr>
            <w:tcW w:w="960" w:type="dxa"/>
            <w:noWrap/>
            <w:hideMark/>
            <w:tcPrChange w:id="4187" w:author="Nate Bachmeier [AWS-SA]" w:date="2023-02-25T11:26:00Z">
              <w:tcPr>
                <w:tcW w:w="960" w:type="dxa"/>
                <w:tcBorders>
                  <w:top w:val="nil"/>
                  <w:left w:val="nil"/>
                  <w:bottom w:val="nil"/>
                  <w:right w:val="nil"/>
                </w:tcBorders>
                <w:shd w:val="clear" w:color="auto" w:fill="auto"/>
                <w:noWrap/>
                <w:vAlign w:val="bottom"/>
                <w:hideMark/>
              </w:tcPr>
            </w:tcPrChange>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188" w:author="Nate Bachmeier [AWS-SA]" w:date="2023-02-25T11:26:00Z"/>
                <w:rFonts w:ascii="Calibri" w:eastAsia="Times New Roman" w:hAnsi="Calibri" w:cs="Calibri"/>
                <w:color w:val="000000"/>
                <w:sz w:val="22"/>
              </w:rPr>
            </w:pPr>
            <w:ins w:id="4189" w:author="Nate Bachmeier [AWS-SA]" w:date="2023-02-25T11:26:00Z">
              <w:r w:rsidRPr="00E16572">
                <w:rPr>
                  <w:rFonts w:ascii="Calibri" w:eastAsia="Times New Roman" w:hAnsi="Calibri" w:cs="Calibri"/>
                  <w:color w:val="000000"/>
                  <w:sz w:val="22"/>
                </w:rPr>
                <w:t>680</w:t>
              </w:r>
            </w:ins>
          </w:p>
        </w:tc>
      </w:tr>
      <w:tr w:rsidR="00E16572" w:rsidRPr="00E16572" w14:paraId="6B8DAF32" w14:textId="77777777" w:rsidTr="00E16572">
        <w:trPr>
          <w:cnfStyle w:val="000000100000" w:firstRow="0" w:lastRow="0" w:firstColumn="0" w:lastColumn="0" w:oddVBand="0" w:evenVBand="0" w:oddHBand="1" w:evenHBand="0" w:firstRowFirstColumn="0" w:firstRowLastColumn="0" w:lastRowFirstColumn="0" w:lastRowLastColumn="0"/>
          <w:trHeight w:val="300"/>
          <w:ins w:id="4190" w:author="Nate Bachmeier [AWS-SA]" w:date="2023-02-25T11:26:00Z"/>
          <w:trPrChange w:id="419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192" w:author="Nate Bachmeier [AWS-SA]" w:date="2023-02-25T11:26:00Z">
              <w:tcPr>
                <w:tcW w:w="4740" w:type="dxa"/>
                <w:tcBorders>
                  <w:top w:val="nil"/>
                  <w:left w:val="nil"/>
                  <w:bottom w:val="nil"/>
                  <w:right w:val="nil"/>
                </w:tcBorders>
                <w:shd w:val="clear" w:color="auto" w:fill="auto"/>
                <w:noWrap/>
                <w:vAlign w:val="bottom"/>
                <w:hideMark/>
              </w:tcPr>
            </w:tcPrChange>
          </w:tcPr>
          <w:p w14:paraId="0EDB4C7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193" w:author="Nate Bachmeier [AWS-SA]" w:date="2023-02-25T11:26:00Z"/>
                <w:rFonts w:ascii="Calibri" w:eastAsia="Times New Roman" w:hAnsi="Calibri" w:cs="Calibri"/>
                <w:b w:val="0"/>
                <w:bCs w:val="0"/>
                <w:color w:val="000000"/>
                <w:sz w:val="22"/>
                <w:rPrChange w:id="4194" w:author="Nate Bachmeier [AWS-SA]" w:date="2023-02-25T11:29:00Z">
                  <w:rPr>
                    <w:ins w:id="4195" w:author="Nate Bachmeier [AWS-SA]" w:date="2023-02-25T11:26:00Z"/>
                    <w:rFonts w:ascii="Calibri" w:eastAsia="Times New Roman" w:hAnsi="Calibri" w:cs="Calibri"/>
                    <w:color w:val="000000"/>
                    <w:sz w:val="22"/>
                  </w:rPr>
                </w:rPrChange>
              </w:rPr>
            </w:pPr>
            <w:ins w:id="4196" w:author="Nate Bachmeier [AWS-SA]" w:date="2023-02-25T11:26:00Z">
              <w:r w:rsidRPr="00E16572">
                <w:rPr>
                  <w:rFonts w:ascii="Calibri" w:eastAsia="Times New Roman" w:hAnsi="Calibri" w:cs="Calibri"/>
                  <w:b w:val="0"/>
                  <w:bCs w:val="0"/>
                  <w:color w:val="000000"/>
                  <w:sz w:val="22"/>
                  <w:rPrChange w:id="4197" w:author="Nate Bachmeier [AWS-SA]" w:date="2023-02-25T11:29:00Z">
                    <w:rPr>
                      <w:rFonts w:ascii="Calibri" w:eastAsia="Times New Roman" w:hAnsi="Calibri" w:cs="Calibri"/>
                      <w:color w:val="000000"/>
                      <w:sz w:val="22"/>
                    </w:rPr>
                  </w:rPrChange>
                </w:rPr>
                <w:t>juggling fire</w:t>
              </w:r>
            </w:ins>
          </w:p>
        </w:tc>
        <w:tc>
          <w:tcPr>
            <w:tcW w:w="960" w:type="dxa"/>
            <w:noWrap/>
            <w:hideMark/>
            <w:tcPrChange w:id="4198" w:author="Nate Bachmeier [AWS-SA]" w:date="2023-02-25T11:26:00Z">
              <w:tcPr>
                <w:tcW w:w="960" w:type="dxa"/>
                <w:tcBorders>
                  <w:top w:val="nil"/>
                  <w:left w:val="nil"/>
                  <w:bottom w:val="nil"/>
                  <w:right w:val="nil"/>
                </w:tcBorders>
                <w:shd w:val="clear" w:color="auto" w:fill="auto"/>
                <w:noWrap/>
                <w:vAlign w:val="bottom"/>
                <w:hideMark/>
              </w:tcPr>
            </w:tcPrChange>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199" w:author="Nate Bachmeier [AWS-SA]" w:date="2023-02-25T11:26:00Z"/>
                <w:rFonts w:ascii="Calibri" w:eastAsia="Times New Roman" w:hAnsi="Calibri" w:cs="Calibri"/>
                <w:color w:val="000000"/>
                <w:sz w:val="22"/>
              </w:rPr>
            </w:pPr>
            <w:ins w:id="4200" w:author="Nate Bachmeier [AWS-SA]" w:date="2023-02-25T11:26:00Z">
              <w:r w:rsidRPr="00E16572">
                <w:rPr>
                  <w:rFonts w:ascii="Calibri" w:eastAsia="Times New Roman" w:hAnsi="Calibri" w:cs="Calibri"/>
                  <w:color w:val="000000"/>
                  <w:sz w:val="22"/>
                </w:rPr>
                <w:t>605</w:t>
              </w:r>
            </w:ins>
          </w:p>
        </w:tc>
      </w:tr>
      <w:tr w:rsidR="00E16572" w:rsidRPr="00E16572" w14:paraId="0FADE302" w14:textId="77777777" w:rsidTr="00E16572">
        <w:trPr>
          <w:trHeight w:val="300"/>
          <w:ins w:id="4201" w:author="Nate Bachmeier [AWS-SA]" w:date="2023-02-25T11:26:00Z"/>
          <w:trPrChange w:id="420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203" w:author="Nate Bachmeier [AWS-SA]" w:date="2023-02-25T11:26:00Z">
              <w:tcPr>
                <w:tcW w:w="4740" w:type="dxa"/>
                <w:tcBorders>
                  <w:top w:val="nil"/>
                  <w:left w:val="nil"/>
                  <w:bottom w:val="nil"/>
                  <w:right w:val="nil"/>
                </w:tcBorders>
                <w:shd w:val="clear" w:color="auto" w:fill="auto"/>
                <w:noWrap/>
                <w:vAlign w:val="bottom"/>
                <w:hideMark/>
              </w:tcPr>
            </w:tcPrChange>
          </w:tcPr>
          <w:p w14:paraId="3586FA70" w14:textId="77777777" w:rsidR="00E16572" w:rsidRPr="00E16572" w:rsidRDefault="00E16572" w:rsidP="00E16572">
            <w:pPr>
              <w:spacing w:line="240" w:lineRule="auto"/>
              <w:ind w:firstLine="0"/>
              <w:rPr>
                <w:ins w:id="4204" w:author="Nate Bachmeier [AWS-SA]" w:date="2023-02-25T11:26:00Z"/>
                <w:rFonts w:ascii="Calibri" w:eastAsia="Times New Roman" w:hAnsi="Calibri" w:cs="Calibri"/>
                <w:b w:val="0"/>
                <w:bCs w:val="0"/>
                <w:color w:val="000000"/>
                <w:sz w:val="22"/>
                <w:rPrChange w:id="4205" w:author="Nate Bachmeier [AWS-SA]" w:date="2023-02-25T11:29:00Z">
                  <w:rPr>
                    <w:ins w:id="4206" w:author="Nate Bachmeier [AWS-SA]" w:date="2023-02-25T11:26:00Z"/>
                    <w:rFonts w:ascii="Calibri" w:eastAsia="Times New Roman" w:hAnsi="Calibri" w:cs="Calibri"/>
                    <w:color w:val="000000"/>
                    <w:sz w:val="22"/>
                  </w:rPr>
                </w:rPrChange>
              </w:rPr>
            </w:pPr>
            <w:ins w:id="4207" w:author="Nate Bachmeier [AWS-SA]" w:date="2023-02-25T11:26:00Z">
              <w:r w:rsidRPr="00E16572">
                <w:rPr>
                  <w:rFonts w:ascii="Calibri" w:eastAsia="Times New Roman" w:hAnsi="Calibri" w:cs="Calibri"/>
                  <w:b w:val="0"/>
                  <w:bCs w:val="0"/>
                  <w:color w:val="000000"/>
                  <w:sz w:val="22"/>
                  <w:rPrChange w:id="4208" w:author="Nate Bachmeier [AWS-SA]" w:date="2023-02-25T11:29:00Z">
                    <w:rPr>
                      <w:rFonts w:ascii="Calibri" w:eastAsia="Times New Roman" w:hAnsi="Calibri" w:cs="Calibri"/>
                      <w:color w:val="000000"/>
                      <w:sz w:val="22"/>
                    </w:rPr>
                  </w:rPrChange>
                </w:rPr>
                <w:t>juggling soccer ball</w:t>
              </w:r>
            </w:ins>
          </w:p>
        </w:tc>
        <w:tc>
          <w:tcPr>
            <w:tcW w:w="960" w:type="dxa"/>
            <w:noWrap/>
            <w:hideMark/>
            <w:tcPrChange w:id="4209" w:author="Nate Bachmeier [AWS-SA]" w:date="2023-02-25T11:26:00Z">
              <w:tcPr>
                <w:tcW w:w="960" w:type="dxa"/>
                <w:tcBorders>
                  <w:top w:val="nil"/>
                  <w:left w:val="nil"/>
                  <w:bottom w:val="nil"/>
                  <w:right w:val="nil"/>
                </w:tcBorders>
                <w:shd w:val="clear" w:color="auto" w:fill="auto"/>
                <w:noWrap/>
                <w:vAlign w:val="bottom"/>
                <w:hideMark/>
              </w:tcPr>
            </w:tcPrChange>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210" w:author="Nate Bachmeier [AWS-SA]" w:date="2023-02-25T11:26:00Z"/>
                <w:rFonts w:ascii="Calibri" w:eastAsia="Times New Roman" w:hAnsi="Calibri" w:cs="Calibri"/>
                <w:color w:val="000000"/>
                <w:sz w:val="22"/>
              </w:rPr>
            </w:pPr>
            <w:ins w:id="4211" w:author="Nate Bachmeier [AWS-SA]" w:date="2023-02-25T11:26:00Z">
              <w:r w:rsidRPr="00E16572">
                <w:rPr>
                  <w:rFonts w:ascii="Calibri" w:eastAsia="Times New Roman" w:hAnsi="Calibri" w:cs="Calibri"/>
                  <w:color w:val="000000"/>
                  <w:sz w:val="22"/>
                </w:rPr>
                <w:t>771</w:t>
              </w:r>
            </w:ins>
          </w:p>
        </w:tc>
      </w:tr>
      <w:tr w:rsidR="00E16572" w:rsidRPr="00E16572" w14:paraId="4470EF07" w14:textId="77777777" w:rsidTr="00E16572">
        <w:trPr>
          <w:cnfStyle w:val="000000100000" w:firstRow="0" w:lastRow="0" w:firstColumn="0" w:lastColumn="0" w:oddVBand="0" w:evenVBand="0" w:oddHBand="1" w:evenHBand="0" w:firstRowFirstColumn="0" w:firstRowLastColumn="0" w:lastRowFirstColumn="0" w:lastRowLastColumn="0"/>
          <w:trHeight w:val="300"/>
          <w:ins w:id="4212" w:author="Nate Bachmeier [AWS-SA]" w:date="2023-02-25T11:26:00Z"/>
          <w:trPrChange w:id="421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214" w:author="Nate Bachmeier [AWS-SA]" w:date="2023-02-25T11:26:00Z">
              <w:tcPr>
                <w:tcW w:w="4740" w:type="dxa"/>
                <w:tcBorders>
                  <w:top w:val="nil"/>
                  <w:left w:val="nil"/>
                  <w:bottom w:val="nil"/>
                  <w:right w:val="nil"/>
                </w:tcBorders>
                <w:shd w:val="clear" w:color="auto" w:fill="auto"/>
                <w:noWrap/>
                <w:vAlign w:val="bottom"/>
                <w:hideMark/>
              </w:tcPr>
            </w:tcPrChange>
          </w:tcPr>
          <w:p w14:paraId="1CEA8E4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215" w:author="Nate Bachmeier [AWS-SA]" w:date="2023-02-25T11:26:00Z"/>
                <w:rFonts w:ascii="Calibri" w:eastAsia="Times New Roman" w:hAnsi="Calibri" w:cs="Calibri"/>
                <w:b w:val="0"/>
                <w:bCs w:val="0"/>
                <w:color w:val="000000"/>
                <w:sz w:val="22"/>
                <w:rPrChange w:id="4216" w:author="Nate Bachmeier [AWS-SA]" w:date="2023-02-25T11:29:00Z">
                  <w:rPr>
                    <w:ins w:id="4217" w:author="Nate Bachmeier [AWS-SA]" w:date="2023-02-25T11:26:00Z"/>
                    <w:rFonts w:ascii="Calibri" w:eastAsia="Times New Roman" w:hAnsi="Calibri" w:cs="Calibri"/>
                    <w:color w:val="000000"/>
                    <w:sz w:val="22"/>
                  </w:rPr>
                </w:rPrChange>
              </w:rPr>
            </w:pPr>
            <w:ins w:id="4218" w:author="Nate Bachmeier [AWS-SA]" w:date="2023-02-25T11:26:00Z">
              <w:r w:rsidRPr="00E16572">
                <w:rPr>
                  <w:rFonts w:ascii="Calibri" w:eastAsia="Times New Roman" w:hAnsi="Calibri" w:cs="Calibri"/>
                  <w:b w:val="0"/>
                  <w:bCs w:val="0"/>
                  <w:color w:val="000000"/>
                  <w:sz w:val="22"/>
                  <w:rPrChange w:id="4219" w:author="Nate Bachmeier [AWS-SA]" w:date="2023-02-25T11:29:00Z">
                    <w:rPr>
                      <w:rFonts w:ascii="Calibri" w:eastAsia="Times New Roman" w:hAnsi="Calibri" w:cs="Calibri"/>
                      <w:color w:val="000000"/>
                      <w:sz w:val="22"/>
                    </w:rPr>
                  </w:rPrChange>
                </w:rPr>
                <w:t>jumping bicycle</w:t>
              </w:r>
            </w:ins>
          </w:p>
        </w:tc>
        <w:tc>
          <w:tcPr>
            <w:tcW w:w="960" w:type="dxa"/>
            <w:noWrap/>
            <w:hideMark/>
            <w:tcPrChange w:id="4220" w:author="Nate Bachmeier [AWS-SA]" w:date="2023-02-25T11:26:00Z">
              <w:tcPr>
                <w:tcW w:w="960" w:type="dxa"/>
                <w:tcBorders>
                  <w:top w:val="nil"/>
                  <w:left w:val="nil"/>
                  <w:bottom w:val="nil"/>
                  <w:right w:val="nil"/>
                </w:tcBorders>
                <w:shd w:val="clear" w:color="auto" w:fill="auto"/>
                <w:noWrap/>
                <w:vAlign w:val="bottom"/>
                <w:hideMark/>
              </w:tcPr>
            </w:tcPrChange>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221" w:author="Nate Bachmeier [AWS-SA]" w:date="2023-02-25T11:26:00Z"/>
                <w:rFonts w:ascii="Calibri" w:eastAsia="Times New Roman" w:hAnsi="Calibri" w:cs="Calibri"/>
                <w:color w:val="000000"/>
                <w:sz w:val="22"/>
              </w:rPr>
            </w:pPr>
            <w:ins w:id="4222" w:author="Nate Bachmeier [AWS-SA]" w:date="2023-02-25T11:26:00Z">
              <w:r w:rsidRPr="00E16572">
                <w:rPr>
                  <w:rFonts w:ascii="Calibri" w:eastAsia="Times New Roman" w:hAnsi="Calibri" w:cs="Calibri"/>
                  <w:color w:val="000000"/>
                  <w:sz w:val="22"/>
                </w:rPr>
                <w:t>513</w:t>
              </w:r>
            </w:ins>
          </w:p>
        </w:tc>
      </w:tr>
      <w:tr w:rsidR="00E16572" w:rsidRPr="00E16572" w14:paraId="149D6939" w14:textId="77777777" w:rsidTr="00E16572">
        <w:trPr>
          <w:trHeight w:val="300"/>
          <w:ins w:id="4223" w:author="Nate Bachmeier [AWS-SA]" w:date="2023-02-25T11:26:00Z"/>
          <w:trPrChange w:id="422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225" w:author="Nate Bachmeier [AWS-SA]" w:date="2023-02-25T11:26:00Z">
              <w:tcPr>
                <w:tcW w:w="4740" w:type="dxa"/>
                <w:tcBorders>
                  <w:top w:val="nil"/>
                  <w:left w:val="nil"/>
                  <w:bottom w:val="nil"/>
                  <w:right w:val="nil"/>
                </w:tcBorders>
                <w:shd w:val="clear" w:color="auto" w:fill="auto"/>
                <w:noWrap/>
                <w:vAlign w:val="bottom"/>
                <w:hideMark/>
              </w:tcPr>
            </w:tcPrChange>
          </w:tcPr>
          <w:p w14:paraId="3B8EAE25" w14:textId="77777777" w:rsidR="00E16572" w:rsidRPr="00E16572" w:rsidRDefault="00E16572" w:rsidP="00E16572">
            <w:pPr>
              <w:spacing w:line="240" w:lineRule="auto"/>
              <w:ind w:firstLine="0"/>
              <w:rPr>
                <w:ins w:id="4226" w:author="Nate Bachmeier [AWS-SA]" w:date="2023-02-25T11:26:00Z"/>
                <w:rFonts w:ascii="Calibri" w:eastAsia="Times New Roman" w:hAnsi="Calibri" w:cs="Calibri"/>
                <w:b w:val="0"/>
                <w:bCs w:val="0"/>
                <w:color w:val="000000"/>
                <w:sz w:val="22"/>
                <w:rPrChange w:id="4227" w:author="Nate Bachmeier [AWS-SA]" w:date="2023-02-25T11:29:00Z">
                  <w:rPr>
                    <w:ins w:id="4228" w:author="Nate Bachmeier [AWS-SA]" w:date="2023-02-25T11:26:00Z"/>
                    <w:rFonts w:ascii="Calibri" w:eastAsia="Times New Roman" w:hAnsi="Calibri" w:cs="Calibri"/>
                    <w:color w:val="000000"/>
                    <w:sz w:val="22"/>
                  </w:rPr>
                </w:rPrChange>
              </w:rPr>
            </w:pPr>
            <w:ins w:id="4229" w:author="Nate Bachmeier [AWS-SA]" w:date="2023-02-25T11:26:00Z">
              <w:r w:rsidRPr="00E16572">
                <w:rPr>
                  <w:rFonts w:ascii="Calibri" w:eastAsia="Times New Roman" w:hAnsi="Calibri" w:cs="Calibri"/>
                  <w:b w:val="0"/>
                  <w:bCs w:val="0"/>
                  <w:color w:val="000000"/>
                  <w:sz w:val="22"/>
                  <w:rPrChange w:id="4230" w:author="Nate Bachmeier [AWS-SA]" w:date="2023-02-25T11:29:00Z">
                    <w:rPr>
                      <w:rFonts w:ascii="Calibri" w:eastAsia="Times New Roman" w:hAnsi="Calibri" w:cs="Calibri"/>
                      <w:color w:val="000000"/>
                      <w:sz w:val="22"/>
                    </w:rPr>
                  </w:rPrChange>
                </w:rPr>
                <w:t>jumping into pool</w:t>
              </w:r>
            </w:ins>
          </w:p>
        </w:tc>
        <w:tc>
          <w:tcPr>
            <w:tcW w:w="960" w:type="dxa"/>
            <w:noWrap/>
            <w:hideMark/>
            <w:tcPrChange w:id="4231" w:author="Nate Bachmeier [AWS-SA]" w:date="2023-02-25T11:26:00Z">
              <w:tcPr>
                <w:tcW w:w="960" w:type="dxa"/>
                <w:tcBorders>
                  <w:top w:val="nil"/>
                  <w:left w:val="nil"/>
                  <w:bottom w:val="nil"/>
                  <w:right w:val="nil"/>
                </w:tcBorders>
                <w:shd w:val="clear" w:color="auto" w:fill="auto"/>
                <w:noWrap/>
                <w:vAlign w:val="bottom"/>
                <w:hideMark/>
              </w:tcPr>
            </w:tcPrChange>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232" w:author="Nate Bachmeier [AWS-SA]" w:date="2023-02-25T11:26:00Z"/>
                <w:rFonts w:ascii="Calibri" w:eastAsia="Times New Roman" w:hAnsi="Calibri" w:cs="Calibri"/>
                <w:color w:val="000000"/>
                <w:sz w:val="22"/>
              </w:rPr>
            </w:pPr>
            <w:ins w:id="4233" w:author="Nate Bachmeier [AWS-SA]" w:date="2023-02-25T11:26:00Z">
              <w:r w:rsidRPr="00E16572">
                <w:rPr>
                  <w:rFonts w:ascii="Calibri" w:eastAsia="Times New Roman" w:hAnsi="Calibri" w:cs="Calibri"/>
                  <w:color w:val="000000"/>
                  <w:sz w:val="22"/>
                </w:rPr>
                <w:t>711</w:t>
              </w:r>
            </w:ins>
          </w:p>
        </w:tc>
      </w:tr>
      <w:tr w:rsidR="00E16572" w:rsidRPr="00E16572" w14:paraId="3598C2CE" w14:textId="77777777" w:rsidTr="00E16572">
        <w:trPr>
          <w:cnfStyle w:val="000000100000" w:firstRow="0" w:lastRow="0" w:firstColumn="0" w:lastColumn="0" w:oddVBand="0" w:evenVBand="0" w:oddHBand="1" w:evenHBand="0" w:firstRowFirstColumn="0" w:firstRowLastColumn="0" w:lastRowFirstColumn="0" w:lastRowLastColumn="0"/>
          <w:trHeight w:val="300"/>
          <w:ins w:id="4234" w:author="Nate Bachmeier [AWS-SA]" w:date="2023-02-25T11:26:00Z"/>
          <w:trPrChange w:id="42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236" w:author="Nate Bachmeier [AWS-SA]" w:date="2023-02-25T11:26:00Z">
              <w:tcPr>
                <w:tcW w:w="4740" w:type="dxa"/>
                <w:tcBorders>
                  <w:top w:val="nil"/>
                  <w:left w:val="nil"/>
                  <w:bottom w:val="nil"/>
                  <w:right w:val="nil"/>
                </w:tcBorders>
                <w:shd w:val="clear" w:color="auto" w:fill="auto"/>
                <w:noWrap/>
                <w:vAlign w:val="bottom"/>
                <w:hideMark/>
              </w:tcPr>
            </w:tcPrChange>
          </w:tcPr>
          <w:p w14:paraId="75DA6C2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237" w:author="Nate Bachmeier [AWS-SA]" w:date="2023-02-25T11:26:00Z"/>
                <w:rFonts w:ascii="Calibri" w:eastAsia="Times New Roman" w:hAnsi="Calibri" w:cs="Calibri"/>
                <w:b w:val="0"/>
                <w:bCs w:val="0"/>
                <w:color w:val="000000"/>
                <w:sz w:val="22"/>
                <w:rPrChange w:id="4238" w:author="Nate Bachmeier [AWS-SA]" w:date="2023-02-25T11:29:00Z">
                  <w:rPr>
                    <w:ins w:id="4239" w:author="Nate Bachmeier [AWS-SA]" w:date="2023-02-25T11:26:00Z"/>
                    <w:rFonts w:ascii="Calibri" w:eastAsia="Times New Roman" w:hAnsi="Calibri" w:cs="Calibri"/>
                    <w:color w:val="000000"/>
                    <w:sz w:val="22"/>
                  </w:rPr>
                </w:rPrChange>
              </w:rPr>
            </w:pPr>
            <w:ins w:id="4240" w:author="Nate Bachmeier [AWS-SA]" w:date="2023-02-25T11:26:00Z">
              <w:r w:rsidRPr="00E16572">
                <w:rPr>
                  <w:rFonts w:ascii="Calibri" w:eastAsia="Times New Roman" w:hAnsi="Calibri" w:cs="Calibri"/>
                  <w:b w:val="0"/>
                  <w:bCs w:val="0"/>
                  <w:color w:val="000000"/>
                  <w:sz w:val="22"/>
                  <w:rPrChange w:id="4241" w:author="Nate Bachmeier [AWS-SA]" w:date="2023-02-25T11:29:00Z">
                    <w:rPr>
                      <w:rFonts w:ascii="Calibri" w:eastAsia="Times New Roman" w:hAnsi="Calibri" w:cs="Calibri"/>
                      <w:color w:val="000000"/>
                      <w:sz w:val="22"/>
                    </w:rPr>
                  </w:rPrChange>
                </w:rPr>
                <w:t>jumping jacks</w:t>
              </w:r>
            </w:ins>
          </w:p>
        </w:tc>
        <w:tc>
          <w:tcPr>
            <w:tcW w:w="960" w:type="dxa"/>
            <w:noWrap/>
            <w:hideMark/>
            <w:tcPrChange w:id="4242" w:author="Nate Bachmeier [AWS-SA]" w:date="2023-02-25T11:26:00Z">
              <w:tcPr>
                <w:tcW w:w="960" w:type="dxa"/>
                <w:tcBorders>
                  <w:top w:val="nil"/>
                  <w:left w:val="nil"/>
                  <w:bottom w:val="nil"/>
                  <w:right w:val="nil"/>
                </w:tcBorders>
                <w:shd w:val="clear" w:color="auto" w:fill="auto"/>
                <w:noWrap/>
                <w:vAlign w:val="bottom"/>
                <w:hideMark/>
              </w:tcPr>
            </w:tcPrChange>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243" w:author="Nate Bachmeier [AWS-SA]" w:date="2023-02-25T11:26:00Z"/>
                <w:rFonts w:ascii="Calibri" w:eastAsia="Times New Roman" w:hAnsi="Calibri" w:cs="Calibri"/>
                <w:color w:val="000000"/>
                <w:sz w:val="22"/>
              </w:rPr>
            </w:pPr>
            <w:ins w:id="4244" w:author="Nate Bachmeier [AWS-SA]" w:date="2023-02-25T11:26:00Z">
              <w:r w:rsidRPr="00E16572">
                <w:rPr>
                  <w:rFonts w:ascii="Calibri" w:eastAsia="Times New Roman" w:hAnsi="Calibri" w:cs="Calibri"/>
                  <w:color w:val="000000"/>
                  <w:sz w:val="22"/>
                </w:rPr>
                <w:t>662</w:t>
              </w:r>
            </w:ins>
          </w:p>
        </w:tc>
      </w:tr>
      <w:tr w:rsidR="00E16572" w:rsidRPr="00E16572" w14:paraId="28DA48B2" w14:textId="77777777" w:rsidTr="00E16572">
        <w:trPr>
          <w:trHeight w:val="300"/>
          <w:ins w:id="4245" w:author="Nate Bachmeier [AWS-SA]" w:date="2023-02-25T11:26:00Z"/>
          <w:trPrChange w:id="424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247" w:author="Nate Bachmeier [AWS-SA]" w:date="2023-02-25T11:26:00Z">
              <w:tcPr>
                <w:tcW w:w="4740" w:type="dxa"/>
                <w:tcBorders>
                  <w:top w:val="nil"/>
                  <w:left w:val="nil"/>
                  <w:bottom w:val="nil"/>
                  <w:right w:val="nil"/>
                </w:tcBorders>
                <w:shd w:val="clear" w:color="auto" w:fill="auto"/>
                <w:noWrap/>
                <w:vAlign w:val="bottom"/>
                <w:hideMark/>
              </w:tcPr>
            </w:tcPrChange>
          </w:tcPr>
          <w:p w14:paraId="40763B97" w14:textId="77777777" w:rsidR="00E16572" w:rsidRPr="00E16572" w:rsidRDefault="00E16572" w:rsidP="00E16572">
            <w:pPr>
              <w:spacing w:line="240" w:lineRule="auto"/>
              <w:ind w:firstLine="0"/>
              <w:rPr>
                <w:ins w:id="4248" w:author="Nate Bachmeier [AWS-SA]" w:date="2023-02-25T11:26:00Z"/>
                <w:rFonts w:ascii="Calibri" w:eastAsia="Times New Roman" w:hAnsi="Calibri" w:cs="Calibri"/>
                <w:b w:val="0"/>
                <w:bCs w:val="0"/>
                <w:color w:val="000000"/>
                <w:sz w:val="22"/>
                <w:rPrChange w:id="4249" w:author="Nate Bachmeier [AWS-SA]" w:date="2023-02-25T11:29:00Z">
                  <w:rPr>
                    <w:ins w:id="4250" w:author="Nate Bachmeier [AWS-SA]" w:date="2023-02-25T11:26:00Z"/>
                    <w:rFonts w:ascii="Calibri" w:eastAsia="Times New Roman" w:hAnsi="Calibri" w:cs="Calibri"/>
                    <w:color w:val="000000"/>
                    <w:sz w:val="22"/>
                  </w:rPr>
                </w:rPrChange>
              </w:rPr>
            </w:pPr>
            <w:ins w:id="4251" w:author="Nate Bachmeier [AWS-SA]" w:date="2023-02-25T11:26:00Z">
              <w:r w:rsidRPr="00E16572">
                <w:rPr>
                  <w:rFonts w:ascii="Calibri" w:eastAsia="Times New Roman" w:hAnsi="Calibri" w:cs="Calibri"/>
                  <w:b w:val="0"/>
                  <w:bCs w:val="0"/>
                  <w:color w:val="000000"/>
                  <w:sz w:val="22"/>
                  <w:rPrChange w:id="4252" w:author="Nate Bachmeier [AWS-SA]" w:date="2023-02-25T11:29:00Z">
                    <w:rPr>
                      <w:rFonts w:ascii="Calibri" w:eastAsia="Times New Roman" w:hAnsi="Calibri" w:cs="Calibri"/>
                      <w:color w:val="000000"/>
                      <w:sz w:val="22"/>
                    </w:rPr>
                  </w:rPrChange>
                </w:rPr>
                <w:t>jumping sofa</w:t>
              </w:r>
            </w:ins>
          </w:p>
        </w:tc>
        <w:tc>
          <w:tcPr>
            <w:tcW w:w="960" w:type="dxa"/>
            <w:noWrap/>
            <w:hideMark/>
            <w:tcPrChange w:id="4253" w:author="Nate Bachmeier [AWS-SA]" w:date="2023-02-25T11:26:00Z">
              <w:tcPr>
                <w:tcW w:w="960" w:type="dxa"/>
                <w:tcBorders>
                  <w:top w:val="nil"/>
                  <w:left w:val="nil"/>
                  <w:bottom w:val="nil"/>
                  <w:right w:val="nil"/>
                </w:tcBorders>
                <w:shd w:val="clear" w:color="auto" w:fill="auto"/>
                <w:noWrap/>
                <w:vAlign w:val="bottom"/>
                <w:hideMark/>
              </w:tcPr>
            </w:tcPrChange>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254" w:author="Nate Bachmeier [AWS-SA]" w:date="2023-02-25T11:26:00Z"/>
                <w:rFonts w:ascii="Calibri" w:eastAsia="Times New Roman" w:hAnsi="Calibri" w:cs="Calibri"/>
                <w:color w:val="000000"/>
                <w:sz w:val="22"/>
              </w:rPr>
            </w:pPr>
            <w:ins w:id="4255" w:author="Nate Bachmeier [AWS-SA]" w:date="2023-02-25T11:26:00Z">
              <w:r w:rsidRPr="00E16572">
                <w:rPr>
                  <w:rFonts w:ascii="Calibri" w:eastAsia="Times New Roman" w:hAnsi="Calibri" w:cs="Calibri"/>
                  <w:color w:val="000000"/>
                  <w:sz w:val="22"/>
                </w:rPr>
                <w:t>647</w:t>
              </w:r>
            </w:ins>
          </w:p>
        </w:tc>
      </w:tr>
      <w:tr w:rsidR="00E16572" w:rsidRPr="00E16572" w14:paraId="5E1F0508" w14:textId="77777777" w:rsidTr="00E16572">
        <w:trPr>
          <w:cnfStyle w:val="000000100000" w:firstRow="0" w:lastRow="0" w:firstColumn="0" w:lastColumn="0" w:oddVBand="0" w:evenVBand="0" w:oddHBand="1" w:evenHBand="0" w:firstRowFirstColumn="0" w:firstRowLastColumn="0" w:lastRowFirstColumn="0" w:lastRowLastColumn="0"/>
          <w:trHeight w:val="300"/>
          <w:ins w:id="4256" w:author="Nate Bachmeier [AWS-SA]" w:date="2023-02-25T11:26:00Z"/>
          <w:trPrChange w:id="425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258" w:author="Nate Bachmeier [AWS-SA]" w:date="2023-02-25T11:26:00Z">
              <w:tcPr>
                <w:tcW w:w="4740" w:type="dxa"/>
                <w:tcBorders>
                  <w:top w:val="nil"/>
                  <w:left w:val="nil"/>
                  <w:bottom w:val="nil"/>
                  <w:right w:val="nil"/>
                </w:tcBorders>
                <w:shd w:val="clear" w:color="auto" w:fill="auto"/>
                <w:noWrap/>
                <w:vAlign w:val="bottom"/>
                <w:hideMark/>
              </w:tcPr>
            </w:tcPrChange>
          </w:tcPr>
          <w:p w14:paraId="5923A91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259" w:author="Nate Bachmeier [AWS-SA]" w:date="2023-02-25T11:26:00Z"/>
                <w:rFonts w:ascii="Calibri" w:eastAsia="Times New Roman" w:hAnsi="Calibri" w:cs="Calibri"/>
                <w:b w:val="0"/>
                <w:bCs w:val="0"/>
                <w:color w:val="000000"/>
                <w:sz w:val="22"/>
                <w:rPrChange w:id="4260" w:author="Nate Bachmeier [AWS-SA]" w:date="2023-02-25T11:29:00Z">
                  <w:rPr>
                    <w:ins w:id="4261" w:author="Nate Bachmeier [AWS-SA]" w:date="2023-02-25T11:26:00Z"/>
                    <w:rFonts w:ascii="Calibri" w:eastAsia="Times New Roman" w:hAnsi="Calibri" w:cs="Calibri"/>
                    <w:color w:val="000000"/>
                    <w:sz w:val="22"/>
                  </w:rPr>
                </w:rPrChange>
              </w:rPr>
            </w:pPr>
            <w:proofErr w:type="spellStart"/>
            <w:ins w:id="4262" w:author="Nate Bachmeier [AWS-SA]" w:date="2023-02-25T11:26:00Z">
              <w:r w:rsidRPr="00E16572">
                <w:rPr>
                  <w:rFonts w:ascii="Calibri" w:eastAsia="Times New Roman" w:hAnsi="Calibri" w:cs="Calibri"/>
                  <w:b w:val="0"/>
                  <w:bCs w:val="0"/>
                  <w:color w:val="000000"/>
                  <w:sz w:val="22"/>
                  <w:rPrChange w:id="4263" w:author="Nate Bachmeier [AWS-SA]" w:date="2023-02-25T11:29:00Z">
                    <w:rPr>
                      <w:rFonts w:ascii="Calibri" w:eastAsia="Times New Roman" w:hAnsi="Calibri" w:cs="Calibri"/>
                      <w:color w:val="000000"/>
                      <w:sz w:val="22"/>
                    </w:rPr>
                  </w:rPrChange>
                </w:rPr>
                <w:t>jumpstyle</w:t>
              </w:r>
              <w:proofErr w:type="spellEnd"/>
              <w:r w:rsidRPr="00E16572">
                <w:rPr>
                  <w:rFonts w:ascii="Calibri" w:eastAsia="Times New Roman" w:hAnsi="Calibri" w:cs="Calibri"/>
                  <w:b w:val="0"/>
                  <w:bCs w:val="0"/>
                  <w:color w:val="000000"/>
                  <w:sz w:val="22"/>
                  <w:rPrChange w:id="4264" w:author="Nate Bachmeier [AWS-SA]" w:date="2023-02-25T11:29:00Z">
                    <w:rPr>
                      <w:rFonts w:ascii="Calibri" w:eastAsia="Times New Roman" w:hAnsi="Calibri" w:cs="Calibri"/>
                      <w:color w:val="000000"/>
                      <w:sz w:val="22"/>
                    </w:rPr>
                  </w:rPrChange>
                </w:rPr>
                <w:t xml:space="preserve"> dancing</w:t>
              </w:r>
            </w:ins>
          </w:p>
        </w:tc>
        <w:tc>
          <w:tcPr>
            <w:tcW w:w="960" w:type="dxa"/>
            <w:noWrap/>
            <w:hideMark/>
            <w:tcPrChange w:id="4265" w:author="Nate Bachmeier [AWS-SA]" w:date="2023-02-25T11:26:00Z">
              <w:tcPr>
                <w:tcW w:w="960" w:type="dxa"/>
                <w:tcBorders>
                  <w:top w:val="nil"/>
                  <w:left w:val="nil"/>
                  <w:bottom w:val="nil"/>
                  <w:right w:val="nil"/>
                </w:tcBorders>
                <w:shd w:val="clear" w:color="auto" w:fill="auto"/>
                <w:noWrap/>
                <w:vAlign w:val="bottom"/>
                <w:hideMark/>
              </w:tcPr>
            </w:tcPrChange>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266" w:author="Nate Bachmeier [AWS-SA]" w:date="2023-02-25T11:26:00Z"/>
                <w:rFonts w:ascii="Calibri" w:eastAsia="Times New Roman" w:hAnsi="Calibri" w:cs="Calibri"/>
                <w:color w:val="000000"/>
                <w:sz w:val="22"/>
              </w:rPr>
            </w:pPr>
            <w:ins w:id="4267" w:author="Nate Bachmeier [AWS-SA]" w:date="2023-02-25T11:26:00Z">
              <w:r w:rsidRPr="00E16572">
                <w:rPr>
                  <w:rFonts w:ascii="Calibri" w:eastAsia="Times New Roman" w:hAnsi="Calibri" w:cs="Calibri"/>
                  <w:color w:val="000000"/>
                  <w:sz w:val="22"/>
                </w:rPr>
                <w:t>602</w:t>
              </w:r>
            </w:ins>
          </w:p>
        </w:tc>
      </w:tr>
      <w:tr w:rsidR="00E16572" w:rsidRPr="00E16572" w14:paraId="17766D2B" w14:textId="77777777" w:rsidTr="00E16572">
        <w:trPr>
          <w:trHeight w:val="300"/>
          <w:ins w:id="4268" w:author="Nate Bachmeier [AWS-SA]" w:date="2023-02-25T11:26:00Z"/>
          <w:trPrChange w:id="426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270" w:author="Nate Bachmeier [AWS-SA]" w:date="2023-02-25T11:26:00Z">
              <w:tcPr>
                <w:tcW w:w="4740" w:type="dxa"/>
                <w:tcBorders>
                  <w:top w:val="nil"/>
                  <w:left w:val="nil"/>
                  <w:bottom w:val="nil"/>
                  <w:right w:val="nil"/>
                </w:tcBorders>
                <w:shd w:val="clear" w:color="auto" w:fill="auto"/>
                <w:noWrap/>
                <w:vAlign w:val="bottom"/>
                <w:hideMark/>
              </w:tcPr>
            </w:tcPrChange>
          </w:tcPr>
          <w:p w14:paraId="6710DD85" w14:textId="77777777" w:rsidR="00E16572" w:rsidRPr="00E16572" w:rsidRDefault="00E16572" w:rsidP="00E16572">
            <w:pPr>
              <w:spacing w:line="240" w:lineRule="auto"/>
              <w:ind w:firstLine="0"/>
              <w:rPr>
                <w:ins w:id="4271" w:author="Nate Bachmeier [AWS-SA]" w:date="2023-02-25T11:26:00Z"/>
                <w:rFonts w:ascii="Calibri" w:eastAsia="Times New Roman" w:hAnsi="Calibri" w:cs="Calibri"/>
                <w:b w:val="0"/>
                <w:bCs w:val="0"/>
                <w:color w:val="000000"/>
                <w:sz w:val="22"/>
                <w:rPrChange w:id="4272" w:author="Nate Bachmeier [AWS-SA]" w:date="2023-02-25T11:29:00Z">
                  <w:rPr>
                    <w:ins w:id="4273" w:author="Nate Bachmeier [AWS-SA]" w:date="2023-02-25T11:26:00Z"/>
                    <w:rFonts w:ascii="Calibri" w:eastAsia="Times New Roman" w:hAnsi="Calibri" w:cs="Calibri"/>
                    <w:color w:val="000000"/>
                    <w:sz w:val="22"/>
                  </w:rPr>
                </w:rPrChange>
              </w:rPr>
            </w:pPr>
            <w:ins w:id="4274" w:author="Nate Bachmeier [AWS-SA]" w:date="2023-02-25T11:26:00Z">
              <w:r w:rsidRPr="00E16572">
                <w:rPr>
                  <w:rFonts w:ascii="Calibri" w:eastAsia="Times New Roman" w:hAnsi="Calibri" w:cs="Calibri"/>
                  <w:b w:val="0"/>
                  <w:bCs w:val="0"/>
                  <w:color w:val="000000"/>
                  <w:sz w:val="22"/>
                  <w:rPrChange w:id="4275" w:author="Nate Bachmeier [AWS-SA]" w:date="2023-02-25T11:29:00Z">
                    <w:rPr>
                      <w:rFonts w:ascii="Calibri" w:eastAsia="Times New Roman" w:hAnsi="Calibri" w:cs="Calibri"/>
                      <w:color w:val="000000"/>
                      <w:sz w:val="22"/>
                    </w:rPr>
                  </w:rPrChange>
                </w:rPr>
                <w:t>karaoke</w:t>
              </w:r>
            </w:ins>
          </w:p>
        </w:tc>
        <w:tc>
          <w:tcPr>
            <w:tcW w:w="960" w:type="dxa"/>
            <w:noWrap/>
            <w:hideMark/>
            <w:tcPrChange w:id="4276" w:author="Nate Bachmeier [AWS-SA]" w:date="2023-02-25T11:26:00Z">
              <w:tcPr>
                <w:tcW w:w="960" w:type="dxa"/>
                <w:tcBorders>
                  <w:top w:val="nil"/>
                  <w:left w:val="nil"/>
                  <w:bottom w:val="nil"/>
                  <w:right w:val="nil"/>
                </w:tcBorders>
                <w:shd w:val="clear" w:color="auto" w:fill="auto"/>
                <w:noWrap/>
                <w:vAlign w:val="bottom"/>
                <w:hideMark/>
              </w:tcPr>
            </w:tcPrChange>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277" w:author="Nate Bachmeier [AWS-SA]" w:date="2023-02-25T11:26:00Z"/>
                <w:rFonts w:ascii="Calibri" w:eastAsia="Times New Roman" w:hAnsi="Calibri" w:cs="Calibri"/>
                <w:color w:val="000000"/>
                <w:sz w:val="22"/>
              </w:rPr>
            </w:pPr>
            <w:ins w:id="4278" w:author="Nate Bachmeier [AWS-SA]" w:date="2023-02-25T11:26:00Z">
              <w:r w:rsidRPr="00E16572">
                <w:rPr>
                  <w:rFonts w:ascii="Calibri" w:eastAsia="Times New Roman" w:hAnsi="Calibri" w:cs="Calibri"/>
                  <w:color w:val="000000"/>
                  <w:sz w:val="22"/>
                </w:rPr>
                <w:t>583</w:t>
              </w:r>
            </w:ins>
          </w:p>
        </w:tc>
      </w:tr>
      <w:tr w:rsidR="00E16572" w:rsidRPr="00E16572" w14:paraId="0870BA1D" w14:textId="77777777" w:rsidTr="00E16572">
        <w:trPr>
          <w:cnfStyle w:val="000000100000" w:firstRow="0" w:lastRow="0" w:firstColumn="0" w:lastColumn="0" w:oddVBand="0" w:evenVBand="0" w:oddHBand="1" w:evenHBand="0" w:firstRowFirstColumn="0" w:firstRowLastColumn="0" w:lastRowFirstColumn="0" w:lastRowLastColumn="0"/>
          <w:trHeight w:val="300"/>
          <w:ins w:id="4279" w:author="Nate Bachmeier [AWS-SA]" w:date="2023-02-25T11:26:00Z"/>
          <w:trPrChange w:id="428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281" w:author="Nate Bachmeier [AWS-SA]" w:date="2023-02-25T11:26:00Z">
              <w:tcPr>
                <w:tcW w:w="4740" w:type="dxa"/>
                <w:tcBorders>
                  <w:top w:val="nil"/>
                  <w:left w:val="nil"/>
                  <w:bottom w:val="nil"/>
                  <w:right w:val="nil"/>
                </w:tcBorders>
                <w:shd w:val="clear" w:color="auto" w:fill="auto"/>
                <w:noWrap/>
                <w:vAlign w:val="bottom"/>
                <w:hideMark/>
              </w:tcPr>
            </w:tcPrChange>
          </w:tcPr>
          <w:p w14:paraId="3546D7B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282" w:author="Nate Bachmeier [AWS-SA]" w:date="2023-02-25T11:26:00Z"/>
                <w:rFonts w:ascii="Calibri" w:eastAsia="Times New Roman" w:hAnsi="Calibri" w:cs="Calibri"/>
                <w:b w:val="0"/>
                <w:bCs w:val="0"/>
                <w:color w:val="000000"/>
                <w:sz w:val="22"/>
                <w:rPrChange w:id="4283" w:author="Nate Bachmeier [AWS-SA]" w:date="2023-02-25T11:29:00Z">
                  <w:rPr>
                    <w:ins w:id="4284" w:author="Nate Bachmeier [AWS-SA]" w:date="2023-02-25T11:26:00Z"/>
                    <w:rFonts w:ascii="Calibri" w:eastAsia="Times New Roman" w:hAnsi="Calibri" w:cs="Calibri"/>
                    <w:color w:val="000000"/>
                    <w:sz w:val="22"/>
                  </w:rPr>
                </w:rPrChange>
              </w:rPr>
            </w:pPr>
            <w:ins w:id="4285" w:author="Nate Bachmeier [AWS-SA]" w:date="2023-02-25T11:26:00Z">
              <w:r w:rsidRPr="00E16572">
                <w:rPr>
                  <w:rFonts w:ascii="Calibri" w:eastAsia="Times New Roman" w:hAnsi="Calibri" w:cs="Calibri"/>
                  <w:b w:val="0"/>
                  <w:bCs w:val="0"/>
                  <w:color w:val="000000"/>
                  <w:sz w:val="22"/>
                  <w:rPrChange w:id="4286" w:author="Nate Bachmeier [AWS-SA]" w:date="2023-02-25T11:29:00Z">
                    <w:rPr>
                      <w:rFonts w:ascii="Calibri" w:eastAsia="Times New Roman" w:hAnsi="Calibri" w:cs="Calibri"/>
                      <w:color w:val="000000"/>
                      <w:sz w:val="22"/>
                    </w:rPr>
                  </w:rPrChange>
                </w:rPr>
                <w:t>kicking field goal</w:t>
              </w:r>
            </w:ins>
          </w:p>
        </w:tc>
        <w:tc>
          <w:tcPr>
            <w:tcW w:w="960" w:type="dxa"/>
            <w:noWrap/>
            <w:hideMark/>
            <w:tcPrChange w:id="4287" w:author="Nate Bachmeier [AWS-SA]" w:date="2023-02-25T11:26:00Z">
              <w:tcPr>
                <w:tcW w:w="960" w:type="dxa"/>
                <w:tcBorders>
                  <w:top w:val="nil"/>
                  <w:left w:val="nil"/>
                  <w:bottom w:val="nil"/>
                  <w:right w:val="nil"/>
                </w:tcBorders>
                <w:shd w:val="clear" w:color="auto" w:fill="auto"/>
                <w:noWrap/>
                <w:vAlign w:val="bottom"/>
                <w:hideMark/>
              </w:tcPr>
            </w:tcPrChange>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288" w:author="Nate Bachmeier [AWS-SA]" w:date="2023-02-25T11:26:00Z"/>
                <w:rFonts w:ascii="Calibri" w:eastAsia="Times New Roman" w:hAnsi="Calibri" w:cs="Calibri"/>
                <w:color w:val="000000"/>
                <w:sz w:val="22"/>
              </w:rPr>
            </w:pPr>
            <w:ins w:id="4289" w:author="Nate Bachmeier [AWS-SA]" w:date="2023-02-25T11:26:00Z">
              <w:r w:rsidRPr="00E16572">
                <w:rPr>
                  <w:rFonts w:ascii="Calibri" w:eastAsia="Times New Roman" w:hAnsi="Calibri" w:cs="Calibri"/>
                  <w:color w:val="000000"/>
                  <w:sz w:val="22"/>
                </w:rPr>
                <w:t>771</w:t>
              </w:r>
            </w:ins>
          </w:p>
        </w:tc>
      </w:tr>
      <w:tr w:rsidR="00E16572" w:rsidRPr="00E16572" w14:paraId="58561A0B" w14:textId="77777777" w:rsidTr="00E16572">
        <w:trPr>
          <w:trHeight w:val="300"/>
          <w:ins w:id="4290" w:author="Nate Bachmeier [AWS-SA]" w:date="2023-02-25T11:26:00Z"/>
          <w:trPrChange w:id="429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292" w:author="Nate Bachmeier [AWS-SA]" w:date="2023-02-25T11:26:00Z">
              <w:tcPr>
                <w:tcW w:w="4740" w:type="dxa"/>
                <w:tcBorders>
                  <w:top w:val="nil"/>
                  <w:left w:val="nil"/>
                  <w:bottom w:val="nil"/>
                  <w:right w:val="nil"/>
                </w:tcBorders>
                <w:shd w:val="clear" w:color="auto" w:fill="auto"/>
                <w:noWrap/>
                <w:vAlign w:val="bottom"/>
                <w:hideMark/>
              </w:tcPr>
            </w:tcPrChange>
          </w:tcPr>
          <w:p w14:paraId="67A09F82" w14:textId="77777777" w:rsidR="00E16572" w:rsidRPr="00E16572" w:rsidRDefault="00E16572" w:rsidP="00E16572">
            <w:pPr>
              <w:spacing w:line="240" w:lineRule="auto"/>
              <w:ind w:firstLine="0"/>
              <w:rPr>
                <w:ins w:id="4293" w:author="Nate Bachmeier [AWS-SA]" w:date="2023-02-25T11:26:00Z"/>
                <w:rFonts w:ascii="Calibri" w:eastAsia="Times New Roman" w:hAnsi="Calibri" w:cs="Calibri"/>
                <w:b w:val="0"/>
                <w:bCs w:val="0"/>
                <w:color w:val="000000"/>
                <w:sz w:val="22"/>
                <w:rPrChange w:id="4294" w:author="Nate Bachmeier [AWS-SA]" w:date="2023-02-25T11:29:00Z">
                  <w:rPr>
                    <w:ins w:id="4295" w:author="Nate Bachmeier [AWS-SA]" w:date="2023-02-25T11:26:00Z"/>
                    <w:rFonts w:ascii="Calibri" w:eastAsia="Times New Roman" w:hAnsi="Calibri" w:cs="Calibri"/>
                    <w:color w:val="000000"/>
                    <w:sz w:val="22"/>
                  </w:rPr>
                </w:rPrChange>
              </w:rPr>
            </w:pPr>
            <w:ins w:id="4296" w:author="Nate Bachmeier [AWS-SA]" w:date="2023-02-25T11:26:00Z">
              <w:r w:rsidRPr="00E16572">
                <w:rPr>
                  <w:rFonts w:ascii="Calibri" w:eastAsia="Times New Roman" w:hAnsi="Calibri" w:cs="Calibri"/>
                  <w:b w:val="0"/>
                  <w:bCs w:val="0"/>
                  <w:color w:val="000000"/>
                  <w:sz w:val="22"/>
                  <w:rPrChange w:id="4297" w:author="Nate Bachmeier [AWS-SA]" w:date="2023-02-25T11:29:00Z">
                    <w:rPr>
                      <w:rFonts w:ascii="Calibri" w:eastAsia="Times New Roman" w:hAnsi="Calibri" w:cs="Calibri"/>
                      <w:color w:val="000000"/>
                      <w:sz w:val="22"/>
                    </w:rPr>
                  </w:rPrChange>
                </w:rPr>
                <w:lastRenderedPageBreak/>
                <w:t>kicking soccer ball</w:t>
              </w:r>
            </w:ins>
          </w:p>
        </w:tc>
        <w:tc>
          <w:tcPr>
            <w:tcW w:w="960" w:type="dxa"/>
            <w:noWrap/>
            <w:hideMark/>
            <w:tcPrChange w:id="4298" w:author="Nate Bachmeier [AWS-SA]" w:date="2023-02-25T11:26:00Z">
              <w:tcPr>
                <w:tcW w:w="960" w:type="dxa"/>
                <w:tcBorders>
                  <w:top w:val="nil"/>
                  <w:left w:val="nil"/>
                  <w:bottom w:val="nil"/>
                  <w:right w:val="nil"/>
                </w:tcBorders>
                <w:shd w:val="clear" w:color="auto" w:fill="auto"/>
                <w:noWrap/>
                <w:vAlign w:val="bottom"/>
                <w:hideMark/>
              </w:tcPr>
            </w:tcPrChange>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299" w:author="Nate Bachmeier [AWS-SA]" w:date="2023-02-25T11:26:00Z"/>
                <w:rFonts w:ascii="Calibri" w:eastAsia="Times New Roman" w:hAnsi="Calibri" w:cs="Calibri"/>
                <w:color w:val="000000"/>
                <w:sz w:val="22"/>
              </w:rPr>
            </w:pPr>
            <w:ins w:id="4300" w:author="Nate Bachmeier [AWS-SA]" w:date="2023-02-25T11:26:00Z">
              <w:r w:rsidRPr="00E16572">
                <w:rPr>
                  <w:rFonts w:ascii="Calibri" w:eastAsia="Times New Roman" w:hAnsi="Calibri" w:cs="Calibri"/>
                  <w:color w:val="000000"/>
                  <w:sz w:val="22"/>
                </w:rPr>
                <w:t>798</w:t>
              </w:r>
            </w:ins>
          </w:p>
        </w:tc>
      </w:tr>
      <w:tr w:rsidR="00E16572" w:rsidRPr="00E16572" w14:paraId="121FABFD" w14:textId="77777777" w:rsidTr="00E16572">
        <w:trPr>
          <w:cnfStyle w:val="000000100000" w:firstRow="0" w:lastRow="0" w:firstColumn="0" w:lastColumn="0" w:oddVBand="0" w:evenVBand="0" w:oddHBand="1" w:evenHBand="0" w:firstRowFirstColumn="0" w:firstRowLastColumn="0" w:lastRowFirstColumn="0" w:lastRowLastColumn="0"/>
          <w:trHeight w:val="300"/>
          <w:ins w:id="4301" w:author="Nate Bachmeier [AWS-SA]" w:date="2023-02-25T11:26:00Z"/>
          <w:trPrChange w:id="430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303" w:author="Nate Bachmeier [AWS-SA]" w:date="2023-02-25T11:26:00Z">
              <w:tcPr>
                <w:tcW w:w="4740" w:type="dxa"/>
                <w:tcBorders>
                  <w:top w:val="nil"/>
                  <w:left w:val="nil"/>
                  <w:bottom w:val="nil"/>
                  <w:right w:val="nil"/>
                </w:tcBorders>
                <w:shd w:val="clear" w:color="auto" w:fill="auto"/>
                <w:noWrap/>
                <w:vAlign w:val="bottom"/>
                <w:hideMark/>
              </w:tcPr>
            </w:tcPrChange>
          </w:tcPr>
          <w:p w14:paraId="7A31EDB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304" w:author="Nate Bachmeier [AWS-SA]" w:date="2023-02-25T11:26:00Z"/>
                <w:rFonts w:ascii="Calibri" w:eastAsia="Times New Roman" w:hAnsi="Calibri" w:cs="Calibri"/>
                <w:b w:val="0"/>
                <w:bCs w:val="0"/>
                <w:color w:val="000000"/>
                <w:sz w:val="22"/>
                <w:rPrChange w:id="4305" w:author="Nate Bachmeier [AWS-SA]" w:date="2023-02-25T11:29:00Z">
                  <w:rPr>
                    <w:ins w:id="4306" w:author="Nate Bachmeier [AWS-SA]" w:date="2023-02-25T11:26:00Z"/>
                    <w:rFonts w:ascii="Calibri" w:eastAsia="Times New Roman" w:hAnsi="Calibri" w:cs="Calibri"/>
                    <w:color w:val="000000"/>
                    <w:sz w:val="22"/>
                  </w:rPr>
                </w:rPrChange>
              </w:rPr>
            </w:pPr>
            <w:ins w:id="4307" w:author="Nate Bachmeier [AWS-SA]" w:date="2023-02-25T11:26:00Z">
              <w:r w:rsidRPr="00E16572">
                <w:rPr>
                  <w:rFonts w:ascii="Calibri" w:eastAsia="Times New Roman" w:hAnsi="Calibri" w:cs="Calibri"/>
                  <w:b w:val="0"/>
                  <w:bCs w:val="0"/>
                  <w:color w:val="000000"/>
                  <w:sz w:val="22"/>
                  <w:rPrChange w:id="4308" w:author="Nate Bachmeier [AWS-SA]" w:date="2023-02-25T11:29:00Z">
                    <w:rPr>
                      <w:rFonts w:ascii="Calibri" w:eastAsia="Times New Roman" w:hAnsi="Calibri" w:cs="Calibri"/>
                      <w:color w:val="000000"/>
                      <w:sz w:val="22"/>
                    </w:rPr>
                  </w:rPrChange>
                </w:rPr>
                <w:t>kissing</w:t>
              </w:r>
            </w:ins>
          </w:p>
        </w:tc>
        <w:tc>
          <w:tcPr>
            <w:tcW w:w="960" w:type="dxa"/>
            <w:noWrap/>
            <w:hideMark/>
            <w:tcPrChange w:id="4309" w:author="Nate Bachmeier [AWS-SA]" w:date="2023-02-25T11:26:00Z">
              <w:tcPr>
                <w:tcW w:w="960" w:type="dxa"/>
                <w:tcBorders>
                  <w:top w:val="nil"/>
                  <w:left w:val="nil"/>
                  <w:bottom w:val="nil"/>
                  <w:right w:val="nil"/>
                </w:tcBorders>
                <w:shd w:val="clear" w:color="auto" w:fill="auto"/>
                <w:noWrap/>
                <w:vAlign w:val="bottom"/>
                <w:hideMark/>
              </w:tcPr>
            </w:tcPrChange>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310" w:author="Nate Bachmeier [AWS-SA]" w:date="2023-02-25T11:26:00Z"/>
                <w:rFonts w:ascii="Calibri" w:eastAsia="Times New Roman" w:hAnsi="Calibri" w:cs="Calibri"/>
                <w:color w:val="000000"/>
                <w:sz w:val="22"/>
              </w:rPr>
            </w:pPr>
            <w:ins w:id="4311" w:author="Nate Bachmeier [AWS-SA]" w:date="2023-02-25T11:26:00Z">
              <w:r w:rsidRPr="00E16572">
                <w:rPr>
                  <w:rFonts w:ascii="Calibri" w:eastAsia="Times New Roman" w:hAnsi="Calibri" w:cs="Calibri"/>
                  <w:color w:val="000000"/>
                  <w:sz w:val="22"/>
                </w:rPr>
                <w:t>373</w:t>
              </w:r>
            </w:ins>
          </w:p>
        </w:tc>
      </w:tr>
      <w:tr w:rsidR="00E16572" w:rsidRPr="00E16572" w14:paraId="55F9F078" w14:textId="77777777" w:rsidTr="00E16572">
        <w:trPr>
          <w:trHeight w:val="300"/>
          <w:ins w:id="4312" w:author="Nate Bachmeier [AWS-SA]" w:date="2023-02-25T11:26:00Z"/>
          <w:trPrChange w:id="431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314" w:author="Nate Bachmeier [AWS-SA]" w:date="2023-02-25T11:26:00Z">
              <w:tcPr>
                <w:tcW w:w="4740" w:type="dxa"/>
                <w:tcBorders>
                  <w:top w:val="nil"/>
                  <w:left w:val="nil"/>
                  <w:bottom w:val="nil"/>
                  <w:right w:val="nil"/>
                </w:tcBorders>
                <w:shd w:val="clear" w:color="auto" w:fill="auto"/>
                <w:noWrap/>
                <w:vAlign w:val="bottom"/>
                <w:hideMark/>
              </w:tcPr>
            </w:tcPrChange>
          </w:tcPr>
          <w:p w14:paraId="6415C97F" w14:textId="77777777" w:rsidR="00E16572" w:rsidRPr="00E16572" w:rsidRDefault="00E16572" w:rsidP="00E16572">
            <w:pPr>
              <w:spacing w:line="240" w:lineRule="auto"/>
              <w:ind w:firstLine="0"/>
              <w:rPr>
                <w:ins w:id="4315" w:author="Nate Bachmeier [AWS-SA]" w:date="2023-02-25T11:26:00Z"/>
                <w:rFonts w:ascii="Calibri" w:eastAsia="Times New Roman" w:hAnsi="Calibri" w:cs="Calibri"/>
                <w:b w:val="0"/>
                <w:bCs w:val="0"/>
                <w:color w:val="000000"/>
                <w:sz w:val="22"/>
                <w:rPrChange w:id="4316" w:author="Nate Bachmeier [AWS-SA]" w:date="2023-02-25T11:29:00Z">
                  <w:rPr>
                    <w:ins w:id="4317" w:author="Nate Bachmeier [AWS-SA]" w:date="2023-02-25T11:26:00Z"/>
                    <w:rFonts w:ascii="Calibri" w:eastAsia="Times New Roman" w:hAnsi="Calibri" w:cs="Calibri"/>
                    <w:color w:val="000000"/>
                    <w:sz w:val="22"/>
                  </w:rPr>
                </w:rPrChange>
              </w:rPr>
            </w:pPr>
            <w:ins w:id="4318" w:author="Nate Bachmeier [AWS-SA]" w:date="2023-02-25T11:26:00Z">
              <w:r w:rsidRPr="00E16572">
                <w:rPr>
                  <w:rFonts w:ascii="Calibri" w:eastAsia="Times New Roman" w:hAnsi="Calibri" w:cs="Calibri"/>
                  <w:b w:val="0"/>
                  <w:bCs w:val="0"/>
                  <w:color w:val="000000"/>
                  <w:sz w:val="22"/>
                  <w:rPrChange w:id="4319" w:author="Nate Bachmeier [AWS-SA]" w:date="2023-02-25T11:29:00Z">
                    <w:rPr>
                      <w:rFonts w:ascii="Calibri" w:eastAsia="Times New Roman" w:hAnsi="Calibri" w:cs="Calibri"/>
                      <w:color w:val="000000"/>
                      <w:sz w:val="22"/>
                    </w:rPr>
                  </w:rPrChange>
                </w:rPr>
                <w:t>kitesurfing</w:t>
              </w:r>
            </w:ins>
          </w:p>
        </w:tc>
        <w:tc>
          <w:tcPr>
            <w:tcW w:w="960" w:type="dxa"/>
            <w:noWrap/>
            <w:hideMark/>
            <w:tcPrChange w:id="4320" w:author="Nate Bachmeier [AWS-SA]" w:date="2023-02-25T11:26:00Z">
              <w:tcPr>
                <w:tcW w:w="960" w:type="dxa"/>
                <w:tcBorders>
                  <w:top w:val="nil"/>
                  <w:left w:val="nil"/>
                  <w:bottom w:val="nil"/>
                  <w:right w:val="nil"/>
                </w:tcBorders>
                <w:shd w:val="clear" w:color="auto" w:fill="auto"/>
                <w:noWrap/>
                <w:vAlign w:val="bottom"/>
                <w:hideMark/>
              </w:tcPr>
            </w:tcPrChange>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321" w:author="Nate Bachmeier [AWS-SA]" w:date="2023-02-25T11:26:00Z"/>
                <w:rFonts w:ascii="Calibri" w:eastAsia="Times New Roman" w:hAnsi="Calibri" w:cs="Calibri"/>
                <w:color w:val="000000"/>
                <w:sz w:val="22"/>
              </w:rPr>
            </w:pPr>
            <w:ins w:id="4322" w:author="Nate Bachmeier [AWS-SA]" w:date="2023-02-25T11:26:00Z">
              <w:r w:rsidRPr="00E16572">
                <w:rPr>
                  <w:rFonts w:ascii="Calibri" w:eastAsia="Times New Roman" w:hAnsi="Calibri" w:cs="Calibri"/>
                  <w:color w:val="000000"/>
                  <w:sz w:val="22"/>
                </w:rPr>
                <w:t>676</w:t>
              </w:r>
            </w:ins>
          </w:p>
        </w:tc>
      </w:tr>
      <w:tr w:rsidR="00E16572" w:rsidRPr="00E16572" w14:paraId="2805CD70" w14:textId="77777777" w:rsidTr="00E16572">
        <w:trPr>
          <w:cnfStyle w:val="000000100000" w:firstRow="0" w:lastRow="0" w:firstColumn="0" w:lastColumn="0" w:oddVBand="0" w:evenVBand="0" w:oddHBand="1" w:evenHBand="0" w:firstRowFirstColumn="0" w:firstRowLastColumn="0" w:lastRowFirstColumn="0" w:lastRowLastColumn="0"/>
          <w:trHeight w:val="300"/>
          <w:ins w:id="4323" w:author="Nate Bachmeier [AWS-SA]" w:date="2023-02-25T11:26:00Z"/>
          <w:trPrChange w:id="432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325" w:author="Nate Bachmeier [AWS-SA]" w:date="2023-02-25T11:26:00Z">
              <w:tcPr>
                <w:tcW w:w="4740" w:type="dxa"/>
                <w:tcBorders>
                  <w:top w:val="nil"/>
                  <w:left w:val="nil"/>
                  <w:bottom w:val="nil"/>
                  <w:right w:val="nil"/>
                </w:tcBorders>
                <w:shd w:val="clear" w:color="auto" w:fill="auto"/>
                <w:noWrap/>
                <w:vAlign w:val="bottom"/>
                <w:hideMark/>
              </w:tcPr>
            </w:tcPrChange>
          </w:tcPr>
          <w:p w14:paraId="708B150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326" w:author="Nate Bachmeier [AWS-SA]" w:date="2023-02-25T11:26:00Z"/>
                <w:rFonts w:ascii="Calibri" w:eastAsia="Times New Roman" w:hAnsi="Calibri" w:cs="Calibri"/>
                <w:b w:val="0"/>
                <w:bCs w:val="0"/>
                <w:color w:val="000000"/>
                <w:sz w:val="22"/>
                <w:rPrChange w:id="4327" w:author="Nate Bachmeier [AWS-SA]" w:date="2023-02-25T11:29:00Z">
                  <w:rPr>
                    <w:ins w:id="4328" w:author="Nate Bachmeier [AWS-SA]" w:date="2023-02-25T11:26:00Z"/>
                    <w:rFonts w:ascii="Calibri" w:eastAsia="Times New Roman" w:hAnsi="Calibri" w:cs="Calibri"/>
                    <w:color w:val="000000"/>
                    <w:sz w:val="22"/>
                  </w:rPr>
                </w:rPrChange>
              </w:rPr>
            </w:pPr>
            <w:ins w:id="4329" w:author="Nate Bachmeier [AWS-SA]" w:date="2023-02-25T11:26:00Z">
              <w:r w:rsidRPr="00E16572">
                <w:rPr>
                  <w:rFonts w:ascii="Calibri" w:eastAsia="Times New Roman" w:hAnsi="Calibri" w:cs="Calibri"/>
                  <w:b w:val="0"/>
                  <w:bCs w:val="0"/>
                  <w:color w:val="000000"/>
                  <w:sz w:val="22"/>
                  <w:rPrChange w:id="4330" w:author="Nate Bachmeier [AWS-SA]" w:date="2023-02-25T11:29:00Z">
                    <w:rPr>
                      <w:rFonts w:ascii="Calibri" w:eastAsia="Times New Roman" w:hAnsi="Calibri" w:cs="Calibri"/>
                      <w:color w:val="000000"/>
                      <w:sz w:val="22"/>
                    </w:rPr>
                  </w:rPrChange>
                </w:rPr>
                <w:t>knitting</w:t>
              </w:r>
            </w:ins>
          </w:p>
        </w:tc>
        <w:tc>
          <w:tcPr>
            <w:tcW w:w="960" w:type="dxa"/>
            <w:noWrap/>
            <w:hideMark/>
            <w:tcPrChange w:id="4331" w:author="Nate Bachmeier [AWS-SA]" w:date="2023-02-25T11:26:00Z">
              <w:tcPr>
                <w:tcW w:w="960" w:type="dxa"/>
                <w:tcBorders>
                  <w:top w:val="nil"/>
                  <w:left w:val="nil"/>
                  <w:bottom w:val="nil"/>
                  <w:right w:val="nil"/>
                </w:tcBorders>
                <w:shd w:val="clear" w:color="auto" w:fill="auto"/>
                <w:noWrap/>
                <w:vAlign w:val="bottom"/>
                <w:hideMark/>
              </w:tcPr>
            </w:tcPrChange>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332" w:author="Nate Bachmeier [AWS-SA]" w:date="2023-02-25T11:26:00Z"/>
                <w:rFonts w:ascii="Calibri" w:eastAsia="Times New Roman" w:hAnsi="Calibri" w:cs="Calibri"/>
                <w:color w:val="000000"/>
                <w:sz w:val="22"/>
              </w:rPr>
            </w:pPr>
            <w:ins w:id="4333" w:author="Nate Bachmeier [AWS-SA]" w:date="2023-02-25T11:26:00Z">
              <w:r w:rsidRPr="00E16572">
                <w:rPr>
                  <w:rFonts w:ascii="Calibri" w:eastAsia="Times New Roman" w:hAnsi="Calibri" w:cs="Calibri"/>
                  <w:color w:val="000000"/>
                  <w:sz w:val="22"/>
                </w:rPr>
                <w:t>831</w:t>
              </w:r>
            </w:ins>
          </w:p>
        </w:tc>
      </w:tr>
      <w:tr w:rsidR="00E16572" w:rsidRPr="00E16572" w14:paraId="602E7DB6" w14:textId="77777777" w:rsidTr="00E16572">
        <w:trPr>
          <w:trHeight w:val="300"/>
          <w:ins w:id="4334" w:author="Nate Bachmeier [AWS-SA]" w:date="2023-02-25T11:26:00Z"/>
          <w:trPrChange w:id="43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336" w:author="Nate Bachmeier [AWS-SA]" w:date="2023-02-25T11:26:00Z">
              <w:tcPr>
                <w:tcW w:w="4740" w:type="dxa"/>
                <w:tcBorders>
                  <w:top w:val="nil"/>
                  <w:left w:val="nil"/>
                  <w:bottom w:val="nil"/>
                  <w:right w:val="nil"/>
                </w:tcBorders>
                <w:shd w:val="clear" w:color="auto" w:fill="auto"/>
                <w:noWrap/>
                <w:vAlign w:val="bottom"/>
                <w:hideMark/>
              </w:tcPr>
            </w:tcPrChange>
          </w:tcPr>
          <w:p w14:paraId="01A6F8B0" w14:textId="77777777" w:rsidR="00E16572" w:rsidRPr="00E16572" w:rsidRDefault="00E16572" w:rsidP="00E16572">
            <w:pPr>
              <w:spacing w:line="240" w:lineRule="auto"/>
              <w:ind w:firstLine="0"/>
              <w:rPr>
                <w:ins w:id="4337" w:author="Nate Bachmeier [AWS-SA]" w:date="2023-02-25T11:26:00Z"/>
                <w:rFonts w:ascii="Calibri" w:eastAsia="Times New Roman" w:hAnsi="Calibri" w:cs="Calibri"/>
                <w:b w:val="0"/>
                <w:bCs w:val="0"/>
                <w:color w:val="000000"/>
                <w:sz w:val="22"/>
                <w:rPrChange w:id="4338" w:author="Nate Bachmeier [AWS-SA]" w:date="2023-02-25T11:29:00Z">
                  <w:rPr>
                    <w:ins w:id="4339" w:author="Nate Bachmeier [AWS-SA]" w:date="2023-02-25T11:26:00Z"/>
                    <w:rFonts w:ascii="Calibri" w:eastAsia="Times New Roman" w:hAnsi="Calibri" w:cs="Calibri"/>
                    <w:color w:val="000000"/>
                    <w:sz w:val="22"/>
                  </w:rPr>
                </w:rPrChange>
              </w:rPr>
            </w:pPr>
            <w:ins w:id="4340" w:author="Nate Bachmeier [AWS-SA]" w:date="2023-02-25T11:26:00Z">
              <w:r w:rsidRPr="00E16572">
                <w:rPr>
                  <w:rFonts w:ascii="Calibri" w:eastAsia="Times New Roman" w:hAnsi="Calibri" w:cs="Calibri"/>
                  <w:b w:val="0"/>
                  <w:bCs w:val="0"/>
                  <w:color w:val="000000"/>
                  <w:sz w:val="22"/>
                  <w:rPrChange w:id="4341" w:author="Nate Bachmeier [AWS-SA]" w:date="2023-02-25T11:29:00Z">
                    <w:rPr>
                      <w:rFonts w:ascii="Calibri" w:eastAsia="Times New Roman" w:hAnsi="Calibri" w:cs="Calibri"/>
                      <w:color w:val="000000"/>
                      <w:sz w:val="22"/>
                    </w:rPr>
                  </w:rPrChange>
                </w:rPr>
                <w:t>krumping</w:t>
              </w:r>
            </w:ins>
          </w:p>
        </w:tc>
        <w:tc>
          <w:tcPr>
            <w:tcW w:w="960" w:type="dxa"/>
            <w:noWrap/>
            <w:hideMark/>
            <w:tcPrChange w:id="4342" w:author="Nate Bachmeier [AWS-SA]" w:date="2023-02-25T11:26:00Z">
              <w:tcPr>
                <w:tcW w:w="960" w:type="dxa"/>
                <w:tcBorders>
                  <w:top w:val="nil"/>
                  <w:left w:val="nil"/>
                  <w:bottom w:val="nil"/>
                  <w:right w:val="nil"/>
                </w:tcBorders>
                <w:shd w:val="clear" w:color="auto" w:fill="auto"/>
                <w:noWrap/>
                <w:vAlign w:val="bottom"/>
                <w:hideMark/>
              </w:tcPr>
            </w:tcPrChange>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343" w:author="Nate Bachmeier [AWS-SA]" w:date="2023-02-25T11:26:00Z"/>
                <w:rFonts w:ascii="Calibri" w:eastAsia="Times New Roman" w:hAnsi="Calibri" w:cs="Calibri"/>
                <w:color w:val="000000"/>
                <w:sz w:val="22"/>
              </w:rPr>
            </w:pPr>
            <w:ins w:id="4344" w:author="Nate Bachmeier [AWS-SA]" w:date="2023-02-25T11:26:00Z">
              <w:r w:rsidRPr="00E16572">
                <w:rPr>
                  <w:rFonts w:ascii="Calibri" w:eastAsia="Times New Roman" w:hAnsi="Calibri" w:cs="Calibri"/>
                  <w:color w:val="000000"/>
                  <w:sz w:val="22"/>
                </w:rPr>
                <w:t>800</w:t>
              </w:r>
            </w:ins>
          </w:p>
        </w:tc>
      </w:tr>
      <w:tr w:rsidR="00E16572" w:rsidRPr="00E16572" w14:paraId="6EA5C0A6" w14:textId="77777777" w:rsidTr="00E16572">
        <w:trPr>
          <w:cnfStyle w:val="000000100000" w:firstRow="0" w:lastRow="0" w:firstColumn="0" w:lastColumn="0" w:oddVBand="0" w:evenVBand="0" w:oddHBand="1" w:evenHBand="0" w:firstRowFirstColumn="0" w:firstRowLastColumn="0" w:lastRowFirstColumn="0" w:lastRowLastColumn="0"/>
          <w:trHeight w:val="300"/>
          <w:ins w:id="4345" w:author="Nate Bachmeier [AWS-SA]" w:date="2023-02-25T11:26:00Z"/>
          <w:trPrChange w:id="434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347" w:author="Nate Bachmeier [AWS-SA]" w:date="2023-02-25T11:26:00Z">
              <w:tcPr>
                <w:tcW w:w="4740" w:type="dxa"/>
                <w:tcBorders>
                  <w:top w:val="nil"/>
                  <w:left w:val="nil"/>
                  <w:bottom w:val="nil"/>
                  <w:right w:val="nil"/>
                </w:tcBorders>
                <w:shd w:val="clear" w:color="auto" w:fill="auto"/>
                <w:noWrap/>
                <w:vAlign w:val="bottom"/>
                <w:hideMark/>
              </w:tcPr>
            </w:tcPrChange>
          </w:tcPr>
          <w:p w14:paraId="72999A7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348" w:author="Nate Bachmeier [AWS-SA]" w:date="2023-02-25T11:26:00Z"/>
                <w:rFonts w:ascii="Calibri" w:eastAsia="Times New Roman" w:hAnsi="Calibri" w:cs="Calibri"/>
                <w:b w:val="0"/>
                <w:bCs w:val="0"/>
                <w:color w:val="000000"/>
                <w:sz w:val="22"/>
                <w:rPrChange w:id="4349" w:author="Nate Bachmeier [AWS-SA]" w:date="2023-02-25T11:29:00Z">
                  <w:rPr>
                    <w:ins w:id="4350" w:author="Nate Bachmeier [AWS-SA]" w:date="2023-02-25T11:26:00Z"/>
                    <w:rFonts w:ascii="Calibri" w:eastAsia="Times New Roman" w:hAnsi="Calibri" w:cs="Calibri"/>
                    <w:color w:val="000000"/>
                    <w:sz w:val="22"/>
                  </w:rPr>
                </w:rPrChange>
              </w:rPr>
            </w:pPr>
            <w:ins w:id="4351" w:author="Nate Bachmeier [AWS-SA]" w:date="2023-02-25T11:26:00Z">
              <w:r w:rsidRPr="00E16572">
                <w:rPr>
                  <w:rFonts w:ascii="Calibri" w:eastAsia="Times New Roman" w:hAnsi="Calibri" w:cs="Calibri"/>
                  <w:b w:val="0"/>
                  <w:bCs w:val="0"/>
                  <w:color w:val="000000"/>
                  <w:sz w:val="22"/>
                  <w:rPrChange w:id="4352" w:author="Nate Bachmeier [AWS-SA]" w:date="2023-02-25T11:29:00Z">
                    <w:rPr>
                      <w:rFonts w:ascii="Calibri" w:eastAsia="Times New Roman" w:hAnsi="Calibri" w:cs="Calibri"/>
                      <w:color w:val="000000"/>
                      <w:sz w:val="22"/>
                    </w:rPr>
                  </w:rPrChange>
                </w:rPr>
                <w:t>land sailing</w:t>
              </w:r>
            </w:ins>
          </w:p>
        </w:tc>
        <w:tc>
          <w:tcPr>
            <w:tcW w:w="960" w:type="dxa"/>
            <w:noWrap/>
            <w:hideMark/>
            <w:tcPrChange w:id="4353" w:author="Nate Bachmeier [AWS-SA]" w:date="2023-02-25T11:26:00Z">
              <w:tcPr>
                <w:tcW w:w="960" w:type="dxa"/>
                <w:tcBorders>
                  <w:top w:val="nil"/>
                  <w:left w:val="nil"/>
                  <w:bottom w:val="nil"/>
                  <w:right w:val="nil"/>
                </w:tcBorders>
                <w:shd w:val="clear" w:color="auto" w:fill="auto"/>
                <w:noWrap/>
                <w:vAlign w:val="bottom"/>
                <w:hideMark/>
              </w:tcPr>
            </w:tcPrChange>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354" w:author="Nate Bachmeier [AWS-SA]" w:date="2023-02-25T11:26:00Z"/>
                <w:rFonts w:ascii="Calibri" w:eastAsia="Times New Roman" w:hAnsi="Calibri" w:cs="Calibri"/>
                <w:color w:val="000000"/>
                <w:sz w:val="22"/>
              </w:rPr>
            </w:pPr>
            <w:ins w:id="4355" w:author="Nate Bachmeier [AWS-SA]" w:date="2023-02-25T11:26:00Z">
              <w:r w:rsidRPr="00E16572">
                <w:rPr>
                  <w:rFonts w:ascii="Calibri" w:eastAsia="Times New Roman" w:hAnsi="Calibri" w:cs="Calibri"/>
                  <w:color w:val="000000"/>
                  <w:sz w:val="22"/>
                </w:rPr>
                <w:t>661</w:t>
              </w:r>
            </w:ins>
          </w:p>
        </w:tc>
      </w:tr>
      <w:tr w:rsidR="00E16572" w:rsidRPr="00E16572" w14:paraId="2F1893AC" w14:textId="77777777" w:rsidTr="00E16572">
        <w:trPr>
          <w:trHeight w:val="300"/>
          <w:ins w:id="4356" w:author="Nate Bachmeier [AWS-SA]" w:date="2023-02-25T11:26:00Z"/>
          <w:trPrChange w:id="435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358" w:author="Nate Bachmeier [AWS-SA]" w:date="2023-02-25T11:26:00Z">
              <w:tcPr>
                <w:tcW w:w="4740" w:type="dxa"/>
                <w:tcBorders>
                  <w:top w:val="nil"/>
                  <w:left w:val="nil"/>
                  <w:bottom w:val="nil"/>
                  <w:right w:val="nil"/>
                </w:tcBorders>
                <w:shd w:val="clear" w:color="auto" w:fill="auto"/>
                <w:noWrap/>
                <w:vAlign w:val="bottom"/>
                <w:hideMark/>
              </w:tcPr>
            </w:tcPrChange>
          </w:tcPr>
          <w:p w14:paraId="67DC9FD5" w14:textId="77777777" w:rsidR="00E16572" w:rsidRPr="00E16572" w:rsidRDefault="00E16572" w:rsidP="00E16572">
            <w:pPr>
              <w:spacing w:line="240" w:lineRule="auto"/>
              <w:ind w:firstLine="0"/>
              <w:rPr>
                <w:ins w:id="4359" w:author="Nate Bachmeier [AWS-SA]" w:date="2023-02-25T11:26:00Z"/>
                <w:rFonts w:ascii="Calibri" w:eastAsia="Times New Roman" w:hAnsi="Calibri" w:cs="Calibri"/>
                <w:b w:val="0"/>
                <w:bCs w:val="0"/>
                <w:color w:val="000000"/>
                <w:sz w:val="22"/>
                <w:rPrChange w:id="4360" w:author="Nate Bachmeier [AWS-SA]" w:date="2023-02-25T11:29:00Z">
                  <w:rPr>
                    <w:ins w:id="4361" w:author="Nate Bachmeier [AWS-SA]" w:date="2023-02-25T11:26:00Z"/>
                    <w:rFonts w:ascii="Calibri" w:eastAsia="Times New Roman" w:hAnsi="Calibri" w:cs="Calibri"/>
                    <w:color w:val="000000"/>
                    <w:sz w:val="22"/>
                  </w:rPr>
                </w:rPrChange>
              </w:rPr>
            </w:pPr>
            <w:ins w:id="4362" w:author="Nate Bachmeier [AWS-SA]" w:date="2023-02-25T11:26:00Z">
              <w:r w:rsidRPr="00E16572">
                <w:rPr>
                  <w:rFonts w:ascii="Calibri" w:eastAsia="Times New Roman" w:hAnsi="Calibri" w:cs="Calibri"/>
                  <w:b w:val="0"/>
                  <w:bCs w:val="0"/>
                  <w:color w:val="000000"/>
                  <w:sz w:val="22"/>
                  <w:rPrChange w:id="4363" w:author="Nate Bachmeier [AWS-SA]" w:date="2023-02-25T11:29:00Z">
                    <w:rPr>
                      <w:rFonts w:ascii="Calibri" w:eastAsia="Times New Roman" w:hAnsi="Calibri" w:cs="Calibri"/>
                      <w:color w:val="000000"/>
                      <w:sz w:val="22"/>
                    </w:rPr>
                  </w:rPrChange>
                </w:rPr>
                <w:t>laughing</w:t>
              </w:r>
            </w:ins>
          </w:p>
        </w:tc>
        <w:tc>
          <w:tcPr>
            <w:tcW w:w="960" w:type="dxa"/>
            <w:noWrap/>
            <w:hideMark/>
            <w:tcPrChange w:id="4364" w:author="Nate Bachmeier [AWS-SA]" w:date="2023-02-25T11:26:00Z">
              <w:tcPr>
                <w:tcW w:w="960" w:type="dxa"/>
                <w:tcBorders>
                  <w:top w:val="nil"/>
                  <w:left w:val="nil"/>
                  <w:bottom w:val="nil"/>
                  <w:right w:val="nil"/>
                </w:tcBorders>
                <w:shd w:val="clear" w:color="auto" w:fill="auto"/>
                <w:noWrap/>
                <w:vAlign w:val="bottom"/>
                <w:hideMark/>
              </w:tcPr>
            </w:tcPrChange>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365" w:author="Nate Bachmeier [AWS-SA]" w:date="2023-02-25T11:26:00Z"/>
                <w:rFonts w:ascii="Calibri" w:eastAsia="Times New Roman" w:hAnsi="Calibri" w:cs="Calibri"/>
                <w:color w:val="000000"/>
                <w:sz w:val="22"/>
              </w:rPr>
            </w:pPr>
            <w:ins w:id="4366" w:author="Nate Bachmeier [AWS-SA]" w:date="2023-02-25T11:26:00Z">
              <w:r w:rsidRPr="00E16572">
                <w:rPr>
                  <w:rFonts w:ascii="Calibri" w:eastAsia="Times New Roman" w:hAnsi="Calibri" w:cs="Calibri"/>
                  <w:color w:val="000000"/>
                  <w:sz w:val="22"/>
                </w:rPr>
                <w:t>781</w:t>
              </w:r>
            </w:ins>
          </w:p>
        </w:tc>
      </w:tr>
      <w:tr w:rsidR="00E16572" w:rsidRPr="00E16572" w14:paraId="268159F0" w14:textId="77777777" w:rsidTr="00E16572">
        <w:trPr>
          <w:cnfStyle w:val="000000100000" w:firstRow="0" w:lastRow="0" w:firstColumn="0" w:lastColumn="0" w:oddVBand="0" w:evenVBand="0" w:oddHBand="1" w:evenHBand="0" w:firstRowFirstColumn="0" w:firstRowLastColumn="0" w:lastRowFirstColumn="0" w:lastRowLastColumn="0"/>
          <w:trHeight w:val="300"/>
          <w:ins w:id="4367" w:author="Nate Bachmeier [AWS-SA]" w:date="2023-02-25T11:26:00Z"/>
          <w:trPrChange w:id="436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369" w:author="Nate Bachmeier [AWS-SA]" w:date="2023-02-25T11:26:00Z">
              <w:tcPr>
                <w:tcW w:w="4740" w:type="dxa"/>
                <w:tcBorders>
                  <w:top w:val="nil"/>
                  <w:left w:val="nil"/>
                  <w:bottom w:val="nil"/>
                  <w:right w:val="nil"/>
                </w:tcBorders>
                <w:shd w:val="clear" w:color="auto" w:fill="auto"/>
                <w:noWrap/>
                <w:vAlign w:val="bottom"/>
                <w:hideMark/>
              </w:tcPr>
            </w:tcPrChange>
          </w:tcPr>
          <w:p w14:paraId="5CE5F01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370" w:author="Nate Bachmeier [AWS-SA]" w:date="2023-02-25T11:26:00Z"/>
                <w:rFonts w:ascii="Calibri" w:eastAsia="Times New Roman" w:hAnsi="Calibri" w:cs="Calibri"/>
                <w:b w:val="0"/>
                <w:bCs w:val="0"/>
                <w:color w:val="000000"/>
                <w:sz w:val="22"/>
                <w:rPrChange w:id="4371" w:author="Nate Bachmeier [AWS-SA]" w:date="2023-02-25T11:29:00Z">
                  <w:rPr>
                    <w:ins w:id="4372" w:author="Nate Bachmeier [AWS-SA]" w:date="2023-02-25T11:26:00Z"/>
                    <w:rFonts w:ascii="Calibri" w:eastAsia="Times New Roman" w:hAnsi="Calibri" w:cs="Calibri"/>
                    <w:color w:val="000000"/>
                    <w:sz w:val="22"/>
                  </w:rPr>
                </w:rPrChange>
              </w:rPr>
            </w:pPr>
            <w:ins w:id="4373" w:author="Nate Bachmeier [AWS-SA]" w:date="2023-02-25T11:26:00Z">
              <w:r w:rsidRPr="00E16572">
                <w:rPr>
                  <w:rFonts w:ascii="Calibri" w:eastAsia="Times New Roman" w:hAnsi="Calibri" w:cs="Calibri"/>
                  <w:b w:val="0"/>
                  <w:bCs w:val="0"/>
                  <w:color w:val="000000"/>
                  <w:sz w:val="22"/>
                  <w:rPrChange w:id="4374" w:author="Nate Bachmeier [AWS-SA]" w:date="2023-02-25T11:29:00Z">
                    <w:rPr>
                      <w:rFonts w:ascii="Calibri" w:eastAsia="Times New Roman" w:hAnsi="Calibri" w:cs="Calibri"/>
                      <w:color w:val="000000"/>
                      <w:sz w:val="22"/>
                    </w:rPr>
                  </w:rPrChange>
                </w:rPr>
                <w:t>lawn mower racing</w:t>
              </w:r>
            </w:ins>
          </w:p>
        </w:tc>
        <w:tc>
          <w:tcPr>
            <w:tcW w:w="960" w:type="dxa"/>
            <w:noWrap/>
            <w:hideMark/>
            <w:tcPrChange w:id="4375" w:author="Nate Bachmeier [AWS-SA]" w:date="2023-02-25T11:26:00Z">
              <w:tcPr>
                <w:tcW w:w="960" w:type="dxa"/>
                <w:tcBorders>
                  <w:top w:val="nil"/>
                  <w:left w:val="nil"/>
                  <w:bottom w:val="nil"/>
                  <w:right w:val="nil"/>
                </w:tcBorders>
                <w:shd w:val="clear" w:color="auto" w:fill="auto"/>
                <w:noWrap/>
                <w:vAlign w:val="bottom"/>
                <w:hideMark/>
              </w:tcPr>
            </w:tcPrChange>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376" w:author="Nate Bachmeier [AWS-SA]" w:date="2023-02-25T11:26:00Z"/>
                <w:rFonts w:ascii="Calibri" w:eastAsia="Times New Roman" w:hAnsi="Calibri" w:cs="Calibri"/>
                <w:color w:val="000000"/>
                <w:sz w:val="22"/>
              </w:rPr>
            </w:pPr>
            <w:ins w:id="4377" w:author="Nate Bachmeier [AWS-SA]" w:date="2023-02-25T11:26:00Z">
              <w:r w:rsidRPr="00E16572">
                <w:rPr>
                  <w:rFonts w:ascii="Calibri" w:eastAsia="Times New Roman" w:hAnsi="Calibri" w:cs="Calibri"/>
                  <w:color w:val="000000"/>
                  <w:sz w:val="22"/>
                </w:rPr>
                <w:t>563</w:t>
              </w:r>
            </w:ins>
          </w:p>
        </w:tc>
      </w:tr>
      <w:tr w:rsidR="00E16572" w:rsidRPr="00E16572" w14:paraId="1B8D15BE" w14:textId="77777777" w:rsidTr="00E16572">
        <w:trPr>
          <w:trHeight w:val="300"/>
          <w:ins w:id="4378" w:author="Nate Bachmeier [AWS-SA]" w:date="2023-02-25T11:26:00Z"/>
          <w:trPrChange w:id="437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380" w:author="Nate Bachmeier [AWS-SA]" w:date="2023-02-25T11:26:00Z">
              <w:tcPr>
                <w:tcW w:w="4740" w:type="dxa"/>
                <w:tcBorders>
                  <w:top w:val="nil"/>
                  <w:left w:val="nil"/>
                  <w:bottom w:val="nil"/>
                  <w:right w:val="nil"/>
                </w:tcBorders>
                <w:shd w:val="clear" w:color="auto" w:fill="auto"/>
                <w:noWrap/>
                <w:vAlign w:val="bottom"/>
                <w:hideMark/>
              </w:tcPr>
            </w:tcPrChange>
          </w:tcPr>
          <w:p w14:paraId="4B641970" w14:textId="77777777" w:rsidR="00E16572" w:rsidRPr="00E16572" w:rsidRDefault="00E16572" w:rsidP="00E16572">
            <w:pPr>
              <w:spacing w:line="240" w:lineRule="auto"/>
              <w:ind w:firstLine="0"/>
              <w:rPr>
                <w:ins w:id="4381" w:author="Nate Bachmeier [AWS-SA]" w:date="2023-02-25T11:26:00Z"/>
                <w:rFonts w:ascii="Calibri" w:eastAsia="Times New Roman" w:hAnsi="Calibri" w:cs="Calibri"/>
                <w:b w:val="0"/>
                <w:bCs w:val="0"/>
                <w:color w:val="000000"/>
                <w:sz w:val="22"/>
                <w:rPrChange w:id="4382" w:author="Nate Bachmeier [AWS-SA]" w:date="2023-02-25T11:29:00Z">
                  <w:rPr>
                    <w:ins w:id="4383" w:author="Nate Bachmeier [AWS-SA]" w:date="2023-02-25T11:26:00Z"/>
                    <w:rFonts w:ascii="Calibri" w:eastAsia="Times New Roman" w:hAnsi="Calibri" w:cs="Calibri"/>
                    <w:color w:val="000000"/>
                    <w:sz w:val="22"/>
                  </w:rPr>
                </w:rPrChange>
              </w:rPr>
            </w:pPr>
            <w:ins w:id="4384" w:author="Nate Bachmeier [AWS-SA]" w:date="2023-02-25T11:26:00Z">
              <w:r w:rsidRPr="00E16572">
                <w:rPr>
                  <w:rFonts w:ascii="Calibri" w:eastAsia="Times New Roman" w:hAnsi="Calibri" w:cs="Calibri"/>
                  <w:b w:val="0"/>
                  <w:bCs w:val="0"/>
                  <w:color w:val="000000"/>
                  <w:sz w:val="22"/>
                  <w:rPrChange w:id="4385" w:author="Nate Bachmeier [AWS-SA]" w:date="2023-02-25T11:29:00Z">
                    <w:rPr>
                      <w:rFonts w:ascii="Calibri" w:eastAsia="Times New Roman" w:hAnsi="Calibri" w:cs="Calibri"/>
                      <w:color w:val="000000"/>
                      <w:sz w:val="22"/>
                    </w:rPr>
                  </w:rPrChange>
                </w:rPr>
                <w:t>laying bricks</w:t>
              </w:r>
            </w:ins>
          </w:p>
        </w:tc>
        <w:tc>
          <w:tcPr>
            <w:tcW w:w="960" w:type="dxa"/>
            <w:noWrap/>
            <w:hideMark/>
            <w:tcPrChange w:id="4386" w:author="Nate Bachmeier [AWS-SA]" w:date="2023-02-25T11:26:00Z">
              <w:tcPr>
                <w:tcW w:w="960" w:type="dxa"/>
                <w:tcBorders>
                  <w:top w:val="nil"/>
                  <w:left w:val="nil"/>
                  <w:bottom w:val="nil"/>
                  <w:right w:val="nil"/>
                </w:tcBorders>
                <w:shd w:val="clear" w:color="auto" w:fill="auto"/>
                <w:noWrap/>
                <w:vAlign w:val="bottom"/>
                <w:hideMark/>
              </w:tcPr>
            </w:tcPrChange>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387" w:author="Nate Bachmeier [AWS-SA]" w:date="2023-02-25T11:26:00Z"/>
                <w:rFonts w:ascii="Calibri" w:eastAsia="Times New Roman" w:hAnsi="Calibri" w:cs="Calibri"/>
                <w:color w:val="000000"/>
                <w:sz w:val="22"/>
              </w:rPr>
            </w:pPr>
            <w:ins w:id="4388" w:author="Nate Bachmeier [AWS-SA]" w:date="2023-02-25T11:26:00Z">
              <w:r w:rsidRPr="00E16572">
                <w:rPr>
                  <w:rFonts w:ascii="Calibri" w:eastAsia="Times New Roman" w:hAnsi="Calibri" w:cs="Calibri"/>
                  <w:color w:val="000000"/>
                  <w:sz w:val="22"/>
                </w:rPr>
                <w:t>637</w:t>
              </w:r>
            </w:ins>
          </w:p>
        </w:tc>
      </w:tr>
      <w:tr w:rsidR="00E16572" w:rsidRPr="00E16572" w14:paraId="51A66534" w14:textId="77777777" w:rsidTr="00E16572">
        <w:trPr>
          <w:cnfStyle w:val="000000100000" w:firstRow="0" w:lastRow="0" w:firstColumn="0" w:lastColumn="0" w:oddVBand="0" w:evenVBand="0" w:oddHBand="1" w:evenHBand="0" w:firstRowFirstColumn="0" w:firstRowLastColumn="0" w:lastRowFirstColumn="0" w:lastRowLastColumn="0"/>
          <w:trHeight w:val="300"/>
          <w:ins w:id="4389" w:author="Nate Bachmeier [AWS-SA]" w:date="2023-02-25T11:26:00Z"/>
          <w:trPrChange w:id="439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391" w:author="Nate Bachmeier [AWS-SA]" w:date="2023-02-25T11:26:00Z">
              <w:tcPr>
                <w:tcW w:w="4740" w:type="dxa"/>
                <w:tcBorders>
                  <w:top w:val="nil"/>
                  <w:left w:val="nil"/>
                  <w:bottom w:val="nil"/>
                  <w:right w:val="nil"/>
                </w:tcBorders>
                <w:shd w:val="clear" w:color="auto" w:fill="auto"/>
                <w:noWrap/>
                <w:vAlign w:val="bottom"/>
                <w:hideMark/>
              </w:tcPr>
            </w:tcPrChange>
          </w:tcPr>
          <w:p w14:paraId="0E87CFA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392" w:author="Nate Bachmeier [AWS-SA]" w:date="2023-02-25T11:26:00Z"/>
                <w:rFonts w:ascii="Calibri" w:eastAsia="Times New Roman" w:hAnsi="Calibri" w:cs="Calibri"/>
                <w:b w:val="0"/>
                <w:bCs w:val="0"/>
                <w:color w:val="000000"/>
                <w:sz w:val="22"/>
                <w:rPrChange w:id="4393" w:author="Nate Bachmeier [AWS-SA]" w:date="2023-02-25T11:29:00Z">
                  <w:rPr>
                    <w:ins w:id="4394" w:author="Nate Bachmeier [AWS-SA]" w:date="2023-02-25T11:26:00Z"/>
                    <w:rFonts w:ascii="Calibri" w:eastAsia="Times New Roman" w:hAnsi="Calibri" w:cs="Calibri"/>
                    <w:color w:val="000000"/>
                    <w:sz w:val="22"/>
                  </w:rPr>
                </w:rPrChange>
              </w:rPr>
            </w:pPr>
            <w:ins w:id="4395" w:author="Nate Bachmeier [AWS-SA]" w:date="2023-02-25T11:26:00Z">
              <w:r w:rsidRPr="00E16572">
                <w:rPr>
                  <w:rFonts w:ascii="Calibri" w:eastAsia="Times New Roman" w:hAnsi="Calibri" w:cs="Calibri"/>
                  <w:b w:val="0"/>
                  <w:bCs w:val="0"/>
                  <w:color w:val="000000"/>
                  <w:sz w:val="22"/>
                  <w:rPrChange w:id="4396" w:author="Nate Bachmeier [AWS-SA]" w:date="2023-02-25T11:29:00Z">
                    <w:rPr>
                      <w:rFonts w:ascii="Calibri" w:eastAsia="Times New Roman" w:hAnsi="Calibri" w:cs="Calibri"/>
                      <w:color w:val="000000"/>
                      <w:sz w:val="22"/>
                    </w:rPr>
                  </w:rPrChange>
                </w:rPr>
                <w:t>laying concrete</w:t>
              </w:r>
            </w:ins>
          </w:p>
        </w:tc>
        <w:tc>
          <w:tcPr>
            <w:tcW w:w="960" w:type="dxa"/>
            <w:noWrap/>
            <w:hideMark/>
            <w:tcPrChange w:id="4397" w:author="Nate Bachmeier [AWS-SA]" w:date="2023-02-25T11:26:00Z">
              <w:tcPr>
                <w:tcW w:w="960" w:type="dxa"/>
                <w:tcBorders>
                  <w:top w:val="nil"/>
                  <w:left w:val="nil"/>
                  <w:bottom w:val="nil"/>
                  <w:right w:val="nil"/>
                </w:tcBorders>
                <w:shd w:val="clear" w:color="auto" w:fill="auto"/>
                <w:noWrap/>
                <w:vAlign w:val="bottom"/>
                <w:hideMark/>
              </w:tcPr>
            </w:tcPrChange>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398" w:author="Nate Bachmeier [AWS-SA]" w:date="2023-02-25T11:26:00Z"/>
                <w:rFonts w:ascii="Calibri" w:eastAsia="Times New Roman" w:hAnsi="Calibri" w:cs="Calibri"/>
                <w:color w:val="000000"/>
                <w:sz w:val="22"/>
              </w:rPr>
            </w:pPr>
            <w:ins w:id="4399" w:author="Nate Bachmeier [AWS-SA]" w:date="2023-02-25T11:26:00Z">
              <w:r w:rsidRPr="00E16572">
                <w:rPr>
                  <w:rFonts w:ascii="Calibri" w:eastAsia="Times New Roman" w:hAnsi="Calibri" w:cs="Calibri"/>
                  <w:color w:val="000000"/>
                  <w:sz w:val="22"/>
                </w:rPr>
                <w:t>717</w:t>
              </w:r>
            </w:ins>
          </w:p>
        </w:tc>
      </w:tr>
      <w:tr w:rsidR="00E16572" w:rsidRPr="00E16572" w14:paraId="6C94C8CA" w14:textId="77777777" w:rsidTr="00E16572">
        <w:trPr>
          <w:trHeight w:val="300"/>
          <w:ins w:id="4400" w:author="Nate Bachmeier [AWS-SA]" w:date="2023-02-25T11:26:00Z"/>
          <w:trPrChange w:id="440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402" w:author="Nate Bachmeier [AWS-SA]" w:date="2023-02-25T11:26:00Z">
              <w:tcPr>
                <w:tcW w:w="4740" w:type="dxa"/>
                <w:tcBorders>
                  <w:top w:val="nil"/>
                  <w:left w:val="nil"/>
                  <w:bottom w:val="nil"/>
                  <w:right w:val="nil"/>
                </w:tcBorders>
                <w:shd w:val="clear" w:color="auto" w:fill="auto"/>
                <w:noWrap/>
                <w:vAlign w:val="bottom"/>
                <w:hideMark/>
              </w:tcPr>
            </w:tcPrChange>
          </w:tcPr>
          <w:p w14:paraId="778554FA" w14:textId="77777777" w:rsidR="00E16572" w:rsidRPr="00E16572" w:rsidRDefault="00E16572" w:rsidP="00E16572">
            <w:pPr>
              <w:spacing w:line="240" w:lineRule="auto"/>
              <w:ind w:firstLine="0"/>
              <w:rPr>
                <w:ins w:id="4403" w:author="Nate Bachmeier [AWS-SA]" w:date="2023-02-25T11:26:00Z"/>
                <w:rFonts w:ascii="Calibri" w:eastAsia="Times New Roman" w:hAnsi="Calibri" w:cs="Calibri"/>
                <w:b w:val="0"/>
                <w:bCs w:val="0"/>
                <w:color w:val="000000"/>
                <w:sz w:val="22"/>
                <w:rPrChange w:id="4404" w:author="Nate Bachmeier [AWS-SA]" w:date="2023-02-25T11:29:00Z">
                  <w:rPr>
                    <w:ins w:id="4405" w:author="Nate Bachmeier [AWS-SA]" w:date="2023-02-25T11:26:00Z"/>
                    <w:rFonts w:ascii="Calibri" w:eastAsia="Times New Roman" w:hAnsi="Calibri" w:cs="Calibri"/>
                    <w:color w:val="000000"/>
                    <w:sz w:val="22"/>
                  </w:rPr>
                </w:rPrChange>
              </w:rPr>
            </w:pPr>
            <w:ins w:id="4406" w:author="Nate Bachmeier [AWS-SA]" w:date="2023-02-25T11:26:00Z">
              <w:r w:rsidRPr="00E16572">
                <w:rPr>
                  <w:rFonts w:ascii="Calibri" w:eastAsia="Times New Roman" w:hAnsi="Calibri" w:cs="Calibri"/>
                  <w:b w:val="0"/>
                  <w:bCs w:val="0"/>
                  <w:color w:val="000000"/>
                  <w:sz w:val="22"/>
                  <w:rPrChange w:id="4407" w:author="Nate Bachmeier [AWS-SA]" w:date="2023-02-25T11:29:00Z">
                    <w:rPr>
                      <w:rFonts w:ascii="Calibri" w:eastAsia="Times New Roman" w:hAnsi="Calibri" w:cs="Calibri"/>
                      <w:color w:val="000000"/>
                      <w:sz w:val="22"/>
                    </w:rPr>
                  </w:rPrChange>
                </w:rPr>
                <w:t>laying decking</w:t>
              </w:r>
            </w:ins>
          </w:p>
        </w:tc>
        <w:tc>
          <w:tcPr>
            <w:tcW w:w="960" w:type="dxa"/>
            <w:noWrap/>
            <w:hideMark/>
            <w:tcPrChange w:id="4408" w:author="Nate Bachmeier [AWS-SA]" w:date="2023-02-25T11:26:00Z">
              <w:tcPr>
                <w:tcW w:w="960" w:type="dxa"/>
                <w:tcBorders>
                  <w:top w:val="nil"/>
                  <w:left w:val="nil"/>
                  <w:bottom w:val="nil"/>
                  <w:right w:val="nil"/>
                </w:tcBorders>
                <w:shd w:val="clear" w:color="auto" w:fill="auto"/>
                <w:noWrap/>
                <w:vAlign w:val="bottom"/>
                <w:hideMark/>
              </w:tcPr>
            </w:tcPrChange>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409" w:author="Nate Bachmeier [AWS-SA]" w:date="2023-02-25T11:26:00Z"/>
                <w:rFonts w:ascii="Calibri" w:eastAsia="Times New Roman" w:hAnsi="Calibri" w:cs="Calibri"/>
                <w:color w:val="000000"/>
                <w:sz w:val="22"/>
              </w:rPr>
            </w:pPr>
            <w:ins w:id="4410" w:author="Nate Bachmeier [AWS-SA]" w:date="2023-02-25T11:26:00Z">
              <w:r w:rsidRPr="00E16572">
                <w:rPr>
                  <w:rFonts w:ascii="Calibri" w:eastAsia="Times New Roman" w:hAnsi="Calibri" w:cs="Calibri"/>
                  <w:color w:val="000000"/>
                  <w:sz w:val="22"/>
                </w:rPr>
                <w:t>502</w:t>
              </w:r>
            </w:ins>
          </w:p>
        </w:tc>
      </w:tr>
      <w:tr w:rsidR="00E16572" w:rsidRPr="00E16572" w14:paraId="5AE2C9CD" w14:textId="77777777" w:rsidTr="00E16572">
        <w:trPr>
          <w:cnfStyle w:val="000000100000" w:firstRow="0" w:lastRow="0" w:firstColumn="0" w:lastColumn="0" w:oddVBand="0" w:evenVBand="0" w:oddHBand="1" w:evenHBand="0" w:firstRowFirstColumn="0" w:firstRowLastColumn="0" w:lastRowFirstColumn="0" w:lastRowLastColumn="0"/>
          <w:trHeight w:val="300"/>
          <w:ins w:id="4411" w:author="Nate Bachmeier [AWS-SA]" w:date="2023-02-25T11:26:00Z"/>
          <w:trPrChange w:id="441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413" w:author="Nate Bachmeier [AWS-SA]" w:date="2023-02-25T11:26:00Z">
              <w:tcPr>
                <w:tcW w:w="4740" w:type="dxa"/>
                <w:tcBorders>
                  <w:top w:val="nil"/>
                  <w:left w:val="nil"/>
                  <w:bottom w:val="nil"/>
                  <w:right w:val="nil"/>
                </w:tcBorders>
                <w:shd w:val="clear" w:color="auto" w:fill="auto"/>
                <w:noWrap/>
                <w:vAlign w:val="bottom"/>
                <w:hideMark/>
              </w:tcPr>
            </w:tcPrChange>
          </w:tcPr>
          <w:p w14:paraId="22E7DE3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414" w:author="Nate Bachmeier [AWS-SA]" w:date="2023-02-25T11:26:00Z"/>
                <w:rFonts w:ascii="Calibri" w:eastAsia="Times New Roman" w:hAnsi="Calibri" w:cs="Calibri"/>
                <w:b w:val="0"/>
                <w:bCs w:val="0"/>
                <w:color w:val="000000"/>
                <w:sz w:val="22"/>
                <w:rPrChange w:id="4415" w:author="Nate Bachmeier [AWS-SA]" w:date="2023-02-25T11:29:00Z">
                  <w:rPr>
                    <w:ins w:id="4416" w:author="Nate Bachmeier [AWS-SA]" w:date="2023-02-25T11:26:00Z"/>
                    <w:rFonts w:ascii="Calibri" w:eastAsia="Times New Roman" w:hAnsi="Calibri" w:cs="Calibri"/>
                    <w:color w:val="000000"/>
                    <w:sz w:val="22"/>
                  </w:rPr>
                </w:rPrChange>
              </w:rPr>
            </w:pPr>
            <w:ins w:id="4417" w:author="Nate Bachmeier [AWS-SA]" w:date="2023-02-25T11:26:00Z">
              <w:r w:rsidRPr="00E16572">
                <w:rPr>
                  <w:rFonts w:ascii="Calibri" w:eastAsia="Times New Roman" w:hAnsi="Calibri" w:cs="Calibri"/>
                  <w:b w:val="0"/>
                  <w:bCs w:val="0"/>
                  <w:color w:val="000000"/>
                  <w:sz w:val="22"/>
                  <w:rPrChange w:id="4418" w:author="Nate Bachmeier [AWS-SA]" w:date="2023-02-25T11:29:00Z">
                    <w:rPr>
                      <w:rFonts w:ascii="Calibri" w:eastAsia="Times New Roman" w:hAnsi="Calibri" w:cs="Calibri"/>
                      <w:color w:val="000000"/>
                      <w:sz w:val="22"/>
                    </w:rPr>
                  </w:rPrChange>
                </w:rPr>
                <w:t>laying stone</w:t>
              </w:r>
            </w:ins>
          </w:p>
        </w:tc>
        <w:tc>
          <w:tcPr>
            <w:tcW w:w="960" w:type="dxa"/>
            <w:noWrap/>
            <w:hideMark/>
            <w:tcPrChange w:id="4419" w:author="Nate Bachmeier [AWS-SA]" w:date="2023-02-25T11:26:00Z">
              <w:tcPr>
                <w:tcW w:w="960" w:type="dxa"/>
                <w:tcBorders>
                  <w:top w:val="nil"/>
                  <w:left w:val="nil"/>
                  <w:bottom w:val="nil"/>
                  <w:right w:val="nil"/>
                </w:tcBorders>
                <w:shd w:val="clear" w:color="auto" w:fill="auto"/>
                <w:noWrap/>
                <w:vAlign w:val="bottom"/>
                <w:hideMark/>
              </w:tcPr>
            </w:tcPrChange>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420" w:author="Nate Bachmeier [AWS-SA]" w:date="2023-02-25T11:26:00Z"/>
                <w:rFonts w:ascii="Calibri" w:eastAsia="Times New Roman" w:hAnsi="Calibri" w:cs="Calibri"/>
                <w:color w:val="000000"/>
                <w:sz w:val="22"/>
              </w:rPr>
            </w:pPr>
            <w:ins w:id="4421" w:author="Nate Bachmeier [AWS-SA]" w:date="2023-02-25T11:26:00Z">
              <w:r w:rsidRPr="00E16572">
                <w:rPr>
                  <w:rFonts w:ascii="Calibri" w:eastAsia="Times New Roman" w:hAnsi="Calibri" w:cs="Calibri"/>
                  <w:color w:val="000000"/>
                  <w:sz w:val="22"/>
                </w:rPr>
                <w:t>489</w:t>
              </w:r>
            </w:ins>
          </w:p>
        </w:tc>
      </w:tr>
      <w:tr w:rsidR="00E16572" w:rsidRPr="00E16572" w14:paraId="25DF2BCB" w14:textId="77777777" w:rsidTr="00E16572">
        <w:trPr>
          <w:trHeight w:val="300"/>
          <w:ins w:id="4422" w:author="Nate Bachmeier [AWS-SA]" w:date="2023-02-25T11:26:00Z"/>
          <w:trPrChange w:id="442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424" w:author="Nate Bachmeier [AWS-SA]" w:date="2023-02-25T11:26:00Z">
              <w:tcPr>
                <w:tcW w:w="4740" w:type="dxa"/>
                <w:tcBorders>
                  <w:top w:val="nil"/>
                  <w:left w:val="nil"/>
                  <w:bottom w:val="nil"/>
                  <w:right w:val="nil"/>
                </w:tcBorders>
                <w:shd w:val="clear" w:color="auto" w:fill="auto"/>
                <w:noWrap/>
                <w:vAlign w:val="bottom"/>
                <w:hideMark/>
              </w:tcPr>
            </w:tcPrChange>
          </w:tcPr>
          <w:p w14:paraId="4964A9BE" w14:textId="77777777" w:rsidR="00E16572" w:rsidRPr="00E16572" w:rsidRDefault="00E16572" w:rsidP="00E16572">
            <w:pPr>
              <w:spacing w:line="240" w:lineRule="auto"/>
              <w:ind w:firstLine="0"/>
              <w:rPr>
                <w:ins w:id="4425" w:author="Nate Bachmeier [AWS-SA]" w:date="2023-02-25T11:26:00Z"/>
                <w:rFonts w:ascii="Calibri" w:eastAsia="Times New Roman" w:hAnsi="Calibri" w:cs="Calibri"/>
                <w:b w:val="0"/>
                <w:bCs w:val="0"/>
                <w:color w:val="000000"/>
                <w:sz w:val="22"/>
                <w:rPrChange w:id="4426" w:author="Nate Bachmeier [AWS-SA]" w:date="2023-02-25T11:29:00Z">
                  <w:rPr>
                    <w:ins w:id="4427" w:author="Nate Bachmeier [AWS-SA]" w:date="2023-02-25T11:26:00Z"/>
                    <w:rFonts w:ascii="Calibri" w:eastAsia="Times New Roman" w:hAnsi="Calibri" w:cs="Calibri"/>
                    <w:color w:val="000000"/>
                    <w:sz w:val="22"/>
                  </w:rPr>
                </w:rPrChange>
              </w:rPr>
            </w:pPr>
            <w:ins w:id="4428" w:author="Nate Bachmeier [AWS-SA]" w:date="2023-02-25T11:26:00Z">
              <w:r w:rsidRPr="00E16572">
                <w:rPr>
                  <w:rFonts w:ascii="Calibri" w:eastAsia="Times New Roman" w:hAnsi="Calibri" w:cs="Calibri"/>
                  <w:b w:val="0"/>
                  <w:bCs w:val="0"/>
                  <w:color w:val="000000"/>
                  <w:sz w:val="22"/>
                  <w:rPrChange w:id="4429" w:author="Nate Bachmeier [AWS-SA]" w:date="2023-02-25T11:29:00Z">
                    <w:rPr>
                      <w:rFonts w:ascii="Calibri" w:eastAsia="Times New Roman" w:hAnsi="Calibri" w:cs="Calibri"/>
                      <w:color w:val="000000"/>
                      <w:sz w:val="22"/>
                    </w:rPr>
                  </w:rPrChange>
                </w:rPr>
                <w:t>laying tiles</w:t>
              </w:r>
            </w:ins>
          </w:p>
        </w:tc>
        <w:tc>
          <w:tcPr>
            <w:tcW w:w="960" w:type="dxa"/>
            <w:noWrap/>
            <w:hideMark/>
            <w:tcPrChange w:id="4430" w:author="Nate Bachmeier [AWS-SA]" w:date="2023-02-25T11:26:00Z">
              <w:tcPr>
                <w:tcW w:w="960" w:type="dxa"/>
                <w:tcBorders>
                  <w:top w:val="nil"/>
                  <w:left w:val="nil"/>
                  <w:bottom w:val="nil"/>
                  <w:right w:val="nil"/>
                </w:tcBorders>
                <w:shd w:val="clear" w:color="auto" w:fill="auto"/>
                <w:noWrap/>
                <w:vAlign w:val="bottom"/>
                <w:hideMark/>
              </w:tcPr>
            </w:tcPrChange>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431" w:author="Nate Bachmeier [AWS-SA]" w:date="2023-02-25T11:26:00Z"/>
                <w:rFonts w:ascii="Calibri" w:eastAsia="Times New Roman" w:hAnsi="Calibri" w:cs="Calibri"/>
                <w:color w:val="000000"/>
                <w:sz w:val="22"/>
              </w:rPr>
            </w:pPr>
            <w:ins w:id="4432" w:author="Nate Bachmeier [AWS-SA]" w:date="2023-02-25T11:26:00Z">
              <w:r w:rsidRPr="00E16572">
                <w:rPr>
                  <w:rFonts w:ascii="Calibri" w:eastAsia="Times New Roman" w:hAnsi="Calibri" w:cs="Calibri"/>
                  <w:color w:val="000000"/>
                  <w:sz w:val="22"/>
                </w:rPr>
                <w:t>564</w:t>
              </w:r>
            </w:ins>
          </w:p>
        </w:tc>
      </w:tr>
      <w:tr w:rsidR="00E16572" w:rsidRPr="00E16572" w14:paraId="693F1520" w14:textId="77777777" w:rsidTr="00E16572">
        <w:trPr>
          <w:cnfStyle w:val="000000100000" w:firstRow="0" w:lastRow="0" w:firstColumn="0" w:lastColumn="0" w:oddVBand="0" w:evenVBand="0" w:oddHBand="1" w:evenHBand="0" w:firstRowFirstColumn="0" w:firstRowLastColumn="0" w:lastRowFirstColumn="0" w:lastRowLastColumn="0"/>
          <w:trHeight w:val="300"/>
          <w:ins w:id="4433" w:author="Nate Bachmeier [AWS-SA]" w:date="2023-02-25T11:26:00Z"/>
          <w:trPrChange w:id="443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435" w:author="Nate Bachmeier [AWS-SA]" w:date="2023-02-25T11:26:00Z">
              <w:tcPr>
                <w:tcW w:w="4740" w:type="dxa"/>
                <w:tcBorders>
                  <w:top w:val="nil"/>
                  <w:left w:val="nil"/>
                  <w:bottom w:val="nil"/>
                  <w:right w:val="nil"/>
                </w:tcBorders>
                <w:shd w:val="clear" w:color="auto" w:fill="auto"/>
                <w:noWrap/>
                <w:vAlign w:val="bottom"/>
                <w:hideMark/>
              </w:tcPr>
            </w:tcPrChange>
          </w:tcPr>
          <w:p w14:paraId="7D9FC20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436" w:author="Nate Bachmeier [AWS-SA]" w:date="2023-02-25T11:26:00Z"/>
                <w:rFonts w:ascii="Calibri" w:eastAsia="Times New Roman" w:hAnsi="Calibri" w:cs="Calibri"/>
                <w:b w:val="0"/>
                <w:bCs w:val="0"/>
                <w:color w:val="000000"/>
                <w:sz w:val="22"/>
                <w:rPrChange w:id="4437" w:author="Nate Bachmeier [AWS-SA]" w:date="2023-02-25T11:29:00Z">
                  <w:rPr>
                    <w:ins w:id="4438" w:author="Nate Bachmeier [AWS-SA]" w:date="2023-02-25T11:26:00Z"/>
                    <w:rFonts w:ascii="Calibri" w:eastAsia="Times New Roman" w:hAnsi="Calibri" w:cs="Calibri"/>
                    <w:color w:val="000000"/>
                    <w:sz w:val="22"/>
                  </w:rPr>
                </w:rPrChange>
              </w:rPr>
            </w:pPr>
            <w:ins w:id="4439" w:author="Nate Bachmeier [AWS-SA]" w:date="2023-02-25T11:26:00Z">
              <w:r w:rsidRPr="00E16572">
                <w:rPr>
                  <w:rFonts w:ascii="Calibri" w:eastAsia="Times New Roman" w:hAnsi="Calibri" w:cs="Calibri"/>
                  <w:b w:val="0"/>
                  <w:bCs w:val="0"/>
                  <w:color w:val="000000"/>
                  <w:sz w:val="22"/>
                  <w:rPrChange w:id="4440" w:author="Nate Bachmeier [AWS-SA]" w:date="2023-02-25T11:29:00Z">
                    <w:rPr>
                      <w:rFonts w:ascii="Calibri" w:eastAsia="Times New Roman" w:hAnsi="Calibri" w:cs="Calibri"/>
                      <w:color w:val="000000"/>
                      <w:sz w:val="22"/>
                    </w:rPr>
                  </w:rPrChange>
                </w:rPr>
                <w:t>leatherworking</w:t>
              </w:r>
            </w:ins>
          </w:p>
        </w:tc>
        <w:tc>
          <w:tcPr>
            <w:tcW w:w="960" w:type="dxa"/>
            <w:noWrap/>
            <w:hideMark/>
            <w:tcPrChange w:id="4441" w:author="Nate Bachmeier [AWS-SA]" w:date="2023-02-25T11:26:00Z">
              <w:tcPr>
                <w:tcW w:w="960" w:type="dxa"/>
                <w:tcBorders>
                  <w:top w:val="nil"/>
                  <w:left w:val="nil"/>
                  <w:bottom w:val="nil"/>
                  <w:right w:val="nil"/>
                </w:tcBorders>
                <w:shd w:val="clear" w:color="auto" w:fill="auto"/>
                <w:noWrap/>
                <w:vAlign w:val="bottom"/>
                <w:hideMark/>
              </w:tcPr>
            </w:tcPrChange>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442" w:author="Nate Bachmeier [AWS-SA]" w:date="2023-02-25T11:26:00Z"/>
                <w:rFonts w:ascii="Calibri" w:eastAsia="Times New Roman" w:hAnsi="Calibri" w:cs="Calibri"/>
                <w:color w:val="000000"/>
                <w:sz w:val="22"/>
              </w:rPr>
            </w:pPr>
            <w:ins w:id="4443" w:author="Nate Bachmeier [AWS-SA]" w:date="2023-02-25T11:26:00Z">
              <w:r w:rsidRPr="00E16572">
                <w:rPr>
                  <w:rFonts w:ascii="Calibri" w:eastAsia="Times New Roman" w:hAnsi="Calibri" w:cs="Calibri"/>
                  <w:color w:val="000000"/>
                  <w:sz w:val="22"/>
                </w:rPr>
                <w:t>609</w:t>
              </w:r>
            </w:ins>
          </w:p>
        </w:tc>
      </w:tr>
      <w:tr w:rsidR="00E16572" w:rsidRPr="00E16572" w14:paraId="1BA0FA19" w14:textId="77777777" w:rsidTr="00E16572">
        <w:trPr>
          <w:trHeight w:val="300"/>
          <w:ins w:id="4444" w:author="Nate Bachmeier [AWS-SA]" w:date="2023-02-25T11:26:00Z"/>
          <w:trPrChange w:id="44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446" w:author="Nate Bachmeier [AWS-SA]" w:date="2023-02-25T11:26:00Z">
              <w:tcPr>
                <w:tcW w:w="4740" w:type="dxa"/>
                <w:tcBorders>
                  <w:top w:val="nil"/>
                  <w:left w:val="nil"/>
                  <w:bottom w:val="nil"/>
                  <w:right w:val="nil"/>
                </w:tcBorders>
                <w:shd w:val="clear" w:color="auto" w:fill="auto"/>
                <w:noWrap/>
                <w:vAlign w:val="bottom"/>
                <w:hideMark/>
              </w:tcPr>
            </w:tcPrChange>
          </w:tcPr>
          <w:p w14:paraId="341A5500" w14:textId="77777777" w:rsidR="00E16572" w:rsidRPr="00E16572" w:rsidRDefault="00E16572" w:rsidP="00E16572">
            <w:pPr>
              <w:spacing w:line="240" w:lineRule="auto"/>
              <w:ind w:firstLine="0"/>
              <w:rPr>
                <w:ins w:id="4447" w:author="Nate Bachmeier [AWS-SA]" w:date="2023-02-25T11:26:00Z"/>
                <w:rFonts w:ascii="Calibri" w:eastAsia="Times New Roman" w:hAnsi="Calibri" w:cs="Calibri"/>
                <w:b w:val="0"/>
                <w:bCs w:val="0"/>
                <w:color w:val="000000"/>
                <w:sz w:val="22"/>
                <w:rPrChange w:id="4448" w:author="Nate Bachmeier [AWS-SA]" w:date="2023-02-25T11:29:00Z">
                  <w:rPr>
                    <w:ins w:id="4449" w:author="Nate Bachmeier [AWS-SA]" w:date="2023-02-25T11:26:00Z"/>
                    <w:rFonts w:ascii="Calibri" w:eastAsia="Times New Roman" w:hAnsi="Calibri" w:cs="Calibri"/>
                    <w:color w:val="000000"/>
                    <w:sz w:val="22"/>
                  </w:rPr>
                </w:rPrChange>
              </w:rPr>
            </w:pPr>
            <w:ins w:id="4450" w:author="Nate Bachmeier [AWS-SA]" w:date="2023-02-25T11:26:00Z">
              <w:r w:rsidRPr="00E16572">
                <w:rPr>
                  <w:rFonts w:ascii="Calibri" w:eastAsia="Times New Roman" w:hAnsi="Calibri" w:cs="Calibri"/>
                  <w:b w:val="0"/>
                  <w:bCs w:val="0"/>
                  <w:color w:val="000000"/>
                  <w:sz w:val="22"/>
                  <w:rPrChange w:id="4451" w:author="Nate Bachmeier [AWS-SA]" w:date="2023-02-25T11:29:00Z">
                    <w:rPr>
                      <w:rFonts w:ascii="Calibri" w:eastAsia="Times New Roman" w:hAnsi="Calibri" w:cs="Calibri"/>
                      <w:color w:val="000000"/>
                      <w:sz w:val="22"/>
                    </w:rPr>
                  </w:rPrChange>
                </w:rPr>
                <w:t>letting go of balloon</w:t>
              </w:r>
            </w:ins>
          </w:p>
        </w:tc>
        <w:tc>
          <w:tcPr>
            <w:tcW w:w="960" w:type="dxa"/>
            <w:noWrap/>
            <w:hideMark/>
            <w:tcPrChange w:id="4452" w:author="Nate Bachmeier [AWS-SA]" w:date="2023-02-25T11:26:00Z">
              <w:tcPr>
                <w:tcW w:w="960" w:type="dxa"/>
                <w:tcBorders>
                  <w:top w:val="nil"/>
                  <w:left w:val="nil"/>
                  <w:bottom w:val="nil"/>
                  <w:right w:val="nil"/>
                </w:tcBorders>
                <w:shd w:val="clear" w:color="auto" w:fill="auto"/>
                <w:noWrap/>
                <w:vAlign w:val="bottom"/>
                <w:hideMark/>
              </w:tcPr>
            </w:tcPrChange>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453" w:author="Nate Bachmeier [AWS-SA]" w:date="2023-02-25T11:26:00Z"/>
                <w:rFonts w:ascii="Calibri" w:eastAsia="Times New Roman" w:hAnsi="Calibri" w:cs="Calibri"/>
                <w:color w:val="000000"/>
                <w:sz w:val="22"/>
              </w:rPr>
            </w:pPr>
            <w:ins w:id="4454" w:author="Nate Bachmeier [AWS-SA]" w:date="2023-02-25T11:26:00Z">
              <w:r w:rsidRPr="00E16572">
                <w:rPr>
                  <w:rFonts w:ascii="Calibri" w:eastAsia="Times New Roman" w:hAnsi="Calibri" w:cs="Calibri"/>
                  <w:color w:val="000000"/>
                  <w:sz w:val="22"/>
                </w:rPr>
                <w:t>517</w:t>
              </w:r>
            </w:ins>
          </w:p>
        </w:tc>
      </w:tr>
      <w:tr w:rsidR="00E16572" w:rsidRPr="00E16572" w14:paraId="4D15B2EA" w14:textId="77777777" w:rsidTr="00E16572">
        <w:trPr>
          <w:cnfStyle w:val="000000100000" w:firstRow="0" w:lastRow="0" w:firstColumn="0" w:lastColumn="0" w:oddVBand="0" w:evenVBand="0" w:oddHBand="1" w:evenHBand="0" w:firstRowFirstColumn="0" w:firstRowLastColumn="0" w:lastRowFirstColumn="0" w:lastRowLastColumn="0"/>
          <w:trHeight w:val="300"/>
          <w:ins w:id="4455" w:author="Nate Bachmeier [AWS-SA]" w:date="2023-02-25T11:26:00Z"/>
          <w:trPrChange w:id="445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457" w:author="Nate Bachmeier [AWS-SA]" w:date="2023-02-25T11:26:00Z">
              <w:tcPr>
                <w:tcW w:w="4740" w:type="dxa"/>
                <w:tcBorders>
                  <w:top w:val="nil"/>
                  <w:left w:val="nil"/>
                  <w:bottom w:val="nil"/>
                  <w:right w:val="nil"/>
                </w:tcBorders>
                <w:shd w:val="clear" w:color="auto" w:fill="auto"/>
                <w:noWrap/>
                <w:vAlign w:val="bottom"/>
                <w:hideMark/>
              </w:tcPr>
            </w:tcPrChange>
          </w:tcPr>
          <w:p w14:paraId="09A75B5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458" w:author="Nate Bachmeier [AWS-SA]" w:date="2023-02-25T11:26:00Z"/>
                <w:rFonts w:ascii="Calibri" w:eastAsia="Times New Roman" w:hAnsi="Calibri" w:cs="Calibri"/>
                <w:b w:val="0"/>
                <w:bCs w:val="0"/>
                <w:color w:val="000000"/>
                <w:sz w:val="22"/>
                <w:rPrChange w:id="4459" w:author="Nate Bachmeier [AWS-SA]" w:date="2023-02-25T11:29:00Z">
                  <w:rPr>
                    <w:ins w:id="4460" w:author="Nate Bachmeier [AWS-SA]" w:date="2023-02-25T11:26:00Z"/>
                    <w:rFonts w:ascii="Calibri" w:eastAsia="Times New Roman" w:hAnsi="Calibri" w:cs="Calibri"/>
                    <w:color w:val="000000"/>
                    <w:sz w:val="22"/>
                  </w:rPr>
                </w:rPrChange>
              </w:rPr>
            </w:pPr>
            <w:ins w:id="4461" w:author="Nate Bachmeier [AWS-SA]" w:date="2023-02-25T11:26:00Z">
              <w:r w:rsidRPr="00E16572">
                <w:rPr>
                  <w:rFonts w:ascii="Calibri" w:eastAsia="Times New Roman" w:hAnsi="Calibri" w:cs="Calibri"/>
                  <w:b w:val="0"/>
                  <w:bCs w:val="0"/>
                  <w:color w:val="000000"/>
                  <w:sz w:val="22"/>
                  <w:rPrChange w:id="4462" w:author="Nate Bachmeier [AWS-SA]" w:date="2023-02-25T11:29:00Z">
                    <w:rPr>
                      <w:rFonts w:ascii="Calibri" w:eastAsia="Times New Roman" w:hAnsi="Calibri" w:cs="Calibri"/>
                      <w:color w:val="000000"/>
                      <w:sz w:val="22"/>
                    </w:rPr>
                  </w:rPrChange>
                </w:rPr>
                <w:t>licking</w:t>
              </w:r>
            </w:ins>
          </w:p>
        </w:tc>
        <w:tc>
          <w:tcPr>
            <w:tcW w:w="960" w:type="dxa"/>
            <w:noWrap/>
            <w:hideMark/>
            <w:tcPrChange w:id="4463" w:author="Nate Bachmeier [AWS-SA]" w:date="2023-02-25T11:26:00Z">
              <w:tcPr>
                <w:tcW w:w="960" w:type="dxa"/>
                <w:tcBorders>
                  <w:top w:val="nil"/>
                  <w:left w:val="nil"/>
                  <w:bottom w:val="nil"/>
                  <w:right w:val="nil"/>
                </w:tcBorders>
                <w:shd w:val="clear" w:color="auto" w:fill="auto"/>
                <w:noWrap/>
                <w:vAlign w:val="bottom"/>
                <w:hideMark/>
              </w:tcPr>
            </w:tcPrChange>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464" w:author="Nate Bachmeier [AWS-SA]" w:date="2023-02-25T11:26:00Z"/>
                <w:rFonts w:ascii="Calibri" w:eastAsia="Times New Roman" w:hAnsi="Calibri" w:cs="Calibri"/>
                <w:color w:val="000000"/>
                <w:sz w:val="22"/>
              </w:rPr>
            </w:pPr>
            <w:ins w:id="4465" w:author="Nate Bachmeier [AWS-SA]" w:date="2023-02-25T11:26:00Z">
              <w:r w:rsidRPr="00E16572">
                <w:rPr>
                  <w:rFonts w:ascii="Calibri" w:eastAsia="Times New Roman" w:hAnsi="Calibri" w:cs="Calibri"/>
                  <w:color w:val="000000"/>
                  <w:sz w:val="22"/>
                </w:rPr>
                <w:t>506</w:t>
              </w:r>
            </w:ins>
          </w:p>
        </w:tc>
      </w:tr>
      <w:tr w:rsidR="00E16572" w:rsidRPr="00E16572" w14:paraId="73774ED6" w14:textId="77777777" w:rsidTr="00E16572">
        <w:trPr>
          <w:trHeight w:val="300"/>
          <w:ins w:id="4466" w:author="Nate Bachmeier [AWS-SA]" w:date="2023-02-25T11:26:00Z"/>
          <w:trPrChange w:id="446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468" w:author="Nate Bachmeier [AWS-SA]" w:date="2023-02-25T11:26:00Z">
              <w:tcPr>
                <w:tcW w:w="4740" w:type="dxa"/>
                <w:tcBorders>
                  <w:top w:val="nil"/>
                  <w:left w:val="nil"/>
                  <w:bottom w:val="nil"/>
                  <w:right w:val="nil"/>
                </w:tcBorders>
                <w:shd w:val="clear" w:color="auto" w:fill="auto"/>
                <w:noWrap/>
                <w:vAlign w:val="bottom"/>
                <w:hideMark/>
              </w:tcPr>
            </w:tcPrChange>
          </w:tcPr>
          <w:p w14:paraId="547D881C" w14:textId="77777777" w:rsidR="00E16572" w:rsidRPr="00E16572" w:rsidRDefault="00E16572" w:rsidP="00E16572">
            <w:pPr>
              <w:spacing w:line="240" w:lineRule="auto"/>
              <w:ind w:firstLine="0"/>
              <w:rPr>
                <w:ins w:id="4469" w:author="Nate Bachmeier [AWS-SA]" w:date="2023-02-25T11:26:00Z"/>
                <w:rFonts w:ascii="Calibri" w:eastAsia="Times New Roman" w:hAnsi="Calibri" w:cs="Calibri"/>
                <w:b w:val="0"/>
                <w:bCs w:val="0"/>
                <w:color w:val="000000"/>
                <w:sz w:val="22"/>
                <w:rPrChange w:id="4470" w:author="Nate Bachmeier [AWS-SA]" w:date="2023-02-25T11:29:00Z">
                  <w:rPr>
                    <w:ins w:id="4471" w:author="Nate Bachmeier [AWS-SA]" w:date="2023-02-25T11:26:00Z"/>
                    <w:rFonts w:ascii="Calibri" w:eastAsia="Times New Roman" w:hAnsi="Calibri" w:cs="Calibri"/>
                    <w:color w:val="000000"/>
                    <w:sz w:val="22"/>
                  </w:rPr>
                </w:rPrChange>
              </w:rPr>
            </w:pPr>
            <w:ins w:id="4472" w:author="Nate Bachmeier [AWS-SA]" w:date="2023-02-25T11:26:00Z">
              <w:r w:rsidRPr="00E16572">
                <w:rPr>
                  <w:rFonts w:ascii="Calibri" w:eastAsia="Times New Roman" w:hAnsi="Calibri" w:cs="Calibri"/>
                  <w:b w:val="0"/>
                  <w:bCs w:val="0"/>
                  <w:color w:val="000000"/>
                  <w:sz w:val="22"/>
                  <w:rPrChange w:id="4473" w:author="Nate Bachmeier [AWS-SA]" w:date="2023-02-25T11:29:00Z">
                    <w:rPr>
                      <w:rFonts w:ascii="Calibri" w:eastAsia="Times New Roman" w:hAnsi="Calibri" w:cs="Calibri"/>
                      <w:color w:val="000000"/>
                      <w:sz w:val="22"/>
                    </w:rPr>
                  </w:rPrChange>
                </w:rPr>
                <w:t>lifting hat</w:t>
              </w:r>
            </w:ins>
          </w:p>
        </w:tc>
        <w:tc>
          <w:tcPr>
            <w:tcW w:w="960" w:type="dxa"/>
            <w:noWrap/>
            <w:hideMark/>
            <w:tcPrChange w:id="4474" w:author="Nate Bachmeier [AWS-SA]" w:date="2023-02-25T11:26:00Z">
              <w:tcPr>
                <w:tcW w:w="960" w:type="dxa"/>
                <w:tcBorders>
                  <w:top w:val="nil"/>
                  <w:left w:val="nil"/>
                  <w:bottom w:val="nil"/>
                  <w:right w:val="nil"/>
                </w:tcBorders>
                <w:shd w:val="clear" w:color="auto" w:fill="auto"/>
                <w:noWrap/>
                <w:vAlign w:val="bottom"/>
                <w:hideMark/>
              </w:tcPr>
            </w:tcPrChange>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475" w:author="Nate Bachmeier [AWS-SA]" w:date="2023-02-25T11:26:00Z"/>
                <w:rFonts w:ascii="Calibri" w:eastAsia="Times New Roman" w:hAnsi="Calibri" w:cs="Calibri"/>
                <w:color w:val="000000"/>
                <w:sz w:val="22"/>
              </w:rPr>
            </w:pPr>
            <w:ins w:id="4476" w:author="Nate Bachmeier [AWS-SA]" w:date="2023-02-25T11:26:00Z">
              <w:r w:rsidRPr="00E16572">
                <w:rPr>
                  <w:rFonts w:ascii="Calibri" w:eastAsia="Times New Roman" w:hAnsi="Calibri" w:cs="Calibri"/>
                  <w:color w:val="000000"/>
                  <w:sz w:val="22"/>
                </w:rPr>
                <w:t>504</w:t>
              </w:r>
            </w:ins>
          </w:p>
        </w:tc>
      </w:tr>
      <w:tr w:rsidR="00E16572" w:rsidRPr="00E16572" w14:paraId="6DCCF990" w14:textId="77777777" w:rsidTr="00E16572">
        <w:trPr>
          <w:cnfStyle w:val="000000100000" w:firstRow="0" w:lastRow="0" w:firstColumn="0" w:lastColumn="0" w:oddVBand="0" w:evenVBand="0" w:oddHBand="1" w:evenHBand="0" w:firstRowFirstColumn="0" w:firstRowLastColumn="0" w:lastRowFirstColumn="0" w:lastRowLastColumn="0"/>
          <w:trHeight w:val="300"/>
          <w:ins w:id="4477" w:author="Nate Bachmeier [AWS-SA]" w:date="2023-02-25T11:26:00Z"/>
          <w:trPrChange w:id="447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479" w:author="Nate Bachmeier [AWS-SA]" w:date="2023-02-25T11:26:00Z">
              <w:tcPr>
                <w:tcW w:w="4740" w:type="dxa"/>
                <w:tcBorders>
                  <w:top w:val="nil"/>
                  <w:left w:val="nil"/>
                  <w:bottom w:val="nil"/>
                  <w:right w:val="nil"/>
                </w:tcBorders>
                <w:shd w:val="clear" w:color="auto" w:fill="auto"/>
                <w:noWrap/>
                <w:vAlign w:val="bottom"/>
                <w:hideMark/>
              </w:tcPr>
            </w:tcPrChange>
          </w:tcPr>
          <w:p w14:paraId="4318697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480" w:author="Nate Bachmeier [AWS-SA]" w:date="2023-02-25T11:26:00Z"/>
                <w:rFonts w:ascii="Calibri" w:eastAsia="Times New Roman" w:hAnsi="Calibri" w:cs="Calibri"/>
                <w:b w:val="0"/>
                <w:bCs w:val="0"/>
                <w:color w:val="000000"/>
                <w:sz w:val="22"/>
                <w:rPrChange w:id="4481" w:author="Nate Bachmeier [AWS-SA]" w:date="2023-02-25T11:29:00Z">
                  <w:rPr>
                    <w:ins w:id="4482" w:author="Nate Bachmeier [AWS-SA]" w:date="2023-02-25T11:26:00Z"/>
                    <w:rFonts w:ascii="Calibri" w:eastAsia="Times New Roman" w:hAnsi="Calibri" w:cs="Calibri"/>
                    <w:color w:val="000000"/>
                    <w:sz w:val="22"/>
                  </w:rPr>
                </w:rPrChange>
              </w:rPr>
            </w:pPr>
            <w:ins w:id="4483" w:author="Nate Bachmeier [AWS-SA]" w:date="2023-02-25T11:26:00Z">
              <w:r w:rsidRPr="00E16572">
                <w:rPr>
                  <w:rFonts w:ascii="Calibri" w:eastAsia="Times New Roman" w:hAnsi="Calibri" w:cs="Calibri"/>
                  <w:b w:val="0"/>
                  <w:bCs w:val="0"/>
                  <w:color w:val="000000"/>
                  <w:sz w:val="22"/>
                  <w:rPrChange w:id="4484" w:author="Nate Bachmeier [AWS-SA]" w:date="2023-02-25T11:29:00Z">
                    <w:rPr>
                      <w:rFonts w:ascii="Calibri" w:eastAsia="Times New Roman" w:hAnsi="Calibri" w:cs="Calibri"/>
                      <w:color w:val="000000"/>
                      <w:sz w:val="22"/>
                    </w:rPr>
                  </w:rPrChange>
                </w:rPr>
                <w:t>lighting candle</w:t>
              </w:r>
            </w:ins>
          </w:p>
        </w:tc>
        <w:tc>
          <w:tcPr>
            <w:tcW w:w="960" w:type="dxa"/>
            <w:noWrap/>
            <w:hideMark/>
            <w:tcPrChange w:id="4485" w:author="Nate Bachmeier [AWS-SA]" w:date="2023-02-25T11:26:00Z">
              <w:tcPr>
                <w:tcW w:w="960" w:type="dxa"/>
                <w:tcBorders>
                  <w:top w:val="nil"/>
                  <w:left w:val="nil"/>
                  <w:bottom w:val="nil"/>
                  <w:right w:val="nil"/>
                </w:tcBorders>
                <w:shd w:val="clear" w:color="auto" w:fill="auto"/>
                <w:noWrap/>
                <w:vAlign w:val="bottom"/>
                <w:hideMark/>
              </w:tcPr>
            </w:tcPrChange>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486" w:author="Nate Bachmeier [AWS-SA]" w:date="2023-02-25T11:26:00Z"/>
                <w:rFonts w:ascii="Calibri" w:eastAsia="Times New Roman" w:hAnsi="Calibri" w:cs="Calibri"/>
                <w:color w:val="000000"/>
                <w:sz w:val="22"/>
              </w:rPr>
            </w:pPr>
            <w:ins w:id="4487" w:author="Nate Bachmeier [AWS-SA]" w:date="2023-02-25T11:26:00Z">
              <w:r w:rsidRPr="00E16572">
                <w:rPr>
                  <w:rFonts w:ascii="Calibri" w:eastAsia="Times New Roman" w:hAnsi="Calibri" w:cs="Calibri"/>
                  <w:color w:val="000000"/>
                  <w:sz w:val="22"/>
                </w:rPr>
                <w:t>501</w:t>
              </w:r>
            </w:ins>
          </w:p>
        </w:tc>
      </w:tr>
      <w:tr w:rsidR="00E16572" w:rsidRPr="00E16572" w14:paraId="2E66D97D" w14:textId="77777777" w:rsidTr="00E16572">
        <w:trPr>
          <w:trHeight w:val="300"/>
          <w:ins w:id="4488" w:author="Nate Bachmeier [AWS-SA]" w:date="2023-02-25T11:26:00Z"/>
          <w:trPrChange w:id="448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490" w:author="Nate Bachmeier [AWS-SA]" w:date="2023-02-25T11:26:00Z">
              <w:tcPr>
                <w:tcW w:w="4740" w:type="dxa"/>
                <w:tcBorders>
                  <w:top w:val="nil"/>
                  <w:left w:val="nil"/>
                  <w:bottom w:val="nil"/>
                  <w:right w:val="nil"/>
                </w:tcBorders>
                <w:shd w:val="clear" w:color="auto" w:fill="auto"/>
                <w:noWrap/>
                <w:vAlign w:val="bottom"/>
                <w:hideMark/>
              </w:tcPr>
            </w:tcPrChange>
          </w:tcPr>
          <w:p w14:paraId="6B8F0145" w14:textId="77777777" w:rsidR="00E16572" w:rsidRPr="00E16572" w:rsidRDefault="00E16572" w:rsidP="00E16572">
            <w:pPr>
              <w:spacing w:line="240" w:lineRule="auto"/>
              <w:ind w:firstLine="0"/>
              <w:rPr>
                <w:ins w:id="4491" w:author="Nate Bachmeier [AWS-SA]" w:date="2023-02-25T11:26:00Z"/>
                <w:rFonts w:ascii="Calibri" w:eastAsia="Times New Roman" w:hAnsi="Calibri" w:cs="Calibri"/>
                <w:b w:val="0"/>
                <w:bCs w:val="0"/>
                <w:color w:val="000000"/>
                <w:sz w:val="22"/>
                <w:rPrChange w:id="4492" w:author="Nate Bachmeier [AWS-SA]" w:date="2023-02-25T11:29:00Z">
                  <w:rPr>
                    <w:ins w:id="4493" w:author="Nate Bachmeier [AWS-SA]" w:date="2023-02-25T11:26:00Z"/>
                    <w:rFonts w:ascii="Calibri" w:eastAsia="Times New Roman" w:hAnsi="Calibri" w:cs="Calibri"/>
                    <w:color w:val="000000"/>
                    <w:sz w:val="22"/>
                  </w:rPr>
                </w:rPrChange>
              </w:rPr>
            </w:pPr>
            <w:ins w:id="4494" w:author="Nate Bachmeier [AWS-SA]" w:date="2023-02-25T11:26:00Z">
              <w:r w:rsidRPr="00E16572">
                <w:rPr>
                  <w:rFonts w:ascii="Calibri" w:eastAsia="Times New Roman" w:hAnsi="Calibri" w:cs="Calibri"/>
                  <w:b w:val="0"/>
                  <w:bCs w:val="0"/>
                  <w:color w:val="000000"/>
                  <w:sz w:val="22"/>
                  <w:rPrChange w:id="4495" w:author="Nate Bachmeier [AWS-SA]" w:date="2023-02-25T11:29:00Z">
                    <w:rPr>
                      <w:rFonts w:ascii="Calibri" w:eastAsia="Times New Roman" w:hAnsi="Calibri" w:cs="Calibri"/>
                      <w:color w:val="000000"/>
                      <w:sz w:val="22"/>
                    </w:rPr>
                  </w:rPrChange>
                </w:rPr>
                <w:t>lighting fire</w:t>
              </w:r>
            </w:ins>
          </w:p>
        </w:tc>
        <w:tc>
          <w:tcPr>
            <w:tcW w:w="960" w:type="dxa"/>
            <w:noWrap/>
            <w:hideMark/>
            <w:tcPrChange w:id="4496" w:author="Nate Bachmeier [AWS-SA]" w:date="2023-02-25T11:26:00Z">
              <w:tcPr>
                <w:tcW w:w="960" w:type="dxa"/>
                <w:tcBorders>
                  <w:top w:val="nil"/>
                  <w:left w:val="nil"/>
                  <w:bottom w:val="nil"/>
                  <w:right w:val="nil"/>
                </w:tcBorders>
                <w:shd w:val="clear" w:color="auto" w:fill="auto"/>
                <w:noWrap/>
                <w:vAlign w:val="bottom"/>
                <w:hideMark/>
              </w:tcPr>
            </w:tcPrChange>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497" w:author="Nate Bachmeier [AWS-SA]" w:date="2023-02-25T11:26:00Z"/>
                <w:rFonts w:ascii="Calibri" w:eastAsia="Times New Roman" w:hAnsi="Calibri" w:cs="Calibri"/>
                <w:color w:val="000000"/>
                <w:sz w:val="22"/>
              </w:rPr>
            </w:pPr>
            <w:ins w:id="4498" w:author="Nate Bachmeier [AWS-SA]" w:date="2023-02-25T11:26:00Z">
              <w:r w:rsidRPr="00E16572">
                <w:rPr>
                  <w:rFonts w:ascii="Calibri" w:eastAsia="Times New Roman" w:hAnsi="Calibri" w:cs="Calibri"/>
                  <w:color w:val="000000"/>
                  <w:sz w:val="22"/>
                </w:rPr>
                <w:t>381</w:t>
              </w:r>
            </w:ins>
          </w:p>
        </w:tc>
      </w:tr>
      <w:tr w:rsidR="00E16572" w:rsidRPr="00E16572" w14:paraId="65791C12" w14:textId="77777777" w:rsidTr="00E16572">
        <w:trPr>
          <w:cnfStyle w:val="000000100000" w:firstRow="0" w:lastRow="0" w:firstColumn="0" w:lastColumn="0" w:oddVBand="0" w:evenVBand="0" w:oddHBand="1" w:evenHBand="0" w:firstRowFirstColumn="0" w:firstRowLastColumn="0" w:lastRowFirstColumn="0" w:lastRowLastColumn="0"/>
          <w:trHeight w:val="300"/>
          <w:ins w:id="4499" w:author="Nate Bachmeier [AWS-SA]" w:date="2023-02-25T11:26:00Z"/>
          <w:trPrChange w:id="450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501" w:author="Nate Bachmeier [AWS-SA]" w:date="2023-02-25T11:26:00Z">
              <w:tcPr>
                <w:tcW w:w="4740" w:type="dxa"/>
                <w:tcBorders>
                  <w:top w:val="nil"/>
                  <w:left w:val="nil"/>
                  <w:bottom w:val="nil"/>
                  <w:right w:val="nil"/>
                </w:tcBorders>
                <w:shd w:val="clear" w:color="auto" w:fill="auto"/>
                <w:noWrap/>
                <w:vAlign w:val="bottom"/>
                <w:hideMark/>
              </w:tcPr>
            </w:tcPrChange>
          </w:tcPr>
          <w:p w14:paraId="3AB25EA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502" w:author="Nate Bachmeier [AWS-SA]" w:date="2023-02-25T11:26:00Z"/>
                <w:rFonts w:ascii="Calibri" w:eastAsia="Times New Roman" w:hAnsi="Calibri" w:cs="Calibri"/>
                <w:b w:val="0"/>
                <w:bCs w:val="0"/>
                <w:color w:val="000000"/>
                <w:sz w:val="22"/>
                <w:rPrChange w:id="4503" w:author="Nate Bachmeier [AWS-SA]" w:date="2023-02-25T11:29:00Z">
                  <w:rPr>
                    <w:ins w:id="4504" w:author="Nate Bachmeier [AWS-SA]" w:date="2023-02-25T11:26:00Z"/>
                    <w:rFonts w:ascii="Calibri" w:eastAsia="Times New Roman" w:hAnsi="Calibri" w:cs="Calibri"/>
                    <w:color w:val="000000"/>
                    <w:sz w:val="22"/>
                  </w:rPr>
                </w:rPrChange>
              </w:rPr>
            </w:pPr>
            <w:ins w:id="4505" w:author="Nate Bachmeier [AWS-SA]" w:date="2023-02-25T11:26:00Z">
              <w:r w:rsidRPr="00E16572">
                <w:rPr>
                  <w:rFonts w:ascii="Calibri" w:eastAsia="Times New Roman" w:hAnsi="Calibri" w:cs="Calibri"/>
                  <w:b w:val="0"/>
                  <w:bCs w:val="0"/>
                  <w:color w:val="000000"/>
                  <w:sz w:val="22"/>
                  <w:rPrChange w:id="4506" w:author="Nate Bachmeier [AWS-SA]" w:date="2023-02-25T11:29:00Z">
                    <w:rPr>
                      <w:rFonts w:ascii="Calibri" w:eastAsia="Times New Roman" w:hAnsi="Calibri" w:cs="Calibri"/>
                      <w:color w:val="000000"/>
                      <w:sz w:val="22"/>
                    </w:rPr>
                  </w:rPrChange>
                </w:rPr>
                <w:t>listening with headphones</w:t>
              </w:r>
            </w:ins>
          </w:p>
        </w:tc>
        <w:tc>
          <w:tcPr>
            <w:tcW w:w="960" w:type="dxa"/>
            <w:noWrap/>
            <w:hideMark/>
            <w:tcPrChange w:id="4507" w:author="Nate Bachmeier [AWS-SA]" w:date="2023-02-25T11:26:00Z">
              <w:tcPr>
                <w:tcW w:w="960" w:type="dxa"/>
                <w:tcBorders>
                  <w:top w:val="nil"/>
                  <w:left w:val="nil"/>
                  <w:bottom w:val="nil"/>
                  <w:right w:val="nil"/>
                </w:tcBorders>
                <w:shd w:val="clear" w:color="auto" w:fill="auto"/>
                <w:noWrap/>
                <w:vAlign w:val="bottom"/>
                <w:hideMark/>
              </w:tcPr>
            </w:tcPrChange>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508" w:author="Nate Bachmeier [AWS-SA]" w:date="2023-02-25T11:26:00Z"/>
                <w:rFonts w:ascii="Calibri" w:eastAsia="Times New Roman" w:hAnsi="Calibri" w:cs="Calibri"/>
                <w:color w:val="000000"/>
                <w:sz w:val="22"/>
              </w:rPr>
            </w:pPr>
            <w:ins w:id="4509" w:author="Nate Bachmeier [AWS-SA]" w:date="2023-02-25T11:26:00Z">
              <w:r w:rsidRPr="00E16572">
                <w:rPr>
                  <w:rFonts w:ascii="Calibri" w:eastAsia="Times New Roman" w:hAnsi="Calibri" w:cs="Calibri"/>
                  <w:color w:val="000000"/>
                  <w:sz w:val="22"/>
                </w:rPr>
                <w:t>416</w:t>
              </w:r>
            </w:ins>
          </w:p>
        </w:tc>
      </w:tr>
      <w:tr w:rsidR="00E16572" w:rsidRPr="00E16572" w14:paraId="5C24CFC1" w14:textId="77777777" w:rsidTr="00E16572">
        <w:trPr>
          <w:trHeight w:val="300"/>
          <w:ins w:id="4510" w:author="Nate Bachmeier [AWS-SA]" w:date="2023-02-25T11:26:00Z"/>
          <w:trPrChange w:id="451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512" w:author="Nate Bachmeier [AWS-SA]" w:date="2023-02-25T11:26:00Z">
              <w:tcPr>
                <w:tcW w:w="4740" w:type="dxa"/>
                <w:tcBorders>
                  <w:top w:val="nil"/>
                  <w:left w:val="nil"/>
                  <w:bottom w:val="nil"/>
                  <w:right w:val="nil"/>
                </w:tcBorders>
                <w:shd w:val="clear" w:color="auto" w:fill="auto"/>
                <w:noWrap/>
                <w:vAlign w:val="bottom"/>
                <w:hideMark/>
              </w:tcPr>
            </w:tcPrChange>
          </w:tcPr>
          <w:p w14:paraId="7236BF6B" w14:textId="77777777" w:rsidR="00E16572" w:rsidRPr="00E16572" w:rsidRDefault="00E16572" w:rsidP="00E16572">
            <w:pPr>
              <w:spacing w:line="240" w:lineRule="auto"/>
              <w:ind w:firstLine="0"/>
              <w:rPr>
                <w:ins w:id="4513" w:author="Nate Bachmeier [AWS-SA]" w:date="2023-02-25T11:26:00Z"/>
                <w:rFonts w:ascii="Calibri" w:eastAsia="Times New Roman" w:hAnsi="Calibri" w:cs="Calibri"/>
                <w:b w:val="0"/>
                <w:bCs w:val="0"/>
                <w:color w:val="000000"/>
                <w:sz w:val="22"/>
                <w:rPrChange w:id="4514" w:author="Nate Bachmeier [AWS-SA]" w:date="2023-02-25T11:29:00Z">
                  <w:rPr>
                    <w:ins w:id="4515" w:author="Nate Bachmeier [AWS-SA]" w:date="2023-02-25T11:26:00Z"/>
                    <w:rFonts w:ascii="Calibri" w:eastAsia="Times New Roman" w:hAnsi="Calibri" w:cs="Calibri"/>
                    <w:color w:val="000000"/>
                    <w:sz w:val="22"/>
                  </w:rPr>
                </w:rPrChange>
              </w:rPr>
            </w:pPr>
            <w:ins w:id="4516" w:author="Nate Bachmeier [AWS-SA]" w:date="2023-02-25T11:26:00Z">
              <w:r w:rsidRPr="00E16572">
                <w:rPr>
                  <w:rFonts w:ascii="Calibri" w:eastAsia="Times New Roman" w:hAnsi="Calibri" w:cs="Calibri"/>
                  <w:b w:val="0"/>
                  <w:bCs w:val="0"/>
                  <w:color w:val="000000"/>
                  <w:sz w:val="22"/>
                  <w:rPrChange w:id="4517" w:author="Nate Bachmeier [AWS-SA]" w:date="2023-02-25T11:29:00Z">
                    <w:rPr>
                      <w:rFonts w:ascii="Calibri" w:eastAsia="Times New Roman" w:hAnsi="Calibri" w:cs="Calibri"/>
                      <w:color w:val="000000"/>
                      <w:sz w:val="22"/>
                    </w:rPr>
                  </w:rPrChange>
                </w:rPr>
                <w:t>lock picking</w:t>
              </w:r>
            </w:ins>
          </w:p>
        </w:tc>
        <w:tc>
          <w:tcPr>
            <w:tcW w:w="960" w:type="dxa"/>
            <w:noWrap/>
            <w:hideMark/>
            <w:tcPrChange w:id="4518" w:author="Nate Bachmeier [AWS-SA]" w:date="2023-02-25T11:26:00Z">
              <w:tcPr>
                <w:tcW w:w="960" w:type="dxa"/>
                <w:tcBorders>
                  <w:top w:val="nil"/>
                  <w:left w:val="nil"/>
                  <w:bottom w:val="nil"/>
                  <w:right w:val="nil"/>
                </w:tcBorders>
                <w:shd w:val="clear" w:color="auto" w:fill="auto"/>
                <w:noWrap/>
                <w:vAlign w:val="bottom"/>
                <w:hideMark/>
              </w:tcPr>
            </w:tcPrChange>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519" w:author="Nate Bachmeier [AWS-SA]" w:date="2023-02-25T11:26:00Z"/>
                <w:rFonts w:ascii="Calibri" w:eastAsia="Times New Roman" w:hAnsi="Calibri" w:cs="Calibri"/>
                <w:color w:val="000000"/>
                <w:sz w:val="22"/>
              </w:rPr>
            </w:pPr>
            <w:ins w:id="4520" w:author="Nate Bachmeier [AWS-SA]" w:date="2023-02-25T11:26:00Z">
              <w:r w:rsidRPr="00E16572">
                <w:rPr>
                  <w:rFonts w:ascii="Calibri" w:eastAsia="Times New Roman" w:hAnsi="Calibri" w:cs="Calibri"/>
                  <w:color w:val="000000"/>
                  <w:sz w:val="22"/>
                </w:rPr>
                <w:t>835</w:t>
              </w:r>
            </w:ins>
          </w:p>
        </w:tc>
      </w:tr>
      <w:tr w:rsidR="00E16572" w:rsidRPr="00E16572" w14:paraId="51E67403" w14:textId="77777777" w:rsidTr="00E16572">
        <w:trPr>
          <w:cnfStyle w:val="000000100000" w:firstRow="0" w:lastRow="0" w:firstColumn="0" w:lastColumn="0" w:oddVBand="0" w:evenVBand="0" w:oddHBand="1" w:evenHBand="0" w:firstRowFirstColumn="0" w:firstRowLastColumn="0" w:lastRowFirstColumn="0" w:lastRowLastColumn="0"/>
          <w:trHeight w:val="300"/>
          <w:ins w:id="4521" w:author="Nate Bachmeier [AWS-SA]" w:date="2023-02-25T11:26:00Z"/>
          <w:trPrChange w:id="452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523" w:author="Nate Bachmeier [AWS-SA]" w:date="2023-02-25T11:26:00Z">
              <w:tcPr>
                <w:tcW w:w="4740" w:type="dxa"/>
                <w:tcBorders>
                  <w:top w:val="nil"/>
                  <w:left w:val="nil"/>
                  <w:bottom w:val="nil"/>
                  <w:right w:val="nil"/>
                </w:tcBorders>
                <w:shd w:val="clear" w:color="auto" w:fill="auto"/>
                <w:noWrap/>
                <w:vAlign w:val="bottom"/>
                <w:hideMark/>
              </w:tcPr>
            </w:tcPrChange>
          </w:tcPr>
          <w:p w14:paraId="0B43108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524" w:author="Nate Bachmeier [AWS-SA]" w:date="2023-02-25T11:26:00Z"/>
                <w:rFonts w:ascii="Calibri" w:eastAsia="Times New Roman" w:hAnsi="Calibri" w:cs="Calibri"/>
                <w:b w:val="0"/>
                <w:bCs w:val="0"/>
                <w:color w:val="000000"/>
                <w:sz w:val="22"/>
                <w:rPrChange w:id="4525" w:author="Nate Bachmeier [AWS-SA]" w:date="2023-02-25T11:29:00Z">
                  <w:rPr>
                    <w:ins w:id="4526" w:author="Nate Bachmeier [AWS-SA]" w:date="2023-02-25T11:26:00Z"/>
                    <w:rFonts w:ascii="Calibri" w:eastAsia="Times New Roman" w:hAnsi="Calibri" w:cs="Calibri"/>
                    <w:color w:val="000000"/>
                    <w:sz w:val="22"/>
                  </w:rPr>
                </w:rPrChange>
              </w:rPr>
            </w:pPr>
            <w:ins w:id="4527" w:author="Nate Bachmeier [AWS-SA]" w:date="2023-02-25T11:26:00Z">
              <w:r w:rsidRPr="00E16572">
                <w:rPr>
                  <w:rFonts w:ascii="Calibri" w:eastAsia="Times New Roman" w:hAnsi="Calibri" w:cs="Calibri"/>
                  <w:b w:val="0"/>
                  <w:bCs w:val="0"/>
                  <w:color w:val="000000"/>
                  <w:sz w:val="22"/>
                  <w:rPrChange w:id="4528" w:author="Nate Bachmeier [AWS-SA]" w:date="2023-02-25T11:29:00Z">
                    <w:rPr>
                      <w:rFonts w:ascii="Calibri" w:eastAsia="Times New Roman" w:hAnsi="Calibri" w:cs="Calibri"/>
                      <w:color w:val="000000"/>
                      <w:sz w:val="22"/>
                    </w:rPr>
                  </w:rPrChange>
                </w:rPr>
                <w:t>long jump</w:t>
              </w:r>
            </w:ins>
          </w:p>
        </w:tc>
        <w:tc>
          <w:tcPr>
            <w:tcW w:w="960" w:type="dxa"/>
            <w:noWrap/>
            <w:hideMark/>
            <w:tcPrChange w:id="4529" w:author="Nate Bachmeier [AWS-SA]" w:date="2023-02-25T11:26:00Z">
              <w:tcPr>
                <w:tcW w:w="960" w:type="dxa"/>
                <w:tcBorders>
                  <w:top w:val="nil"/>
                  <w:left w:val="nil"/>
                  <w:bottom w:val="nil"/>
                  <w:right w:val="nil"/>
                </w:tcBorders>
                <w:shd w:val="clear" w:color="auto" w:fill="auto"/>
                <w:noWrap/>
                <w:vAlign w:val="bottom"/>
                <w:hideMark/>
              </w:tcPr>
            </w:tcPrChange>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530" w:author="Nate Bachmeier [AWS-SA]" w:date="2023-02-25T11:26:00Z"/>
                <w:rFonts w:ascii="Calibri" w:eastAsia="Times New Roman" w:hAnsi="Calibri" w:cs="Calibri"/>
                <w:color w:val="000000"/>
                <w:sz w:val="22"/>
              </w:rPr>
            </w:pPr>
            <w:ins w:id="4531" w:author="Nate Bachmeier [AWS-SA]" w:date="2023-02-25T11:26:00Z">
              <w:r w:rsidRPr="00E16572">
                <w:rPr>
                  <w:rFonts w:ascii="Calibri" w:eastAsia="Times New Roman" w:hAnsi="Calibri" w:cs="Calibri"/>
                  <w:color w:val="000000"/>
                  <w:sz w:val="22"/>
                </w:rPr>
                <w:t>840</w:t>
              </w:r>
            </w:ins>
          </w:p>
        </w:tc>
      </w:tr>
      <w:tr w:rsidR="00E16572" w:rsidRPr="00E16572" w14:paraId="38DBF26D" w14:textId="77777777" w:rsidTr="00E16572">
        <w:trPr>
          <w:trHeight w:val="300"/>
          <w:ins w:id="4532" w:author="Nate Bachmeier [AWS-SA]" w:date="2023-02-25T11:26:00Z"/>
          <w:trPrChange w:id="453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534" w:author="Nate Bachmeier [AWS-SA]" w:date="2023-02-25T11:26:00Z">
              <w:tcPr>
                <w:tcW w:w="4740" w:type="dxa"/>
                <w:tcBorders>
                  <w:top w:val="nil"/>
                  <w:left w:val="nil"/>
                  <w:bottom w:val="nil"/>
                  <w:right w:val="nil"/>
                </w:tcBorders>
                <w:shd w:val="clear" w:color="auto" w:fill="auto"/>
                <w:noWrap/>
                <w:vAlign w:val="bottom"/>
                <w:hideMark/>
              </w:tcPr>
            </w:tcPrChange>
          </w:tcPr>
          <w:p w14:paraId="10FD683E" w14:textId="77777777" w:rsidR="00E16572" w:rsidRPr="00E16572" w:rsidRDefault="00E16572" w:rsidP="00E16572">
            <w:pPr>
              <w:spacing w:line="240" w:lineRule="auto"/>
              <w:ind w:firstLine="0"/>
              <w:rPr>
                <w:ins w:id="4535" w:author="Nate Bachmeier [AWS-SA]" w:date="2023-02-25T11:26:00Z"/>
                <w:rFonts w:ascii="Calibri" w:eastAsia="Times New Roman" w:hAnsi="Calibri" w:cs="Calibri"/>
                <w:b w:val="0"/>
                <w:bCs w:val="0"/>
                <w:color w:val="000000"/>
                <w:sz w:val="22"/>
                <w:rPrChange w:id="4536" w:author="Nate Bachmeier [AWS-SA]" w:date="2023-02-25T11:29:00Z">
                  <w:rPr>
                    <w:ins w:id="4537" w:author="Nate Bachmeier [AWS-SA]" w:date="2023-02-25T11:26:00Z"/>
                    <w:rFonts w:ascii="Calibri" w:eastAsia="Times New Roman" w:hAnsi="Calibri" w:cs="Calibri"/>
                    <w:color w:val="000000"/>
                    <w:sz w:val="22"/>
                  </w:rPr>
                </w:rPrChange>
              </w:rPr>
            </w:pPr>
            <w:ins w:id="4538" w:author="Nate Bachmeier [AWS-SA]" w:date="2023-02-25T11:26:00Z">
              <w:r w:rsidRPr="00E16572">
                <w:rPr>
                  <w:rFonts w:ascii="Calibri" w:eastAsia="Times New Roman" w:hAnsi="Calibri" w:cs="Calibri"/>
                  <w:b w:val="0"/>
                  <w:bCs w:val="0"/>
                  <w:color w:val="000000"/>
                  <w:sz w:val="22"/>
                  <w:rPrChange w:id="4539" w:author="Nate Bachmeier [AWS-SA]" w:date="2023-02-25T11:29:00Z">
                    <w:rPr>
                      <w:rFonts w:ascii="Calibri" w:eastAsia="Times New Roman" w:hAnsi="Calibri" w:cs="Calibri"/>
                      <w:color w:val="000000"/>
                      <w:sz w:val="22"/>
                    </w:rPr>
                  </w:rPrChange>
                </w:rPr>
                <w:t>longboarding</w:t>
              </w:r>
            </w:ins>
          </w:p>
        </w:tc>
        <w:tc>
          <w:tcPr>
            <w:tcW w:w="960" w:type="dxa"/>
            <w:noWrap/>
            <w:hideMark/>
            <w:tcPrChange w:id="4540" w:author="Nate Bachmeier [AWS-SA]" w:date="2023-02-25T11:26:00Z">
              <w:tcPr>
                <w:tcW w:w="960" w:type="dxa"/>
                <w:tcBorders>
                  <w:top w:val="nil"/>
                  <w:left w:val="nil"/>
                  <w:bottom w:val="nil"/>
                  <w:right w:val="nil"/>
                </w:tcBorders>
                <w:shd w:val="clear" w:color="auto" w:fill="auto"/>
                <w:noWrap/>
                <w:vAlign w:val="bottom"/>
                <w:hideMark/>
              </w:tcPr>
            </w:tcPrChange>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541" w:author="Nate Bachmeier [AWS-SA]" w:date="2023-02-25T11:26:00Z"/>
                <w:rFonts w:ascii="Calibri" w:eastAsia="Times New Roman" w:hAnsi="Calibri" w:cs="Calibri"/>
                <w:color w:val="000000"/>
                <w:sz w:val="22"/>
              </w:rPr>
            </w:pPr>
            <w:ins w:id="4542" w:author="Nate Bachmeier [AWS-SA]" w:date="2023-02-25T11:26:00Z">
              <w:r w:rsidRPr="00E16572">
                <w:rPr>
                  <w:rFonts w:ascii="Calibri" w:eastAsia="Times New Roman" w:hAnsi="Calibri" w:cs="Calibri"/>
                  <w:color w:val="000000"/>
                  <w:sz w:val="22"/>
                </w:rPr>
                <w:t>702</w:t>
              </w:r>
            </w:ins>
          </w:p>
        </w:tc>
      </w:tr>
      <w:tr w:rsidR="00E16572" w:rsidRPr="00E16572" w14:paraId="1859F832" w14:textId="77777777" w:rsidTr="00E16572">
        <w:trPr>
          <w:cnfStyle w:val="000000100000" w:firstRow="0" w:lastRow="0" w:firstColumn="0" w:lastColumn="0" w:oddVBand="0" w:evenVBand="0" w:oddHBand="1" w:evenHBand="0" w:firstRowFirstColumn="0" w:firstRowLastColumn="0" w:lastRowFirstColumn="0" w:lastRowLastColumn="0"/>
          <w:trHeight w:val="300"/>
          <w:ins w:id="4543" w:author="Nate Bachmeier [AWS-SA]" w:date="2023-02-25T11:26:00Z"/>
          <w:trPrChange w:id="454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545" w:author="Nate Bachmeier [AWS-SA]" w:date="2023-02-25T11:26:00Z">
              <w:tcPr>
                <w:tcW w:w="4740" w:type="dxa"/>
                <w:tcBorders>
                  <w:top w:val="nil"/>
                  <w:left w:val="nil"/>
                  <w:bottom w:val="nil"/>
                  <w:right w:val="nil"/>
                </w:tcBorders>
                <w:shd w:val="clear" w:color="auto" w:fill="auto"/>
                <w:noWrap/>
                <w:vAlign w:val="bottom"/>
                <w:hideMark/>
              </w:tcPr>
            </w:tcPrChange>
          </w:tcPr>
          <w:p w14:paraId="68F008B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546" w:author="Nate Bachmeier [AWS-SA]" w:date="2023-02-25T11:26:00Z"/>
                <w:rFonts w:ascii="Calibri" w:eastAsia="Times New Roman" w:hAnsi="Calibri" w:cs="Calibri"/>
                <w:b w:val="0"/>
                <w:bCs w:val="0"/>
                <w:color w:val="000000"/>
                <w:sz w:val="22"/>
                <w:rPrChange w:id="4547" w:author="Nate Bachmeier [AWS-SA]" w:date="2023-02-25T11:29:00Z">
                  <w:rPr>
                    <w:ins w:id="4548" w:author="Nate Bachmeier [AWS-SA]" w:date="2023-02-25T11:26:00Z"/>
                    <w:rFonts w:ascii="Calibri" w:eastAsia="Times New Roman" w:hAnsi="Calibri" w:cs="Calibri"/>
                    <w:color w:val="000000"/>
                    <w:sz w:val="22"/>
                  </w:rPr>
                </w:rPrChange>
              </w:rPr>
            </w:pPr>
            <w:ins w:id="4549" w:author="Nate Bachmeier [AWS-SA]" w:date="2023-02-25T11:26:00Z">
              <w:r w:rsidRPr="00E16572">
                <w:rPr>
                  <w:rFonts w:ascii="Calibri" w:eastAsia="Times New Roman" w:hAnsi="Calibri" w:cs="Calibri"/>
                  <w:b w:val="0"/>
                  <w:bCs w:val="0"/>
                  <w:color w:val="000000"/>
                  <w:sz w:val="22"/>
                  <w:rPrChange w:id="4550" w:author="Nate Bachmeier [AWS-SA]" w:date="2023-02-25T11:29:00Z">
                    <w:rPr>
                      <w:rFonts w:ascii="Calibri" w:eastAsia="Times New Roman" w:hAnsi="Calibri" w:cs="Calibri"/>
                      <w:color w:val="000000"/>
                      <w:sz w:val="22"/>
                    </w:rPr>
                  </w:rPrChange>
                </w:rPr>
                <w:t>looking at phone</w:t>
              </w:r>
            </w:ins>
          </w:p>
        </w:tc>
        <w:tc>
          <w:tcPr>
            <w:tcW w:w="960" w:type="dxa"/>
            <w:noWrap/>
            <w:hideMark/>
            <w:tcPrChange w:id="4551" w:author="Nate Bachmeier [AWS-SA]" w:date="2023-02-25T11:26:00Z">
              <w:tcPr>
                <w:tcW w:w="960" w:type="dxa"/>
                <w:tcBorders>
                  <w:top w:val="nil"/>
                  <w:left w:val="nil"/>
                  <w:bottom w:val="nil"/>
                  <w:right w:val="nil"/>
                </w:tcBorders>
                <w:shd w:val="clear" w:color="auto" w:fill="auto"/>
                <w:noWrap/>
                <w:vAlign w:val="bottom"/>
                <w:hideMark/>
              </w:tcPr>
            </w:tcPrChange>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552" w:author="Nate Bachmeier [AWS-SA]" w:date="2023-02-25T11:26:00Z"/>
                <w:rFonts w:ascii="Calibri" w:eastAsia="Times New Roman" w:hAnsi="Calibri" w:cs="Calibri"/>
                <w:color w:val="000000"/>
                <w:sz w:val="22"/>
              </w:rPr>
            </w:pPr>
            <w:ins w:id="4553" w:author="Nate Bachmeier [AWS-SA]" w:date="2023-02-25T11:26:00Z">
              <w:r w:rsidRPr="00E16572">
                <w:rPr>
                  <w:rFonts w:ascii="Calibri" w:eastAsia="Times New Roman" w:hAnsi="Calibri" w:cs="Calibri"/>
                  <w:color w:val="000000"/>
                  <w:sz w:val="22"/>
                </w:rPr>
                <w:t>447</w:t>
              </w:r>
            </w:ins>
          </w:p>
        </w:tc>
      </w:tr>
      <w:tr w:rsidR="00E16572" w:rsidRPr="00E16572" w14:paraId="7F5D798D" w14:textId="77777777" w:rsidTr="00E16572">
        <w:trPr>
          <w:trHeight w:val="300"/>
          <w:ins w:id="4554" w:author="Nate Bachmeier [AWS-SA]" w:date="2023-02-25T11:26:00Z"/>
          <w:trPrChange w:id="45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556" w:author="Nate Bachmeier [AWS-SA]" w:date="2023-02-25T11:26:00Z">
              <w:tcPr>
                <w:tcW w:w="4740" w:type="dxa"/>
                <w:tcBorders>
                  <w:top w:val="nil"/>
                  <w:left w:val="nil"/>
                  <w:bottom w:val="nil"/>
                  <w:right w:val="nil"/>
                </w:tcBorders>
                <w:shd w:val="clear" w:color="auto" w:fill="auto"/>
                <w:noWrap/>
                <w:vAlign w:val="bottom"/>
                <w:hideMark/>
              </w:tcPr>
            </w:tcPrChange>
          </w:tcPr>
          <w:p w14:paraId="4E935D92" w14:textId="77777777" w:rsidR="00E16572" w:rsidRPr="00E16572" w:rsidRDefault="00E16572" w:rsidP="00E16572">
            <w:pPr>
              <w:spacing w:line="240" w:lineRule="auto"/>
              <w:ind w:firstLine="0"/>
              <w:rPr>
                <w:ins w:id="4557" w:author="Nate Bachmeier [AWS-SA]" w:date="2023-02-25T11:26:00Z"/>
                <w:rFonts w:ascii="Calibri" w:eastAsia="Times New Roman" w:hAnsi="Calibri" w:cs="Calibri"/>
                <w:b w:val="0"/>
                <w:bCs w:val="0"/>
                <w:color w:val="000000"/>
                <w:sz w:val="22"/>
                <w:rPrChange w:id="4558" w:author="Nate Bachmeier [AWS-SA]" w:date="2023-02-25T11:29:00Z">
                  <w:rPr>
                    <w:ins w:id="4559" w:author="Nate Bachmeier [AWS-SA]" w:date="2023-02-25T11:26:00Z"/>
                    <w:rFonts w:ascii="Calibri" w:eastAsia="Times New Roman" w:hAnsi="Calibri" w:cs="Calibri"/>
                    <w:color w:val="000000"/>
                    <w:sz w:val="22"/>
                  </w:rPr>
                </w:rPrChange>
              </w:rPr>
            </w:pPr>
            <w:ins w:id="4560" w:author="Nate Bachmeier [AWS-SA]" w:date="2023-02-25T11:26:00Z">
              <w:r w:rsidRPr="00E16572">
                <w:rPr>
                  <w:rFonts w:ascii="Calibri" w:eastAsia="Times New Roman" w:hAnsi="Calibri" w:cs="Calibri"/>
                  <w:b w:val="0"/>
                  <w:bCs w:val="0"/>
                  <w:color w:val="000000"/>
                  <w:sz w:val="22"/>
                  <w:rPrChange w:id="4561" w:author="Nate Bachmeier [AWS-SA]" w:date="2023-02-25T11:29:00Z">
                    <w:rPr>
                      <w:rFonts w:ascii="Calibri" w:eastAsia="Times New Roman" w:hAnsi="Calibri" w:cs="Calibri"/>
                      <w:color w:val="000000"/>
                      <w:sz w:val="22"/>
                    </w:rPr>
                  </w:rPrChange>
                </w:rPr>
                <w:t>looking in mirror</w:t>
              </w:r>
            </w:ins>
          </w:p>
        </w:tc>
        <w:tc>
          <w:tcPr>
            <w:tcW w:w="960" w:type="dxa"/>
            <w:noWrap/>
            <w:hideMark/>
            <w:tcPrChange w:id="4562" w:author="Nate Bachmeier [AWS-SA]" w:date="2023-02-25T11:26:00Z">
              <w:tcPr>
                <w:tcW w:w="960" w:type="dxa"/>
                <w:tcBorders>
                  <w:top w:val="nil"/>
                  <w:left w:val="nil"/>
                  <w:bottom w:val="nil"/>
                  <w:right w:val="nil"/>
                </w:tcBorders>
                <w:shd w:val="clear" w:color="auto" w:fill="auto"/>
                <w:noWrap/>
                <w:vAlign w:val="bottom"/>
                <w:hideMark/>
              </w:tcPr>
            </w:tcPrChange>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563" w:author="Nate Bachmeier [AWS-SA]" w:date="2023-02-25T11:26:00Z"/>
                <w:rFonts w:ascii="Calibri" w:eastAsia="Times New Roman" w:hAnsi="Calibri" w:cs="Calibri"/>
                <w:color w:val="000000"/>
                <w:sz w:val="22"/>
              </w:rPr>
            </w:pPr>
            <w:ins w:id="4564" w:author="Nate Bachmeier [AWS-SA]" w:date="2023-02-25T11:26:00Z">
              <w:r w:rsidRPr="00E16572">
                <w:rPr>
                  <w:rFonts w:ascii="Calibri" w:eastAsia="Times New Roman" w:hAnsi="Calibri" w:cs="Calibri"/>
                  <w:color w:val="000000"/>
                  <w:sz w:val="22"/>
                </w:rPr>
                <w:t>535</w:t>
              </w:r>
            </w:ins>
          </w:p>
        </w:tc>
      </w:tr>
      <w:tr w:rsidR="00E16572" w:rsidRPr="00E16572" w14:paraId="318AD6B0" w14:textId="77777777" w:rsidTr="00E16572">
        <w:trPr>
          <w:cnfStyle w:val="000000100000" w:firstRow="0" w:lastRow="0" w:firstColumn="0" w:lastColumn="0" w:oddVBand="0" w:evenVBand="0" w:oddHBand="1" w:evenHBand="0" w:firstRowFirstColumn="0" w:firstRowLastColumn="0" w:lastRowFirstColumn="0" w:lastRowLastColumn="0"/>
          <w:trHeight w:val="300"/>
          <w:ins w:id="4565" w:author="Nate Bachmeier [AWS-SA]" w:date="2023-02-25T11:26:00Z"/>
          <w:trPrChange w:id="456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567" w:author="Nate Bachmeier [AWS-SA]" w:date="2023-02-25T11:26:00Z">
              <w:tcPr>
                <w:tcW w:w="4740" w:type="dxa"/>
                <w:tcBorders>
                  <w:top w:val="nil"/>
                  <w:left w:val="nil"/>
                  <w:bottom w:val="nil"/>
                  <w:right w:val="nil"/>
                </w:tcBorders>
                <w:shd w:val="clear" w:color="auto" w:fill="auto"/>
                <w:noWrap/>
                <w:vAlign w:val="bottom"/>
                <w:hideMark/>
              </w:tcPr>
            </w:tcPrChange>
          </w:tcPr>
          <w:p w14:paraId="400D21B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568" w:author="Nate Bachmeier [AWS-SA]" w:date="2023-02-25T11:26:00Z"/>
                <w:rFonts w:ascii="Calibri" w:eastAsia="Times New Roman" w:hAnsi="Calibri" w:cs="Calibri"/>
                <w:b w:val="0"/>
                <w:bCs w:val="0"/>
                <w:color w:val="000000"/>
                <w:sz w:val="22"/>
                <w:rPrChange w:id="4569" w:author="Nate Bachmeier [AWS-SA]" w:date="2023-02-25T11:29:00Z">
                  <w:rPr>
                    <w:ins w:id="4570" w:author="Nate Bachmeier [AWS-SA]" w:date="2023-02-25T11:26:00Z"/>
                    <w:rFonts w:ascii="Calibri" w:eastAsia="Times New Roman" w:hAnsi="Calibri" w:cs="Calibri"/>
                    <w:color w:val="000000"/>
                    <w:sz w:val="22"/>
                  </w:rPr>
                </w:rPrChange>
              </w:rPr>
            </w:pPr>
            <w:ins w:id="4571" w:author="Nate Bachmeier [AWS-SA]" w:date="2023-02-25T11:26:00Z">
              <w:r w:rsidRPr="00E16572">
                <w:rPr>
                  <w:rFonts w:ascii="Calibri" w:eastAsia="Times New Roman" w:hAnsi="Calibri" w:cs="Calibri"/>
                  <w:b w:val="0"/>
                  <w:bCs w:val="0"/>
                  <w:color w:val="000000"/>
                  <w:sz w:val="22"/>
                  <w:rPrChange w:id="4572" w:author="Nate Bachmeier [AWS-SA]" w:date="2023-02-25T11:29:00Z">
                    <w:rPr>
                      <w:rFonts w:ascii="Calibri" w:eastAsia="Times New Roman" w:hAnsi="Calibri" w:cs="Calibri"/>
                      <w:color w:val="000000"/>
                      <w:sz w:val="22"/>
                    </w:rPr>
                  </w:rPrChange>
                </w:rPr>
                <w:t>luge</w:t>
              </w:r>
            </w:ins>
          </w:p>
        </w:tc>
        <w:tc>
          <w:tcPr>
            <w:tcW w:w="960" w:type="dxa"/>
            <w:noWrap/>
            <w:hideMark/>
            <w:tcPrChange w:id="4573" w:author="Nate Bachmeier [AWS-SA]" w:date="2023-02-25T11:26:00Z">
              <w:tcPr>
                <w:tcW w:w="960" w:type="dxa"/>
                <w:tcBorders>
                  <w:top w:val="nil"/>
                  <w:left w:val="nil"/>
                  <w:bottom w:val="nil"/>
                  <w:right w:val="nil"/>
                </w:tcBorders>
                <w:shd w:val="clear" w:color="auto" w:fill="auto"/>
                <w:noWrap/>
                <w:vAlign w:val="bottom"/>
                <w:hideMark/>
              </w:tcPr>
            </w:tcPrChange>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574" w:author="Nate Bachmeier [AWS-SA]" w:date="2023-02-25T11:26:00Z"/>
                <w:rFonts w:ascii="Calibri" w:eastAsia="Times New Roman" w:hAnsi="Calibri" w:cs="Calibri"/>
                <w:color w:val="000000"/>
                <w:sz w:val="22"/>
              </w:rPr>
            </w:pPr>
            <w:ins w:id="4575" w:author="Nate Bachmeier [AWS-SA]" w:date="2023-02-25T11:26:00Z">
              <w:r w:rsidRPr="00E16572">
                <w:rPr>
                  <w:rFonts w:ascii="Calibri" w:eastAsia="Times New Roman" w:hAnsi="Calibri" w:cs="Calibri"/>
                  <w:color w:val="000000"/>
                  <w:sz w:val="22"/>
                </w:rPr>
                <w:t>519</w:t>
              </w:r>
            </w:ins>
          </w:p>
        </w:tc>
      </w:tr>
      <w:tr w:rsidR="00E16572" w:rsidRPr="00E16572" w14:paraId="729AE986" w14:textId="77777777" w:rsidTr="00E16572">
        <w:trPr>
          <w:trHeight w:val="300"/>
          <w:ins w:id="4576" w:author="Nate Bachmeier [AWS-SA]" w:date="2023-02-25T11:26:00Z"/>
          <w:trPrChange w:id="457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578" w:author="Nate Bachmeier [AWS-SA]" w:date="2023-02-25T11:26:00Z">
              <w:tcPr>
                <w:tcW w:w="4740" w:type="dxa"/>
                <w:tcBorders>
                  <w:top w:val="nil"/>
                  <w:left w:val="nil"/>
                  <w:bottom w:val="nil"/>
                  <w:right w:val="nil"/>
                </w:tcBorders>
                <w:shd w:val="clear" w:color="auto" w:fill="auto"/>
                <w:noWrap/>
                <w:vAlign w:val="bottom"/>
                <w:hideMark/>
              </w:tcPr>
            </w:tcPrChange>
          </w:tcPr>
          <w:p w14:paraId="365AF621" w14:textId="77777777" w:rsidR="00E16572" w:rsidRPr="00E16572" w:rsidRDefault="00E16572" w:rsidP="00E16572">
            <w:pPr>
              <w:spacing w:line="240" w:lineRule="auto"/>
              <w:ind w:firstLine="0"/>
              <w:rPr>
                <w:ins w:id="4579" w:author="Nate Bachmeier [AWS-SA]" w:date="2023-02-25T11:26:00Z"/>
                <w:rFonts w:ascii="Calibri" w:eastAsia="Times New Roman" w:hAnsi="Calibri" w:cs="Calibri"/>
                <w:b w:val="0"/>
                <w:bCs w:val="0"/>
                <w:color w:val="000000"/>
                <w:sz w:val="22"/>
                <w:rPrChange w:id="4580" w:author="Nate Bachmeier [AWS-SA]" w:date="2023-02-25T11:29:00Z">
                  <w:rPr>
                    <w:ins w:id="4581" w:author="Nate Bachmeier [AWS-SA]" w:date="2023-02-25T11:26:00Z"/>
                    <w:rFonts w:ascii="Calibri" w:eastAsia="Times New Roman" w:hAnsi="Calibri" w:cs="Calibri"/>
                    <w:color w:val="000000"/>
                    <w:sz w:val="22"/>
                  </w:rPr>
                </w:rPrChange>
              </w:rPr>
            </w:pPr>
            <w:ins w:id="4582" w:author="Nate Bachmeier [AWS-SA]" w:date="2023-02-25T11:26:00Z">
              <w:r w:rsidRPr="00E16572">
                <w:rPr>
                  <w:rFonts w:ascii="Calibri" w:eastAsia="Times New Roman" w:hAnsi="Calibri" w:cs="Calibri"/>
                  <w:b w:val="0"/>
                  <w:bCs w:val="0"/>
                  <w:color w:val="000000"/>
                  <w:sz w:val="22"/>
                  <w:rPrChange w:id="4583" w:author="Nate Bachmeier [AWS-SA]" w:date="2023-02-25T11:29:00Z">
                    <w:rPr>
                      <w:rFonts w:ascii="Calibri" w:eastAsia="Times New Roman" w:hAnsi="Calibri" w:cs="Calibri"/>
                      <w:color w:val="000000"/>
                      <w:sz w:val="22"/>
                    </w:rPr>
                  </w:rPrChange>
                </w:rPr>
                <w:t>lunge</w:t>
              </w:r>
            </w:ins>
          </w:p>
        </w:tc>
        <w:tc>
          <w:tcPr>
            <w:tcW w:w="960" w:type="dxa"/>
            <w:noWrap/>
            <w:hideMark/>
            <w:tcPrChange w:id="4584" w:author="Nate Bachmeier [AWS-SA]" w:date="2023-02-25T11:26:00Z">
              <w:tcPr>
                <w:tcW w:w="960" w:type="dxa"/>
                <w:tcBorders>
                  <w:top w:val="nil"/>
                  <w:left w:val="nil"/>
                  <w:bottom w:val="nil"/>
                  <w:right w:val="nil"/>
                </w:tcBorders>
                <w:shd w:val="clear" w:color="auto" w:fill="auto"/>
                <w:noWrap/>
                <w:vAlign w:val="bottom"/>
                <w:hideMark/>
              </w:tcPr>
            </w:tcPrChange>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585" w:author="Nate Bachmeier [AWS-SA]" w:date="2023-02-25T11:26:00Z"/>
                <w:rFonts w:ascii="Calibri" w:eastAsia="Times New Roman" w:hAnsi="Calibri" w:cs="Calibri"/>
                <w:color w:val="000000"/>
                <w:sz w:val="22"/>
              </w:rPr>
            </w:pPr>
            <w:ins w:id="4586" w:author="Nate Bachmeier [AWS-SA]" w:date="2023-02-25T11:26:00Z">
              <w:r w:rsidRPr="00E16572">
                <w:rPr>
                  <w:rFonts w:ascii="Calibri" w:eastAsia="Times New Roman" w:hAnsi="Calibri" w:cs="Calibri"/>
                  <w:color w:val="000000"/>
                  <w:sz w:val="22"/>
                </w:rPr>
                <w:t>827</w:t>
              </w:r>
            </w:ins>
          </w:p>
        </w:tc>
      </w:tr>
      <w:tr w:rsidR="00E16572" w:rsidRPr="00E16572" w14:paraId="35077C09" w14:textId="77777777" w:rsidTr="00E16572">
        <w:trPr>
          <w:cnfStyle w:val="000000100000" w:firstRow="0" w:lastRow="0" w:firstColumn="0" w:lastColumn="0" w:oddVBand="0" w:evenVBand="0" w:oddHBand="1" w:evenHBand="0" w:firstRowFirstColumn="0" w:firstRowLastColumn="0" w:lastRowFirstColumn="0" w:lastRowLastColumn="0"/>
          <w:trHeight w:val="300"/>
          <w:ins w:id="4587" w:author="Nate Bachmeier [AWS-SA]" w:date="2023-02-25T11:26:00Z"/>
          <w:trPrChange w:id="458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589" w:author="Nate Bachmeier [AWS-SA]" w:date="2023-02-25T11:26:00Z">
              <w:tcPr>
                <w:tcW w:w="4740" w:type="dxa"/>
                <w:tcBorders>
                  <w:top w:val="nil"/>
                  <w:left w:val="nil"/>
                  <w:bottom w:val="nil"/>
                  <w:right w:val="nil"/>
                </w:tcBorders>
                <w:shd w:val="clear" w:color="auto" w:fill="auto"/>
                <w:noWrap/>
                <w:vAlign w:val="bottom"/>
                <w:hideMark/>
              </w:tcPr>
            </w:tcPrChange>
          </w:tcPr>
          <w:p w14:paraId="3BFDA60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590" w:author="Nate Bachmeier [AWS-SA]" w:date="2023-02-25T11:26:00Z"/>
                <w:rFonts w:ascii="Calibri" w:eastAsia="Times New Roman" w:hAnsi="Calibri" w:cs="Calibri"/>
                <w:b w:val="0"/>
                <w:bCs w:val="0"/>
                <w:color w:val="000000"/>
                <w:sz w:val="22"/>
                <w:rPrChange w:id="4591" w:author="Nate Bachmeier [AWS-SA]" w:date="2023-02-25T11:29:00Z">
                  <w:rPr>
                    <w:ins w:id="4592" w:author="Nate Bachmeier [AWS-SA]" w:date="2023-02-25T11:26:00Z"/>
                    <w:rFonts w:ascii="Calibri" w:eastAsia="Times New Roman" w:hAnsi="Calibri" w:cs="Calibri"/>
                    <w:color w:val="000000"/>
                    <w:sz w:val="22"/>
                  </w:rPr>
                </w:rPrChange>
              </w:rPr>
            </w:pPr>
            <w:ins w:id="4593" w:author="Nate Bachmeier [AWS-SA]" w:date="2023-02-25T11:26:00Z">
              <w:r w:rsidRPr="00E16572">
                <w:rPr>
                  <w:rFonts w:ascii="Calibri" w:eastAsia="Times New Roman" w:hAnsi="Calibri" w:cs="Calibri"/>
                  <w:b w:val="0"/>
                  <w:bCs w:val="0"/>
                  <w:color w:val="000000"/>
                  <w:sz w:val="22"/>
                  <w:rPrChange w:id="4594" w:author="Nate Bachmeier [AWS-SA]" w:date="2023-02-25T11:29:00Z">
                    <w:rPr>
                      <w:rFonts w:ascii="Calibri" w:eastAsia="Times New Roman" w:hAnsi="Calibri" w:cs="Calibri"/>
                      <w:color w:val="000000"/>
                      <w:sz w:val="22"/>
                    </w:rPr>
                  </w:rPrChange>
                </w:rPr>
                <w:t>making a cake</w:t>
              </w:r>
            </w:ins>
          </w:p>
        </w:tc>
        <w:tc>
          <w:tcPr>
            <w:tcW w:w="960" w:type="dxa"/>
            <w:noWrap/>
            <w:hideMark/>
            <w:tcPrChange w:id="4595" w:author="Nate Bachmeier [AWS-SA]" w:date="2023-02-25T11:26:00Z">
              <w:tcPr>
                <w:tcW w:w="960" w:type="dxa"/>
                <w:tcBorders>
                  <w:top w:val="nil"/>
                  <w:left w:val="nil"/>
                  <w:bottom w:val="nil"/>
                  <w:right w:val="nil"/>
                </w:tcBorders>
                <w:shd w:val="clear" w:color="auto" w:fill="auto"/>
                <w:noWrap/>
                <w:vAlign w:val="bottom"/>
                <w:hideMark/>
              </w:tcPr>
            </w:tcPrChange>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596" w:author="Nate Bachmeier [AWS-SA]" w:date="2023-02-25T11:26:00Z"/>
                <w:rFonts w:ascii="Calibri" w:eastAsia="Times New Roman" w:hAnsi="Calibri" w:cs="Calibri"/>
                <w:color w:val="000000"/>
                <w:sz w:val="22"/>
              </w:rPr>
            </w:pPr>
            <w:ins w:id="4597" w:author="Nate Bachmeier [AWS-SA]" w:date="2023-02-25T11:26:00Z">
              <w:r w:rsidRPr="00E16572">
                <w:rPr>
                  <w:rFonts w:ascii="Calibri" w:eastAsia="Times New Roman" w:hAnsi="Calibri" w:cs="Calibri"/>
                  <w:color w:val="000000"/>
                  <w:sz w:val="22"/>
                </w:rPr>
                <w:t>457</w:t>
              </w:r>
            </w:ins>
          </w:p>
        </w:tc>
      </w:tr>
      <w:tr w:rsidR="00E16572" w:rsidRPr="00E16572" w14:paraId="10C56FC4" w14:textId="77777777" w:rsidTr="00E16572">
        <w:trPr>
          <w:trHeight w:val="300"/>
          <w:ins w:id="4598" w:author="Nate Bachmeier [AWS-SA]" w:date="2023-02-25T11:26:00Z"/>
          <w:trPrChange w:id="459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600" w:author="Nate Bachmeier [AWS-SA]" w:date="2023-02-25T11:26:00Z">
              <w:tcPr>
                <w:tcW w:w="4740" w:type="dxa"/>
                <w:tcBorders>
                  <w:top w:val="nil"/>
                  <w:left w:val="nil"/>
                  <w:bottom w:val="nil"/>
                  <w:right w:val="nil"/>
                </w:tcBorders>
                <w:shd w:val="clear" w:color="auto" w:fill="auto"/>
                <w:noWrap/>
                <w:vAlign w:val="bottom"/>
                <w:hideMark/>
              </w:tcPr>
            </w:tcPrChange>
          </w:tcPr>
          <w:p w14:paraId="7B2E3B0F" w14:textId="77777777" w:rsidR="00E16572" w:rsidRPr="00E16572" w:rsidRDefault="00E16572" w:rsidP="00E16572">
            <w:pPr>
              <w:spacing w:line="240" w:lineRule="auto"/>
              <w:ind w:firstLine="0"/>
              <w:rPr>
                <w:ins w:id="4601" w:author="Nate Bachmeier [AWS-SA]" w:date="2023-02-25T11:26:00Z"/>
                <w:rFonts w:ascii="Calibri" w:eastAsia="Times New Roman" w:hAnsi="Calibri" w:cs="Calibri"/>
                <w:b w:val="0"/>
                <w:bCs w:val="0"/>
                <w:color w:val="000000"/>
                <w:sz w:val="22"/>
                <w:rPrChange w:id="4602" w:author="Nate Bachmeier [AWS-SA]" w:date="2023-02-25T11:29:00Z">
                  <w:rPr>
                    <w:ins w:id="4603" w:author="Nate Bachmeier [AWS-SA]" w:date="2023-02-25T11:26:00Z"/>
                    <w:rFonts w:ascii="Calibri" w:eastAsia="Times New Roman" w:hAnsi="Calibri" w:cs="Calibri"/>
                    <w:color w:val="000000"/>
                    <w:sz w:val="22"/>
                  </w:rPr>
                </w:rPrChange>
              </w:rPr>
            </w:pPr>
            <w:ins w:id="4604" w:author="Nate Bachmeier [AWS-SA]" w:date="2023-02-25T11:26:00Z">
              <w:r w:rsidRPr="00E16572">
                <w:rPr>
                  <w:rFonts w:ascii="Calibri" w:eastAsia="Times New Roman" w:hAnsi="Calibri" w:cs="Calibri"/>
                  <w:b w:val="0"/>
                  <w:bCs w:val="0"/>
                  <w:color w:val="000000"/>
                  <w:sz w:val="22"/>
                  <w:rPrChange w:id="4605" w:author="Nate Bachmeier [AWS-SA]" w:date="2023-02-25T11:29:00Z">
                    <w:rPr>
                      <w:rFonts w:ascii="Calibri" w:eastAsia="Times New Roman" w:hAnsi="Calibri" w:cs="Calibri"/>
                      <w:color w:val="000000"/>
                      <w:sz w:val="22"/>
                    </w:rPr>
                  </w:rPrChange>
                </w:rPr>
                <w:t>making a sandwich</w:t>
              </w:r>
            </w:ins>
          </w:p>
        </w:tc>
        <w:tc>
          <w:tcPr>
            <w:tcW w:w="960" w:type="dxa"/>
            <w:noWrap/>
            <w:hideMark/>
            <w:tcPrChange w:id="4606" w:author="Nate Bachmeier [AWS-SA]" w:date="2023-02-25T11:26:00Z">
              <w:tcPr>
                <w:tcW w:w="960" w:type="dxa"/>
                <w:tcBorders>
                  <w:top w:val="nil"/>
                  <w:left w:val="nil"/>
                  <w:bottom w:val="nil"/>
                  <w:right w:val="nil"/>
                </w:tcBorders>
                <w:shd w:val="clear" w:color="auto" w:fill="auto"/>
                <w:noWrap/>
                <w:vAlign w:val="bottom"/>
                <w:hideMark/>
              </w:tcPr>
            </w:tcPrChange>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607" w:author="Nate Bachmeier [AWS-SA]" w:date="2023-02-25T11:26:00Z"/>
                <w:rFonts w:ascii="Calibri" w:eastAsia="Times New Roman" w:hAnsi="Calibri" w:cs="Calibri"/>
                <w:color w:val="000000"/>
                <w:sz w:val="22"/>
              </w:rPr>
            </w:pPr>
            <w:ins w:id="4608" w:author="Nate Bachmeier [AWS-SA]" w:date="2023-02-25T11:26:00Z">
              <w:r w:rsidRPr="00E16572">
                <w:rPr>
                  <w:rFonts w:ascii="Calibri" w:eastAsia="Times New Roman" w:hAnsi="Calibri" w:cs="Calibri"/>
                  <w:color w:val="000000"/>
                  <w:sz w:val="22"/>
                </w:rPr>
                <w:t>603</w:t>
              </w:r>
            </w:ins>
          </w:p>
        </w:tc>
      </w:tr>
      <w:tr w:rsidR="00E16572" w:rsidRPr="00E16572" w14:paraId="18FAD4FC" w14:textId="77777777" w:rsidTr="00E16572">
        <w:trPr>
          <w:cnfStyle w:val="000000100000" w:firstRow="0" w:lastRow="0" w:firstColumn="0" w:lastColumn="0" w:oddVBand="0" w:evenVBand="0" w:oddHBand="1" w:evenHBand="0" w:firstRowFirstColumn="0" w:firstRowLastColumn="0" w:lastRowFirstColumn="0" w:lastRowLastColumn="0"/>
          <w:trHeight w:val="300"/>
          <w:ins w:id="4609" w:author="Nate Bachmeier [AWS-SA]" w:date="2023-02-25T11:26:00Z"/>
          <w:trPrChange w:id="461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611" w:author="Nate Bachmeier [AWS-SA]" w:date="2023-02-25T11:26:00Z">
              <w:tcPr>
                <w:tcW w:w="4740" w:type="dxa"/>
                <w:tcBorders>
                  <w:top w:val="nil"/>
                  <w:left w:val="nil"/>
                  <w:bottom w:val="nil"/>
                  <w:right w:val="nil"/>
                </w:tcBorders>
                <w:shd w:val="clear" w:color="auto" w:fill="auto"/>
                <w:noWrap/>
                <w:vAlign w:val="bottom"/>
                <w:hideMark/>
              </w:tcPr>
            </w:tcPrChange>
          </w:tcPr>
          <w:p w14:paraId="015D6C3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612" w:author="Nate Bachmeier [AWS-SA]" w:date="2023-02-25T11:26:00Z"/>
                <w:rFonts w:ascii="Calibri" w:eastAsia="Times New Roman" w:hAnsi="Calibri" w:cs="Calibri"/>
                <w:b w:val="0"/>
                <w:bCs w:val="0"/>
                <w:color w:val="000000"/>
                <w:sz w:val="22"/>
                <w:rPrChange w:id="4613" w:author="Nate Bachmeier [AWS-SA]" w:date="2023-02-25T11:29:00Z">
                  <w:rPr>
                    <w:ins w:id="4614" w:author="Nate Bachmeier [AWS-SA]" w:date="2023-02-25T11:26:00Z"/>
                    <w:rFonts w:ascii="Calibri" w:eastAsia="Times New Roman" w:hAnsi="Calibri" w:cs="Calibri"/>
                    <w:color w:val="000000"/>
                    <w:sz w:val="22"/>
                  </w:rPr>
                </w:rPrChange>
              </w:rPr>
            </w:pPr>
            <w:ins w:id="4615" w:author="Nate Bachmeier [AWS-SA]" w:date="2023-02-25T11:26:00Z">
              <w:r w:rsidRPr="00E16572">
                <w:rPr>
                  <w:rFonts w:ascii="Calibri" w:eastAsia="Times New Roman" w:hAnsi="Calibri" w:cs="Calibri"/>
                  <w:b w:val="0"/>
                  <w:bCs w:val="0"/>
                  <w:color w:val="000000"/>
                  <w:sz w:val="22"/>
                  <w:rPrChange w:id="4616" w:author="Nate Bachmeier [AWS-SA]" w:date="2023-02-25T11:29:00Z">
                    <w:rPr>
                      <w:rFonts w:ascii="Calibri" w:eastAsia="Times New Roman" w:hAnsi="Calibri" w:cs="Calibri"/>
                      <w:color w:val="000000"/>
                      <w:sz w:val="22"/>
                    </w:rPr>
                  </w:rPrChange>
                </w:rPr>
                <w:t>making balloon shapes</w:t>
              </w:r>
            </w:ins>
          </w:p>
        </w:tc>
        <w:tc>
          <w:tcPr>
            <w:tcW w:w="960" w:type="dxa"/>
            <w:noWrap/>
            <w:hideMark/>
            <w:tcPrChange w:id="4617" w:author="Nate Bachmeier [AWS-SA]" w:date="2023-02-25T11:26:00Z">
              <w:tcPr>
                <w:tcW w:w="960" w:type="dxa"/>
                <w:tcBorders>
                  <w:top w:val="nil"/>
                  <w:left w:val="nil"/>
                  <w:bottom w:val="nil"/>
                  <w:right w:val="nil"/>
                </w:tcBorders>
                <w:shd w:val="clear" w:color="auto" w:fill="auto"/>
                <w:noWrap/>
                <w:vAlign w:val="bottom"/>
                <w:hideMark/>
              </w:tcPr>
            </w:tcPrChange>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618" w:author="Nate Bachmeier [AWS-SA]" w:date="2023-02-25T11:26:00Z"/>
                <w:rFonts w:ascii="Calibri" w:eastAsia="Times New Roman" w:hAnsi="Calibri" w:cs="Calibri"/>
                <w:color w:val="000000"/>
                <w:sz w:val="22"/>
              </w:rPr>
            </w:pPr>
            <w:ins w:id="4619" w:author="Nate Bachmeier [AWS-SA]" w:date="2023-02-25T11:26:00Z">
              <w:r w:rsidRPr="00E16572">
                <w:rPr>
                  <w:rFonts w:ascii="Calibri" w:eastAsia="Times New Roman" w:hAnsi="Calibri" w:cs="Calibri"/>
                  <w:color w:val="000000"/>
                  <w:sz w:val="22"/>
                </w:rPr>
                <w:t>784</w:t>
              </w:r>
            </w:ins>
          </w:p>
        </w:tc>
      </w:tr>
      <w:tr w:rsidR="00E16572" w:rsidRPr="00E16572" w14:paraId="72DF4F1C" w14:textId="77777777" w:rsidTr="00E16572">
        <w:trPr>
          <w:trHeight w:val="300"/>
          <w:ins w:id="4620" w:author="Nate Bachmeier [AWS-SA]" w:date="2023-02-25T11:26:00Z"/>
          <w:trPrChange w:id="462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622" w:author="Nate Bachmeier [AWS-SA]" w:date="2023-02-25T11:26:00Z">
              <w:tcPr>
                <w:tcW w:w="4740" w:type="dxa"/>
                <w:tcBorders>
                  <w:top w:val="nil"/>
                  <w:left w:val="nil"/>
                  <w:bottom w:val="nil"/>
                  <w:right w:val="nil"/>
                </w:tcBorders>
                <w:shd w:val="clear" w:color="auto" w:fill="auto"/>
                <w:noWrap/>
                <w:vAlign w:val="bottom"/>
                <w:hideMark/>
              </w:tcPr>
            </w:tcPrChange>
          </w:tcPr>
          <w:p w14:paraId="69C9752D" w14:textId="77777777" w:rsidR="00E16572" w:rsidRPr="00E16572" w:rsidRDefault="00E16572" w:rsidP="00E16572">
            <w:pPr>
              <w:spacing w:line="240" w:lineRule="auto"/>
              <w:ind w:firstLine="0"/>
              <w:rPr>
                <w:ins w:id="4623" w:author="Nate Bachmeier [AWS-SA]" w:date="2023-02-25T11:26:00Z"/>
                <w:rFonts w:ascii="Calibri" w:eastAsia="Times New Roman" w:hAnsi="Calibri" w:cs="Calibri"/>
                <w:b w:val="0"/>
                <w:bCs w:val="0"/>
                <w:color w:val="000000"/>
                <w:sz w:val="22"/>
                <w:rPrChange w:id="4624" w:author="Nate Bachmeier [AWS-SA]" w:date="2023-02-25T11:29:00Z">
                  <w:rPr>
                    <w:ins w:id="4625" w:author="Nate Bachmeier [AWS-SA]" w:date="2023-02-25T11:26:00Z"/>
                    <w:rFonts w:ascii="Calibri" w:eastAsia="Times New Roman" w:hAnsi="Calibri" w:cs="Calibri"/>
                    <w:color w:val="000000"/>
                    <w:sz w:val="22"/>
                  </w:rPr>
                </w:rPrChange>
              </w:rPr>
            </w:pPr>
            <w:ins w:id="4626" w:author="Nate Bachmeier [AWS-SA]" w:date="2023-02-25T11:26:00Z">
              <w:r w:rsidRPr="00E16572">
                <w:rPr>
                  <w:rFonts w:ascii="Calibri" w:eastAsia="Times New Roman" w:hAnsi="Calibri" w:cs="Calibri"/>
                  <w:b w:val="0"/>
                  <w:bCs w:val="0"/>
                  <w:color w:val="000000"/>
                  <w:sz w:val="22"/>
                  <w:rPrChange w:id="4627" w:author="Nate Bachmeier [AWS-SA]" w:date="2023-02-25T11:29:00Z">
                    <w:rPr>
                      <w:rFonts w:ascii="Calibri" w:eastAsia="Times New Roman" w:hAnsi="Calibri" w:cs="Calibri"/>
                      <w:color w:val="000000"/>
                      <w:sz w:val="22"/>
                    </w:rPr>
                  </w:rPrChange>
                </w:rPr>
                <w:t>making bubbles</w:t>
              </w:r>
            </w:ins>
          </w:p>
        </w:tc>
        <w:tc>
          <w:tcPr>
            <w:tcW w:w="960" w:type="dxa"/>
            <w:noWrap/>
            <w:hideMark/>
            <w:tcPrChange w:id="4628" w:author="Nate Bachmeier [AWS-SA]" w:date="2023-02-25T11:26:00Z">
              <w:tcPr>
                <w:tcW w:w="960" w:type="dxa"/>
                <w:tcBorders>
                  <w:top w:val="nil"/>
                  <w:left w:val="nil"/>
                  <w:bottom w:val="nil"/>
                  <w:right w:val="nil"/>
                </w:tcBorders>
                <w:shd w:val="clear" w:color="auto" w:fill="auto"/>
                <w:noWrap/>
                <w:vAlign w:val="bottom"/>
                <w:hideMark/>
              </w:tcPr>
            </w:tcPrChange>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629" w:author="Nate Bachmeier [AWS-SA]" w:date="2023-02-25T11:26:00Z"/>
                <w:rFonts w:ascii="Calibri" w:eastAsia="Times New Roman" w:hAnsi="Calibri" w:cs="Calibri"/>
                <w:color w:val="000000"/>
                <w:sz w:val="22"/>
              </w:rPr>
            </w:pPr>
            <w:ins w:id="4630" w:author="Nate Bachmeier [AWS-SA]" w:date="2023-02-25T11:26:00Z">
              <w:r w:rsidRPr="00E16572">
                <w:rPr>
                  <w:rFonts w:ascii="Calibri" w:eastAsia="Times New Roman" w:hAnsi="Calibri" w:cs="Calibri"/>
                  <w:color w:val="000000"/>
                  <w:sz w:val="22"/>
                </w:rPr>
                <w:t>633</w:t>
              </w:r>
            </w:ins>
          </w:p>
        </w:tc>
      </w:tr>
      <w:tr w:rsidR="00E16572" w:rsidRPr="00E16572" w14:paraId="467028B1" w14:textId="77777777" w:rsidTr="00E16572">
        <w:trPr>
          <w:cnfStyle w:val="000000100000" w:firstRow="0" w:lastRow="0" w:firstColumn="0" w:lastColumn="0" w:oddVBand="0" w:evenVBand="0" w:oddHBand="1" w:evenHBand="0" w:firstRowFirstColumn="0" w:firstRowLastColumn="0" w:lastRowFirstColumn="0" w:lastRowLastColumn="0"/>
          <w:trHeight w:val="300"/>
          <w:ins w:id="4631" w:author="Nate Bachmeier [AWS-SA]" w:date="2023-02-25T11:26:00Z"/>
          <w:trPrChange w:id="463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633" w:author="Nate Bachmeier [AWS-SA]" w:date="2023-02-25T11:26:00Z">
              <w:tcPr>
                <w:tcW w:w="4740" w:type="dxa"/>
                <w:tcBorders>
                  <w:top w:val="nil"/>
                  <w:left w:val="nil"/>
                  <w:bottom w:val="nil"/>
                  <w:right w:val="nil"/>
                </w:tcBorders>
                <w:shd w:val="clear" w:color="auto" w:fill="auto"/>
                <w:noWrap/>
                <w:vAlign w:val="bottom"/>
                <w:hideMark/>
              </w:tcPr>
            </w:tcPrChange>
          </w:tcPr>
          <w:p w14:paraId="7BEAE2F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634" w:author="Nate Bachmeier [AWS-SA]" w:date="2023-02-25T11:26:00Z"/>
                <w:rFonts w:ascii="Calibri" w:eastAsia="Times New Roman" w:hAnsi="Calibri" w:cs="Calibri"/>
                <w:b w:val="0"/>
                <w:bCs w:val="0"/>
                <w:color w:val="000000"/>
                <w:sz w:val="22"/>
                <w:rPrChange w:id="4635" w:author="Nate Bachmeier [AWS-SA]" w:date="2023-02-25T11:29:00Z">
                  <w:rPr>
                    <w:ins w:id="4636" w:author="Nate Bachmeier [AWS-SA]" w:date="2023-02-25T11:26:00Z"/>
                    <w:rFonts w:ascii="Calibri" w:eastAsia="Times New Roman" w:hAnsi="Calibri" w:cs="Calibri"/>
                    <w:color w:val="000000"/>
                    <w:sz w:val="22"/>
                  </w:rPr>
                </w:rPrChange>
              </w:rPr>
            </w:pPr>
            <w:ins w:id="4637" w:author="Nate Bachmeier [AWS-SA]" w:date="2023-02-25T11:26:00Z">
              <w:r w:rsidRPr="00E16572">
                <w:rPr>
                  <w:rFonts w:ascii="Calibri" w:eastAsia="Times New Roman" w:hAnsi="Calibri" w:cs="Calibri"/>
                  <w:b w:val="0"/>
                  <w:bCs w:val="0"/>
                  <w:color w:val="000000"/>
                  <w:sz w:val="22"/>
                  <w:rPrChange w:id="4638" w:author="Nate Bachmeier [AWS-SA]" w:date="2023-02-25T11:29:00Z">
                    <w:rPr>
                      <w:rFonts w:ascii="Calibri" w:eastAsia="Times New Roman" w:hAnsi="Calibri" w:cs="Calibri"/>
                      <w:color w:val="000000"/>
                      <w:sz w:val="22"/>
                    </w:rPr>
                  </w:rPrChange>
                </w:rPr>
                <w:t>making cheese</w:t>
              </w:r>
            </w:ins>
          </w:p>
        </w:tc>
        <w:tc>
          <w:tcPr>
            <w:tcW w:w="960" w:type="dxa"/>
            <w:noWrap/>
            <w:hideMark/>
            <w:tcPrChange w:id="4639" w:author="Nate Bachmeier [AWS-SA]" w:date="2023-02-25T11:26:00Z">
              <w:tcPr>
                <w:tcW w:w="960" w:type="dxa"/>
                <w:tcBorders>
                  <w:top w:val="nil"/>
                  <w:left w:val="nil"/>
                  <w:bottom w:val="nil"/>
                  <w:right w:val="nil"/>
                </w:tcBorders>
                <w:shd w:val="clear" w:color="auto" w:fill="auto"/>
                <w:noWrap/>
                <w:vAlign w:val="bottom"/>
                <w:hideMark/>
              </w:tcPr>
            </w:tcPrChange>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640" w:author="Nate Bachmeier [AWS-SA]" w:date="2023-02-25T11:26:00Z"/>
                <w:rFonts w:ascii="Calibri" w:eastAsia="Times New Roman" w:hAnsi="Calibri" w:cs="Calibri"/>
                <w:color w:val="000000"/>
                <w:sz w:val="22"/>
              </w:rPr>
            </w:pPr>
            <w:ins w:id="4641" w:author="Nate Bachmeier [AWS-SA]" w:date="2023-02-25T11:26:00Z">
              <w:r w:rsidRPr="00E16572">
                <w:rPr>
                  <w:rFonts w:ascii="Calibri" w:eastAsia="Times New Roman" w:hAnsi="Calibri" w:cs="Calibri"/>
                  <w:color w:val="000000"/>
                  <w:sz w:val="22"/>
                </w:rPr>
                <w:t>531</w:t>
              </w:r>
            </w:ins>
          </w:p>
        </w:tc>
      </w:tr>
      <w:tr w:rsidR="00E16572" w:rsidRPr="00E16572" w14:paraId="48F00356" w14:textId="77777777" w:rsidTr="00E16572">
        <w:trPr>
          <w:trHeight w:val="300"/>
          <w:ins w:id="4642" w:author="Nate Bachmeier [AWS-SA]" w:date="2023-02-25T11:26:00Z"/>
          <w:trPrChange w:id="464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644" w:author="Nate Bachmeier [AWS-SA]" w:date="2023-02-25T11:26:00Z">
              <w:tcPr>
                <w:tcW w:w="4740" w:type="dxa"/>
                <w:tcBorders>
                  <w:top w:val="nil"/>
                  <w:left w:val="nil"/>
                  <w:bottom w:val="nil"/>
                  <w:right w:val="nil"/>
                </w:tcBorders>
                <w:shd w:val="clear" w:color="auto" w:fill="auto"/>
                <w:noWrap/>
                <w:vAlign w:val="bottom"/>
                <w:hideMark/>
              </w:tcPr>
            </w:tcPrChange>
          </w:tcPr>
          <w:p w14:paraId="57D5F9D2" w14:textId="77777777" w:rsidR="00E16572" w:rsidRPr="00E16572" w:rsidRDefault="00E16572" w:rsidP="00E16572">
            <w:pPr>
              <w:spacing w:line="240" w:lineRule="auto"/>
              <w:ind w:firstLine="0"/>
              <w:rPr>
                <w:ins w:id="4645" w:author="Nate Bachmeier [AWS-SA]" w:date="2023-02-25T11:26:00Z"/>
                <w:rFonts w:ascii="Calibri" w:eastAsia="Times New Roman" w:hAnsi="Calibri" w:cs="Calibri"/>
                <w:b w:val="0"/>
                <w:bCs w:val="0"/>
                <w:color w:val="000000"/>
                <w:sz w:val="22"/>
                <w:rPrChange w:id="4646" w:author="Nate Bachmeier [AWS-SA]" w:date="2023-02-25T11:29:00Z">
                  <w:rPr>
                    <w:ins w:id="4647" w:author="Nate Bachmeier [AWS-SA]" w:date="2023-02-25T11:26:00Z"/>
                    <w:rFonts w:ascii="Calibri" w:eastAsia="Times New Roman" w:hAnsi="Calibri" w:cs="Calibri"/>
                    <w:color w:val="000000"/>
                    <w:sz w:val="22"/>
                  </w:rPr>
                </w:rPrChange>
              </w:rPr>
            </w:pPr>
            <w:ins w:id="4648" w:author="Nate Bachmeier [AWS-SA]" w:date="2023-02-25T11:26:00Z">
              <w:r w:rsidRPr="00E16572">
                <w:rPr>
                  <w:rFonts w:ascii="Calibri" w:eastAsia="Times New Roman" w:hAnsi="Calibri" w:cs="Calibri"/>
                  <w:b w:val="0"/>
                  <w:bCs w:val="0"/>
                  <w:color w:val="000000"/>
                  <w:sz w:val="22"/>
                  <w:rPrChange w:id="4649" w:author="Nate Bachmeier [AWS-SA]" w:date="2023-02-25T11:29:00Z">
                    <w:rPr>
                      <w:rFonts w:ascii="Calibri" w:eastAsia="Times New Roman" w:hAnsi="Calibri" w:cs="Calibri"/>
                      <w:color w:val="000000"/>
                      <w:sz w:val="22"/>
                    </w:rPr>
                  </w:rPrChange>
                </w:rPr>
                <w:t>making horseshoes</w:t>
              </w:r>
            </w:ins>
          </w:p>
        </w:tc>
        <w:tc>
          <w:tcPr>
            <w:tcW w:w="960" w:type="dxa"/>
            <w:noWrap/>
            <w:hideMark/>
            <w:tcPrChange w:id="4650" w:author="Nate Bachmeier [AWS-SA]" w:date="2023-02-25T11:26:00Z">
              <w:tcPr>
                <w:tcW w:w="960" w:type="dxa"/>
                <w:tcBorders>
                  <w:top w:val="nil"/>
                  <w:left w:val="nil"/>
                  <w:bottom w:val="nil"/>
                  <w:right w:val="nil"/>
                </w:tcBorders>
                <w:shd w:val="clear" w:color="auto" w:fill="auto"/>
                <w:noWrap/>
                <w:vAlign w:val="bottom"/>
                <w:hideMark/>
              </w:tcPr>
            </w:tcPrChange>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651" w:author="Nate Bachmeier [AWS-SA]" w:date="2023-02-25T11:26:00Z"/>
                <w:rFonts w:ascii="Calibri" w:eastAsia="Times New Roman" w:hAnsi="Calibri" w:cs="Calibri"/>
                <w:color w:val="000000"/>
                <w:sz w:val="22"/>
              </w:rPr>
            </w:pPr>
            <w:ins w:id="4652" w:author="Nate Bachmeier [AWS-SA]" w:date="2023-02-25T11:26:00Z">
              <w:r w:rsidRPr="00E16572">
                <w:rPr>
                  <w:rFonts w:ascii="Calibri" w:eastAsia="Times New Roman" w:hAnsi="Calibri" w:cs="Calibri"/>
                  <w:color w:val="000000"/>
                  <w:sz w:val="22"/>
                </w:rPr>
                <w:t>499</w:t>
              </w:r>
            </w:ins>
          </w:p>
        </w:tc>
      </w:tr>
      <w:tr w:rsidR="00E16572" w:rsidRPr="00E16572" w14:paraId="6F9BFC40" w14:textId="77777777" w:rsidTr="00E16572">
        <w:trPr>
          <w:cnfStyle w:val="000000100000" w:firstRow="0" w:lastRow="0" w:firstColumn="0" w:lastColumn="0" w:oddVBand="0" w:evenVBand="0" w:oddHBand="1" w:evenHBand="0" w:firstRowFirstColumn="0" w:firstRowLastColumn="0" w:lastRowFirstColumn="0" w:lastRowLastColumn="0"/>
          <w:trHeight w:val="300"/>
          <w:ins w:id="4653" w:author="Nate Bachmeier [AWS-SA]" w:date="2023-02-25T11:26:00Z"/>
          <w:trPrChange w:id="465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655" w:author="Nate Bachmeier [AWS-SA]" w:date="2023-02-25T11:26:00Z">
              <w:tcPr>
                <w:tcW w:w="4740" w:type="dxa"/>
                <w:tcBorders>
                  <w:top w:val="nil"/>
                  <w:left w:val="nil"/>
                  <w:bottom w:val="nil"/>
                  <w:right w:val="nil"/>
                </w:tcBorders>
                <w:shd w:val="clear" w:color="auto" w:fill="auto"/>
                <w:noWrap/>
                <w:vAlign w:val="bottom"/>
                <w:hideMark/>
              </w:tcPr>
            </w:tcPrChange>
          </w:tcPr>
          <w:p w14:paraId="3ABCD42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656" w:author="Nate Bachmeier [AWS-SA]" w:date="2023-02-25T11:26:00Z"/>
                <w:rFonts w:ascii="Calibri" w:eastAsia="Times New Roman" w:hAnsi="Calibri" w:cs="Calibri"/>
                <w:b w:val="0"/>
                <w:bCs w:val="0"/>
                <w:color w:val="000000"/>
                <w:sz w:val="22"/>
                <w:rPrChange w:id="4657" w:author="Nate Bachmeier [AWS-SA]" w:date="2023-02-25T11:29:00Z">
                  <w:rPr>
                    <w:ins w:id="4658" w:author="Nate Bachmeier [AWS-SA]" w:date="2023-02-25T11:26:00Z"/>
                    <w:rFonts w:ascii="Calibri" w:eastAsia="Times New Roman" w:hAnsi="Calibri" w:cs="Calibri"/>
                    <w:color w:val="000000"/>
                    <w:sz w:val="22"/>
                  </w:rPr>
                </w:rPrChange>
              </w:rPr>
            </w:pPr>
            <w:ins w:id="4659" w:author="Nate Bachmeier [AWS-SA]" w:date="2023-02-25T11:26:00Z">
              <w:r w:rsidRPr="00E16572">
                <w:rPr>
                  <w:rFonts w:ascii="Calibri" w:eastAsia="Times New Roman" w:hAnsi="Calibri" w:cs="Calibri"/>
                  <w:b w:val="0"/>
                  <w:bCs w:val="0"/>
                  <w:color w:val="000000"/>
                  <w:sz w:val="22"/>
                  <w:rPrChange w:id="4660" w:author="Nate Bachmeier [AWS-SA]" w:date="2023-02-25T11:29:00Z">
                    <w:rPr>
                      <w:rFonts w:ascii="Calibri" w:eastAsia="Times New Roman" w:hAnsi="Calibri" w:cs="Calibri"/>
                      <w:color w:val="000000"/>
                      <w:sz w:val="22"/>
                    </w:rPr>
                  </w:rPrChange>
                </w:rPr>
                <w:t>making jewelry</w:t>
              </w:r>
            </w:ins>
          </w:p>
        </w:tc>
        <w:tc>
          <w:tcPr>
            <w:tcW w:w="960" w:type="dxa"/>
            <w:noWrap/>
            <w:hideMark/>
            <w:tcPrChange w:id="4661" w:author="Nate Bachmeier [AWS-SA]" w:date="2023-02-25T11:26:00Z">
              <w:tcPr>
                <w:tcW w:w="960" w:type="dxa"/>
                <w:tcBorders>
                  <w:top w:val="nil"/>
                  <w:left w:val="nil"/>
                  <w:bottom w:val="nil"/>
                  <w:right w:val="nil"/>
                </w:tcBorders>
                <w:shd w:val="clear" w:color="auto" w:fill="auto"/>
                <w:noWrap/>
                <w:vAlign w:val="bottom"/>
                <w:hideMark/>
              </w:tcPr>
            </w:tcPrChange>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662" w:author="Nate Bachmeier [AWS-SA]" w:date="2023-02-25T11:26:00Z"/>
                <w:rFonts w:ascii="Calibri" w:eastAsia="Times New Roman" w:hAnsi="Calibri" w:cs="Calibri"/>
                <w:color w:val="000000"/>
                <w:sz w:val="22"/>
              </w:rPr>
            </w:pPr>
            <w:ins w:id="4663" w:author="Nate Bachmeier [AWS-SA]" w:date="2023-02-25T11:26:00Z">
              <w:r w:rsidRPr="00E16572">
                <w:rPr>
                  <w:rFonts w:ascii="Calibri" w:eastAsia="Times New Roman" w:hAnsi="Calibri" w:cs="Calibri"/>
                  <w:color w:val="000000"/>
                  <w:sz w:val="22"/>
                </w:rPr>
                <w:t>736</w:t>
              </w:r>
            </w:ins>
          </w:p>
        </w:tc>
      </w:tr>
      <w:tr w:rsidR="00E16572" w:rsidRPr="00E16572" w14:paraId="0A27AF02" w14:textId="77777777" w:rsidTr="00E16572">
        <w:trPr>
          <w:trHeight w:val="300"/>
          <w:ins w:id="4664" w:author="Nate Bachmeier [AWS-SA]" w:date="2023-02-25T11:26:00Z"/>
          <w:trPrChange w:id="46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666" w:author="Nate Bachmeier [AWS-SA]" w:date="2023-02-25T11:26:00Z">
              <w:tcPr>
                <w:tcW w:w="4740" w:type="dxa"/>
                <w:tcBorders>
                  <w:top w:val="nil"/>
                  <w:left w:val="nil"/>
                  <w:bottom w:val="nil"/>
                  <w:right w:val="nil"/>
                </w:tcBorders>
                <w:shd w:val="clear" w:color="auto" w:fill="auto"/>
                <w:noWrap/>
                <w:vAlign w:val="bottom"/>
                <w:hideMark/>
              </w:tcPr>
            </w:tcPrChange>
          </w:tcPr>
          <w:p w14:paraId="4E29185D" w14:textId="77777777" w:rsidR="00E16572" w:rsidRPr="00E16572" w:rsidRDefault="00E16572" w:rsidP="00E16572">
            <w:pPr>
              <w:spacing w:line="240" w:lineRule="auto"/>
              <w:ind w:firstLine="0"/>
              <w:rPr>
                <w:ins w:id="4667" w:author="Nate Bachmeier [AWS-SA]" w:date="2023-02-25T11:26:00Z"/>
                <w:rFonts w:ascii="Calibri" w:eastAsia="Times New Roman" w:hAnsi="Calibri" w:cs="Calibri"/>
                <w:b w:val="0"/>
                <w:bCs w:val="0"/>
                <w:color w:val="000000"/>
                <w:sz w:val="22"/>
                <w:rPrChange w:id="4668" w:author="Nate Bachmeier [AWS-SA]" w:date="2023-02-25T11:29:00Z">
                  <w:rPr>
                    <w:ins w:id="4669" w:author="Nate Bachmeier [AWS-SA]" w:date="2023-02-25T11:26:00Z"/>
                    <w:rFonts w:ascii="Calibri" w:eastAsia="Times New Roman" w:hAnsi="Calibri" w:cs="Calibri"/>
                    <w:color w:val="000000"/>
                    <w:sz w:val="22"/>
                  </w:rPr>
                </w:rPrChange>
              </w:rPr>
            </w:pPr>
            <w:ins w:id="4670" w:author="Nate Bachmeier [AWS-SA]" w:date="2023-02-25T11:26:00Z">
              <w:r w:rsidRPr="00E16572">
                <w:rPr>
                  <w:rFonts w:ascii="Calibri" w:eastAsia="Times New Roman" w:hAnsi="Calibri" w:cs="Calibri"/>
                  <w:b w:val="0"/>
                  <w:bCs w:val="0"/>
                  <w:color w:val="000000"/>
                  <w:sz w:val="22"/>
                  <w:rPrChange w:id="4671" w:author="Nate Bachmeier [AWS-SA]" w:date="2023-02-25T11:29:00Z">
                    <w:rPr>
                      <w:rFonts w:ascii="Calibri" w:eastAsia="Times New Roman" w:hAnsi="Calibri" w:cs="Calibri"/>
                      <w:color w:val="000000"/>
                      <w:sz w:val="22"/>
                    </w:rPr>
                  </w:rPrChange>
                </w:rPr>
                <w:t>making latte art</w:t>
              </w:r>
            </w:ins>
          </w:p>
        </w:tc>
        <w:tc>
          <w:tcPr>
            <w:tcW w:w="960" w:type="dxa"/>
            <w:noWrap/>
            <w:hideMark/>
            <w:tcPrChange w:id="4672" w:author="Nate Bachmeier [AWS-SA]" w:date="2023-02-25T11:26:00Z">
              <w:tcPr>
                <w:tcW w:w="960" w:type="dxa"/>
                <w:tcBorders>
                  <w:top w:val="nil"/>
                  <w:left w:val="nil"/>
                  <w:bottom w:val="nil"/>
                  <w:right w:val="nil"/>
                </w:tcBorders>
                <w:shd w:val="clear" w:color="auto" w:fill="auto"/>
                <w:noWrap/>
                <w:vAlign w:val="bottom"/>
                <w:hideMark/>
              </w:tcPr>
            </w:tcPrChange>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673" w:author="Nate Bachmeier [AWS-SA]" w:date="2023-02-25T11:26:00Z"/>
                <w:rFonts w:ascii="Calibri" w:eastAsia="Times New Roman" w:hAnsi="Calibri" w:cs="Calibri"/>
                <w:color w:val="000000"/>
                <w:sz w:val="22"/>
              </w:rPr>
            </w:pPr>
            <w:ins w:id="4674" w:author="Nate Bachmeier [AWS-SA]" w:date="2023-02-25T11:26:00Z">
              <w:r w:rsidRPr="00E16572">
                <w:rPr>
                  <w:rFonts w:ascii="Calibri" w:eastAsia="Times New Roman" w:hAnsi="Calibri" w:cs="Calibri"/>
                  <w:color w:val="000000"/>
                  <w:sz w:val="22"/>
                </w:rPr>
                <w:t>575</w:t>
              </w:r>
            </w:ins>
          </w:p>
        </w:tc>
      </w:tr>
      <w:tr w:rsidR="00E16572" w:rsidRPr="00E16572" w14:paraId="27D5209D" w14:textId="77777777" w:rsidTr="00E16572">
        <w:trPr>
          <w:cnfStyle w:val="000000100000" w:firstRow="0" w:lastRow="0" w:firstColumn="0" w:lastColumn="0" w:oddVBand="0" w:evenVBand="0" w:oddHBand="1" w:evenHBand="0" w:firstRowFirstColumn="0" w:firstRowLastColumn="0" w:lastRowFirstColumn="0" w:lastRowLastColumn="0"/>
          <w:trHeight w:val="300"/>
          <w:ins w:id="4675" w:author="Nate Bachmeier [AWS-SA]" w:date="2023-02-25T11:26:00Z"/>
          <w:trPrChange w:id="467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677" w:author="Nate Bachmeier [AWS-SA]" w:date="2023-02-25T11:26:00Z">
              <w:tcPr>
                <w:tcW w:w="4740" w:type="dxa"/>
                <w:tcBorders>
                  <w:top w:val="nil"/>
                  <w:left w:val="nil"/>
                  <w:bottom w:val="nil"/>
                  <w:right w:val="nil"/>
                </w:tcBorders>
                <w:shd w:val="clear" w:color="auto" w:fill="auto"/>
                <w:noWrap/>
                <w:vAlign w:val="bottom"/>
                <w:hideMark/>
              </w:tcPr>
            </w:tcPrChange>
          </w:tcPr>
          <w:p w14:paraId="2F7198C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678" w:author="Nate Bachmeier [AWS-SA]" w:date="2023-02-25T11:26:00Z"/>
                <w:rFonts w:ascii="Calibri" w:eastAsia="Times New Roman" w:hAnsi="Calibri" w:cs="Calibri"/>
                <w:b w:val="0"/>
                <w:bCs w:val="0"/>
                <w:color w:val="000000"/>
                <w:sz w:val="22"/>
                <w:rPrChange w:id="4679" w:author="Nate Bachmeier [AWS-SA]" w:date="2023-02-25T11:29:00Z">
                  <w:rPr>
                    <w:ins w:id="4680" w:author="Nate Bachmeier [AWS-SA]" w:date="2023-02-25T11:26:00Z"/>
                    <w:rFonts w:ascii="Calibri" w:eastAsia="Times New Roman" w:hAnsi="Calibri" w:cs="Calibri"/>
                    <w:color w:val="000000"/>
                    <w:sz w:val="22"/>
                  </w:rPr>
                </w:rPrChange>
              </w:rPr>
            </w:pPr>
            <w:ins w:id="4681" w:author="Nate Bachmeier [AWS-SA]" w:date="2023-02-25T11:26:00Z">
              <w:r w:rsidRPr="00E16572">
                <w:rPr>
                  <w:rFonts w:ascii="Calibri" w:eastAsia="Times New Roman" w:hAnsi="Calibri" w:cs="Calibri"/>
                  <w:b w:val="0"/>
                  <w:bCs w:val="0"/>
                  <w:color w:val="000000"/>
                  <w:sz w:val="22"/>
                  <w:rPrChange w:id="4682" w:author="Nate Bachmeier [AWS-SA]" w:date="2023-02-25T11:29:00Z">
                    <w:rPr>
                      <w:rFonts w:ascii="Calibri" w:eastAsia="Times New Roman" w:hAnsi="Calibri" w:cs="Calibri"/>
                      <w:color w:val="000000"/>
                      <w:sz w:val="22"/>
                    </w:rPr>
                  </w:rPrChange>
                </w:rPr>
                <w:t xml:space="preserve">making paper </w:t>
              </w:r>
              <w:proofErr w:type="spellStart"/>
              <w:r w:rsidRPr="00E16572">
                <w:rPr>
                  <w:rFonts w:ascii="Calibri" w:eastAsia="Times New Roman" w:hAnsi="Calibri" w:cs="Calibri"/>
                  <w:b w:val="0"/>
                  <w:bCs w:val="0"/>
                  <w:color w:val="000000"/>
                  <w:sz w:val="22"/>
                  <w:rPrChange w:id="4683" w:author="Nate Bachmeier [AWS-SA]" w:date="2023-02-25T11:29:00Z">
                    <w:rPr>
                      <w:rFonts w:ascii="Calibri" w:eastAsia="Times New Roman" w:hAnsi="Calibri" w:cs="Calibri"/>
                      <w:color w:val="000000"/>
                      <w:sz w:val="22"/>
                    </w:rPr>
                  </w:rPrChange>
                </w:rPr>
                <w:t>aeroplanes</w:t>
              </w:r>
              <w:proofErr w:type="spellEnd"/>
            </w:ins>
          </w:p>
        </w:tc>
        <w:tc>
          <w:tcPr>
            <w:tcW w:w="960" w:type="dxa"/>
            <w:noWrap/>
            <w:hideMark/>
            <w:tcPrChange w:id="4684" w:author="Nate Bachmeier [AWS-SA]" w:date="2023-02-25T11:26:00Z">
              <w:tcPr>
                <w:tcW w:w="960" w:type="dxa"/>
                <w:tcBorders>
                  <w:top w:val="nil"/>
                  <w:left w:val="nil"/>
                  <w:bottom w:val="nil"/>
                  <w:right w:val="nil"/>
                </w:tcBorders>
                <w:shd w:val="clear" w:color="auto" w:fill="auto"/>
                <w:noWrap/>
                <w:vAlign w:val="bottom"/>
                <w:hideMark/>
              </w:tcPr>
            </w:tcPrChange>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685" w:author="Nate Bachmeier [AWS-SA]" w:date="2023-02-25T11:26:00Z"/>
                <w:rFonts w:ascii="Calibri" w:eastAsia="Times New Roman" w:hAnsi="Calibri" w:cs="Calibri"/>
                <w:color w:val="000000"/>
                <w:sz w:val="22"/>
              </w:rPr>
            </w:pPr>
            <w:ins w:id="4686" w:author="Nate Bachmeier [AWS-SA]" w:date="2023-02-25T11:26:00Z">
              <w:r w:rsidRPr="00E16572">
                <w:rPr>
                  <w:rFonts w:ascii="Calibri" w:eastAsia="Times New Roman" w:hAnsi="Calibri" w:cs="Calibri"/>
                  <w:color w:val="000000"/>
                  <w:sz w:val="22"/>
                </w:rPr>
                <w:t>498</w:t>
              </w:r>
            </w:ins>
          </w:p>
        </w:tc>
      </w:tr>
      <w:tr w:rsidR="00E16572" w:rsidRPr="00E16572" w14:paraId="6082C338" w14:textId="77777777" w:rsidTr="00E16572">
        <w:trPr>
          <w:trHeight w:val="300"/>
          <w:ins w:id="4687" w:author="Nate Bachmeier [AWS-SA]" w:date="2023-02-25T11:26:00Z"/>
          <w:trPrChange w:id="468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689" w:author="Nate Bachmeier [AWS-SA]" w:date="2023-02-25T11:26:00Z">
              <w:tcPr>
                <w:tcW w:w="4740" w:type="dxa"/>
                <w:tcBorders>
                  <w:top w:val="nil"/>
                  <w:left w:val="nil"/>
                  <w:bottom w:val="nil"/>
                  <w:right w:val="nil"/>
                </w:tcBorders>
                <w:shd w:val="clear" w:color="auto" w:fill="auto"/>
                <w:noWrap/>
                <w:vAlign w:val="bottom"/>
                <w:hideMark/>
              </w:tcPr>
            </w:tcPrChange>
          </w:tcPr>
          <w:p w14:paraId="3650EA9F" w14:textId="77777777" w:rsidR="00E16572" w:rsidRPr="00E16572" w:rsidRDefault="00E16572" w:rsidP="00E16572">
            <w:pPr>
              <w:spacing w:line="240" w:lineRule="auto"/>
              <w:ind w:firstLine="0"/>
              <w:rPr>
                <w:ins w:id="4690" w:author="Nate Bachmeier [AWS-SA]" w:date="2023-02-25T11:26:00Z"/>
                <w:rFonts w:ascii="Calibri" w:eastAsia="Times New Roman" w:hAnsi="Calibri" w:cs="Calibri"/>
                <w:b w:val="0"/>
                <w:bCs w:val="0"/>
                <w:color w:val="000000"/>
                <w:sz w:val="22"/>
                <w:rPrChange w:id="4691" w:author="Nate Bachmeier [AWS-SA]" w:date="2023-02-25T11:29:00Z">
                  <w:rPr>
                    <w:ins w:id="4692" w:author="Nate Bachmeier [AWS-SA]" w:date="2023-02-25T11:26:00Z"/>
                    <w:rFonts w:ascii="Calibri" w:eastAsia="Times New Roman" w:hAnsi="Calibri" w:cs="Calibri"/>
                    <w:color w:val="000000"/>
                    <w:sz w:val="22"/>
                  </w:rPr>
                </w:rPrChange>
              </w:rPr>
            </w:pPr>
            <w:ins w:id="4693" w:author="Nate Bachmeier [AWS-SA]" w:date="2023-02-25T11:26:00Z">
              <w:r w:rsidRPr="00E16572">
                <w:rPr>
                  <w:rFonts w:ascii="Calibri" w:eastAsia="Times New Roman" w:hAnsi="Calibri" w:cs="Calibri"/>
                  <w:b w:val="0"/>
                  <w:bCs w:val="0"/>
                  <w:color w:val="000000"/>
                  <w:sz w:val="22"/>
                  <w:rPrChange w:id="4694" w:author="Nate Bachmeier [AWS-SA]" w:date="2023-02-25T11:29:00Z">
                    <w:rPr>
                      <w:rFonts w:ascii="Calibri" w:eastAsia="Times New Roman" w:hAnsi="Calibri" w:cs="Calibri"/>
                      <w:color w:val="000000"/>
                      <w:sz w:val="22"/>
                    </w:rPr>
                  </w:rPrChange>
                </w:rPr>
                <w:t>making pizza</w:t>
              </w:r>
            </w:ins>
          </w:p>
        </w:tc>
        <w:tc>
          <w:tcPr>
            <w:tcW w:w="960" w:type="dxa"/>
            <w:noWrap/>
            <w:hideMark/>
            <w:tcPrChange w:id="4695" w:author="Nate Bachmeier [AWS-SA]" w:date="2023-02-25T11:26:00Z">
              <w:tcPr>
                <w:tcW w:w="960" w:type="dxa"/>
                <w:tcBorders>
                  <w:top w:val="nil"/>
                  <w:left w:val="nil"/>
                  <w:bottom w:val="nil"/>
                  <w:right w:val="nil"/>
                </w:tcBorders>
                <w:shd w:val="clear" w:color="auto" w:fill="auto"/>
                <w:noWrap/>
                <w:vAlign w:val="bottom"/>
                <w:hideMark/>
              </w:tcPr>
            </w:tcPrChange>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696" w:author="Nate Bachmeier [AWS-SA]" w:date="2023-02-25T11:26:00Z"/>
                <w:rFonts w:ascii="Calibri" w:eastAsia="Times New Roman" w:hAnsi="Calibri" w:cs="Calibri"/>
                <w:color w:val="000000"/>
                <w:sz w:val="22"/>
              </w:rPr>
            </w:pPr>
            <w:ins w:id="4697" w:author="Nate Bachmeier [AWS-SA]" w:date="2023-02-25T11:26:00Z">
              <w:r w:rsidRPr="00E16572">
                <w:rPr>
                  <w:rFonts w:ascii="Calibri" w:eastAsia="Times New Roman" w:hAnsi="Calibri" w:cs="Calibri"/>
                  <w:color w:val="000000"/>
                  <w:sz w:val="22"/>
                </w:rPr>
                <w:t>796</w:t>
              </w:r>
            </w:ins>
          </w:p>
        </w:tc>
      </w:tr>
      <w:tr w:rsidR="00E16572" w:rsidRPr="00E16572" w14:paraId="1C9AA52B" w14:textId="77777777" w:rsidTr="00E16572">
        <w:trPr>
          <w:cnfStyle w:val="000000100000" w:firstRow="0" w:lastRow="0" w:firstColumn="0" w:lastColumn="0" w:oddVBand="0" w:evenVBand="0" w:oddHBand="1" w:evenHBand="0" w:firstRowFirstColumn="0" w:firstRowLastColumn="0" w:lastRowFirstColumn="0" w:lastRowLastColumn="0"/>
          <w:trHeight w:val="300"/>
          <w:ins w:id="4698" w:author="Nate Bachmeier [AWS-SA]" w:date="2023-02-25T11:26:00Z"/>
          <w:trPrChange w:id="469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700" w:author="Nate Bachmeier [AWS-SA]" w:date="2023-02-25T11:26:00Z">
              <w:tcPr>
                <w:tcW w:w="4740" w:type="dxa"/>
                <w:tcBorders>
                  <w:top w:val="nil"/>
                  <w:left w:val="nil"/>
                  <w:bottom w:val="nil"/>
                  <w:right w:val="nil"/>
                </w:tcBorders>
                <w:shd w:val="clear" w:color="auto" w:fill="auto"/>
                <w:noWrap/>
                <w:vAlign w:val="bottom"/>
                <w:hideMark/>
              </w:tcPr>
            </w:tcPrChange>
          </w:tcPr>
          <w:p w14:paraId="138833C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701" w:author="Nate Bachmeier [AWS-SA]" w:date="2023-02-25T11:26:00Z"/>
                <w:rFonts w:ascii="Calibri" w:eastAsia="Times New Roman" w:hAnsi="Calibri" w:cs="Calibri"/>
                <w:b w:val="0"/>
                <w:bCs w:val="0"/>
                <w:color w:val="000000"/>
                <w:sz w:val="22"/>
                <w:rPrChange w:id="4702" w:author="Nate Bachmeier [AWS-SA]" w:date="2023-02-25T11:29:00Z">
                  <w:rPr>
                    <w:ins w:id="4703" w:author="Nate Bachmeier [AWS-SA]" w:date="2023-02-25T11:26:00Z"/>
                    <w:rFonts w:ascii="Calibri" w:eastAsia="Times New Roman" w:hAnsi="Calibri" w:cs="Calibri"/>
                    <w:color w:val="000000"/>
                    <w:sz w:val="22"/>
                  </w:rPr>
                </w:rPrChange>
              </w:rPr>
            </w:pPr>
            <w:ins w:id="4704" w:author="Nate Bachmeier [AWS-SA]" w:date="2023-02-25T11:26:00Z">
              <w:r w:rsidRPr="00E16572">
                <w:rPr>
                  <w:rFonts w:ascii="Calibri" w:eastAsia="Times New Roman" w:hAnsi="Calibri" w:cs="Calibri"/>
                  <w:b w:val="0"/>
                  <w:bCs w:val="0"/>
                  <w:color w:val="000000"/>
                  <w:sz w:val="22"/>
                  <w:rPrChange w:id="4705" w:author="Nate Bachmeier [AWS-SA]" w:date="2023-02-25T11:29:00Z">
                    <w:rPr>
                      <w:rFonts w:ascii="Calibri" w:eastAsia="Times New Roman" w:hAnsi="Calibri" w:cs="Calibri"/>
                      <w:color w:val="000000"/>
                      <w:sz w:val="22"/>
                    </w:rPr>
                  </w:rPrChange>
                </w:rPr>
                <w:t>making slime</w:t>
              </w:r>
            </w:ins>
          </w:p>
        </w:tc>
        <w:tc>
          <w:tcPr>
            <w:tcW w:w="960" w:type="dxa"/>
            <w:noWrap/>
            <w:hideMark/>
            <w:tcPrChange w:id="4706" w:author="Nate Bachmeier [AWS-SA]" w:date="2023-02-25T11:26:00Z">
              <w:tcPr>
                <w:tcW w:w="960" w:type="dxa"/>
                <w:tcBorders>
                  <w:top w:val="nil"/>
                  <w:left w:val="nil"/>
                  <w:bottom w:val="nil"/>
                  <w:right w:val="nil"/>
                </w:tcBorders>
                <w:shd w:val="clear" w:color="auto" w:fill="auto"/>
                <w:noWrap/>
                <w:vAlign w:val="bottom"/>
                <w:hideMark/>
              </w:tcPr>
            </w:tcPrChange>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707" w:author="Nate Bachmeier [AWS-SA]" w:date="2023-02-25T11:26:00Z"/>
                <w:rFonts w:ascii="Calibri" w:eastAsia="Times New Roman" w:hAnsi="Calibri" w:cs="Calibri"/>
                <w:color w:val="000000"/>
                <w:sz w:val="22"/>
              </w:rPr>
            </w:pPr>
            <w:ins w:id="4708" w:author="Nate Bachmeier [AWS-SA]" w:date="2023-02-25T11:26:00Z">
              <w:r w:rsidRPr="00E16572">
                <w:rPr>
                  <w:rFonts w:ascii="Calibri" w:eastAsia="Times New Roman" w:hAnsi="Calibri" w:cs="Calibri"/>
                  <w:color w:val="000000"/>
                  <w:sz w:val="22"/>
                </w:rPr>
                <w:t>490</w:t>
              </w:r>
            </w:ins>
          </w:p>
        </w:tc>
      </w:tr>
      <w:tr w:rsidR="00E16572" w:rsidRPr="00E16572" w14:paraId="0819213D" w14:textId="77777777" w:rsidTr="00E16572">
        <w:trPr>
          <w:trHeight w:val="300"/>
          <w:ins w:id="4709" w:author="Nate Bachmeier [AWS-SA]" w:date="2023-02-25T11:26:00Z"/>
          <w:trPrChange w:id="471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711" w:author="Nate Bachmeier [AWS-SA]" w:date="2023-02-25T11:26:00Z">
              <w:tcPr>
                <w:tcW w:w="4740" w:type="dxa"/>
                <w:tcBorders>
                  <w:top w:val="nil"/>
                  <w:left w:val="nil"/>
                  <w:bottom w:val="nil"/>
                  <w:right w:val="nil"/>
                </w:tcBorders>
                <w:shd w:val="clear" w:color="auto" w:fill="auto"/>
                <w:noWrap/>
                <w:vAlign w:val="bottom"/>
                <w:hideMark/>
              </w:tcPr>
            </w:tcPrChange>
          </w:tcPr>
          <w:p w14:paraId="73BF3052" w14:textId="77777777" w:rsidR="00E16572" w:rsidRPr="00E16572" w:rsidRDefault="00E16572" w:rsidP="00E16572">
            <w:pPr>
              <w:spacing w:line="240" w:lineRule="auto"/>
              <w:ind w:firstLine="0"/>
              <w:rPr>
                <w:ins w:id="4712" w:author="Nate Bachmeier [AWS-SA]" w:date="2023-02-25T11:26:00Z"/>
                <w:rFonts w:ascii="Calibri" w:eastAsia="Times New Roman" w:hAnsi="Calibri" w:cs="Calibri"/>
                <w:b w:val="0"/>
                <w:bCs w:val="0"/>
                <w:color w:val="000000"/>
                <w:sz w:val="22"/>
                <w:rPrChange w:id="4713" w:author="Nate Bachmeier [AWS-SA]" w:date="2023-02-25T11:29:00Z">
                  <w:rPr>
                    <w:ins w:id="4714" w:author="Nate Bachmeier [AWS-SA]" w:date="2023-02-25T11:26:00Z"/>
                    <w:rFonts w:ascii="Calibri" w:eastAsia="Times New Roman" w:hAnsi="Calibri" w:cs="Calibri"/>
                    <w:color w:val="000000"/>
                    <w:sz w:val="22"/>
                  </w:rPr>
                </w:rPrChange>
              </w:rPr>
            </w:pPr>
            <w:ins w:id="4715" w:author="Nate Bachmeier [AWS-SA]" w:date="2023-02-25T11:26:00Z">
              <w:r w:rsidRPr="00E16572">
                <w:rPr>
                  <w:rFonts w:ascii="Calibri" w:eastAsia="Times New Roman" w:hAnsi="Calibri" w:cs="Calibri"/>
                  <w:b w:val="0"/>
                  <w:bCs w:val="0"/>
                  <w:color w:val="000000"/>
                  <w:sz w:val="22"/>
                  <w:rPrChange w:id="4716" w:author="Nate Bachmeier [AWS-SA]" w:date="2023-02-25T11:29:00Z">
                    <w:rPr>
                      <w:rFonts w:ascii="Calibri" w:eastAsia="Times New Roman" w:hAnsi="Calibri" w:cs="Calibri"/>
                      <w:color w:val="000000"/>
                      <w:sz w:val="22"/>
                    </w:rPr>
                  </w:rPrChange>
                </w:rPr>
                <w:t>making snowman</w:t>
              </w:r>
            </w:ins>
          </w:p>
        </w:tc>
        <w:tc>
          <w:tcPr>
            <w:tcW w:w="960" w:type="dxa"/>
            <w:noWrap/>
            <w:hideMark/>
            <w:tcPrChange w:id="4717" w:author="Nate Bachmeier [AWS-SA]" w:date="2023-02-25T11:26:00Z">
              <w:tcPr>
                <w:tcW w:w="960" w:type="dxa"/>
                <w:tcBorders>
                  <w:top w:val="nil"/>
                  <w:left w:val="nil"/>
                  <w:bottom w:val="nil"/>
                  <w:right w:val="nil"/>
                </w:tcBorders>
                <w:shd w:val="clear" w:color="auto" w:fill="auto"/>
                <w:noWrap/>
                <w:vAlign w:val="bottom"/>
                <w:hideMark/>
              </w:tcPr>
            </w:tcPrChange>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718" w:author="Nate Bachmeier [AWS-SA]" w:date="2023-02-25T11:26:00Z"/>
                <w:rFonts w:ascii="Calibri" w:eastAsia="Times New Roman" w:hAnsi="Calibri" w:cs="Calibri"/>
                <w:color w:val="000000"/>
                <w:sz w:val="22"/>
              </w:rPr>
            </w:pPr>
            <w:ins w:id="4719" w:author="Nate Bachmeier [AWS-SA]" w:date="2023-02-25T11:26:00Z">
              <w:r w:rsidRPr="00E16572">
                <w:rPr>
                  <w:rFonts w:ascii="Calibri" w:eastAsia="Times New Roman" w:hAnsi="Calibri" w:cs="Calibri"/>
                  <w:color w:val="000000"/>
                  <w:sz w:val="22"/>
                </w:rPr>
                <w:t>556</w:t>
              </w:r>
            </w:ins>
          </w:p>
        </w:tc>
      </w:tr>
      <w:tr w:rsidR="00E16572" w:rsidRPr="00E16572" w14:paraId="334B3F68" w14:textId="77777777" w:rsidTr="00E16572">
        <w:trPr>
          <w:cnfStyle w:val="000000100000" w:firstRow="0" w:lastRow="0" w:firstColumn="0" w:lastColumn="0" w:oddVBand="0" w:evenVBand="0" w:oddHBand="1" w:evenHBand="0" w:firstRowFirstColumn="0" w:firstRowLastColumn="0" w:lastRowFirstColumn="0" w:lastRowLastColumn="0"/>
          <w:trHeight w:val="300"/>
          <w:ins w:id="4720" w:author="Nate Bachmeier [AWS-SA]" w:date="2023-02-25T11:26:00Z"/>
          <w:trPrChange w:id="472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722" w:author="Nate Bachmeier [AWS-SA]" w:date="2023-02-25T11:26:00Z">
              <w:tcPr>
                <w:tcW w:w="4740" w:type="dxa"/>
                <w:tcBorders>
                  <w:top w:val="nil"/>
                  <w:left w:val="nil"/>
                  <w:bottom w:val="nil"/>
                  <w:right w:val="nil"/>
                </w:tcBorders>
                <w:shd w:val="clear" w:color="auto" w:fill="auto"/>
                <w:noWrap/>
                <w:vAlign w:val="bottom"/>
                <w:hideMark/>
              </w:tcPr>
            </w:tcPrChange>
          </w:tcPr>
          <w:p w14:paraId="471CD90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723" w:author="Nate Bachmeier [AWS-SA]" w:date="2023-02-25T11:26:00Z"/>
                <w:rFonts w:ascii="Calibri" w:eastAsia="Times New Roman" w:hAnsi="Calibri" w:cs="Calibri"/>
                <w:b w:val="0"/>
                <w:bCs w:val="0"/>
                <w:color w:val="000000"/>
                <w:sz w:val="22"/>
                <w:rPrChange w:id="4724" w:author="Nate Bachmeier [AWS-SA]" w:date="2023-02-25T11:29:00Z">
                  <w:rPr>
                    <w:ins w:id="4725" w:author="Nate Bachmeier [AWS-SA]" w:date="2023-02-25T11:26:00Z"/>
                    <w:rFonts w:ascii="Calibri" w:eastAsia="Times New Roman" w:hAnsi="Calibri" w:cs="Calibri"/>
                    <w:color w:val="000000"/>
                    <w:sz w:val="22"/>
                  </w:rPr>
                </w:rPrChange>
              </w:rPr>
            </w:pPr>
            <w:ins w:id="4726" w:author="Nate Bachmeier [AWS-SA]" w:date="2023-02-25T11:26:00Z">
              <w:r w:rsidRPr="00E16572">
                <w:rPr>
                  <w:rFonts w:ascii="Calibri" w:eastAsia="Times New Roman" w:hAnsi="Calibri" w:cs="Calibri"/>
                  <w:b w:val="0"/>
                  <w:bCs w:val="0"/>
                  <w:color w:val="000000"/>
                  <w:sz w:val="22"/>
                  <w:rPrChange w:id="4727" w:author="Nate Bachmeier [AWS-SA]" w:date="2023-02-25T11:29:00Z">
                    <w:rPr>
                      <w:rFonts w:ascii="Calibri" w:eastAsia="Times New Roman" w:hAnsi="Calibri" w:cs="Calibri"/>
                      <w:color w:val="000000"/>
                      <w:sz w:val="22"/>
                    </w:rPr>
                  </w:rPrChange>
                </w:rPr>
                <w:t>making sushi</w:t>
              </w:r>
            </w:ins>
          </w:p>
        </w:tc>
        <w:tc>
          <w:tcPr>
            <w:tcW w:w="960" w:type="dxa"/>
            <w:noWrap/>
            <w:hideMark/>
            <w:tcPrChange w:id="4728" w:author="Nate Bachmeier [AWS-SA]" w:date="2023-02-25T11:26:00Z">
              <w:tcPr>
                <w:tcW w:w="960" w:type="dxa"/>
                <w:tcBorders>
                  <w:top w:val="nil"/>
                  <w:left w:val="nil"/>
                  <w:bottom w:val="nil"/>
                  <w:right w:val="nil"/>
                </w:tcBorders>
                <w:shd w:val="clear" w:color="auto" w:fill="auto"/>
                <w:noWrap/>
                <w:vAlign w:val="bottom"/>
                <w:hideMark/>
              </w:tcPr>
            </w:tcPrChange>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729" w:author="Nate Bachmeier [AWS-SA]" w:date="2023-02-25T11:26:00Z"/>
                <w:rFonts w:ascii="Calibri" w:eastAsia="Times New Roman" w:hAnsi="Calibri" w:cs="Calibri"/>
                <w:color w:val="000000"/>
                <w:sz w:val="22"/>
              </w:rPr>
            </w:pPr>
            <w:ins w:id="4730" w:author="Nate Bachmeier [AWS-SA]" w:date="2023-02-25T11:26:00Z">
              <w:r w:rsidRPr="00E16572">
                <w:rPr>
                  <w:rFonts w:ascii="Calibri" w:eastAsia="Times New Roman" w:hAnsi="Calibri" w:cs="Calibri"/>
                  <w:color w:val="000000"/>
                  <w:sz w:val="22"/>
                </w:rPr>
                <w:t>687</w:t>
              </w:r>
            </w:ins>
          </w:p>
        </w:tc>
      </w:tr>
      <w:tr w:rsidR="00E16572" w:rsidRPr="00E16572" w14:paraId="788FEF62" w14:textId="77777777" w:rsidTr="00E16572">
        <w:trPr>
          <w:trHeight w:val="300"/>
          <w:ins w:id="4731" w:author="Nate Bachmeier [AWS-SA]" w:date="2023-02-25T11:26:00Z"/>
          <w:trPrChange w:id="473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733" w:author="Nate Bachmeier [AWS-SA]" w:date="2023-02-25T11:26:00Z">
              <w:tcPr>
                <w:tcW w:w="4740" w:type="dxa"/>
                <w:tcBorders>
                  <w:top w:val="nil"/>
                  <w:left w:val="nil"/>
                  <w:bottom w:val="nil"/>
                  <w:right w:val="nil"/>
                </w:tcBorders>
                <w:shd w:val="clear" w:color="auto" w:fill="auto"/>
                <w:noWrap/>
                <w:vAlign w:val="bottom"/>
                <w:hideMark/>
              </w:tcPr>
            </w:tcPrChange>
          </w:tcPr>
          <w:p w14:paraId="68CC36BF" w14:textId="77777777" w:rsidR="00E16572" w:rsidRPr="00E16572" w:rsidRDefault="00E16572" w:rsidP="00E16572">
            <w:pPr>
              <w:spacing w:line="240" w:lineRule="auto"/>
              <w:ind w:firstLine="0"/>
              <w:rPr>
                <w:ins w:id="4734" w:author="Nate Bachmeier [AWS-SA]" w:date="2023-02-25T11:26:00Z"/>
                <w:rFonts w:ascii="Calibri" w:eastAsia="Times New Roman" w:hAnsi="Calibri" w:cs="Calibri"/>
                <w:b w:val="0"/>
                <w:bCs w:val="0"/>
                <w:color w:val="000000"/>
                <w:sz w:val="22"/>
                <w:rPrChange w:id="4735" w:author="Nate Bachmeier [AWS-SA]" w:date="2023-02-25T11:29:00Z">
                  <w:rPr>
                    <w:ins w:id="4736" w:author="Nate Bachmeier [AWS-SA]" w:date="2023-02-25T11:26:00Z"/>
                    <w:rFonts w:ascii="Calibri" w:eastAsia="Times New Roman" w:hAnsi="Calibri" w:cs="Calibri"/>
                    <w:color w:val="000000"/>
                    <w:sz w:val="22"/>
                  </w:rPr>
                </w:rPrChange>
              </w:rPr>
            </w:pPr>
            <w:ins w:id="4737" w:author="Nate Bachmeier [AWS-SA]" w:date="2023-02-25T11:26:00Z">
              <w:r w:rsidRPr="00E16572">
                <w:rPr>
                  <w:rFonts w:ascii="Calibri" w:eastAsia="Times New Roman" w:hAnsi="Calibri" w:cs="Calibri"/>
                  <w:b w:val="0"/>
                  <w:bCs w:val="0"/>
                  <w:color w:val="000000"/>
                  <w:sz w:val="22"/>
                  <w:rPrChange w:id="4738" w:author="Nate Bachmeier [AWS-SA]" w:date="2023-02-25T11:29:00Z">
                    <w:rPr>
                      <w:rFonts w:ascii="Calibri" w:eastAsia="Times New Roman" w:hAnsi="Calibri" w:cs="Calibri"/>
                      <w:color w:val="000000"/>
                      <w:sz w:val="22"/>
                    </w:rPr>
                  </w:rPrChange>
                </w:rPr>
                <w:t>making tea</w:t>
              </w:r>
            </w:ins>
          </w:p>
        </w:tc>
        <w:tc>
          <w:tcPr>
            <w:tcW w:w="960" w:type="dxa"/>
            <w:noWrap/>
            <w:hideMark/>
            <w:tcPrChange w:id="4739" w:author="Nate Bachmeier [AWS-SA]" w:date="2023-02-25T11:26:00Z">
              <w:tcPr>
                <w:tcW w:w="960" w:type="dxa"/>
                <w:tcBorders>
                  <w:top w:val="nil"/>
                  <w:left w:val="nil"/>
                  <w:bottom w:val="nil"/>
                  <w:right w:val="nil"/>
                </w:tcBorders>
                <w:shd w:val="clear" w:color="auto" w:fill="auto"/>
                <w:noWrap/>
                <w:vAlign w:val="bottom"/>
                <w:hideMark/>
              </w:tcPr>
            </w:tcPrChange>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740" w:author="Nate Bachmeier [AWS-SA]" w:date="2023-02-25T11:26:00Z"/>
                <w:rFonts w:ascii="Calibri" w:eastAsia="Times New Roman" w:hAnsi="Calibri" w:cs="Calibri"/>
                <w:color w:val="000000"/>
                <w:sz w:val="22"/>
              </w:rPr>
            </w:pPr>
            <w:ins w:id="4741" w:author="Nate Bachmeier [AWS-SA]" w:date="2023-02-25T11:26:00Z">
              <w:r w:rsidRPr="00E16572">
                <w:rPr>
                  <w:rFonts w:ascii="Calibri" w:eastAsia="Times New Roman" w:hAnsi="Calibri" w:cs="Calibri"/>
                  <w:color w:val="000000"/>
                  <w:sz w:val="22"/>
                </w:rPr>
                <w:t>530</w:t>
              </w:r>
            </w:ins>
          </w:p>
        </w:tc>
      </w:tr>
      <w:tr w:rsidR="00E16572" w:rsidRPr="00E16572" w14:paraId="2FF346C5" w14:textId="77777777" w:rsidTr="00E16572">
        <w:trPr>
          <w:cnfStyle w:val="000000100000" w:firstRow="0" w:lastRow="0" w:firstColumn="0" w:lastColumn="0" w:oddVBand="0" w:evenVBand="0" w:oddHBand="1" w:evenHBand="0" w:firstRowFirstColumn="0" w:firstRowLastColumn="0" w:lastRowFirstColumn="0" w:lastRowLastColumn="0"/>
          <w:trHeight w:val="300"/>
          <w:ins w:id="4742" w:author="Nate Bachmeier [AWS-SA]" w:date="2023-02-25T11:26:00Z"/>
          <w:trPrChange w:id="474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744" w:author="Nate Bachmeier [AWS-SA]" w:date="2023-02-25T11:26:00Z">
              <w:tcPr>
                <w:tcW w:w="4740" w:type="dxa"/>
                <w:tcBorders>
                  <w:top w:val="nil"/>
                  <w:left w:val="nil"/>
                  <w:bottom w:val="nil"/>
                  <w:right w:val="nil"/>
                </w:tcBorders>
                <w:shd w:val="clear" w:color="auto" w:fill="auto"/>
                <w:noWrap/>
                <w:vAlign w:val="bottom"/>
                <w:hideMark/>
              </w:tcPr>
            </w:tcPrChange>
          </w:tcPr>
          <w:p w14:paraId="44DF855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745" w:author="Nate Bachmeier [AWS-SA]" w:date="2023-02-25T11:26:00Z"/>
                <w:rFonts w:ascii="Calibri" w:eastAsia="Times New Roman" w:hAnsi="Calibri" w:cs="Calibri"/>
                <w:b w:val="0"/>
                <w:bCs w:val="0"/>
                <w:color w:val="000000"/>
                <w:sz w:val="22"/>
                <w:rPrChange w:id="4746" w:author="Nate Bachmeier [AWS-SA]" w:date="2023-02-25T11:29:00Z">
                  <w:rPr>
                    <w:ins w:id="4747" w:author="Nate Bachmeier [AWS-SA]" w:date="2023-02-25T11:26:00Z"/>
                    <w:rFonts w:ascii="Calibri" w:eastAsia="Times New Roman" w:hAnsi="Calibri" w:cs="Calibri"/>
                    <w:color w:val="000000"/>
                    <w:sz w:val="22"/>
                  </w:rPr>
                </w:rPrChange>
              </w:rPr>
            </w:pPr>
            <w:ins w:id="4748" w:author="Nate Bachmeier [AWS-SA]" w:date="2023-02-25T11:26:00Z">
              <w:r w:rsidRPr="00E16572">
                <w:rPr>
                  <w:rFonts w:ascii="Calibri" w:eastAsia="Times New Roman" w:hAnsi="Calibri" w:cs="Calibri"/>
                  <w:b w:val="0"/>
                  <w:bCs w:val="0"/>
                  <w:color w:val="000000"/>
                  <w:sz w:val="22"/>
                  <w:rPrChange w:id="4749" w:author="Nate Bachmeier [AWS-SA]" w:date="2023-02-25T11:29:00Z">
                    <w:rPr>
                      <w:rFonts w:ascii="Calibri" w:eastAsia="Times New Roman" w:hAnsi="Calibri" w:cs="Calibri"/>
                      <w:color w:val="000000"/>
                      <w:sz w:val="22"/>
                    </w:rPr>
                  </w:rPrChange>
                </w:rPr>
                <w:lastRenderedPageBreak/>
                <w:t>making the bed</w:t>
              </w:r>
            </w:ins>
          </w:p>
        </w:tc>
        <w:tc>
          <w:tcPr>
            <w:tcW w:w="960" w:type="dxa"/>
            <w:noWrap/>
            <w:hideMark/>
            <w:tcPrChange w:id="4750" w:author="Nate Bachmeier [AWS-SA]" w:date="2023-02-25T11:26:00Z">
              <w:tcPr>
                <w:tcW w:w="960" w:type="dxa"/>
                <w:tcBorders>
                  <w:top w:val="nil"/>
                  <w:left w:val="nil"/>
                  <w:bottom w:val="nil"/>
                  <w:right w:val="nil"/>
                </w:tcBorders>
                <w:shd w:val="clear" w:color="auto" w:fill="auto"/>
                <w:noWrap/>
                <w:vAlign w:val="bottom"/>
                <w:hideMark/>
              </w:tcPr>
            </w:tcPrChange>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751" w:author="Nate Bachmeier [AWS-SA]" w:date="2023-02-25T11:26:00Z"/>
                <w:rFonts w:ascii="Calibri" w:eastAsia="Times New Roman" w:hAnsi="Calibri" w:cs="Calibri"/>
                <w:color w:val="000000"/>
                <w:sz w:val="22"/>
              </w:rPr>
            </w:pPr>
            <w:ins w:id="4752" w:author="Nate Bachmeier [AWS-SA]" w:date="2023-02-25T11:26:00Z">
              <w:r w:rsidRPr="00E16572">
                <w:rPr>
                  <w:rFonts w:ascii="Calibri" w:eastAsia="Times New Roman" w:hAnsi="Calibri" w:cs="Calibri"/>
                  <w:color w:val="000000"/>
                  <w:sz w:val="22"/>
                </w:rPr>
                <w:t>762</w:t>
              </w:r>
            </w:ins>
          </w:p>
        </w:tc>
      </w:tr>
      <w:tr w:rsidR="00E16572" w:rsidRPr="00E16572" w14:paraId="1E910FE8" w14:textId="77777777" w:rsidTr="00E16572">
        <w:trPr>
          <w:trHeight w:val="300"/>
          <w:ins w:id="4753" w:author="Nate Bachmeier [AWS-SA]" w:date="2023-02-25T11:26:00Z"/>
          <w:trPrChange w:id="475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755" w:author="Nate Bachmeier [AWS-SA]" w:date="2023-02-25T11:26:00Z">
              <w:tcPr>
                <w:tcW w:w="4740" w:type="dxa"/>
                <w:tcBorders>
                  <w:top w:val="nil"/>
                  <w:left w:val="nil"/>
                  <w:bottom w:val="nil"/>
                  <w:right w:val="nil"/>
                </w:tcBorders>
                <w:shd w:val="clear" w:color="auto" w:fill="auto"/>
                <w:noWrap/>
                <w:vAlign w:val="bottom"/>
                <w:hideMark/>
              </w:tcPr>
            </w:tcPrChange>
          </w:tcPr>
          <w:p w14:paraId="22EECA69" w14:textId="77777777" w:rsidR="00E16572" w:rsidRPr="00E16572" w:rsidRDefault="00E16572" w:rsidP="00E16572">
            <w:pPr>
              <w:spacing w:line="240" w:lineRule="auto"/>
              <w:ind w:firstLine="0"/>
              <w:rPr>
                <w:ins w:id="4756" w:author="Nate Bachmeier [AWS-SA]" w:date="2023-02-25T11:26:00Z"/>
                <w:rFonts w:ascii="Calibri" w:eastAsia="Times New Roman" w:hAnsi="Calibri" w:cs="Calibri"/>
                <w:b w:val="0"/>
                <w:bCs w:val="0"/>
                <w:color w:val="000000"/>
                <w:sz w:val="22"/>
                <w:rPrChange w:id="4757" w:author="Nate Bachmeier [AWS-SA]" w:date="2023-02-25T11:29:00Z">
                  <w:rPr>
                    <w:ins w:id="4758" w:author="Nate Bachmeier [AWS-SA]" w:date="2023-02-25T11:26:00Z"/>
                    <w:rFonts w:ascii="Calibri" w:eastAsia="Times New Roman" w:hAnsi="Calibri" w:cs="Calibri"/>
                    <w:color w:val="000000"/>
                    <w:sz w:val="22"/>
                  </w:rPr>
                </w:rPrChange>
              </w:rPr>
            </w:pPr>
            <w:ins w:id="4759" w:author="Nate Bachmeier [AWS-SA]" w:date="2023-02-25T11:26:00Z">
              <w:r w:rsidRPr="00E16572">
                <w:rPr>
                  <w:rFonts w:ascii="Calibri" w:eastAsia="Times New Roman" w:hAnsi="Calibri" w:cs="Calibri"/>
                  <w:b w:val="0"/>
                  <w:bCs w:val="0"/>
                  <w:color w:val="000000"/>
                  <w:sz w:val="22"/>
                  <w:rPrChange w:id="4760" w:author="Nate Bachmeier [AWS-SA]" w:date="2023-02-25T11:29:00Z">
                    <w:rPr>
                      <w:rFonts w:ascii="Calibri" w:eastAsia="Times New Roman" w:hAnsi="Calibri" w:cs="Calibri"/>
                      <w:color w:val="000000"/>
                      <w:sz w:val="22"/>
                    </w:rPr>
                  </w:rPrChange>
                </w:rPr>
                <w:t>marching</w:t>
              </w:r>
            </w:ins>
          </w:p>
        </w:tc>
        <w:tc>
          <w:tcPr>
            <w:tcW w:w="960" w:type="dxa"/>
            <w:noWrap/>
            <w:hideMark/>
            <w:tcPrChange w:id="4761" w:author="Nate Bachmeier [AWS-SA]" w:date="2023-02-25T11:26:00Z">
              <w:tcPr>
                <w:tcW w:w="960" w:type="dxa"/>
                <w:tcBorders>
                  <w:top w:val="nil"/>
                  <w:left w:val="nil"/>
                  <w:bottom w:val="nil"/>
                  <w:right w:val="nil"/>
                </w:tcBorders>
                <w:shd w:val="clear" w:color="auto" w:fill="auto"/>
                <w:noWrap/>
                <w:vAlign w:val="bottom"/>
                <w:hideMark/>
              </w:tcPr>
            </w:tcPrChange>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762" w:author="Nate Bachmeier [AWS-SA]" w:date="2023-02-25T11:26:00Z"/>
                <w:rFonts w:ascii="Calibri" w:eastAsia="Times New Roman" w:hAnsi="Calibri" w:cs="Calibri"/>
                <w:color w:val="000000"/>
                <w:sz w:val="22"/>
              </w:rPr>
            </w:pPr>
            <w:ins w:id="4763" w:author="Nate Bachmeier [AWS-SA]" w:date="2023-02-25T11:26:00Z">
              <w:r w:rsidRPr="00E16572">
                <w:rPr>
                  <w:rFonts w:ascii="Calibri" w:eastAsia="Times New Roman" w:hAnsi="Calibri" w:cs="Calibri"/>
                  <w:color w:val="000000"/>
                  <w:sz w:val="22"/>
                </w:rPr>
                <w:t>815</w:t>
              </w:r>
            </w:ins>
          </w:p>
        </w:tc>
      </w:tr>
      <w:tr w:rsidR="00E16572" w:rsidRPr="00E16572" w14:paraId="47FE0A07" w14:textId="77777777" w:rsidTr="00E16572">
        <w:trPr>
          <w:cnfStyle w:val="000000100000" w:firstRow="0" w:lastRow="0" w:firstColumn="0" w:lastColumn="0" w:oddVBand="0" w:evenVBand="0" w:oddHBand="1" w:evenHBand="0" w:firstRowFirstColumn="0" w:firstRowLastColumn="0" w:lastRowFirstColumn="0" w:lastRowLastColumn="0"/>
          <w:trHeight w:val="300"/>
          <w:ins w:id="4764" w:author="Nate Bachmeier [AWS-SA]" w:date="2023-02-25T11:26:00Z"/>
          <w:trPrChange w:id="47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766" w:author="Nate Bachmeier [AWS-SA]" w:date="2023-02-25T11:26:00Z">
              <w:tcPr>
                <w:tcW w:w="4740" w:type="dxa"/>
                <w:tcBorders>
                  <w:top w:val="nil"/>
                  <w:left w:val="nil"/>
                  <w:bottom w:val="nil"/>
                  <w:right w:val="nil"/>
                </w:tcBorders>
                <w:shd w:val="clear" w:color="auto" w:fill="auto"/>
                <w:noWrap/>
                <w:vAlign w:val="bottom"/>
                <w:hideMark/>
              </w:tcPr>
            </w:tcPrChange>
          </w:tcPr>
          <w:p w14:paraId="3E1BF68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767" w:author="Nate Bachmeier [AWS-SA]" w:date="2023-02-25T11:26:00Z"/>
                <w:rFonts w:ascii="Calibri" w:eastAsia="Times New Roman" w:hAnsi="Calibri" w:cs="Calibri"/>
                <w:b w:val="0"/>
                <w:bCs w:val="0"/>
                <w:color w:val="000000"/>
                <w:sz w:val="22"/>
                <w:rPrChange w:id="4768" w:author="Nate Bachmeier [AWS-SA]" w:date="2023-02-25T11:29:00Z">
                  <w:rPr>
                    <w:ins w:id="4769" w:author="Nate Bachmeier [AWS-SA]" w:date="2023-02-25T11:26:00Z"/>
                    <w:rFonts w:ascii="Calibri" w:eastAsia="Times New Roman" w:hAnsi="Calibri" w:cs="Calibri"/>
                    <w:color w:val="000000"/>
                    <w:sz w:val="22"/>
                  </w:rPr>
                </w:rPrChange>
              </w:rPr>
            </w:pPr>
            <w:ins w:id="4770" w:author="Nate Bachmeier [AWS-SA]" w:date="2023-02-25T11:26:00Z">
              <w:r w:rsidRPr="00E16572">
                <w:rPr>
                  <w:rFonts w:ascii="Calibri" w:eastAsia="Times New Roman" w:hAnsi="Calibri" w:cs="Calibri"/>
                  <w:b w:val="0"/>
                  <w:bCs w:val="0"/>
                  <w:color w:val="000000"/>
                  <w:sz w:val="22"/>
                  <w:rPrChange w:id="4771" w:author="Nate Bachmeier [AWS-SA]" w:date="2023-02-25T11:29:00Z">
                    <w:rPr>
                      <w:rFonts w:ascii="Calibri" w:eastAsia="Times New Roman" w:hAnsi="Calibri" w:cs="Calibri"/>
                      <w:color w:val="000000"/>
                      <w:sz w:val="22"/>
                    </w:rPr>
                  </w:rPrChange>
                </w:rPr>
                <w:t>marriage proposal</w:t>
              </w:r>
            </w:ins>
          </w:p>
        </w:tc>
        <w:tc>
          <w:tcPr>
            <w:tcW w:w="960" w:type="dxa"/>
            <w:noWrap/>
            <w:hideMark/>
            <w:tcPrChange w:id="4772" w:author="Nate Bachmeier [AWS-SA]" w:date="2023-02-25T11:26:00Z">
              <w:tcPr>
                <w:tcW w:w="960" w:type="dxa"/>
                <w:tcBorders>
                  <w:top w:val="nil"/>
                  <w:left w:val="nil"/>
                  <w:bottom w:val="nil"/>
                  <w:right w:val="nil"/>
                </w:tcBorders>
                <w:shd w:val="clear" w:color="auto" w:fill="auto"/>
                <w:noWrap/>
                <w:vAlign w:val="bottom"/>
                <w:hideMark/>
              </w:tcPr>
            </w:tcPrChange>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773" w:author="Nate Bachmeier [AWS-SA]" w:date="2023-02-25T11:26:00Z"/>
                <w:rFonts w:ascii="Calibri" w:eastAsia="Times New Roman" w:hAnsi="Calibri" w:cs="Calibri"/>
                <w:color w:val="000000"/>
                <w:sz w:val="22"/>
              </w:rPr>
            </w:pPr>
            <w:ins w:id="4774" w:author="Nate Bachmeier [AWS-SA]" w:date="2023-02-25T11:26:00Z">
              <w:r w:rsidRPr="00E16572">
                <w:rPr>
                  <w:rFonts w:ascii="Calibri" w:eastAsia="Times New Roman" w:hAnsi="Calibri" w:cs="Calibri"/>
                  <w:color w:val="000000"/>
                  <w:sz w:val="22"/>
                </w:rPr>
                <w:t>565</w:t>
              </w:r>
            </w:ins>
          </w:p>
        </w:tc>
      </w:tr>
      <w:tr w:rsidR="00E16572" w:rsidRPr="00E16572" w14:paraId="162DCAEC" w14:textId="77777777" w:rsidTr="00E16572">
        <w:trPr>
          <w:trHeight w:val="300"/>
          <w:ins w:id="4775" w:author="Nate Bachmeier [AWS-SA]" w:date="2023-02-25T11:26:00Z"/>
          <w:trPrChange w:id="477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777" w:author="Nate Bachmeier [AWS-SA]" w:date="2023-02-25T11:26:00Z">
              <w:tcPr>
                <w:tcW w:w="4740" w:type="dxa"/>
                <w:tcBorders>
                  <w:top w:val="nil"/>
                  <w:left w:val="nil"/>
                  <w:bottom w:val="nil"/>
                  <w:right w:val="nil"/>
                </w:tcBorders>
                <w:shd w:val="clear" w:color="auto" w:fill="auto"/>
                <w:noWrap/>
                <w:vAlign w:val="bottom"/>
                <w:hideMark/>
              </w:tcPr>
            </w:tcPrChange>
          </w:tcPr>
          <w:p w14:paraId="77D39138" w14:textId="77777777" w:rsidR="00E16572" w:rsidRPr="00E16572" w:rsidRDefault="00E16572" w:rsidP="00E16572">
            <w:pPr>
              <w:spacing w:line="240" w:lineRule="auto"/>
              <w:ind w:firstLine="0"/>
              <w:rPr>
                <w:ins w:id="4778" w:author="Nate Bachmeier [AWS-SA]" w:date="2023-02-25T11:26:00Z"/>
                <w:rFonts w:ascii="Calibri" w:eastAsia="Times New Roman" w:hAnsi="Calibri" w:cs="Calibri"/>
                <w:b w:val="0"/>
                <w:bCs w:val="0"/>
                <w:color w:val="000000"/>
                <w:sz w:val="22"/>
                <w:rPrChange w:id="4779" w:author="Nate Bachmeier [AWS-SA]" w:date="2023-02-25T11:29:00Z">
                  <w:rPr>
                    <w:ins w:id="4780" w:author="Nate Bachmeier [AWS-SA]" w:date="2023-02-25T11:26:00Z"/>
                    <w:rFonts w:ascii="Calibri" w:eastAsia="Times New Roman" w:hAnsi="Calibri" w:cs="Calibri"/>
                    <w:color w:val="000000"/>
                    <w:sz w:val="22"/>
                  </w:rPr>
                </w:rPrChange>
              </w:rPr>
            </w:pPr>
            <w:ins w:id="4781" w:author="Nate Bachmeier [AWS-SA]" w:date="2023-02-25T11:26:00Z">
              <w:r w:rsidRPr="00E16572">
                <w:rPr>
                  <w:rFonts w:ascii="Calibri" w:eastAsia="Times New Roman" w:hAnsi="Calibri" w:cs="Calibri"/>
                  <w:b w:val="0"/>
                  <w:bCs w:val="0"/>
                  <w:color w:val="000000"/>
                  <w:sz w:val="22"/>
                  <w:rPrChange w:id="4782" w:author="Nate Bachmeier [AWS-SA]" w:date="2023-02-25T11:29:00Z">
                    <w:rPr>
                      <w:rFonts w:ascii="Calibri" w:eastAsia="Times New Roman" w:hAnsi="Calibri" w:cs="Calibri"/>
                      <w:color w:val="000000"/>
                      <w:sz w:val="22"/>
                    </w:rPr>
                  </w:rPrChange>
                </w:rPr>
                <w:t>massaging back</w:t>
              </w:r>
            </w:ins>
          </w:p>
        </w:tc>
        <w:tc>
          <w:tcPr>
            <w:tcW w:w="960" w:type="dxa"/>
            <w:noWrap/>
            <w:hideMark/>
            <w:tcPrChange w:id="4783" w:author="Nate Bachmeier [AWS-SA]" w:date="2023-02-25T11:26:00Z">
              <w:tcPr>
                <w:tcW w:w="960" w:type="dxa"/>
                <w:tcBorders>
                  <w:top w:val="nil"/>
                  <w:left w:val="nil"/>
                  <w:bottom w:val="nil"/>
                  <w:right w:val="nil"/>
                </w:tcBorders>
                <w:shd w:val="clear" w:color="auto" w:fill="auto"/>
                <w:noWrap/>
                <w:vAlign w:val="bottom"/>
                <w:hideMark/>
              </w:tcPr>
            </w:tcPrChange>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784" w:author="Nate Bachmeier [AWS-SA]" w:date="2023-02-25T11:26:00Z"/>
                <w:rFonts w:ascii="Calibri" w:eastAsia="Times New Roman" w:hAnsi="Calibri" w:cs="Calibri"/>
                <w:color w:val="000000"/>
                <w:sz w:val="22"/>
              </w:rPr>
            </w:pPr>
            <w:ins w:id="4785" w:author="Nate Bachmeier [AWS-SA]" w:date="2023-02-25T11:26:00Z">
              <w:r w:rsidRPr="00E16572">
                <w:rPr>
                  <w:rFonts w:ascii="Calibri" w:eastAsia="Times New Roman" w:hAnsi="Calibri" w:cs="Calibri"/>
                  <w:color w:val="000000"/>
                  <w:sz w:val="22"/>
                </w:rPr>
                <w:t>537</w:t>
              </w:r>
            </w:ins>
          </w:p>
        </w:tc>
      </w:tr>
      <w:tr w:rsidR="00E16572" w:rsidRPr="00E16572" w14:paraId="181806C5" w14:textId="77777777" w:rsidTr="00E16572">
        <w:trPr>
          <w:cnfStyle w:val="000000100000" w:firstRow="0" w:lastRow="0" w:firstColumn="0" w:lastColumn="0" w:oddVBand="0" w:evenVBand="0" w:oddHBand="1" w:evenHBand="0" w:firstRowFirstColumn="0" w:firstRowLastColumn="0" w:lastRowFirstColumn="0" w:lastRowLastColumn="0"/>
          <w:trHeight w:val="300"/>
          <w:ins w:id="4786" w:author="Nate Bachmeier [AWS-SA]" w:date="2023-02-25T11:26:00Z"/>
          <w:trPrChange w:id="478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788" w:author="Nate Bachmeier [AWS-SA]" w:date="2023-02-25T11:26:00Z">
              <w:tcPr>
                <w:tcW w:w="4740" w:type="dxa"/>
                <w:tcBorders>
                  <w:top w:val="nil"/>
                  <w:left w:val="nil"/>
                  <w:bottom w:val="nil"/>
                  <w:right w:val="nil"/>
                </w:tcBorders>
                <w:shd w:val="clear" w:color="auto" w:fill="auto"/>
                <w:noWrap/>
                <w:vAlign w:val="bottom"/>
                <w:hideMark/>
              </w:tcPr>
            </w:tcPrChange>
          </w:tcPr>
          <w:p w14:paraId="75CE6D7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789" w:author="Nate Bachmeier [AWS-SA]" w:date="2023-02-25T11:26:00Z"/>
                <w:rFonts w:ascii="Calibri" w:eastAsia="Times New Roman" w:hAnsi="Calibri" w:cs="Calibri"/>
                <w:b w:val="0"/>
                <w:bCs w:val="0"/>
                <w:color w:val="000000"/>
                <w:sz w:val="22"/>
                <w:rPrChange w:id="4790" w:author="Nate Bachmeier [AWS-SA]" w:date="2023-02-25T11:29:00Z">
                  <w:rPr>
                    <w:ins w:id="4791" w:author="Nate Bachmeier [AWS-SA]" w:date="2023-02-25T11:26:00Z"/>
                    <w:rFonts w:ascii="Calibri" w:eastAsia="Times New Roman" w:hAnsi="Calibri" w:cs="Calibri"/>
                    <w:color w:val="000000"/>
                    <w:sz w:val="22"/>
                  </w:rPr>
                </w:rPrChange>
              </w:rPr>
            </w:pPr>
            <w:ins w:id="4792" w:author="Nate Bachmeier [AWS-SA]" w:date="2023-02-25T11:26:00Z">
              <w:r w:rsidRPr="00E16572">
                <w:rPr>
                  <w:rFonts w:ascii="Calibri" w:eastAsia="Times New Roman" w:hAnsi="Calibri" w:cs="Calibri"/>
                  <w:b w:val="0"/>
                  <w:bCs w:val="0"/>
                  <w:color w:val="000000"/>
                  <w:sz w:val="22"/>
                  <w:rPrChange w:id="4793" w:author="Nate Bachmeier [AWS-SA]" w:date="2023-02-25T11:29:00Z">
                    <w:rPr>
                      <w:rFonts w:ascii="Calibri" w:eastAsia="Times New Roman" w:hAnsi="Calibri" w:cs="Calibri"/>
                      <w:color w:val="000000"/>
                      <w:sz w:val="22"/>
                    </w:rPr>
                  </w:rPrChange>
                </w:rPr>
                <w:t>massaging feet</w:t>
              </w:r>
            </w:ins>
          </w:p>
        </w:tc>
        <w:tc>
          <w:tcPr>
            <w:tcW w:w="960" w:type="dxa"/>
            <w:noWrap/>
            <w:hideMark/>
            <w:tcPrChange w:id="4794" w:author="Nate Bachmeier [AWS-SA]" w:date="2023-02-25T11:26:00Z">
              <w:tcPr>
                <w:tcW w:w="960" w:type="dxa"/>
                <w:tcBorders>
                  <w:top w:val="nil"/>
                  <w:left w:val="nil"/>
                  <w:bottom w:val="nil"/>
                  <w:right w:val="nil"/>
                </w:tcBorders>
                <w:shd w:val="clear" w:color="auto" w:fill="auto"/>
                <w:noWrap/>
                <w:vAlign w:val="bottom"/>
                <w:hideMark/>
              </w:tcPr>
            </w:tcPrChange>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795" w:author="Nate Bachmeier [AWS-SA]" w:date="2023-02-25T11:26:00Z"/>
                <w:rFonts w:ascii="Calibri" w:eastAsia="Times New Roman" w:hAnsi="Calibri" w:cs="Calibri"/>
                <w:color w:val="000000"/>
                <w:sz w:val="22"/>
              </w:rPr>
            </w:pPr>
            <w:ins w:id="4796" w:author="Nate Bachmeier [AWS-SA]" w:date="2023-02-25T11:26:00Z">
              <w:r w:rsidRPr="00E16572">
                <w:rPr>
                  <w:rFonts w:ascii="Calibri" w:eastAsia="Times New Roman" w:hAnsi="Calibri" w:cs="Calibri"/>
                  <w:color w:val="000000"/>
                  <w:sz w:val="22"/>
                </w:rPr>
                <w:t>459</w:t>
              </w:r>
            </w:ins>
          </w:p>
        </w:tc>
      </w:tr>
      <w:tr w:rsidR="00E16572" w:rsidRPr="00E16572" w14:paraId="4B56767A" w14:textId="77777777" w:rsidTr="00E16572">
        <w:trPr>
          <w:trHeight w:val="300"/>
          <w:ins w:id="4797" w:author="Nate Bachmeier [AWS-SA]" w:date="2023-02-25T11:26:00Z"/>
          <w:trPrChange w:id="479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799" w:author="Nate Bachmeier [AWS-SA]" w:date="2023-02-25T11:26:00Z">
              <w:tcPr>
                <w:tcW w:w="4740" w:type="dxa"/>
                <w:tcBorders>
                  <w:top w:val="nil"/>
                  <w:left w:val="nil"/>
                  <w:bottom w:val="nil"/>
                  <w:right w:val="nil"/>
                </w:tcBorders>
                <w:shd w:val="clear" w:color="auto" w:fill="auto"/>
                <w:noWrap/>
                <w:vAlign w:val="bottom"/>
                <w:hideMark/>
              </w:tcPr>
            </w:tcPrChange>
          </w:tcPr>
          <w:p w14:paraId="6CC86BE9" w14:textId="77777777" w:rsidR="00E16572" w:rsidRPr="00E16572" w:rsidRDefault="00E16572" w:rsidP="00E16572">
            <w:pPr>
              <w:spacing w:line="240" w:lineRule="auto"/>
              <w:ind w:firstLine="0"/>
              <w:rPr>
                <w:ins w:id="4800" w:author="Nate Bachmeier [AWS-SA]" w:date="2023-02-25T11:26:00Z"/>
                <w:rFonts w:ascii="Calibri" w:eastAsia="Times New Roman" w:hAnsi="Calibri" w:cs="Calibri"/>
                <w:b w:val="0"/>
                <w:bCs w:val="0"/>
                <w:color w:val="000000"/>
                <w:sz w:val="22"/>
                <w:rPrChange w:id="4801" w:author="Nate Bachmeier [AWS-SA]" w:date="2023-02-25T11:29:00Z">
                  <w:rPr>
                    <w:ins w:id="4802" w:author="Nate Bachmeier [AWS-SA]" w:date="2023-02-25T11:26:00Z"/>
                    <w:rFonts w:ascii="Calibri" w:eastAsia="Times New Roman" w:hAnsi="Calibri" w:cs="Calibri"/>
                    <w:color w:val="000000"/>
                    <w:sz w:val="22"/>
                  </w:rPr>
                </w:rPrChange>
              </w:rPr>
            </w:pPr>
            <w:ins w:id="4803" w:author="Nate Bachmeier [AWS-SA]" w:date="2023-02-25T11:26:00Z">
              <w:r w:rsidRPr="00E16572">
                <w:rPr>
                  <w:rFonts w:ascii="Calibri" w:eastAsia="Times New Roman" w:hAnsi="Calibri" w:cs="Calibri"/>
                  <w:b w:val="0"/>
                  <w:bCs w:val="0"/>
                  <w:color w:val="000000"/>
                  <w:sz w:val="22"/>
                  <w:rPrChange w:id="4804" w:author="Nate Bachmeier [AWS-SA]" w:date="2023-02-25T11:29:00Z">
                    <w:rPr>
                      <w:rFonts w:ascii="Calibri" w:eastAsia="Times New Roman" w:hAnsi="Calibri" w:cs="Calibri"/>
                      <w:color w:val="000000"/>
                      <w:sz w:val="22"/>
                    </w:rPr>
                  </w:rPrChange>
                </w:rPr>
                <w:t>massaging legs</w:t>
              </w:r>
            </w:ins>
          </w:p>
        </w:tc>
        <w:tc>
          <w:tcPr>
            <w:tcW w:w="960" w:type="dxa"/>
            <w:noWrap/>
            <w:hideMark/>
            <w:tcPrChange w:id="4805" w:author="Nate Bachmeier [AWS-SA]" w:date="2023-02-25T11:26:00Z">
              <w:tcPr>
                <w:tcW w:w="960" w:type="dxa"/>
                <w:tcBorders>
                  <w:top w:val="nil"/>
                  <w:left w:val="nil"/>
                  <w:bottom w:val="nil"/>
                  <w:right w:val="nil"/>
                </w:tcBorders>
                <w:shd w:val="clear" w:color="auto" w:fill="auto"/>
                <w:noWrap/>
                <w:vAlign w:val="bottom"/>
                <w:hideMark/>
              </w:tcPr>
            </w:tcPrChange>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806" w:author="Nate Bachmeier [AWS-SA]" w:date="2023-02-25T11:26:00Z"/>
                <w:rFonts w:ascii="Calibri" w:eastAsia="Times New Roman" w:hAnsi="Calibri" w:cs="Calibri"/>
                <w:color w:val="000000"/>
                <w:sz w:val="22"/>
              </w:rPr>
            </w:pPr>
            <w:ins w:id="4807" w:author="Nate Bachmeier [AWS-SA]" w:date="2023-02-25T11:26:00Z">
              <w:r w:rsidRPr="00E16572">
                <w:rPr>
                  <w:rFonts w:ascii="Calibri" w:eastAsia="Times New Roman" w:hAnsi="Calibri" w:cs="Calibri"/>
                  <w:color w:val="000000"/>
                  <w:sz w:val="22"/>
                </w:rPr>
                <w:t>481</w:t>
              </w:r>
            </w:ins>
          </w:p>
        </w:tc>
      </w:tr>
      <w:tr w:rsidR="00E16572" w:rsidRPr="00E16572" w14:paraId="784CBB4E" w14:textId="77777777" w:rsidTr="00E16572">
        <w:trPr>
          <w:cnfStyle w:val="000000100000" w:firstRow="0" w:lastRow="0" w:firstColumn="0" w:lastColumn="0" w:oddVBand="0" w:evenVBand="0" w:oddHBand="1" w:evenHBand="0" w:firstRowFirstColumn="0" w:firstRowLastColumn="0" w:lastRowFirstColumn="0" w:lastRowLastColumn="0"/>
          <w:trHeight w:val="300"/>
          <w:ins w:id="4808" w:author="Nate Bachmeier [AWS-SA]" w:date="2023-02-25T11:26:00Z"/>
          <w:trPrChange w:id="480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810" w:author="Nate Bachmeier [AWS-SA]" w:date="2023-02-25T11:26:00Z">
              <w:tcPr>
                <w:tcW w:w="4740" w:type="dxa"/>
                <w:tcBorders>
                  <w:top w:val="nil"/>
                  <w:left w:val="nil"/>
                  <w:bottom w:val="nil"/>
                  <w:right w:val="nil"/>
                </w:tcBorders>
                <w:shd w:val="clear" w:color="auto" w:fill="auto"/>
                <w:noWrap/>
                <w:vAlign w:val="bottom"/>
                <w:hideMark/>
              </w:tcPr>
            </w:tcPrChange>
          </w:tcPr>
          <w:p w14:paraId="4F0C13D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811" w:author="Nate Bachmeier [AWS-SA]" w:date="2023-02-25T11:26:00Z"/>
                <w:rFonts w:ascii="Calibri" w:eastAsia="Times New Roman" w:hAnsi="Calibri" w:cs="Calibri"/>
                <w:b w:val="0"/>
                <w:bCs w:val="0"/>
                <w:color w:val="000000"/>
                <w:sz w:val="22"/>
                <w:rPrChange w:id="4812" w:author="Nate Bachmeier [AWS-SA]" w:date="2023-02-25T11:29:00Z">
                  <w:rPr>
                    <w:ins w:id="4813" w:author="Nate Bachmeier [AWS-SA]" w:date="2023-02-25T11:26:00Z"/>
                    <w:rFonts w:ascii="Calibri" w:eastAsia="Times New Roman" w:hAnsi="Calibri" w:cs="Calibri"/>
                    <w:color w:val="000000"/>
                    <w:sz w:val="22"/>
                  </w:rPr>
                </w:rPrChange>
              </w:rPr>
            </w:pPr>
            <w:ins w:id="4814" w:author="Nate Bachmeier [AWS-SA]" w:date="2023-02-25T11:26:00Z">
              <w:r w:rsidRPr="00E16572">
                <w:rPr>
                  <w:rFonts w:ascii="Calibri" w:eastAsia="Times New Roman" w:hAnsi="Calibri" w:cs="Calibri"/>
                  <w:b w:val="0"/>
                  <w:bCs w:val="0"/>
                  <w:color w:val="000000"/>
                  <w:sz w:val="22"/>
                  <w:rPrChange w:id="4815" w:author="Nate Bachmeier [AWS-SA]" w:date="2023-02-25T11:29:00Z">
                    <w:rPr>
                      <w:rFonts w:ascii="Calibri" w:eastAsia="Times New Roman" w:hAnsi="Calibri" w:cs="Calibri"/>
                      <w:color w:val="000000"/>
                      <w:sz w:val="22"/>
                    </w:rPr>
                  </w:rPrChange>
                </w:rPr>
                <w:t>massaging neck</w:t>
              </w:r>
            </w:ins>
          </w:p>
        </w:tc>
        <w:tc>
          <w:tcPr>
            <w:tcW w:w="960" w:type="dxa"/>
            <w:noWrap/>
            <w:hideMark/>
            <w:tcPrChange w:id="4816" w:author="Nate Bachmeier [AWS-SA]" w:date="2023-02-25T11:26:00Z">
              <w:tcPr>
                <w:tcW w:w="960" w:type="dxa"/>
                <w:tcBorders>
                  <w:top w:val="nil"/>
                  <w:left w:val="nil"/>
                  <w:bottom w:val="nil"/>
                  <w:right w:val="nil"/>
                </w:tcBorders>
                <w:shd w:val="clear" w:color="auto" w:fill="auto"/>
                <w:noWrap/>
                <w:vAlign w:val="bottom"/>
                <w:hideMark/>
              </w:tcPr>
            </w:tcPrChange>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817" w:author="Nate Bachmeier [AWS-SA]" w:date="2023-02-25T11:26:00Z"/>
                <w:rFonts w:ascii="Calibri" w:eastAsia="Times New Roman" w:hAnsi="Calibri" w:cs="Calibri"/>
                <w:color w:val="000000"/>
                <w:sz w:val="22"/>
              </w:rPr>
            </w:pPr>
            <w:ins w:id="4818" w:author="Nate Bachmeier [AWS-SA]" w:date="2023-02-25T11:26:00Z">
              <w:r w:rsidRPr="00E16572">
                <w:rPr>
                  <w:rFonts w:ascii="Calibri" w:eastAsia="Times New Roman" w:hAnsi="Calibri" w:cs="Calibri"/>
                  <w:color w:val="000000"/>
                  <w:sz w:val="22"/>
                </w:rPr>
                <w:t>439</w:t>
              </w:r>
            </w:ins>
          </w:p>
        </w:tc>
      </w:tr>
      <w:tr w:rsidR="00E16572" w:rsidRPr="00E16572" w14:paraId="4185D33A" w14:textId="77777777" w:rsidTr="00E16572">
        <w:trPr>
          <w:trHeight w:val="300"/>
          <w:ins w:id="4819" w:author="Nate Bachmeier [AWS-SA]" w:date="2023-02-25T11:26:00Z"/>
          <w:trPrChange w:id="482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821" w:author="Nate Bachmeier [AWS-SA]" w:date="2023-02-25T11:26:00Z">
              <w:tcPr>
                <w:tcW w:w="4740" w:type="dxa"/>
                <w:tcBorders>
                  <w:top w:val="nil"/>
                  <w:left w:val="nil"/>
                  <w:bottom w:val="nil"/>
                  <w:right w:val="nil"/>
                </w:tcBorders>
                <w:shd w:val="clear" w:color="auto" w:fill="auto"/>
                <w:noWrap/>
                <w:vAlign w:val="bottom"/>
                <w:hideMark/>
              </w:tcPr>
            </w:tcPrChange>
          </w:tcPr>
          <w:p w14:paraId="32BAA9BB" w14:textId="77777777" w:rsidR="00E16572" w:rsidRPr="00E16572" w:rsidRDefault="00E16572" w:rsidP="00E16572">
            <w:pPr>
              <w:spacing w:line="240" w:lineRule="auto"/>
              <w:ind w:firstLine="0"/>
              <w:rPr>
                <w:ins w:id="4822" w:author="Nate Bachmeier [AWS-SA]" w:date="2023-02-25T11:26:00Z"/>
                <w:rFonts w:ascii="Calibri" w:eastAsia="Times New Roman" w:hAnsi="Calibri" w:cs="Calibri"/>
                <w:b w:val="0"/>
                <w:bCs w:val="0"/>
                <w:color w:val="000000"/>
                <w:sz w:val="22"/>
                <w:rPrChange w:id="4823" w:author="Nate Bachmeier [AWS-SA]" w:date="2023-02-25T11:29:00Z">
                  <w:rPr>
                    <w:ins w:id="4824" w:author="Nate Bachmeier [AWS-SA]" w:date="2023-02-25T11:26:00Z"/>
                    <w:rFonts w:ascii="Calibri" w:eastAsia="Times New Roman" w:hAnsi="Calibri" w:cs="Calibri"/>
                    <w:color w:val="000000"/>
                    <w:sz w:val="22"/>
                  </w:rPr>
                </w:rPrChange>
              </w:rPr>
            </w:pPr>
            <w:ins w:id="4825" w:author="Nate Bachmeier [AWS-SA]" w:date="2023-02-25T11:26:00Z">
              <w:r w:rsidRPr="00E16572">
                <w:rPr>
                  <w:rFonts w:ascii="Calibri" w:eastAsia="Times New Roman" w:hAnsi="Calibri" w:cs="Calibri"/>
                  <w:b w:val="0"/>
                  <w:bCs w:val="0"/>
                  <w:color w:val="000000"/>
                  <w:sz w:val="22"/>
                  <w:rPrChange w:id="4826" w:author="Nate Bachmeier [AWS-SA]" w:date="2023-02-25T11:29:00Z">
                    <w:rPr>
                      <w:rFonts w:ascii="Calibri" w:eastAsia="Times New Roman" w:hAnsi="Calibri" w:cs="Calibri"/>
                      <w:color w:val="000000"/>
                      <w:sz w:val="22"/>
                    </w:rPr>
                  </w:rPrChange>
                </w:rPr>
                <w:t>massaging person's head</w:t>
              </w:r>
            </w:ins>
          </w:p>
        </w:tc>
        <w:tc>
          <w:tcPr>
            <w:tcW w:w="960" w:type="dxa"/>
            <w:noWrap/>
            <w:hideMark/>
            <w:tcPrChange w:id="4827" w:author="Nate Bachmeier [AWS-SA]" w:date="2023-02-25T11:26:00Z">
              <w:tcPr>
                <w:tcW w:w="960" w:type="dxa"/>
                <w:tcBorders>
                  <w:top w:val="nil"/>
                  <w:left w:val="nil"/>
                  <w:bottom w:val="nil"/>
                  <w:right w:val="nil"/>
                </w:tcBorders>
                <w:shd w:val="clear" w:color="auto" w:fill="auto"/>
                <w:noWrap/>
                <w:vAlign w:val="bottom"/>
                <w:hideMark/>
              </w:tcPr>
            </w:tcPrChange>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828" w:author="Nate Bachmeier [AWS-SA]" w:date="2023-02-25T11:26:00Z"/>
                <w:rFonts w:ascii="Calibri" w:eastAsia="Times New Roman" w:hAnsi="Calibri" w:cs="Calibri"/>
                <w:color w:val="000000"/>
                <w:sz w:val="22"/>
              </w:rPr>
            </w:pPr>
            <w:ins w:id="4829" w:author="Nate Bachmeier [AWS-SA]" w:date="2023-02-25T11:26:00Z">
              <w:r w:rsidRPr="00E16572">
                <w:rPr>
                  <w:rFonts w:ascii="Calibri" w:eastAsia="Times New Roman" w:hAnsi="Calibri" w:cs="Calibri"/>
                  <w:color w:val="000000"/>
                  <w:sz w:val="22"/>
                </w:rPr>
                <w:t>498</w:t>
              </w:r>
            </w:ins>
          </w:p>
        </w:tc>
      </w:tr>
      <w:tr w:rsidR="00E16572" w:rsidRPr="00E16572" w14:paraId="580B6268" w14:textId="77777777" w:rsidTr="00E16572">
        <w:trPr>
          <w:cnfStyle w:val="000000100000" w:firstRow="0" w:lastRow="0" w:firstColumn="0" w:lastColumn="0" w:oddVBand="0" w:evenVBand="0" w:oddHBand="1" w:evenHBand="0" w:firstRowFirstColumn="0" w:firstRowLastColumn="0" w:lastRowFirstColumn="0" w:lastRowLastColumn="0"/>
          <w:trHeight w:val="300"/>
          <w:ins w:id="4830" w:author="Nate Bachmeier [AWS-SA]" w:date="2023-02-25T11:26:00Z"/>
          <w:trPrChange w:id="483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832" w:author="Nate Bachmeier [AWS-SA]" w:date="2023-02-25T11:26:00Z">
              <w:tcPr>
                <w:tcW w:w="4740" w:type="dxa"/>
                <w:tcBorders>
                  <w:top w:val="nil"/>
                  <w:left w:val="nil"/>
                  <w:bottom w:val="nil"/>
                  <w:right w:val="nil"/>
                </w:tcBorders>
                <w:shd w:val="clear" w:color="auto" w:fill="auto"/>
                <w:noWrap/>
                <w:vAlign w:val="bottom"/>
                <w:hideMark/>
              </w:tcPr>
            </w:tcPrChange>
          </w:tcPr>
          <w:p w14:paraId="46052EC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833" w:author="Nate Bachmeier [AWS-SA]" w:date="2023-02-25T11:26:00Z"/>
                <w:rFonts w:ascii="Calibri" w:eastAsia="Times New Roman" w:hAnsi="Calibri" w:cs="Calibri"/>
                <w:b w:val="0"/>
                <w:bCs w:val="0"/>
                <w:color w:val="000000"/>
                <w:sz w:val="22"/>
                <w:rPrChange w:id="4834" w:author="Nate Bachmeier [AWS-SA]" w:date="2023-02-25T11:29:00Z">
                  <w:rPr>
                    <w:ins w:id="4835" w:author="Nate Bachmeier [AWS-SA]" w:date="2023-02-25T11:26:00Z"/>
                    <w:rFonts w:ascii="Calibri" w:eastAsia="Times New Roman" w:hAnsi="Calibri" w:cs="Calibri"/>
                    <w:color w:val="000000"/>
                    <w:sz w:val="22"/>
                  </w:rPr>
                </w:rPrChange>
              </w:rPr>
            </w:pPr>
            <w:ins w:id="4836" w:author="Nate Bachmeier [AWS-SA]" w:date="2023-02-25T11:26:00Z">
              <w:r w:rsidRPr="00E16572">
                <w:rPr>
                  <w:rFonts w:ascii="Calibri" w:eastAsia="Times New Roman" w:hAnsi="Calibri" w:cs="Calibri"/>
                  <w:b w:val="0"/>
                  <w:bCs w:val="0"/>
                  <w:color w:val="000000"/>
                  <w:sz w:val="22"/>
                  <w:rPrChange w:id="4837" w:author="Nate Bachmeier [AWS-SA]" w:date="2023-02-25T11:29:00Z">
                    <w:rPr>
                      <w:rFonts w:ascii="Calibri" w:eastAsia="Times New Roman" w:hAnsi="Calibri" w:cs="Calibri"/>
                      <w:color w:val="000000"/>
                      <w:sz w:val="22"/>
                    </w:rPr>
                  </w:rPrChange>
                </w:rPr>
                <w:t>metal detecting</w:t>
              </w:r>
            </w:ins>
          </w:p>
        </w:tc>
        <w:tc>
          <w:tcPr>
            <w:tcW w:w="960" w:type="dxa"/>
            <w:noWrap/>
            <w:hideMark/>
            <w:tcPrChange w:id="4838" w:author="Nate Bachmeier [AWS-SA]" w:date="2023-02-25T11:26:00Z">
              <w:tcPr>
                <w:tcW w:w="960" w:type="dxa"/>
                <w:tcBorders>
                  <w:top w:val="nil"/>
                  <w:left w:val="nil"/>
                  <w:bottom w:val="nil"/>
                  <w:right w:val="nil"/>
                </w:tcBorders>
                <w:shd w:val="clear" w:color="auto" w:fill="auto"/>
                <w:noWrap/>
                <w:vAlign w:val="bottom"/>
                <w:hideMark/>
              </w:tcPr>
            </w:tcPrChange>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839" w:author="Nate Bachmeier [AWS-SA]" w:date="2023-02-25T11:26:00Z"/>
                <w:rFonts w:ascii="Calibri" w:eastAsia="Times New Roman" w:hAnsi="Calibri" w:cs="Calibri"/>
                <w:color w:val="000000"/>
                <w:sz w:val="22"/>
              </w:rPr>
            </w:pPr>
            <w:ins w:id="4840" w:author="Nate Bachmeier [AWS-SA]" w:date="2023-02-25T11:26:00Z">
              <w:r w:rsidRPr="00E16572">
                <w:rPr>
                  <w:rFonts w:ascii="Calibri" w:eastAsia="Times New Roman" w:hAnsi="Calibri" w:cs="Calibri"/>
                  <w:color w:val="000000"/>
                  <w:sz w:val="22"/>
                </w:rPr>
                <w:t>457</w:t>
              </w:r>
            </w:ins>
          </w:p>
        </w:tc>
      </w:tr>
      <w:tr w:rsidR="00E16572" w:rsidRPr="00E16572" w14:paraId="35694BA4" w14:textId="77777777" w:rsidTr="00E16572">
        <w:trPr>
          <w:trHeight w:val="300"/>
          <w:ins w:id="4841" w:author="Nate Bachmeier [AWS-SA]" w:date="2023-02-25T11:26:00Z"/>
          <w:trPrChange w:id="484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843" w:author="Nate Bachmeier [AWS-SA]" w:date="2023-02-25T11:26:00Z">
              <w:tcPr>
                <w:tcW w:w="4740" w:type="dxa"/>
                <w:tcBorders>
                  <w:top w:val="nil"/>
                  <w:left w:val="nil"/>
                  <w:bottom w:val="nil"/>
                  <w:right w:val="nil"/>
                </w:tcBorders>
                <w:shd w:val="clear" w:color="auto" w:fill="auto"/>
                <w:noWrap/>
                <w:vAlign w:val="bottom"/>
                <w:hideMark/>
              </w:tcPr>
            </w:tcPrChange>
          </w:tcPr>
          <w:p w14:paraId="47CB14A2" w14:textId="77777777" w:rsidR="00E16572" w:rsidRPr="00E16572" w:rsidRDefault="00E16572" w:rsidP="00E16572">
            <w:pPr>
              <w:spacing w:line="240" w:lineRule="auto"/>
              <w:ind w:firstLine="0"/>
              <w:rPr>
                <w:ins w:id="4844" w:author="Nate Bachmeier [AWS-SA]" w:date="2023-02-25T11:26:00Z"/>
                <w:rFonts w:ascii="Calibri" w:eastAsia="Times New Roman" w:hAnsi="Calibri" w:cs="Calibri"/>
                <w:b w:val="0"/>
                <w:bCs w:val="0"/>
                <w:color w:val="000000"/>
                <w:sz w:val="22"/>
                <w:rPrChange w:id="4845" w:author="Nate Bachmeier [AWS-SA]" w:date="2023-02-25T11:29:00Z">
                  <w:rPr>
                    <w:ins w:id="4846" w:author="Nate Bachmeier [AWS-SA]" w:date="2023-02-25T11:26:00Z"/>
                    <w:rFonts w:ascii="Calibri" w:eastAsia="Times New Roman" w:hAnsi="Calibri" w:cs="Calibri"/>
                    <w:color w:val="000000"/>
                    <w:sz w:val="22"/>
                  </w:rPr>
                </w:rPrChange>
              </w:rPr>
            </w:pPr>
            <w:ins w:id="4847" w:author="Nate Bachmeier [AWS-SA]" w:date="2023-02-25T11:26:00Z">
              <w:r w:rsidRPr="00E16572">
                <w:rPr>
                  <w:rFonts w:ascii="Calibri" w:eastAsia="Times New Roman" w:hAnsi="Calibri" w:cs="Calibri"/>
                  <w:b w:val="0"/>
                  <w:bCs w:val="0"/>
                  <w:color w:val="000000"/>
                  <w:sz w:val="22"/>
                  <w:rPrChange w:id="4848" w:author="Nate Bachmeier [AWS-SA]" w:date="2023-02-25T11:29:00Z">
                    <w:rPr>
                      <w:rFonts w:ascii="Calibri" w:eastAsia="Times New Roman" w:hAnsi="Calibri" w:cs="Calibri"/>
                      <w:color w:val="000000"/>
                      <w:sz w:val="22"/>
                    </w:rPr>
                  </w:rPrChange>
                </w:rPr>
                <w:t>milking cow</w:t>
              </w:r>
            </w:ins>
          </w:p>
        </w:tc>
        <w:tc>
          <w:tcPr>
            <w:tcW w:w="960" w:type="dxa"/>
            <w:noWrap/>
            <w:hideMark/>
            <w:tcPrChange w:id="4849" w:author="Nate Bachmeier [AWS-SA]" w:date="2023-02-25T11:26:00Z">
              <w:tcPr>
                <w:tcW w:w="960" w:type="dxa"/>
                <w:tcBorders>
                  <w:top w:val="nil"/>
                  <w:left w:val="nil"/>
                  <w:bottom w:val="nil"/>
                  <w:right w:val="nil"/>
                </w:tcBorders>
                <w:shd w:val="clear" w:color="auto" w:fill="auto"/>
                <w:noWrap/>
                <w:vAlign w:val="bottom"/>
                <w:hideMark/>
              </w:tcPr>
            </w:tcPrChange>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850" w:author="Nate Bachmeier [AWS-SA]" w:date="2023-02-25T11:26:00Z"/>
                <w:rFonts w:ascii="Calibri" w:eastAsia="Times New Roman" w:hAnsi="Calibri" w:cs="Calibri"/>
                <w:color w:val="000000"/>
                <w:sz w:val="22"/>
              </w:rPr>
            </w:pPr>
            <w:ins w:id="4851" w:author="Nate Bachmeier [AWS-SA]" w:date="2023-02-25T11:26:00Z">
              <w:r w:rsidRPr="00E16572">
                <w:rPr>
                  <w:rFonts w:ascii="Calibri" w:eastAsia="Times New Roman" w:hAnsi="Calibri" w:cs="Calibri"/>
                  <w:color w:val="000000"/>
                  <w:sz w:val="22"/>
                </w:rPr>
                <w:t>844</w:t>
              </w:r>
            </w:ins>
          </w:p>
        </w:tc>
      </w:tr>
      <w:tr w:rsidR="00E16572" w:rsidRPr="00E16572" w14:paraId="6B2F0C73" w14:textId="77777777" w:rsidTr="00E16572">
        <w:trPr>
          <w:cnfStyle w:val="000000100000" w:firstRow="0" w:lastRow="0" w:firstColumn="0" w:lastColumn="0" w:oddVBand="0" w:evenVBand="0" w:oddHBand="1" w:evenHBand="0" w:firstRowFirstColumn="0" w:firstRowLastColumn="0" w:lastRowFirstColumn="0" w:lastRowLastColumn="0"/>
          <w:trHeight w:val="300"/>
          <w:ins w:id="4852" w:author="Nate Bachmeier [AWS-SA]" w:date="2023-02-25T11:26:00Z"/>
          <w:trPrChange w:id="485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854" w:author="Nate Bachmeier [AWS-SA]" w:date="2023-02-25T11:26:00Z">
              <w:tcPr>
                <w:tcW w:w="4740" w:type="dxa"/>
                <w:tcBorders>
                  <w:top w:val="nil"/>
                  <w:left w:val="nil"/>
                  <w:bottom w:val="nil"/>
                  <w:right w:val="nil"/>
                </w:tcBorders>
                <w:shd w:val="clear" w:color="auto" w:fill="auto"/>
                <w:noWrap/>
                <w:vAlign w:val="bottom"/>
                <w:hideMark/>
              </w:tcPr>
            </w:tcPrChange>
          </w:tcPr>
          <w:p w14:paraId="2387B18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855" w:author="Nate Bachmeier [AWS-SA]" w:date="2023-02-25T11:26:00Z"/>
                <w:rFonts w:ascii="Calibri" w:eastAsia="Times New Roman" w:hAnsi="Calibri" w:cs="Calibri"/>
                <w:b w:val="0"/>
                <w:bCs w:val="0"/>
                <w:color w:val="000000"/>
                <w:sz w:val="22"/>
                <w:rPrChange w:id="4856" w:author="Nate Bachmeier [AWS-SA]" w:date="2023-02-25T11:29:00Z">
                  <w:rPr>
                    <w:ins w:id="4857" w:author="Nate Bachmeier [AWS-SA]" w:date="2023-02-25T11:26:00Z"/>
                    <w:rFonts w:ascii="Calibri" w:eastAsia="Times New Roman" w:hAnsi="Calibri" w:cs="Calibri"/>
                    <w:color w:val="000000"/>
                    <w:sz w:val="22"/>
                  </w:rPr>
                </w:rPrChange>
              </w:rPr>
            </w:pPr>
            <w:ins w:id="4858" w:author="Nate Bachmeier [AWS-SA]" w:date="2023-02-25T11:26:00Z">
              <w:r w:rsidRPr="00E16572">
                <w:rPr>
                  <w:rFonts w:ascii="Calibri" w:eastAsia="Times New Roman" w:hAnsi="Calibri" w:cs="Calibri"/>
                  <w:b w:val="0"/>
                  <w:bCs w:val="0"/>
                  <w:color w:val="000000"/>
                  <w:sz w:val="22"/>
                  <w:rPrChange w:id="4859" w:author="Nate Bachmeier [AWS-SA]" w:date="2023-02-25T11:29:00Z">
                    <w:rPr>
                      <w:rFonts w:ascii="Calibri" w:eastAsia="Times New Roman" w:hAnsi="Calibri" w:cs="Calibri"/>
                      <w:color w:val="000000"/>
                      <w:sz w:val="22"/>
                    </w:rPr>
                  </w:rPrChange>
                </w:rPr>
                <w:t>milking goat</w:t>
              </w:r>
            </w:ins>
          </w:p>
        </w:tc>
        <w:tc>
          <w:tcPr>
            <w:tcW w:w="960" w:type="dxa"/>
            <w:noWrap/>
            <w:hideMark/>
            <w:tcPrChange w:id="4860" w:author="Nate Bachmeier [AWS-SA]" w:date="2023-02-25T11:26:00Z">
              <w:tcPr>
                <w:tcW w:w="960" w:type="dxa"/>
                <w:tcBorders>
                  <w:top w:val="nil"/>
                  <w:left w:val="nil"/>
                  <w:bottom w:val="nil"/>
                  <w:right w:val="nil"/>
                </w:tcBorders>
                <w:shd w:val="clear" w:color="auto" w:fill="auto"/>
                <w:noWrap/>
                <w:vAlign w:val="bottom"/>
                <w:hideMark/>
              </w:tcPr>
            </w:tcPrChange>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861" w:author="Nate Bachmeier [AWS-SA]" w:date="2023-02-25T11:26:00Z"/>
                <w:rFonts w:ascii="Calibri" w:eastAsia="Times New Roman" w:hAnsi="Calibri" w:cs="Calibri"/>
                <w:color w:val="000000"/>
                <w:sz w:val="22"/>
              </w:rPr>
            </w:pPr>
            <w:ins w:id="4862" w:author="Nate Bachmeier [AWS-SA]" w:date="2023-02-25T11:26:00Z">
              <w:r w:rsidRPr="00E16572">
                <w:rPr>
                  <w:rFonts w:ascii="Calibri" w:eastAsia="Times New Roman" w:hAnsi="Calibri" w:cs="Calibri"/>
                  <w:color w:val="000000"/>
                  <w:sz w:val="22"/>
                </w:rPr>
                <w:t>520</w:t>
              </w:r>
            </w:ins>
          </w:p>
        </w:tc>
      </w:tr>
      <w:tr w:rsidR="00E16572" w:rsidRPr="00E16572" w14:paraId="7B78EDB3" w14:textId="77777777" w:rsidTr="00E16572">
        <w:trPr>
          <w:trHeight w:val="300"/>
          <w:ins w:id="4863" w:author="Nate Bachmeier [AWS-SA]" w:date="2023-02-25T11:26:00Z"/>
          <w:trPrChange w:id="486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865" w:author="Nate Bachmeier [AWS-SA]" w:date="2023-02-25T11:26:00Z">
              <w:tcPr>
                <w:tcW w:w="4740" w:type="dxa"/>
                <w:tcBorders>
                  <w:top w:val="nil"/>
                  <w:left w:val="nil"/>
                  <w:bottom w:val="nil"/>
                  <w:right w:val="nil"/>
                </w:tcBorders>
                <w:shd w:val="clear" w:color="auto" w:fill="auto"/>
                <w:noWrap/>
                <w:vAlign w:val="bottom"/>
                <w:hideMark/>
              </w:tcPr>
            </w:tcPrChange>
          </w:tcPr>
          <w:p w14:paraId="06FD7F7B" w14:textId="77777777" w:rsidR="00E16572" w:rsidRPr="00E16572" w:rsidRDefault="00E16572" w:rsidP="00E16572">
            <w:pPr>
              <w:spacing w:line="240" w:lineRule="auto"/>
              <w:ind w:firstLine="0"/>
              <w:rPr>
                <w:ins w:id="4866" w:author="Nate Bachmeier [AWS-SA]" w:date="2023-02-25T11:26:00Z"/>
                <w:rFonts w:ascii="Calibri" w:eastAsia="Times New Roman" w:hAnsi="Calibri" w:cs="Calibri"/>
                <w:b w:val="0"/>
                <w:bCs w:val="0"/>
                <w:color w:val="000000"/>
                <w:sz w:val="22"/>
                <w:rPrChange w:id="4867" w:author="Nate Bachmeier [AWS-SA]" w:date="2023-02-25T11:29:00Z">
                  <w:rPr>
                    <w:ins w:id="4868" w:author="Nate Bachmeier [AWS-SA]" w:date="2023-02-25T11:26:00Z"/>
                    <w:rFonts w:ascii="Calibri" w:eastAsia="Times New Roman" w:hAnsi="Calibri" w:cs="Calibri"/>
                    <w:color w:val="000000"/>
                    <w:sz w:val="22"/>
                  </w:rPr>
                </w:rPrChange>
              </w:rPr>
            </w:pPr>
            <w:ins w:id="4869" w:author="Nate Bachmeier [AWS-SA]" w:date="2023-02-25T11:26:00Z">
              <w:r w:rsidRPr="00E16572">
                <w:rPr>
                  <w:rFonts w:ascii="Calibri" w:eastAsia="Times New Roman" w:hAnsi="Calibri" w:cs="Calibri"/>
                  <w:b w:val="0"/>
                  <w:bCs w:val="0"/>
                  <w:color w:val="000000"/>
                  <w:sz w:val="22"/>
                  <w:rPrChange w:id="4870" w:author="Nate Bachmeier [AWS-SA]" w:date="2023-02-25T11:29:00Z">
                    <w:rPr>
                      <w:rFonts w:ascii="Calibri" w:eastAsia="Times New Roman" w:hAnsi="Calibri" w:cs="Calibri"/>
                      <w:color w:val="000000"/>
                      <w:sz w:val="22"/>
                    </w:rPr>
                  </w:rPrChange>
                </w:rPr>
                <w:t xml:space="preserve">mixing </w:t>
              </w:r>
              <w:proofErr w:type="spellStart"/>
              <w:r w:rsidRPr="00E16572">
                <w:rPr>
                  <w:rFonts w:ascii="Calibri" w:eastAsia="Times New Roman" w:hAnsi="Calibri" w:cs="Calibri"/>
                  <w:b w:val="0"/>
                  <w:bCs w:val="0"/>
                  <w:color w:val="000000"/>
                  <w:sz w:val="22"/>
                  <w:rPrChange w:id="4871" w:author="Nate Bachmeier [AWS-SA]" w:date="2023-02-25T11:29:00Z">
                    <w:rPr>
                      <w:rFonts w:ascii="Calibri" w:eastAsia="Times New Roman" w:hAnsi="Calibri" w:cs="Calibri"/>
                      <w:color w:val="000000"/>
                      <w:sz w:val="22"/>
                    </w:rPr>
                  </w:rPrChange>
                </w:rPr>
                <w:t>colours</w:t>
              </w:r>
              <w:proofErr w:type="spellEnd"/>
            </w:ins>
          </w:p>
        </w:tc>
        <w:tc>
          <w:tcPr>
            <w:tcW w:w="960" w:type="dxa"/>
            <w:noWrap/>
            <w:hideMark/>
            <w:tcPrChange w:id="4872" w:author="Nate Bachmeier [AWS-SA]" w:date="2023-02-25T11:26:00Z">
              <w:tcPr>
                <w:tcW w:w="960" w:type="dxa"/>
                <w:tcBorders>
                  <w:top w:val="nil"/>
                  <w:left w:val="nil"/>
                  <w:bottom w:val="nil"/>
                  <w:right w:val="nil"/>
                </w:tcBorders>
                <w:shd w:val="clear" w:color="auto" w:fill="auto"/>
                <w:noWrap/>
                <w:vAlign w:val="bottom"/>
                <w:hideMark/>
              </w:tcPr>
            </w:tcPrChange>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873" w:author="Nate Bachmeier [AWS-SA]" w:date="2023-02-25T11:26:00Z"/>
                <w:rFonts w:ascii="Calibri" w:eastAsia="Times New Roman" w:hAnsi="Calibri" w:cs="Calibri"/>
                <w:color w:val="000000"/>
                <w:sz w:val="22"/>
              </w:rPr>
            </w:pPr>
            <w:ins w:id="4874" w:author="Nate Bachmeier [AWS-SA]" w:date="2023-02-25T11:26:00Z">
              <w:r w:rsidRPr="00E16572">
                <w:rPr>
                  <w:rFonts w:ascii="Calibri" w:eastAsia="Times New Roman" w:hAnsi="Calibri" w:cs="Calibri"/>
                  <w:color w:val="000000"/>
                  <w:sz w:val="22"/>
                </w:rPr>
                <w:t>492</w:t>
              </w:r>
            </w:ins>
          </w:p>
        </w:tc>
      </w:tr>
      <w:tr w:rsidR="00E16572" w:rsidRPr="00E16572" w14:paraId="1EBB65D8" w14:textId="77777777" w:rsidTr="00E16572">
        <w:trPr>
          <w:cnfStyle w:val="000000100000" w:firstRow="0" w:lastRow="0" w:firstColumn="0" w:lastColumn="0" w:oddVBand="0" w:evenVBand="0" w:oddHBand="1" w:evenHBand="0" w:firstRowFirstColumn="0" w:firstRowLastColumn="0" w:lastRowFirstColumn="0" w:lastRowLastColumn="0"/>
          <w:trHeight w:val="300"/>
          <w:ins w:id="4875" w:author="Nate Bachmeier [AWS-SA]" w:date="2023-02-25T11:26:00Z"/>
          <w:trPrChange w:id="487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877" w:author="Nate Bachmeier [AWS-SA]" w:date="2023-02-25T11:26:00Z">
              <w:tcPr>
                <w:tcW w:w="4740" w:type="dxa"/>
                <w:tcBorders>
                  <w:top w:val="nil"/>
                  <w:left w:val="nil"/>
                  <w:bottom w:val="nil"/>
                  <w:right w:val="nil"/>
                </w:tcBorders>
                <w:shd w:val="clear" w:color="auto" w:fill="auto"/>
                <w:noWrap/>
                <w:vAlign w:val="bottom"/>
                <w:hideMark/>
              </w:tcPr>
            </w:tcPrChange>
          </w:tcPr>
          <w:p w14:paraId="6943D93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878" w:author="Nate Bachmeier [AWS-SA]" w:date="2023-02-25T11:26:00Z"/>
                <w:rFonts w:ascii="Calibri" w:eastAsia="Times New Roman" w:hAnsi="Calibri" w:cs="Calibri"/>
                <w:b w:val="0"/>
                <w:bCs w:val="0"/>
                <w:color w:val="000000"/>
                <w:sz w:val="22"/>
                <w:rPrChange w:id="4879" w:author="Nate Bachmeier [AWS-SA]" w:date="2023-02-25T11:29:00Z">
                  <w:rPr>
                    <w:ins w:id="4880" w:author="Nate Bachmeier [AWS-SA]" w:date="2023-02-25T11:26:00Z"/>
                    <w:rFonts w:ascii="Calibri" w:eastAsia="Times New Roman" w:hAnsi="Calibri" w:cs="Calibri"/>
                    <w:color w:val="000000"/>
                    <w:sz w:val="22"/>
                  </w:rPr>
                </w:rPrChange>
              </w:rPr>
            </w:pPr>
            <w:ins w:id="4881" w:author="Nate Bachmeier [AWS-SA]" w:date="2023-02-25T11:26:00Z">
              <w:r w:rsidRPr="00E16572">
                <w:rPr>
                  <w:rFonts w:ascii="Calibri" w:eastAsia="Times New Roman" w:hAnsi="Calibri" w:cs="Calibri"/>
                  <w:b w:val="0"/>
                  <w:bCs w:val="0"/>
                  <w:color w:val="000000"/>
                  <w:sz w:val="22"/>
                  <w:rPrChange w:id="4882" w:author="Nate Bachmeier [AWS-SA]" w:date="2023-02-25T11:29:00Z">
                    <w:rPr>
                      <w:rFonts w:ascii="Calibri" w:eastAsia="Times New Roman" w:hAnsi="Calibri" w:cs="Calibri"/>
                      <w:color w:val="000000"/>
                      <w:sz w:val="22"/>
                    </w:rPr>
                  </w:rPrChange>
                </w:rPr>
                <w:t>moon walking</w:t>
              </w:r>
            </w:ins>
          </w:p>
        </w:tc>
        <w:tc>
          <w:tcPr>
            <w:tcW w:w="960" w:type="dxa"/>
            <w:noWrap/>
            <w:hideMark/>
            <w:tcPrChange w:id="4883" w:author="Nate Bachmeier [AWS-SA]" w:date="2023-02-25T11:26:00Z">
              <w:tcPr>
                <w:tcW w:w="960" w:type="dxa"/>
                <w:tcBorders>
                  <w:top w:val="nil"/>
                  <w:left w:val="nil"/>
                  <w:bottom w:val="nil"/>
                  <w:right w:val="nil"/>
                </w:tcBorders>
                <w:shd w:val="clear" w:color="auto" w:fill="auto"/>
                <w:noWrap/>
                <w:vAlign w:val="bottom"/>
                <w:hideMark/>
              </w:tcPr>
            </w:tcPrChange>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884" w:author="Nate Bachmeier [AWS-SA]" w:date="2023-02-25T11:26:00Z"/>
                <w:rFonts w:ascii="Calibri" w:eastAsia="Times New Roman" w:hAnsi="Calibri" w:cs="Calibri"/>
                <w:color w:val="000000"/>
                <w:sz w:val="22"/>
              </w:rPr>
            </w:pPr>
            <w:ins w:id="4885" w:author="Nate Bachmeier [AWS-SA]" w:date="2023-02-25T11:26:00Z">
              <w:r w:rsidRPr="00E16572">
                <w:rPr>
                  <w:rFonts w:ascii="Calibri" w:eastAsia="Times New Roman" w:hAnsi="Calibri" w:cs="Calibri"/>
                  <w:color w:val="000000"/>
                  <w:sz w:val="22"/>
                </w:rPr>
                <w:t>585</w:t>
              </w:r>
            </w:ins>
          </w:p>
        </w:tc>
      </w:tr>
      <w:tr w:rsidR="00E16572" w:rsidRPr="00E16572" w14:paraId="6EFD70C2" w14:textId="77777777" w:rsidTr="00E16572">
        <w:trPr>
          <w:trHeight w:val="300"/>
          <w:ins w:id="4886" w:author="Nate Bachmeier [AWS-SA]" w:date="2023-02-25T11:26:00Z"/>
          <w:trPrChange w:id="488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888" w:author="Nate Bachmeier [AWS-SA]" w:date="2023-02-25T11:26:00Z">
              <w:tcPr>
                <w:tcW w:w="4740" w:type="dxa"/>
                <w:tcBorders>
                  <w:top w:val="nil"/>
                  <w:left w:val="nil"/>
                  <w:bottom w:val="nil"/>
                  <w:right w:val="nil"/>
                </w:tcBorders>
                <w:shd w:val="clear" w:color="auto" w:fill="auto"/>
                <w:noWrap/>
                <w:vAlign w:val="bottom"/>
                <w:hideMark/>
              </w:tcPr>
            </w:tcPrChange>
          </w:tcPr>
          <w:p w14:paraId="163EC725" w14:textId="77777777" w:rsidR="00E16572" w:rsidRPr="00E16572" w:rsidRDefault="00E16572" w:rsidP="00E16572">
            <w:pPr>
              <w:spacing w:line="240" w:lineRule="auto"/>
              <w:ind w:firstLine="0"/>
              <w:rPr>
                <w:ins w:id="4889" w:author="Nate Bachmeier [AWS-SA]" w:date="2023-02-25T11:26:00Z"/>
                <w:rFonts w:ascii="Calibri" w:eastAsia="Times New Roman" w:hAnsi="Calibri" w:cs="Calibri"/>
                <w:b w:val="0"/>
                <w:bCs w:val="0"/>
                <w:color w:val="000000"/>
                <w:sz w:val="22"/>
                <w:rPrChange w:id="4890" w:author="Nate Bachmeier [AWS-SA]" w:date="2023-02-25T11:29:00Z">
                  <w:rPr>
                    <w:ins w:id="4891" w:author="Nate Bachmeier [AWS-SA]" w:date="2023-02-25T11:26:00Z"/>
                    <w:rFonts w:ascii="Calibri" w:eastAsia="Times New Roman" w:hAnsi="Calibri" w:cs="Calibri"/>
                    <w:color w:val="000000"/>
                    <w:sz w:val="22"/>
                  </w:rPr>
                </w:rPrChange>
              </w:rPr>
            </w:pPr>
            <w:ins w:id="4892" w:author="Nate Bachmeier [AWS-SA]" w:date="2023-02-25T11:26:00Z">
              <w:r w:rsidRPr="00E16572">
                <w:rPr>
                  <w:rFonts w:ascii="Calibri" w:eastAsia="Times New Roman" w:hAnsi="Calibri" w:cs="Calibri"/>
                  <w:b w:val="0"/>
                  <w:bCs w:val="0"/>
                  <w:color w:val="000000"/>
                  <w:sz w:val="22"/>
                  <w:rPrChange w:id="4893" w:author="Nate Bachmeier [AWS-SA]" w:date="2023-02-25T11:29:00Z">
                    <w:rPr>
                      <w:rFonts w:ascii="Calibri" w:eastAsia="Times New Roman" w:hAnsi="Calibri" w:cs="Calibri"/>
                      <w:color w:val="000000"/>
                      <w:sz w:val="22"/>
                    </w:rPr>
                  </w:rPrChange>
                </w:rPr>
                <w:t>mopping floor</w:t>
              </w:r>
            </w:ins>
          </w:p>
        </w:tc>
        <w:tc>
          <w:tcPr>
            <w:tcW w:w="960" w:type="dxa"/>
            <w:noWrap/>
            <w:hideMark/>
            <w:tcPrChange w:id="4894" w:author="Nate Bachmeier [AWS-SA]" w:date="2023-02-25T11:26:00Z">
              <w:tcPr>
                <w:tcW w:w="960" w:type="dxa"/>
                <w:tcBorders>
                  <w:top w:val="nil"/>
                  <w:left w:val="nil"/>
                  <w:bottom w:val="nil"/>
                  <w:right w:val="nil"/>
                </w:tcBorders>
                <w:shd w:val="clear" w:color="auto" w:fill="auto"/>
                <w:noWrap/>
                <w:vAlign w:val="bottom"/>
                <w:hideMark/>
              </w:tcPr>
            </w:tcPrChange>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895" w:author="Nate Bachmeier [AWS-SA]" w:date="2023-02-25T11:26:00Z"/>
                <w:rFonts w:ascii="Calibri" w:eastAsia="Times New Roman" w:hAnsi="Calibri" w:cs="Calibri"/>
                <w:color w:val="000000"/>
                <w:sz w:val="22"/>
              </w:rPr>
            </w:pPr>
            <w:ins w:id="4896" w:author="Nate Bachmeier [AWS-SA]" w:date="2023-02-25T11:26:00Z">
              <w:r w:rsidRPr="00E16572">
                <w:rPr>
                  <w:rFonts w:ascii="Calibri" w:eastAsia="Times New Roman" w:hAnsi="Calibri" w:cs="Calibri"/>
                  <w:color w:val="000000"/>
                  <w:sz w:val="22"/>
                </w:rPr>
                <w:t>737</w:t>
              </w:r>
            </w:ins>
          </w:p>
        </w:tc>
      </w:tr>
      <w:tr w:rsidR="00E16572" w:rsidRPr="00E16572" w14:paraId="573575E3" w14:textId="77777777" w:rsidTr="00E16572">
        <w:trPr>
          <w:cnfStyle w:val="000000100000" w:firstRow="0" w:lastRow="0" w:firstColumn="0" w:lastColumn="0" w:oddVBand="0" w:evenVBand="0" w:oddHBand="1" w:evenHBand="0" w:firstRowFirstColumn="0" w:firstRowLastColumn="0" w:lastRowFirstColumn="0" w:lastRowLastColumn="0"/>
          <w:trHeight w:val="300"/>
          <w:ins w:id="4897" w:author="Nate Bachmeier [AWS-SA]" w:date="2023-02-25T11:26:00Z"/>
          <w:trPrChange w:id="489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899" w:author="Nate Bachmeier [AWS-SA]" w:date="2023-02-25T11:26:00Z">
              <w:tcPr>
                <w:tcW w:w="4740" w:type="dxa"/>
                <w:tcBorders>
                  <w:top w:val="nil"/>
                  <w:left w:val="nil"/>
                  <w:bottom w:val="nil"/>
                  <w:right w:val="nil"/>
                </w:tcBorders>
                <w:shd w:val="clear" w:color="auto" w:fill="auto"/>
                <w:noWrap/>
                <w:vAlign w:val="bottom"/>
                <w:hideMark/>
              </w:tcPr>
            </w:tcPrChange>
          </w:tcPr>
          <w:p w14:paraId="0BDBA5B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900" w:author="Nate Bachmeier [AWS-SA]" w:date="2023-02-25T11:26:00Z"/>
                <w:rFonts w:ascii="Calibri" w:eastAsia="Times New Roman" w:hAnsi="Calibri" w:cs="Calibri"/>
                <w:b w:val="0"/>
                <w:bCs w:val="0"/>
                <w:color w:val="000000"/>
                <w:sz w:val="22"/>
                <w:rPrChange w:id="4901" w:author="Nate Bachmeier [AWS-SA]" w:date="2023-02-25T11:29:00Z">
                  <w:rPr>
                    <w:ins w:id="4902" w:author="Nate Bachmeier [AWS-SA]" w:date="2023-02-25T11:26:00Z"/>
                    <w:rFonts w:ascii="Calibri" w:eastAsia="Times New Roman" w:hAnsi="Calibri" w:cs="Calibri"/>
                    <w:color w:val="000000"/>
                    <w:sz w:val="22"/>
                  </w:rPr>
                </w:rPrChange>
              </w:rPr>
            </w:pPr>
            <w:ins w:id="4903" w:author="Nate Bachmeier [AWS-SA]" w:date="2023-02-25T11:26:00Z">
              <w:r w:rsidRPr="00E16572">
                <w:rPr>
                  <w:rFonts w:ascii="Calibri" w:eastAsia="Times New Roman" w:hAnsi="Calibri" w:cs="Calibri"/>
                  <w:b w:val="0"/>
                  <w:bCs w:val="0"/>
                  <w:color w:val="000000"/>
                  <w:sz w:val="22"/>
                  <w:rPrChange w:id="4904" w:author="Nate Bachmeier [AWS-SA]" w:date="2023-02-25T11:29:00Z">
                    <w:rPr>
                      <w:rFonts w:ascii="Calibri" w:eastAsia="Times New Roman" w:hAnsi="Calibri" w:cs="Calibri"/>
                      <w:color w:val="000000"/>
                      <w:sz w:val="22"/>
                    </w:rPr>
                  </w:rPrChange>
                </w:rPr>
                <w:t>mosh pit dancing</w:t>
              </w:r>
            </w:ins>
          </w:p>
        </w:tc>
        <w:tc>
          <w:tcPr>
            <w:tcW w:w="960" w:type="dxa"/>
            <w:noWrap/>
            <w:hideMark/>
            <w:tcPrChange w:id="4905" w:author="Nate Bachmeier [AWS-SA]" w:date="2023-02-25T11:26:00Z">
              <w:tcPr>
                <w:tcW w:w="960" w:type="dxa"/>
                <w:tcBorders>
                  <w:top w:val="nil"/>
                  <w:left w:val="nil"/>
                  <w:bottom w:val="nil"/>
                  <w:right w:val="nil"/>
                </w:tcBorders>
                <w:shd w:val="clear" w:color="auto" w:fill="auto"/>
                <w:noWrap/>
                <w:vAlign w:val="bottom"/>
                <w:hideMark/>
              </w:tcPr>
            </w:tcPrChange>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906" w:author="Nate Bachmeier [AWS-SA]" w:date="2023-02-25T11:26:00Z"/>
                <w:rFonts w:ascii="Calibri" w:eastAsia="Times New Roman" w:hAnsi="Calibri" w:cs="Calibri"/>
                <w:color w:val="000000"/>
                <w:sz w:val="22"/>
              </w:rPr>
            </w:pPr>
            <w:ins w:id="4907" w:author="Nate Bachmeier [AWS-SA]" w:date="2023-02-25T11:26:00Z">
              <w:r w:rsidRPr="00E16572">
                <w:rPr>
                  <w:rFonts w:ascii="Calibri" w:eastAsia="Times New Roman" w:hAnsi="Calibri" w:cs="Calibri"/>
                  <w:color w:val="000000"/>
                  <w:sz w:val="22"/>
                </w:rPr>
                <w:t>537</w:t>
              </w:r>
            </w:ins>
          </w:p>
        </w:tc>
      </w:tr>
      <w:tr w:rsidR="00E16572" w:rsidRPr="00E16572" w14:paraId="45356220" w14:textId="77777777" w:rsidTr="00E16572">
        <w:trPr>
          <w:trHeight w:val="300"/>
          <w:ins w:id="4908" w:author="Nate Bachmeier [AWS-SA]" w:date="2023-02-25T11:26:00Z"/>
          <w:trPrChange w:id="490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910" w:author="Nate Bachmeier [AWS-SA]" w:date="2023-02-25T11:26:00Z">
              <w:tcPr>
                <w:tcW w:w="4740" w:type="dxa"/>
                <w:tcBorders>
                  <w:top w:val="nil"/>
                  <w:left w:val="nil"/>
                  <w:bottom w:val="nil"/>
                  <w:right w:val="nil"/>
                </w:tcBorders>
                <w:shd w:val="clear" w:color="auto" w:fill="auto"/>
                <w:noWrap/>
                <w:vAlign w:val="bottom"/>
                <w:hideMark/>
              </w:tcPr>
            </w:tcPrChange>
          </w:tcPr>
          <w:p w14:paraId="38F86DB1" w14:textId="77777777" w:rsidR="00E16572" w:rsidRPr="00E16572" w:rsidRDefault="00E16572" w:rsidP="00E16572">
            <w:pPr>
              <w:spacing w:line="240" w:lineRule="auto"/>
              <w:ind w:firstLine="0"/>
              <w:rPr>
                <w:ins w:id="4911" w:author="Nate Bachmeier [AWS-SA]" w:date="2023-02-25T11:26:00Z"/>
                <w:rFonts w:ascii="Calibri" w:eastAsia="Times New Roman" w:hAnsi="Calibri" w:cs="Calibri"/>
                <w:b w:val="0"/>
                <w:bCs w:val="0"/>
                <w:color w:val="000000"/>
                <w:sz w:val="22"/>
                <w:rPrChange w:id="4912" w:author="Nate Bachmeier [AWS-SA]" w:date="2023-02-25T11:29:00Z">
                  <w:rPr>
                    <w:ins w:id="4913" w:author="Nate Bachmeier [AWS-SA]" w:date="2023-02-25T11:26:00Z"/>
                    <w:rFonts w:ascii="Calibri" w:eastAsia="Times New Roman" w:hAnsi="Calibri" w:cs="Calibri"/>
                    <w:color w:val="000000"/>
                    <w:sz w:val="22"/>
                  </w:rPr>
                </w:rPrChange>
              </w:rPr>
            </w:pPr>
            <w:ins w:id="4914" w:author="Nate Bachmeier [AWS-SA]" w:date="2023-02-25T11:26:00Z">
              <w:r w:rsidRPr="00E16572">
                <w:rPr>
                  <w:rFonts w:ascii="Calibri" w:eastAsia="Times New Roman" w:hAnsi="Calibri" w:cs="Calibri"/>
                  <w:b w:val="0"/>
                  <w:bCs w:val="0"/>
                  <w:color w:val="000000"/>
                  <w:sz w:val="22"/>
                  <w:rPrChange w:id="4915" w:author="Nate Bachmeier [AWS-SA]" w:date="2023-02-25T11:29:00Z">
                    <w:rPr>
                      <w:rFonts w:ascii="Calibri" w:eastAsia="Times New Roman" w:hAnsi="Calibri" w:cs="Calibri"/>
                      <w:color w:val="000000"/>
                      <w:sz w:val="22"/>
                    </w:rPr>
                  </w:rPrChange>
                </w:rPr>
                <w:t>motorcycling</w:t>
              </w:r>
            </w:ins>
          </w:p>
        </w:tc>
        <w:tc>
          <w:tcPr>
            <w:tcW w:w="960" w:type="dxa"/>
            <w:noWrap/>
            <w:hideMark/>
            <w:tcPrChange w:id="4916" w:author="Nate Bachmeier [AWS-SA]" w:date="2023-02-25T11:26:00Z">
              <w:tcPr>
                <w:tcW w:w="960" w:type="dxa"/>
                <w:tcBorders>
                  <w:top w:val="nil"/>
                  <w:left w:val="nil"/>
                  <w:bottom w:val="nil"/>
                  <w:right w:val="nil"/>
                </w:tcBorders>
                <w:shd w:val="clear" w:color="auto" w:fill="auto"/>
                <w:noWrap/>
                <w:vAlign w:val="bottom"/>
                <w:hideMark/>
              </w:tcPr>
            </w:tcPrChange>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917" w:author="Nate Bachmeier [AWS-SA]" w:date="2023-02-25T11:26:00Z"/>
                <w:rFonts w:ascii="Calibri" w:eastAsia="Times New Roman" w:hAnsi="Calibri" w:cs="Calibri"/>
                <w:color w:val="000000"/>
                <w:sz w:val="22"/>
              </w:rPr>
            </w:pPr>
            <w:ins w:id="4918" w:author="Nate Bachmeier [AWS-SA]" w:date="2023-02-25T11:26:00Z">
              <w:r w:rsidRPr="00E16572">
                <w:rPr>
                  <w:rFonts w:ascii="Calibri" w:eastAsia="Times New Roman" w:hAnsi="Calibri" w:cs="Calibri"/>
                  <w:color w:val="000000"/>
                  <w:sz w:val="22"/>
                </w:rPr>
                <w:t>670</w:t>
              </w:r>
            </w:ins>
          </w:p>
        </w:tc>
      </w:tr>
      <w:tr w:rsidR="00E16572" w:rsidRPr="00E16572" w14:paraId="62FFA640" w14:textId="77777777" w:rsidTr="00E16572">
        <w:trPr>
          <w:cnfStyle w:val="000000100000" w:firstRow="0" w:lastRow="0" w:firstColumn="0" w:lastColumn="0" w:oddVBand="0" w:evenVBand="0" w:oddHBand="1" w:evenHBand="0" w:firstRowFirstColumn="0" w:firstRowLastColumn="0" w:lastRowFirstColumn="0" w:lastRowLastColumn="0"/>
          <w:trHeight w:val="300"/>
          <w:ins w:id="4919" w:author="Nate Bachmeier [AWS-SA]" w:date="2023-02-25T11:26:00Z"/>
          <w:trPrChange w:id="492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921" w:author="Nate Bachmeier [AWS-SA]" w:date="2023-02-25T11:26:00Z">
              <w:tcPr>
                <w:tcW w:w="4740" w:type="dxa"/>
                <w:tcBorders>
                  <w:top w:val="nil"/>
                  <w:left w:val="nil"/>
                  <w:bottom w:val="nil"/>
                  <w:right w:val="nil"/>
                </w:tcBorders>
                <w:shd w:val="clear" w:color="auto" w:fill="auto"/>
                <w:noWrap/>
                <w:vAlign w:val="bottom"/>
                <w:hideMark/>
              </w:tcPr>
            </w:tcPrChange>
          </w:tcPr>
          <w:p w14:paraId="2C022F0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922" w:author="Nate Bachmeier [AWS-SA]" w:date="2023-02-25T11:26:00Z"/>
                <w:rFonts w:ascii="Calibri" w:eastAsia="Times New Roman" w:hAnsi="Calibri" w:cs="Calibri"/>
                <w:b w:val="0"/>
                <w:bCs w:val="0"/>
                <w:color w:val="000000"/>
                <w:sz w:val="22"/>
                <w:rPrChange w:id="4923" w:author="Nate Bachmeier [AWS-SA]" w:date="2023-02-25T11:29:00Z">
                  <w:rPr>
                    <w:ins w:id="4924" w:author="Nate Bachmeier [AWS-SA]" w:date="2023-02-25T11:26:00Z"/>
                    <w:rFonts w:ascii="Calibri" w:eastAsia="Times New Roman" w:hAnsi="Calibri" w:cs="Calibri"/>
                    <w:color w:val="000000"/>
                    <w:sz w:val="22"/>
                  </w:rPr>
                </w:rPrChange>
              </w:rPr>
            </w:pPr>
            <w:ins w:id="4925" w:author="Nate Bachmeier [AWS-SA]" w:date="2023-02-25T11:26:00Z">
              <w:r w:rsidRPr="00E16572">
                <w:rPr>
                  <w:rFonts w:ascii="Calibri" w:eastAsia="Times New Roman" w:hAnsi="Calibri" w:cs="Calibri"/>
                  <w:b w:val="0"/>
                  <w:bCs w:val="0"/>
                  <w:color w:val="000000"/>
                  <w:sz w:val="22"/>
                  <w:rPrChange w:id="4926" w:author="Nate Bachmeier [AWS-SA]" w:date="2023-02-25T11:29:00Z">
                    <w:rPr>
                      <w:rFonts w:ascii="Calibri" w:eastAsia="Times New Roman" w:hAnsi="Calibri" w:cs="Calibri"/>
                      <w:color w:val="000000"/>
                      <w:sz w:val="22"/>
                    </w:rPr>
                  </w:rPrChange>
                </w:rPr>
                <w:t>mountain climber (exercise)</w:t>
              </w:r>
            </w:ins>
          </w:p>
        </w:tc>
        <w:tc>
          <w:tcPr>
            <w:tcW w:w="960" w:type="dxa"/>
            <w:noWrap/>
            <w:hideMark/>
            <w:tcPrChange w:id="4927" w:author="Nate Bachmeier [AWS-SA]" w:date="2023-02-25T11:26:00Z">
              <w:tcPr>
                <w:tcW w:w="960" w:type="dxa"/>
                <w:tcBorders>
                  <w:top w:val="nil"/>
                  <w:left w:val="nil"/>
                  <w:bottom w:val="nil"/>
                  <w:right w:val="nil"/>
                </w:tcBorders>
                <w:shd w:val="clear" w:color="auto" w:fill="auto"/>
                <w:noWrap/>
                <w:vAlign w:val="bottom"/>
                <w:hideMark/>
              </w:tcPr>
            </w:tcPrChange>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928" w:author="Nate Bachmeier [AWS-SA]" w:date="2023-02-25T11:26:00Z"/>
                <w:rFonts w:ascii="Calibri" w:eastAsia="Times New Roman" w:hAnsi="Calibri" w:cs="Calibri"/>
                <w:color w:val="000000"/>
                <w:sz w:val="22"/>
              </w:rPr>
            </w:pPr>
            <w:ins w:id="4929" w:author="Nate Bachmeier [AWS-SA]" w:date="2023-02-25T11:26:00Z">
              <w:r w:rsidRPr="00E16572">
                <w:rPr>
                  <w:rFonts w:ascii="Calibri" w:eastAsia="Times New Roman" w:hAnsi="Calibri" w:cs="Calibri"/>
                  <w:color w:val="000000"/>
                  <w:sz w:val="22"/>
                </w:rPr>
                <w:t>816</w:t>
              </w:r>
            </w:ins>
          </w:p>
        </w:tc>
      </w:tr>
      <w:tr w:rsidR="00E16572" w:rsidRPr="00E16572" w14:paraId="08FFB172" w14:textId="77777777" w:rsidTr="00E16572">
        <w:trPr>
          <w:trHeight w:val="300"/>
          <w:ins w:id="4930" w:author="Nate Bachmeier [AWS-SA]" w:date="2023-02-25T11:26:00Z"/>
          <w:trPrChange w:id="493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932" w:author="Nate Bachmeier [AWS-SA]" w:date="2023-02-25T11:26:00Z">
              <w:tcPr>
                <w:tcW w:w="4740" w:type="dxa"/>
                <w:tcBorders>
                  <w:top w:val="nil"/>
                  <w:left w:val="nil"/>
                  <w:bottom w:val="nil"/>
                  <w:right w:val="nil"/>
                </w:tcBorders>
                <w:shd w:val="clear" w:color="auto" w:fill="auto"/>
                <w:noWrap/>
                <w:vAlign w:val="bottom"/>
                <w:hideMark/>
              </w:tcPr>
            </w:tcPrChange>
          </w:tcPr>
          <w:p w14:paraId="0499D4AC" w14:textId="77777777" w:rsidR="00E16572" w:rsidRPr="00E16572" w:rsidRDefault="00E16572" w:rsidP="00E16572">
            <w:pPr>
              <w:spacing w:line="240" w:lineRule="auto"/>
              <w:ind w:firstLine="0"/>
              <w:rPr>
                <w:ins w:id="4933" w:author="Nate Bachmeier [AWS-SA]" w:date="2023-02-25T11:26:00Z"/>
                <w:rFonts w:ascii="Calibri" w:eastAsia="Times New Roman" w:hAnsi="Calibri" w:cs="Calibri"/>
                <w:b w:val="0"/>
                <w:bCs w:val="0"/>
                <w:color w:val="000000"/>
                <w:sz w:val="22"/>
                <w:rPrChange w:id="4934" w:author="Nate Bachmeier [AWS-SA]" w:date="2023-02-25T11:29:00Z">
                  <w:rPr>
                    <w:ins w:id="4935" w:author="Nate Bachmeier [AWS-SA]" w:date="2023-02-25T11:26:00Z"/>
                    <w:rFonts w:ascii="Calibri" w:eastAsia="Times New Roman" w:hAnsi="Calibri" w:cs="Calibri"/>
                    <w:color w:val="000000"/>
                    <w:sz w:val="22"/>
                  </w:rPr>
                </w:rPrChange>
              </w:rPr>
            </w:pPr>
            <w:ins w:id="4936" w:author="Nate Bachmeier [AWS-SA]" w:date="2023-02-25T11:26:00Z">
              <w:r w:rsidRPr="00E16572">
                <w:rPr>
                  <w:rFonts w:ascii="Calibri" w:eastAsia="Times New Roman" w:hAnsi="Calibri" w:cs="Calibri"/>
                  <w:b w:val="0"/>
                  <w:bCs w:val="0"/>
                  <w:color w:val="000000"/>
                  <w:sz w:val="22"/>
                  <w:rPrChange w:id="4937" w:author="Nate Bachmeier [AWS-SA]" w:date="2023-02-25T11:29:00Z">
                    <w:rPr>
                      <w:rFonts w:ascii="Calibri" w:eastAsia="Times New Roman" w:hAnsi="Calibri" w:cs="Calibri"/>
                      <w:color w:val="000000"/>
                      <w:sz w:val="22"/>
                    </w:rPr>
                  </w:rPrChange>
                </w:rPr>
                <w:t>moving baby</w:t>
              </w:r>
            </w:ins>
          </w:p>
        </w:tc>
        <w:tc>
          <w:tcPr>
            <w:tcW w:w="960" w:type="dxa"/>
            <w:noWrap/>
            <w:hideMark/>
            <w:tcPrChange w:id="4938" w:author="Nate Bachmeier [AWS-SA]" w:date="2023-02-25T11:26:00Z">
              <w:tcPr>
                <w:tcW w:w="960" w:type="dxa"/>
                <w:tcBorders>
                  <w:top w:val="nil"/>
                  <w:left w:val="nil"/>
                  <w:bottom w:val="nil"/>
                  <w:right w:val="nil"/>
                </w:tcBorders>
                <w:shd w:val="clear" w:color="auto" w:fill="auto"/>
                <w:noWrap/>
                <w:vAlign w:val="bottom"/>
                <w:hideMark/>
              </w:tcPr>
            </w:tcPrChange>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939" w:author="Nate Bachmeier [AWS-SA]" w:date="2023-02-25T11:26:00Z"/>
                <w:rFonts w:ascii="Calibri" w:eastAsia="Times New Roman" w:hAnsi="Calibri" w:cs="Calibri"/>
                <w:color w:val="000000"/>
                <w:sz w:val="22"/>
              </w:rPr>
            </w:pPr>
            <w:ins w:id="4940" w:author="Nate Bachmeier [AWS-SA]" w:date="2023-02-25T11:26:00Z">
              <w:r w:rsidRPr="00E16572">
                <w:rPr>
                  <w:rFonts w:ascii="Calibri" w:eastAsia="Times New Roman" w:hAnsi="Calibri" w:cs="Calibri"/>
                  <w:color w:val="000000"/>
                  <w:sz w:val="22"/>
                </w:rPr>
                <w:t>493</w:t>
              </w:r>
            </w:ins>
          </w:p>
        </w:tc>
      </w:tr>
      <w:tr w:rsidR="00E16572" w:rsidRPr="00E16572" w14:paraId="33B4065B" w14:textId="77777777" w:rsidTr="00E16572">
        <w:trPr>
          <w:cnfStyle w:val="000000100000" w:firstRow="0" w:lastRow="0" w:firstColumn="0" w:lastColumn="0" w:oddVBand="0" w:evenVBand="0" w:oddHBand="1" w:evenHBand="0" w:firstRowFirstColumn="0" w:firstRowLastColumn="0" w:lastRowFirstColumn="0" w:lastRowLastColumn="0"/>
          <w:trHeight w:val="300"/>
          <w:ins w:id="4941" w:author="Nate Bachmeier [AWS-SA]" w:date="2023-02-25T11:26:00Z"/>
          <w:trPrChange w:id="494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943" w:author="Nate Bachmeier [AWS-SA]" w:date="2023-02-25T11:26:00Z">
              <w:tcPr>
                <w:tcW w:w="4740" w:type="dxa"/>
                <w:tcBorders>
                  <w:top w:val="nil"/>
                  <w:left w:val="nil"/>
                  <w:bottom w:val="nil"/>
                  <w:right w:val="nil"/>
                </w:tcBorders>
                <w:shd w:val="clear" w:color="auto" w:fill="auto"/>
                <w:noWrap/>
                <w:vAlign w:val="bottom"/>
                <w:hideMark/>
              </w:tcPr>
            </w:tcPrChange>
          </w:tcPr>
          <w:p w14:paraId="5447297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944" w:author="Nate Bachmeier [AWS-SA]" w:date="2023-02-25T11:26:00Z"/>
                <w:rFonts w:ascii="Calibri" w:eastAsia="Times New Roman" w:hAnsi="Calibri" w:cs="Calibri"/>
                <w:b w:val="0"/>
                <w:bCs w:val="0"/>
                <w:color w:val="000000"/>
                <w:sz w:val="22"/>
                <w:rPrChange w:id="4945" w:author="Nate Bachmeier [AWS-SA]" w:date="2023-02-25T11:29:00Z">
                  <w:rPr>
                    <w:ins w:id="4946" w:author="Nate Bachmeier [AWS-SA]" w:date="2023-02-25T11:26:00Z"/>
                    <w:rFonts w:ascii="Calibri" w:eastAsia="Times New Roman" w:hAnsi="Calibri" w:cs="Calibri"/>
                    <w:color w:val="000000"/>
                    <w:sz w:val="22"/>
                  </w:rPr>
                </w:rPrChange>
              </w:rPr>
            </w:pPr>
            <w:ins w:id="4947" w:author="Nate Bachmeier [AWS-SA]" w:date="2023-02-25T11:26:00Z">
              <w:r w:rsidRPr="00E16572">
                <w:rPr>
                  <w:rFonts w:ascii="Calibri" w:eastAsia="Times New Roman" w:hAnsi="Calibri" w:cs="Calibri"/>
                  <w:b w:val="0"/>
                  <w:bCs w:val="0"/>
                  <w:color w:val="000000"/>
                  <w:sz w:val="22"/>
                  <w:rPrChange w:id="4948" w:author="Nate Bachmeier [AWS-SA]" w:date="2023-02-25T11:29:00Z">
                    <w:rPr>
                      <w:rFonts w:ascii="Calibri" w:eastAsia="Times New Roman" w:hAnsi="Calibri" w:cs="Calibri"/>
                      <w:color w:val="000000"/>
                      <w:sz w:val="22"/>
                    </w:rPr>
                  </w:rPrChange>
                </w:rPr>
                <w:t>moving child</w:t>
              </w:r>
            </w:ins>
          </w:p>
        </w:tc>
        <w:tc>
          <w:tcPr>
            <w:tcW w:w="960" w:type="dxa"/>
            <w:noWrap/>
            <w:hideMark/>
            <w:tcPrChange w:id="4949" w:author="Nate Bachmeier [AWS-SA]" w:date="2023-02-25T11:26:00Z">
              <w:tcPr>
                <w:tcW w:w="960" w:type="dxa"/>
                <w:tcBorders>
                  <w:top w:val="nil"/>
                  <w:left w:val="nil"/>
                  <w:bottom w:val="nil"/>
                  <w:right w:val="nil"/>
                </w:tcBorders>
                <w:shd w:val="clear" w:color="auto" w:fill="auto"/>
                <w:noWrap/>
                <w:vAlign w:val="bottom"/>
                <w:hideMark/>
              </w:tcPr>
            </w:tcPrChange>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950" w:author="Nate Bachmeier [AWS-SA]" w:date="2023-02-25T11:26:00Z"/>
                <w:rFonts w:ascii="Calibri" w:eastAsia="Times New Roman" w:hAnsi="Calibri" w:cs="Calibri"/>
                <w:color w:val="000000"/>
                <w:sz w:val="22"/>
              </w:rPr>
            </w:pPr>
            <w:ins w:id="4951" w:author="Nate Bachmeier [AWS-SA]" w:date="2023-02-25T11:26:00Z">
              <w:r w:rsidRPr="00E16572">
                <w:rPr>
                  <w:rFonts w:ascii="Calibri" w:eastAsia="Times New Roman" w:hAnsi="Calibri" w:cs="Calibri"/>
                  <w:color w:val="000000"/>
                  <w:sz w:val="22"/>
                </w:rPr>
                <w:t>544</w:t>
              </w:r>
            </w:ins>
          </w:p>
        </w:tc>
      </w:tr>
      <w:tr w:rsidR="00E16572" w:rsidRPr="00E16572" w14:paraId="2C78DFAA" w14:textId="77777777" w:rsidTr="00E16572">
        <w:trPr>
          <w:trHeight w:val="300"/>
          <w:ins w:id="4952" w:author="Nate Bachmeier [AWS-SA]" w:date="2023-02-25T11:26:00Z"/>
          <w:trPrChange w:id="495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954" w:author="Nate Bachmeier [AWS-SA]" w:date="2023-02-25T11:26:00Z">
              <w:tcPr>
                <w:tcW w:w="4740" w:type="dxa"/>
                <w:tcBorders>
                  <w:top w:val="nil"/>
                  <w:left w:val="nil"/>
                  <w:bottom w:val="nil"/>
                  <w:right w:val="nil"/>
                </w:tcBorders>
                <w:shd w:val="clear" w:color="auto" w:fill="auto"/>
                <w:noWrap/>
                <w:vAlign w:val="bottom"/>
                <w:hideMark/>
              </w:tcPr>
            </w:tcPrChange>
          </w:tcPr>
          <w:p w14:paraId="1C648DFA" w14:textId="77777777" w:rsidR="00E16572" w:rsidRPr="00E16572" w:rsidRDefault="00E16572" w:rsidP="00E16572">
            <w:pPr>
              <w:spacing w:line="240" w:lineRule="auto"/>
              <w:ind w:firstLine="0"/>
              <w:rPr>
                <w:ins w:id="4955" w:author="Nate Bachmeier [AWS-SA]" w:date="2023-02-25T11:26:00Z"/>
                <w:rFonts w:ascii="Calibri" w:eastAsia="Times New Roman" w:hAnsi="Calibri" w:cs="Calibri"/>
                <w:b w:val="0"/>
                <w:bCs w:val="0"/>
                <w:color w:val="000000"/>
                <w:sz w:val="22"/>
                <w:rPrChange w:id="4956" w:author="Nate Bachmeier [AWS-SA]" w:date="2023-02-25T11:29:00Z">
                  <w:rPr>
                    <w:ins w:id="4957" w:author="Nate Bachmeier [AWS-SA]" w:date="2023-02-25T11:26:00Z"/>
                    <w:rFonts w:ascii="Calibri" w:eastAsia="Times New Roman" w:hAnsi="Calibri" w:cs="Calibri"/>
                    <w:color w:val="000000"/>
                    <w:sz w:val="22"/>
                  </w:rPr>
                </w:rPrChange>
              </w:rPr>
            </w:pPr>
            <w:ins w:id="4958" w:author="Nate Bachmeier [AWS-SA]" w:date="2023-02-25T11:26:00Z">
              <w:r w:rsidRPr="00E16572">
                <w:rPr>
                  <w:rFonts w:ascii="Calibri" w:eastAsia="Times New Roman" w:hAnsi="Calibri" w:cs="Calibri"/>
                  <w:b w:val="0"/>
                  <w:bCs w:val="0"/>
                  <w:color w:val="000000"/>
                  <w:sz w:val="22"/>
                  <w:rPrChange w:id="4959" w:author="Nate Bachmeier [AWS-SA]" w:date="2023-02-25T11:29:00Z">
                    <w:rPr>
                      <w:rFonts w:ascii="Calibri" w:eastAsia="Times New Roman" w:hAnsi="Calibri" w:cs="Calibri"/>
                      <w:color w:val="000000"/>
                      <w:sz w:val="22"/>
                    </w:rPr>
                  </w:rPrChange>
                </w:rPr>
                <w:t>moving furniture</w:t>
              </w:r>
            </w:ins>
          </w:p>
        </w:tc>
        <w:tc>
          <w:tcPr>
            <w:tcW w:w="960" w:type="dxa"/>
            <w:noWrap/>
            <w:hideMark/>
            <w:tcPrChange w:id="4960" w:author="Nate Bachmeier [AWS-SA]" w:date="2023-02-25T11:26:00Z">
              <w:tcPr>
                <w:tcW w:w="960" w:type="dxa"/>
                <w:tcBorders>
                  <w:top w:val="nil"/>
                  <w:left w:val="nil"/>
                  <w:bottom w:val="nil"/>
                  <w:right w:val="nil"/>
                </w:tcBorders>
                <w:shd w:val="clear" w:color="auto" w:fill="auto"/>
                <w:noWrap/>
                <w:vAlign w:val="bottom"/>
                <w:hideMark/>
              </w:tcPr>
            </w:tcPrChange>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961" w:author="Nate Bachmeier [AWS-SA]" w:date="2023-02-25T11:26:00Z"/>
                <w:rFonts w:ascii="Calibri" w:eastAsia="Times New Roman" w:hAnsi="Calibri" w:cs="Calibri"/>
                <w:color w:val="000000"/>
                <w:sz w:val="22"/>
              </w:rPr>
            </w:pPr>
            <w:ins w:id="4962" w:author="Nate Bachmeier [AWS-SA]" w:date="2023-02-25T11:26:00Z">
              <w:r w:rsidRPr="00E16572">
                <w:rPr>
                  <w:rFonts w:ascii="Calibri" w:eastAsia="Times New Roman" w:hAnsi="Calibri" w:cs="Calibri"/>
                  <w:color w:val="000000"/>
                  <w:sz w:val="22"/>
                </w:rPr>
                <w:t>611</w:t>
              </w:r>
            </w:ins>
          </w:p>
        </w:tc>
      </w:tr>
      <w:tr w:rsidR="00E16572" w:rsidRPr="00E16572" w14:paraId="7832320C" w14:textId="77777777" w:rsidTr="00E16572">
        <w:trPr>
          <w:cnfStyle w:val="000000100000" w:firstRow="0" w:lastRow="0" w:firstColumn="0" w:lastColumn="0" w:oddVBand="0" w:evenVBand="0" w:oddHBand="1" w:evenHBand="0" w:firstRowFirstColumn="0" w:firstRowLastColumn="0" w:lastRowFirstColumn="0" w:lastRowLastColumn="0"/>
          <w:trHeight w:val="300"/>
          <w:ins w:id="4963" w:author="Nate Bachmeier [AWS-SA]" w:date="2023-02-25T11:26:00Z"/>
          <w:trPrChange w:id="496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965" w:author="Nate Bachmeier [AWS-SA]" w:date="2023-02-25T11:26:00Z">
              <w:tcPr>
                <w:tcW w:w="4740" w:type="dxa"/>
                <w:tcBorders>
                  <w:top w:val="nil"/>
                  <w:left w:val="nil"/>
                  <w:bottom w:val="nil"/>
                  <w:right w:val="nil"/>
                </w:tcBorders>
                <w:shd w:val="clear" w:color="auto" w:fill="auto"/>
                <w:noWrap/>
                <w:vAlign w:val="bottom"/>
                <w:hideMark/>
              </w:tcPr>
            </w:tcPrChange>
          </w:tcPr>
          <w:p w14:paraId="342953D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966" w:author="Nate Bachmeier [AWS-SA]" w:date="2023-02-25T11:26:00Z"/>
                <w:rFonts w:ascii="Calibri" w:eastAsia="Times New Roman" w:hAnsi="Calibri" w:cs="Calibri"/>
                <w:b w:val="0"/>
                <w:bCs w:val="0"/>
                <w:color w:val="000000"/>
                <w:sz w:val="22"/>
                <w:rPrChange w:id="4967" w:author="Nate Bachmeier [AWS-SA]" w:date="2023-02-25T11:29:00Z">
                  <w:rPr>
                    <w:ins w:id="4968" w:author="Nate Bachmeier [AWS-SA]" w:date="2023-02-25T11:26:00Z"/>
                    <w:rFonts w:ascii="Calibri" w:eastAsia="Times New Roman" w:hAnsi="Calibri" w:cs="Calibri"/>
                    <w:color w:val="000000"/>
                    <w:sz w:val="22"/>
                  </w:rPr>
                </w:rPrChange>
              </w:rPr>
            </w:pPr>
            <w:ins w:id="4969" w:author="Nate Bachmeier [AWS-SA]" w:date="2023-02-25T11:26:00Z">
              <w:r w:rsidRPr="00E16572">
                <w:rPr>
                  <w:rFonts w:ascii="Calibri" w:eastAsia="Times New Roman" w:hAnsi="Calibri" w:cs="Calibri"/>
                  <w:b w:val="0"/>
                  <w:bCs w:val="0"/>
                  <w:color w:val="000000"/>
                  <w:sz w:val="22"/>
                  <w:rPrChange w:id="4970" w:author="Nate Bachmeier [AWS-SA]" w:date="2023-02-25T11:29:00Z">
                    <w:rPr>
                      <w:rFonts w:ascii="Calibri" w:eastAsia="Times New Roman" w:hAnsi="Calibri" w:cs="Calibri"/>
                      <w:color w:val="000000"/>
                      <w:sz w:val="22"/>
                    </w:rPr>
                  </w:rPrChange>
                </w:rPr>
                <w:t>mowing lawn</w:t>
              </w:r>
            </w:ins>
          </w:p>
        </w:tc>
        <w:tc>
          <w:tcPr>
            <w:tcW w:w="960" w:type="dxa"/>
            <w:noWrap/>
            <w:hideMark/>
            <w:tcPrChange w:id="4971" w:author="Nate Bachmeier [AWS-SA]" w:date="2023-02-25T11:26:00Z">
              <w:tcPr>
                <w:tcW w:w="960" w:type="dxa"/>
                <w:tcBorders>
                  <w:top w:val="nil"/>
                  <w:left w:val="nil"/>
                  <w:bottom w:val="nil"/>
                  <w:right w:val="nil"/>
                </w:tcBorders>
                <w:shd w:val="clear" w:color="auto" w:fill="auto"/>
                <w:noWrap/>
                <w:vAlign w:val="bottom"/>
                <w:hideMark/>
              </w:tcPr>
            </w:tcPrChange>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972" w:author="Nate Bachmeier [AWS-SA]" w:date="2023-02-25T11:26:00Z"/>
                <w:rFonts w:ascii="Calibri" w:eastAsia="Times New Roman" w:hAnsi="Calibri" w:cs="Calibri"/>
                <w:color w:val="000000"/>
                <w:sz w:val="22"/>
              </w:rPr>
            </w:pPr>
            <w:ins w:id="4973" w:author="Nate Bachmeier [AWS-SA]" w:date="2023-02-25T11:26:00Z">
              <w:r w:rsidRPr="00E16572">
                <w:rPr>
                  <w:rFonts w:ascii="Calibri" w:eastAsia="Times New Roman" w:hAnsi="Calibri" w:cs="Calibri"/>
                  <w:color w:val="000000"/>
                  <w:sz w:val="22"/>
                </w:rPr>
                <w:t>841</w:t>
              </w:r>
            </w:ins>
          </w:p>
        </w:tc>
      </w:tr>
      <w:tr w:rsidR="00E16572" w:rsidRPr="00E16572" w14:paraId="4172B0FB" w14:textId="77777777" w:rsidTr="00E16572">
        <w:trPr>
          <w:trHeight w:val="300"/>
          <w:ins w:id="4974" w:author="Nate Bachmeier [AWS-SA]" w:date="2023-02-25T11:26:00Z"/>
          <w:trPrChange w:id="49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976" w:author="Nate Bachmeier [AWS-SA]" w:date="2023-02-25T11:26:00Z">
              <w:tcPr>
                <w:tcW w:w="4740" w:type="dxa"/>
                <w:tcBorders>
                  <w:top w:val="nil"/>
                  <w:left w:val="nil"/>
                  <w:bottom w:val="nil"/>
                  <w:right w:val="nil"/>
                </w:tcBorders>
                <w:shd w:val="clear" w:color="auto" w:fill="auto"/>
                <w:noWrap/>
                <w:vAlign w:val="bottom"/>
                <w:hideMark/>
              </w:tcPr>
            </w:tcPrChange>
          </w:tcPr>
          <w:p w14:paraId="38B6DD16" w14:textId="77777777" w:rsidR="00E16572" w:rsidRPr="00E16572" w:rsidRDefault="00E16572" w:rsidP="00E16572">
            <w:pPr>
              <w:spacing w:line="240" w:lineRule="auto"/>
              <w:ind w:firstLine="0"/>
              <w:rPr>
                <w:ins w:id="4977" w:author="Nate Bachmeier [AWS-SA]" w:date="2023-02-25T11:26:00Z"/>
                <w:rFonts w:ascii="Calibri" w:eastAsia="Times New Roman" w:hAnsi="Calibri" w:cs="Calibri"/>
                <w:b w:val="0"/>
                <w:bCs w:val="0"/>
                <w:color w:val="000000"/>
                <w:sz w:val="22"/>
                <w:rPrChange w:id="4978" w:author="Nate Bachmeier [AWS-SA]" w:date="2023-02-25T11:29:00Z">
                  <w:rPr>
                    <w:ins w:id="4979" w:author="Nate Bachmeier [AWS-SA]" w:date="2023-02-25T11:26:00Z"/>
                    <w:rFonts w:ascii="Calibri" w:eastAsia="Times New Roman" w:hAnsi="Calibri" w:cs="Calibri"/>
                    <w:color w:val="000000"/>
                    <w:sz w:val="22"/>
                  </w:rPr>
                </w:rPrChange>
              </w:rPr>
            </w:pPr>
            <w:ins w:id="4980" w:author="Nate Bachmeier [AWS-SA]" w:date="2023-02-25T11:26:00Z">
              <w:r w:rsidRPr="00E16572">
                <w:rPr>
                  <w:rFonts w:ascii="Calibri" w:eastAsia="Times New Roman" w:hAnsi="Calibri" w:cs="Calibri"/>
                  <w:b w:val="0"/>
                  <w:bCs w:val="0"/>
                  <w:color w:val="000000"/>
                  <w:sz w:val="22"/>
                  <w:rPrChange w:id="4981" w:author="Nate Bachmeier [AWS-SA]" w:date="2023-02-25T11:29:00Z">
                    <w:rPr>
                      <w:rFonts w:ascii="Calibri" w:eastAsia="Times New Roman" w:hAnsi="Calibri" w:cs="Calibri"/>
                      <w:color w:val="000000"/>
                      <w:sz w:val="22"/>
                    </w:rPr>
                  </w:rPrChange>
                </w:rPr>
                <w:t>mushroom foraging</w:t>
              </w:r>
            </w:ins>
          </w:p>
        </w:tc>
        <w:tc>
          <w:tcPr>
            <w:tcW w:w="960" w:type="dxa"/>
            <w:noWrap/>
            <w:hideMark/>
            <w:tcPrChange w:id="4982" w:author="Nate Bachmeier [AWS-SA]" w:date="2023-02-25T11:26:00Z">
              <w:tcPr>
                <w:tcW w:w="960" w:type="dxa"/>
                <w:tcBorders>
                  <w:top w:val="nil"/>
                  <w:left w:val="nil"/>
                  <w:bottom w:val="nil"/>
                  <w:right w:val="nil"/>
                </w:tcBorders>
                <w:shd w:val="clear" w:color="auto" w:fill="auto"/>
                <w:noWrap/>
                <w:vAlign w:val="bottom"/>
                <w:hideMark/>
              </w:tcPr>
            </w:tcPrChange>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983" w:author="Nate Bachmeier [AWS-SA]" w:date="2023-02-25T11:26:00Z"/>
                <w:rFonts w:ascii="Calibri" w:eastAsia="Times New Roman" w:hAnsi="Calibri" w:cs="Calibri"/>
                <w:color w:val="000000"/>
                <w:sz w:val="22"/>
              </w:rPr>
            </w:pPr>
            <w:ins w:id="4984" w:author="Nate Bachmeier [AWS-SA]" w:date="2023-02-25T11:26:00Z">
              <w:r w:rsidRPr="00E16572">
                <w:rPr>
                  <w:rFonts w:ascii="Calibri" w:eastAsia="Times New Roman" w:hAnsi="Calibri" w:cs="Calibri"/>
                  <w:color w:val="000000"/>
                  <w:sz w:val="22"/>
                </w:rPr>
                <w:t>498</w:t>
              </w:r>
            </w:ins>
          </w:p>
        </w:tc>
      </w:tr>
      <w:tr w:rsidR="00E16572" w:rsidRPr="00E16572" w14:paraId="407FF37F" w14:textId="77777777" w:rsidTr="00E16572">
        <w:trPr>
          <w:cnfStyle w:val="000000100000" w:firstRow="0" w:lastRow="0" w:firstColumn="0" w:lastColumn="0" w:oddVBand="0" w:evenVBand="0" w:oddHBand="1" w:evenHBand="0" w:firstRowFirstColumn="0" w:firstRowLastColumn="0" w:lastRowFirstColumn="0" w:lastRowLastColumn="0"/>
          <w:trHeight w:val="300"/>
          <w:ins w:id="4985" w:author="Nate Bachmeier [AWS-SA]" w:date="2023-02-25T11:26:00Z"/>
          <w:trPrChange w:id="498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987" w:author="Nate Bachmeier [AWS-SA]" w:date="2023-02-25T11:26:00Z">
              <w:tcPr>
                <w:tcW w:w="4740" w:type="dxa"/>
                <w:tcBorders>
                  <w:top w:val="nil"/>
                  <w:left w:val="nil"/>
                  <w:bottom w:val="nil"/>
                  <w:right w:val="nil"/>
                </w:tcBorders>
                <w:shd w:val="clear" w:color="auto" w:fill="auto"/>
                <w:noWrap/>
                <w:vAlign w:val="bottom"/>
                <w:hideMark/>
              </w:tcPr>
            </w:tcPrChange>
          </w:tcPr>
          <w:p w14:paraId="67FC715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988" w:author="Nate Bachmeier [AWS-SA]" w:date="2023-02-25T11:26:00Z"/>
                <w:rFonts w:ascii="Calibri" w:eastAsia="Times New Roman" w:hAnsi="Calibri" w:cs="Calibri"/>
                <w:b w:val="0"/>
                <w:bCs w:val="0"/>
                <w:color w:val="000000"/>
                <w:sz w:val="22"/>
                <w:rPrChange w:id="4989" w:author="Nate Bachmeier [AWS-SA]" w:date="2023-02-25T11:29:00Z">
                  <w:rPr>
                    <w:ins w:id="4990" w:author="Nate Bachmeier [AWS-SA]" w:date="2023-02-25T11:26:00Z"/>
                    <w:rFonts w:ascii="Calibri" w:eastAsia="Times New Roman" w:hAnsi="Calibri" w:cs="Calibri"/>
                    <w:color w:val="000000"/>
                    <w:sz w:val="22"/>
                  </w:rPr>
                </w:rPrChange>
              </w:rPr>
            </w:pPr>
            <w:ins w:id="4991" w:author="Nate Bachmeier [AWS-SA]" w:date="2023-02-25T11:26:00Z">
              <w:r w:rsidRPr="00E16572">
                <w:rPr>
                  <w:rFonts w:ascii="Calibri" w:eastAsia="Times New Roman" w:hAnsi="Calibri" w:cs="Calibri"/>
                  <w:b w:val="0"/>
                  <w:bCs w:val="0"/>
                  <w:color w:val="000000"/>
                  <w:sz w:val="22"/>
                  <w:rPrChange w:id="4992" w:author="Nate Bachmeier [AWS-SA]" w:date="2023-02-25T11:29:00Z">
                    <w:rPr>
                      <w:rFonts w:ascii="Calibri" w:eastAsia="Times New Roman" w:hAnsi="Calibri" w:cs="Calibri"/>
                      <w:color w:val="000000"/>
                      <w:sz w:val="22"/>
                    </w:rPr>
                  </w:rPrChange>
                </w:rPr>
                <w:t>needle felting</w:t>
              </w:r>
            </w:ins>
          </w:p>
        </w:tc>
        <w:tc>
          <w:tcPr>
            <w:tcW w:w="960" w:type="dxa"/>
            <w:noWrap/>
            <w:hideMark/>
            <w:tcPrChange w:id="4993" w:author="Nate Bachmeier [AWS-SA]" w:date="2023-02-25T11:26:00Z">
              <w:tcPr>
                <w:tcW w:w="960" w:type="dxa"/>
                <w:tcBorders>
                  <w:top w:val="nil"/>
                  <w:left w:val="nil"/>
                  <w:bottom w:val="nil"/>
                  <w:right w:val="nil"/>
                </w:tcBorders>
                <w:shd w:val="clear" w:color="auto" w:fill="auto"/>
                <w:noWrap/>
                <w:vAlign w:val="bottom"/>
                <w:hideMark/>
              </w:tcPr>
            </w:tcPrChange>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994" w:author="Nate Bachmeier [AWS-SA]" w:date="2023-02-25T11:26:00Z"/>
                <w:rFonts w:ascii="Calibri" w:eastAsia="Times New Roman" w:hAnsi="Calibri" w:cs="Calibri"/>
                <w:color w:val="000000"/>
                <w:sz w:val="22"/>
              </w:rPr>
            </w:pPr>
            <w:ins w:id="4995" w:author="Nate Bachmeier [AWS-SA]" w:date="2023-02-25T11:26:00Z">
              <w:r w:rsidRPr="00E16572">
                <w:rPr>
                  <w:rFonts w:ascii="Calibri" w:eastAsia="Times New Roman" w:hAnsi="Calibri" w:cs="Calibri"/>
                  <w:color w:val="000000"/>
                  <w:sz w:val="22"/>
                </w:rPr>
                <w:t>532</w:t>
              </w:r>
            </w:ins>
          </w:p>
        </w:tc>
      </w:tr>
      <w:tr w:rsidR="00E16572" w:rsidRPr="00E16572" w14:paraId="10E3CEA7" w14:textId="77777777" w:rsidTr="00E16572">
        <w:trPr>
          <w:trHeight w:val="300"/>
          <w:ins w:id="4996" w:author="Nate Bachmeier [AWS-SA]" w:date="2023-02-25T11:26:00Z"/>
          <w:trPrChange w:id="499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4998" w:author="Nate Bachmeier [AWS-SA]" w:date="2023-02-25T11:26:00Z">
              <w:tcPr>
                <w:tcW w:w="4740" w:type="dxa"/>
                <w:tcBorders>
                  <w:top w:val="nil"/>
                  <w:left w:val="nil"/>
                  <w:bottom w:val="nil"/>
                  <w:right w:val="nil"/>
                </w:tcBorders>
                <w:shd w:val="clear" w:color="auto" w:fill="auto"/>
                <w:noWrap/>
                <w:vAlign w:val="bottom"/>
                <w:hideMark/>
              </w:tcPr>
            </w:tcPrChange>
          </w:tcPr>
          <w:p w14:paraId="07AD2AB4" w14:textId="77777777" w:rsidR="00E16572" w:rsidRPr="00E16572" w:rsidRDefault="00E16572" w:rsidP="00E16572">
            <w:pPr>
              <w:spacing w:line="240" w:lineRule="auto"/>
              <w:ind w:firstLine="0"/>
              <w:rPr>
                <w:ins w:id="4999" w:author="Nate Bachmeier [AWS-SA]" w:date="2023-02-25T11:26:00Z"/>
                <w:rFonts w:ascii="Calibri" w:eastAsia="Times New Roman" w:hAnsi="Calibri" w:cs="Calibri"/>
                <w:b w:val="0"/>
                <w:bCs w:val="0"/>
                <w:color w:val="000000"/>
                <w:sz w:val="22"/>
                <w:rPrChange w:id="5000" w:author="Nate Bachmeier [AWS-SA]" w:date="2023-02-25T11:29:00Z">
                  <w:rPr>
                    <w:ins w:id="5001" w:author="Nate Bachmeier [AWS-SA]" w:date="2023-02-25T11:26:00Z"/>
                    <w:rFonts w:ascii="Calibri" w:eastAsia="Times New Roman" w:hAnsi="Calibri" w:cs="Calibri"/>
                    <w:color w:val="000000"/>
                    <w:sz w:val="22"/>
                  </w:rPr>
                </w:rPrChange>
              </w:rPr>
            </w:pPr>
            <w:ins w:id="5002" w:author="Nate Bachmeier [AWS-SA]" w:date="2023-02-25T11:26:00Z">
              <w:r w:rsidRPr="00E16572">
                <w:rPr>
                  <w:rFonts w:ascii="Calibri" w:eastAsia="Times New Roman" w:hAnsi="Calibri" w:cs="Calibri"/>
                  <w:b w:val="0"/>
                  <w:bCs w:val="0"/>
                  <w:color w:val="000000"/>
                  <w:sz w:val="22"/>
                  <w:rPrChange w:id="5003" w:author="Nate Bachmeier [AWS-SA]" w:date="2023-02-25T11:29:00Z">
                    <w:rPr>
                      <w:rFonts w:ascii="Calibri" w:eastAsia="Times New Roman" w:hAnsi="Calibri" w:cs="Calibri"/>
                      <w:color w:val="000000"/>
                      <w:sz w:val="22"/>
                    </w:rPr>
                  </w:rPrChange>
                </w:rPr>
                <w:t>news anchoring</w:t>
              </w:r>
            </w:ins>
          </w:p>
        </w:tc>
        <w:tc>
          <w:tcPr>
            <w:tcW w:w="960" w:type="dxa"/>
            <w:noWrap/>
            <w:hideMark/>
            <w:tcPrChange w:id="5004" w:author="Nate Bachmeier [AWS-SA]" w:date="2023-02-25T11:26:00Z">
              <w:tcPr>
                <w:tcW w:w="960" w:type="dxa"/>
                <w:tcBorders>
                  <w:top w:val="nil"/>
                  <w:left w:val="nil"/>
                  <w:bottom w:val="nil"/>
                  <w:right w:val="nil"/>
                </w:tcBorders>
                <w:shd w:val="clear" w:color="auto" w:fill="auto"/>
                <w:noWrap/>
                <w:vAlign w:val="bottom"/>
                <w:hideMark/>
              </w:tcPr>
            </w:tcPrChange>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005" w:author="Nate Bachmeier [AWS-SA]" w:date="2023-02-25T11:26:00Z"/>
                <w:rFonts w:ascii="Calibri" w:eastAsia="Times New Roman" w:hAnsi="Calibri" w:cs="Calibri"/>
                <w:color w:val="000000"/>
                <w:sz w:val="22"/>
              </w:rPr>
            </w:pPr>
            <w:ins w:id="5006" w:author="Nate Bachmeier [AWS-SA]" w:date="2023-02-25T11:26:00Z">
              <w:r w:rsidRPr="00E16572">
                <w:rPr>
                  <w:rFonts w:ascii="Calibri" w:eastAsia="Times New Roman" w:hAnsi="Calibri" w:cs="Calibri"/>
                  <w:color w:val="000000"/>
                  <w:sz w:val="22"/>
                </w:rPr>
                <w:t>613</w:t>
              </w:r>
            </w:ins>
          </w:p>
        </w:tc>
      </w:tr>
      <w:tr w:rsidR="00E16572" w:rsidRPr="00E16572" w14:paraId="77DE7F4C" w14:textId="77777777" w:rsidTr="00E16572">
        <w:trPr>
          <w:cnfStyle w:val="000000100000" w:firstRow="0" w:lastRow="0" w:firstColumn="0" w:lastColumn="0" w:oddVBand="0" w:evenVBand="0" w:oddHBand="1" w:evenHBand="0" w:firstRowFirstColumn="0" w:firstRowLastColumn="0" w:lastRowFirstColumn="0" w:lastRowLastColumn="0"/>
          <w:trHeight w:val="300"/>
          <w:ins w:id="5007" w:author="Nate Bachmeier [AWS-SA]" w:date="2023-02-25T11:26:00Z"/>
          <w:trPrChange w:id="500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009" w:author="Nate Bachmeier [AWS-SA]" w:date="2023-02-25T11:26:00Z">
              <w:tcPr>
                <w:tcW w:w="4740" w:type="dxa"/>
                <w:tcBorders>
                  <w:top w:val="nil"/>
                  <w:left w:val="nil"/>
                  <w:bottom w:val="nil"/>
                  <w:right w:val="nil"/>
                </w:tcBorders>
                <w:shd w:val="clear" w:color="auto" w:fill="auto"/>
                <w:noWrap/>
                <w:vAlign w:val="bottom"/>
                <w:hideMark/>
              </w:tcPr>
            </w:tcPrChange>
          </w:tcPr>
          <w:p w14:paraId="0E7B8D2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010" w:author="Nate Bachmeier [AWS-SA]" w:date="2023-02-25T11:26:00Z"/>
                <w:rFonts w:ascii="Calibri" w:eastAsia="Times New Roman" w:hAnsi="Calibri" w:cs="Calibri"/>
                <w:b w:val="0"/>
                <w:bCs w:val="0"/>
                <w:color w:val="000000"/>
                <w:sz w:val="22"/>
                <w:rPrChange w:id="5011" w:author="Nate Bachmeier [AWS-SA]" w:date="2023-02-25T11:29:00Z">
                  <w:rPr>
                    <w:ins w:id="5012" w:author="Nate Bachmeier [AWS-SA]" w:date="2023-02-25T11:26:00Z"/>
                    <w:rFonts w:ascii="Calibri" w:eastAsia="Times New Roman" w:hAnsi="Calibri" w:cs="Calibri"/>
                    <w:color w:val="000000"/>
                    <w:sz w:val="22"/>
                  </w:rPr>
                </w:rPrChange>
              </w:rPr>
            </w:pPr>
            <w:ins w:id="5013" w:author="Nate Bachmeier [AWS-SA]" w:date="2023-02-25T11:26:00Z">
              <w:r w:rsidRPr="00E16572">
                <w:rPr>
                  <w:rFonts w:ascii="Calibri" w:eastAsia="Times New Roman" w:hAnsi="Calibri" w:cs="Calibri"/>
                  <w:b w:val="0"/>
                  <w:bCs w:val="0"/>
                  <w:color w:val="000000"/>
                  <w:sz w:val="22"/>
                  <w:rPrChange w:id="5014" w:author="Nate Bachmeier [AWS-SA]" w:date="2023-02-25T11:29:00Z">
                    <w:rPr>
                      <w:rFonts w:ascii="Calibri" w:eastAsia="Times New Roman" w:hAnsi="Calibri" w:cs="Calibri"/>
                      <w:color w:val="000000"/>
                      <w:sz w:val="22"/>
                    </w:rPr>
                  </w:rPrChange>
                </w:rPr>
                <w:t>opening bottle (not wine)</w:t>
              </w:r>
            </w:ins>
          </w:p>
        </w:tc>
        <w:tc>
          <w:tcPr>
            <w:tcW w:w="960" w:type="dxa"/>
            <w:noWrap/>
            <w:hideMark/>
            <w:tcPrChange w:id="5015" w:author="Nate Bachmeier [AWS-SA]" w:date="2023-02-25T11:26:00Z">
              <w:tcPr>
                <w:tcW w:w="960" w:type="dxa"/>
                <w:tcBorders>
                  <w:top w:val="nil"/>
                  <w:left w:val="nil"/>
                  <w:bottom w:val="nil"/>
                  <w:right w:val="nil"/>
                </w:tcBorders>
                <w:shd w:val="clear" w:color="auto" w:fill="auto"/>
                <w:noWrap/>
                <w:vAlign w:val="bottom"/>
                <w:hideMark/>
              </w:tcPr>
            </w:tcPrChange>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016" w:author="Nate Bachmeier [AWS-SA]" w:date="2023-02-25T11:26:00Z"/>
                <w:rFonts w:ascii="Calibri" w:eastAsia="Times New Roman" w:hAnsi="Calibri" w:cs="Calibri"/>
                <w:color w:val="000000"/>
                <w:sz w:val="22"/>
              </w:rPr>
            </w:pPr>
            <w:ins w:id="5017" w:author="Nate Bachmeier [AWS-SA]" w:date="2023-02-25T11:26:00Z">
              <w:r w:rsidRPr="00E16572">
                <w:rPr>
                  <w:rFonts w:ascii="Calibri" w:eastAsia="Times New Roman" w:hAnsi="Calibri" w:cs="Calibri"/>
                  <w:color w:val="000000"/>
                  <w:sz w:val="22"/>
                </w:rPr>
                <w:t>824</w:t>
              </w:r>
            </w:ins>
          </w:p>
        </w:tc>
      </w:tr>
      <w:tr w:rsidR="00E16572" w:rsidRPr="00E16572" w14:paraId="11C71F01" w14:textId="77777777" w:rsidTr="00E16572">
        <w:trPr>
          <w:trHeight w:val="300"/>
          <w:ins w:id="5018" w:author="Nate Bachmeier [AWS-SA]" w:date="2023-02-25T11:26:00Z"/>
          <w:trPrChange w:id="501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020" w:author="Nate Bachmeier [AWS-SA]" w:date="2023-02-25T11:26:00Z">
              <w:tcPr>
                <w:tcW w:w="4740" w:type="dxa"/>
                <w:tcBorders>
                  <w:top w:val="nil"/>
                  <w:left w:val="nil"/>
                  <w:bottom w:val="nil"/>
                  <w:right w:val="nil"/>
                </w:tcBorders>
                <w:shd w:val="clear" w:color="auto" w:fill="auto"/>
                <w:noWrap/>
                <w:vAlign w:val="bottom"/>
                <w:hideMark/>
              </w:tcPr>
            </w:tcPrChange>
          </w:tcPr>
          <w:p w14:paraId="2DC66C37" w14:textId="77777777" w:rsidR="00E16572" w:rsidRPr="00E16572" w:rsidRDefault="00E16572" w:rsidP="00E16572">
            <w:pPr>
              <w:spacing w:line="240" w:lineRule="auto"/>
              <w:ind w:firstLine="0"/>
              <w:rPr>
                <w:ins w:id="5021" w:author="Nate Bachmeier [AWS-SA]" w:date="2023-02-25T11:26:00Z"/>
                <w:rFonts w:ascii="Calibri" w:eastAsia="Times New Roman" w:hAnsi="Calibri" w:cs="Calibri"/>
                <w:b w:val="0"/>
                <w:bCs w:val="0"/>
                <w:color w:val="000000"/>
                <w:sz w:val="22"/>
                <w:rPrChange w:id="5022" w:author="Nate Bachmeier [AWS-SA]" w:date="2023-02-25T11:29:00Z">
                  <w:rPr>
                    <w:ins w:id="5023" w:author="Nate Bachmeier [AWS-SA]" w:date="2023-02-25T11:26:00Z"/>
                    <w:rFonts w:ascii="Calibri" w:eastAsia="Times New Roman" w:hAnsi="Calibri" w:cs="Calibri"/>
                    <w:color w:val="000000"/>
                    <w:sz w:val="22"/>
                  </w:rPr>
                </w:rPrChange>
              </w:rPr>
            </w:pPr>
            <w:ins w:id="5024" w:author="Nate Bachmeier [AWS-SA]" w:date="2023-02-25T11:26:00Z">
              <w:r w:rsidRPr="00E16572">
                <w:rPr>
                  <w:rFonts w:ascii="Calibri" w:eastAsia="Times New Roman" w:hAnsi="Calibri" w:cs="Calibri"/>
                  <w:b w:val="0"/>
                  <w:bCs w:val="0"/>
                  <w:color w:val="000000"/>
                  <w:sz w:val="22"/>
                  <w:rPrChange w:id="5025" w:author="Nate Bachmeier [AWS-SA]" w:date="2023-02-25T11:29:00Z">
                    <w:rPr>
                      <w:rFonts w:ascii="Calibri" w:eastAsia="Times New Roman" w:hAnsi="Calibri" w:cs="Calibri"/>
                      <w:color w:val="000000"/>
                      <w:sz w:val="22"/>
                    </w:rPr>
                  </w:rPrChange>
                </w:rPr>
                <w:t>opening coconuts</w:t>
              </w:r>
            </w:ins>
          </w:p>
        </w:tc>
        <w:tc>
          <w:tcPr>
            <w:tcW w:w="960" w:type="dxa"/>
            <w:noWrap/>
            <w:hideMark/>
            <w:tcPrChange w:id="5026" w:author="Nate Bachmeier [AWS-SA]" w:date="2023-02-25T11:26:00Z">
              <w:tcPr>
                <w:tcW w:w="960" w:type="dxa"/>
                <w:tcBorders>
                  <w:top w:val="nil"/>
                  <w:left w:val="nil"/>
                  <w:bottom w:val="nil"/>
                  <w:right w:val="nil"/>
                </w:tcBorders>
                <w:shd w:val="clear" w:color="auto" w:fill="auto"/>
                <w:noWrap/>
                <w:vAlign w:val="bottom"/>
                <w:hideMark/>
              </w:tcPr>
            </w:tcPrChange>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027" w:author="Nate Bachmeier [AWS-SA]" w:date="2023-02-25T11:26:00Z"/>
                <w:rFonts w:ascii="Calibri" w:eastAsia="Times New Roman" w:hAnsi="Calibri" w:cs="Calibri"/>
                <w:color w:val="000000"/>
                <w:sz w:val="22"/>
              </w:rPr>
            </w:pPr>
            <w:ins w:id="5028" w:author="Nate Bachmeier [AWS-SA]" w:date="2023-02-25T11:26:00Z">
              <w:r w:rsidRPr="00E16572">
                <w:rPr>
                  <w:rFonts w:ascii="Calibri" w:eastAsia="Times New Roman" w:hAnsi="Calibri" w:cs="Calibri"/>
                  <w:color w:val="000000"/>
                  <w:sz w:val="22"/>
                </w:rPr>
                <w:t>641</w:t>
              </w:r>
            </w:ins>
          </w:p>
        </w:tc>
      </w:tr>
      <w:tr w:rsidR="00E16572" w:rsidRPr="00E16572" w14:paraId="14B8BBC9" w14:textId="77777777" w:rsidTr="00E16572">
        <w:trPr>
          <w:cnfStyle w:val="000000100000" w:firstRow="0" w:lastRow="0" w:firstColumn="0" w:lastColumn="0" w:oddVBand="0" w:evenVBand="0" w:oddHBand="1" w:evenHBand="0" w:firstRowFirstColumn="0" w:firstRowLastColumn="0" w:lastRowFirstColumn="0" w:lastRowLastColumn="0"/>
          <w:trHeight w:val="300"/>
          <w:ins w:id="5029" w:author="Nate Bachmeier [AWS-SA]" w:date="2023-02-25T11:26:00Z"/>
          <w:trPrChange w:id="503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031" w:author="Nate Bachmeier [AWS-SA]" w:date="2023-02-25T11:26:00Z">
              <w:tcPr>
                <w:tcW w:w="4740" w:type="dxa"/>
                <w:tcBorders>
                  <w:top w:val="nil"/>
                  <w:left w:val="nil"/>
                  <w:bottom w:val="nil"/>
                  <w:right w:val="nil"/>
                </w:tcBorders>
                <w:shd w:val="clear" w:color="auto" w:fill="auto"/>
                <w:noWrap/>
                <w:vAlign w:val="bottom"/>
                <w:hideMark/>
              </w:tcPr>
            </w:tcPrChange>
          </w:tcPr>
          <w:p w14:paraId="1EFD25A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032" w:author="Nate Bachmeier [AWS-SA]" w:date="2023-02-25T11:26:00Z"/>
                <w:rFonts w:ascii="Calibri" w:eastAsia="Times New Roman" w:hAnsi="Calibri" w:cs="Calibri"/>
                <w:b w:val="0"/>
                <w:bCs w:val="0"/>
                <w:color w:val="000000"/>
                <w:sz w:val="22"/>
                <w:rPrChange w:id="5033" w:author="Nate Bachmeier [AWS-SA]" w:date="2023-02-25T11:29:00Z">
                  <w:rPr>
                    <w:ins w:id="5034" w:author="Nate Bachmeier [AWS-SA]" w:date="2023-02-25T11:26:00Z"/>
                    <w:rFonts w:ascii="Calibri" w:eastAsia="Times New Roman" w:hAnsi="Calibri" w:cs="Calibri"/>
                    <w:color w:val="000000"/>
                    <w:sz w:val="22"/>
                  </w:rPr>
                </w:rPrChange>
              </w:rPr>
            </w:pPr>
            <w:ins w:id="5035" w:author="Nate Bachmeier [AWS-SA]" w:date="2023-02-25T11:26:00Z">
              <w:r w:rsidRPr="00E16572">
                <w:rPr>
                  <w:rFonts w:ascii="Calibri" w:eastAsia="Times New Roman" w:hAnsi="Calibri" w:cs="Calibri"/>
                  <w:b w:val="0"/>
                  <w:bCs w:val="0"/>
                  <w:color w:val="000000"/>
                  <w:sz w:val="22"/>
                  <w:rPrChange w:id="5036" w:author="Nate Bachmeier [AWS-SA]" w:date="2023-02-25T11:29:00Z">
                    <w:rPr>
                      <w:rFonts w:ascii="Calibri" w:eastAsia="Times New Roman" w:hAnsi="Calibri" w:cs="Calibri"/>
                      <w:color w:val="000000"/>
                      <w:sz w:val="22"/>
                    </w:rPr>
                  </w:rPrChange>
                </w:rPr>
                <w:t>opening door</w:t>
              </w:r>
            </w:ins>
          </w:p>
        </w:tc>
        <w:tc>
          <w:tcPr>
            <w:tcW w:w="960" w:type="dxa"/>
            <w:noWrap/>
            <w:hideMark/>
            <w:tcPrChange w:id="5037" w:author="Nate Bachmeier [AWS-SA]" w:date="2023-02-25T11:26:00Z">
              <w:tcPr>
                <w:tcW w:w="960" w:type="dxa"/>
                <w:tcBorders>
                  <w:top w:val="nil"/>
                  <w:left w:val="nil"/>
                  <w:bottom w:val="nil"/>
                  <w:right w:val="nil"/>
                </w:tcBorders>
                <w:shd w:val="clear" w:color="auto" w:fill="auto"/>
                <w:noWrap/>
                <w:vAlign w:val="bottom"/>
                <w:hideMark/>
              </w:tcPr>
            </w:tcPrChange>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038" w:author="Nate Bachmeier [AWS-SA]" w:date="2023-02-25T11:26:00Z"/>
                <w:rFonts w:ascii="Calibri" w:eastAsia="Times New Roman" w:hAnsi="Calibri" w:cs="Calibri"/>
                <w:color w:val="000000"/>
                <w:sz w:val="22"/>
              </w:rPr>
            </w:pPr>
            <w:ins w:id="5039" w:author="Nate Bachmeier [AWS-SA]" w:date="2023-02-25T11:26:00Z">
              <w:r w:rsidRPr="00E16572">
                <w:rPr>
                  <w:rFonts w:ascii="Calibri" w:eastAsia="Times New Roman" w:hAnsi="Calibri" w:cs="Calibri"/>
                  <w:color w:val="000000"/>
                  <w:sz w:val="22"/>
                </w:rPr>
                <w:t>563</w:t>
              </w:r>
            </w:ins>
          </w:p>
        </w:tc>
      </w:tr>
      <w:tr w:rsidR="00E16572" w:rsidRPr="00E16572" w14:paraId="6D68CCE5" w14:textId="77777777" w:rsidTr="00E16572">
        <w:trPr>
          <w:trHeight w:val="300"/>
          <w:ins w:id="5040" w:author="Nate Bachmeier [AWS-SA]" w:date="2023-02-25T11:26:00Z"/>
          <w:trPrChange w:id="504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042" w:author="Nate Bachmeier [AWS-SA]" w:date="2023-02-25T11:26:00Z">
              <w:tcPr>
                <w:tcW w:w="4740" w:type="dxa"/>
                <w:tcBorders>
                  <w:top w:val="nil"/>
                  <w:left w:val="nil"/>
                  <w:bottom w:val="nil"/>
                  <w:right w:val="nil"/>
                </w:tcBorders>
                <w:shd w:val="clear" w:color="auto" w:fill="auto"/>
                <w:noWrap/>
                <w:vAlign w:val="bottom"/>
                <w:hideMark/>
              </w:tcPr>
            </w:tcPrChange>
          </w:tcPr>
          <w:p w14:paraId="0E08BBCE" w14:textId="77777777" w:rsidR="00E16572" w:rsidRPr="00E16572" w:rsidRDefault="00E16572" w:rsidP="00E16572">
            <w:pPr>
              <w:spacing w:line="240" w:lineRule="auto"/>
              <w:ind w:firstLine="0"/>
              <w:rPr>
                <w:ins w:id="5043" w:author="Nate Bachmeier [AWS-SA]" w:date="2023-02-25T11:26:00Z"/>
                <w:rFonts w:ascii="Calibri" w:eastAsia="Times New Roman" w:hAnsi="Calibri" w:cs="Calibri"/>
                <w:b w:val="0"/>
                <w:bCs w:val="0"/>
                <w:color w:val="000000"/>
                <w:sz w:val="22"/>
                <w:rPrChange w:id="5044" w:author="Nate Bachmeier [AWS-SA]" w:date="2023-02-25T11:29:00Z">
                  <w:rPr>
                    <w:ins w:id="5045" w:author="Nate Bachmeier [AWS-SA]" w:date="2023-02-25T11:26:00Z"/>
                    <w:rFonts w:ascii="Calibri" w:eastAsia="Times New Roman" w:hAnsi="Calibri" w:cs="Calibri"/>
                    <w:color w:val="000000"/>
                    <w:sz w:val="22"/>
                  </w:rPr>
                </w:rPrChange>
              </w:rPr>
            </w:pPr>
            <w:ins w:id="5046" w:author="Nate Bachmeier [AWS-SA]" w:date="2023-02-25T11:26:00Z">
              <w:r w:rsidRPr="00E16572">
                <w:rPr>
                  <w:rFonts w:ascii="Calibri" w:eastAsia="Times New Roman" w:hAnsi="Calibri" w:cs="Calibri"/>
                  <w:b w:val="0"/>
                  <w:bCs w:val="0"/>
                  <w:color w:val="000000"/>
                  <w:sz w:val="22"/>
                  <w:rPrChange w:id="5047" w:author="Nate Bachmeier [AWS-SA]" w:date="2023-02-25T11:29:00Z">
                    <w:rPr>
                      <w:rFonts w:ascii="Calibri" w:eastAsia="Times New Roman" w:hAnsi="Calibri" w:cs="Calibri"/>
                      <w:color w:val="000000"/>
                      <w:sz w:val="22"/>
                    </w:rPr>
                  </w:rPrChange>
                </w:rPr>
                <w:t>opening present</w:t>
              </w:r>
            </w:ins>
          </w:p>
        </w:tc>
        <w:tc>
          <w:tcPr>
            <w:tcW w:w="960" w:type="dxa"/>
            <w:noWrap/>
            <w:hideMark/>
            <w:tcPrChange w:id="5048" w:author="Nate Bachmeier [AWS-SA]" w:date="2023-02-25T11:26:00Z">
              <w:tcPr>
                <w:tcW w:w="960" w:type="dxa"/>
                <w:tcBorders>
                  <w:top w:val="nil"/>
                  <w:left w:val="nil"/>
                  <w:bottom w:val="nil"/>
                  <w:right w:val="nil"/>
                </w:tcBorders>
                <w:shd w:val="clear" w:color="auto" w:fill="auto"/>
                <w:noWrap/>
                <w:vAlign w:val="bottom"/>
                <w:hideMark/>
              </w:tcPr>
            </w:tcPrChange>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049" w:author="Nate Bachmeier [AWS-SA]" w:date="2023-02-25T11:26:00Z"/>
                <w:rFonts w:ascii="Calibri" w:eastAsia="Times New Roman" w:hAnsi="Calibri" w:cs="Calibri"/>
                <w:color w:val="000000"/>
                <w:sz w:val="22"/>
              </w:rPr>
            </w:pPr>
            <w:ins w:id="5050" w:author="Nate Bachmeier [AWS-SA]" w:date="2023-02-25T11:26:00Z">
              <w:r w:rsidRPr="00E16572">
                <w:rPr>
                  <w:rFonts w:ascii="Calibri" w:eastAsia="Times New Roman" w:hAnsi="Calibri" w:cs="Calibri"/>
                  <w:color w:val="000000"/>
                  <w:sz w:val="22"/>
                </w:rPr>
                <w:t>856</w:t>
              </w:r>
            </w:ins>
          </w:p>
        </w:tc>
      </w:tr>
      <w:tr w:rsidR="00E16572" w:rsidRPr="00E16572" w14:paraId="109766E6" w14:textId="77777777" w:rsidTr="00E16572">
        <w:trPr>
          <w:cnfStyle w:val="000000100000" w:firstRow="0" w:lastRow="0" w:firstColumn="0" w:lastColumn="0" w:oddVBand="0" w:evenVBand="0" w:oddHBand="1" w:evenHBand="0" w:firstRowFirstColumn="0" w:firstRowLastColumn="0" w:lastRowFirstColumn="0" w:lastRowLastColumn="0"/>
          <w:trHeight w:val="300"/>
          <w:ins w:id="5051" w:author="Nate Bachmeier [AWS-SA]" w:date="2023-02-25T11:26:00Z"/>
          <w:trPrChange w:id="505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053" w:author="Nate Bachmeier [AWS-SA]" w:date="2023-02-25T11:26:00Z">
              <w:tcPr>
                <w:tcW w:w="4740" w:type="dxa"/>
                <w:tcBorders>
                  <w:top w:val="nil"/>
                  <w:left w:val="nil"/>
                  <w:bottom w:val="nil"/>
                  <w:right w:val="nil"/>
                </w:tcBorders>
                <w:shd w:val="clear" w:color="auto" w:fill="auto"/>
                <w:noWrap/>
                <w:vAlign w:val="bottom"/>
                <w:hideMark/>
              </w:tcPr>
            </w:tcPrChange>
          </w:tcPr>
          <w:p w14:paraId="68896BA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054" w:author="Nate Bachmeier [AWS-SA]" w:date="2023-02-25T11:26:00Z"/>
                <w:rFonts w:ascii="Calibri" w:eastAsia="Times New Roman" w:hAnsi="Calibri" w:cs="Calibri"/>
                <w:b w:val="0"/>
                <w:bCs w:val="0"/>
                <w:color w:val="000000"/>
                <w:sz w:val="22"/>
                <w:rPrChange w:id="5055" w:author="Nate Bachmeier [AWS-SA]" w:date="2023-02-25T11:29:00Z">
                  <w:rPr>
                    <w:ins w:id="5056" w:author="Nate Bachmeier [AWS-SA]" w:date="2023-02-25T11:26:00Z"/>
                    <w:rFonts w:ascii="Calibri" w:eastAsia="Times New Roman" w:hAnsi="Calibri" w:cs="Calibri"/>
                    <w:color w:val="000000"/>
                    <w:sz w:val="22"/>
                  </w:rPr>
                </w:rPrChange>
              </w:rPr>
            </w:pPr>
            <w:ins w:id="5057" w:author="Nate Bachmeier [AWS-SA]" w:date="2023-02-25T11:26:00Z">
              <w:r w:rsidRPr="00E16572">
                <w:rPr>
                  <w:rFonts w:ascii="Calibri" w:eastAsia="Times New Roman" w:hAnsi="Calibri" w:cs="Calibri"/>
                  <w:b w:val="0"/>
                  <w:bCs w:val="0"/>
                  <w:color w:val="000000"/>
                  <w:sz w:val="22"/>
                  <w:rPrChange w:id="5058" w:author="Nate Bachmeier [AWS-SA]" w:date="2023-02-25T11:29:00Z">
                    <w:rPr>
                      <w:rFonts w:ascii="Calibri" w:eastAsia="Times New Roman" w:hAnsi="Calibri" w:cs="Calibri"/>
                      <w:color w:val="000000"/>
                      <w:sz w:val="22"/>
                    </w:rPr>
                  </w:rPrChange>
                </w:rPr>
                <w:t>opening refrigerator</w:t>
              </w:r>
            </w:ins>
          </w:p>
        </w:tc>
        <w:tc>
          <w:tcPr>
            <w:tcW w:w="960" w:type="dxa"/>
            <w:noWrap/>
            <w:hideMark/>
            <w:tcPrChange w:id="5059" w:author="Nate Bachmeier [AWS-SA]" w:date="2023-02-25T11:26:00Z">
              <w:tcPr>
                <w:tcW w:w="960" w:type="dxa"/>
                <w:tcBorders>
                  <w:top w:val="nil"/>
                  <w:left w:val="nil"/>
                  <w:bottom w:val="nil"/>
                  <w:right w:val="nil"/>
                </w:tcBorders>
                <w:shd w:val="clear" w:color="auto" w:fill="auto"/>
                <w:noWrap/>
                <w:vAlign w:val="bottom"/>
                <w:hideMark/>
              </w:tcPr>
            </w:tcPrChange>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060" w:author="Nate Bachmeier [AWS-SA]" w:date="2023-02-25T11:26:00Z"/>
                <w:rFonts w:ascii="Calibri" w:eastAsia="Times New Roman" w:hAnsi="Calibri" w:cs="Calibri"/>
                <w:color w:val="000000"/>
                <w:sz w:val="22"/>
              </w:rPr>
            </w:pPr>
            <w:ins w:id="5061" w:author="Nate Bachmeier [AWS-SA]" w:date="2023-02-25T11:26:00Z">
              <w:r w:rsidRPr="00E16572">
                <w:rPr>
                  <w:rFonts w:ascii="Calibri" w:eastAsia="Times New Roman" w:hAnsi="Calibri" w:cs="Calibri"/>
                  <w:color w:val="000000"/>
                  <w:sz w:val="22"/>
                </w:rPr>
                <w:t>568</w:t>
              </w:r>
            </w:ins>
          </w:p>
        </w:tc>
      </w:tr>
      <w:tr w:rsidR="00E16572" w:rsidRPr="00E16572" w14:paraId="2F8A0457" w14:textId="77777777" w:rsidTr="00E16572">
        <w:trPr>
          <w:trHeight w:val="300"/>
          <w:ins w:id="5062" w:author="Nate Bachmeier [AWS-SA]" w:date="2023-02-25T11:26:00Z"/>
          <w:trPrChange w:id="506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064" w:author="Nate Bachmeier [AWS-SA]" w:date="2023-02-25T11:26:00Z">
              <w:tcPr>
                <w:tcW w:w="4740" w:type="dxa"/>
                <w:tcBorders>
                  <w:top w:val="nil"/>
                  <w:left w:val="nil"/>
                  <w:bottom w:val="nil"/>
                  <w:right w:val="nil"/>
                </w:tcBorders>
                <w:shd w:val="clear" w:color="auto" w:fill="auto"/>
                <w:noWrap/>
                <w:vAlign w:val="bottom"/>
                <w:hideMark/>
              </w:tcPr>
            </w:tcPrChange>
          </w:tcPr>
          <w:p w14:paraId="1B532DF2" w14:textId="77777777" w:rsidR="00E16572" w:rsidRPr="00E16572" w:rsidRDefault="00E16572" w:rsidP="00E16572">
            <w:pPr>
              <w:spacing w:line="240" w:lineRule="auto"/>
              <w:ind w:firstLine="0"/>
              <w:rPr>
                <w:ins w:id="5065" w:author="Nate Bachmeier [AWS-SA]" w:date="2023-02-25T11:26:00Z"/>
                <w:rFonts w:ascii="Calibri" w:eastAsia="Times New Roman" w:hAnsi="Calibri" w:cs="Calibri"/>
                <w:b w:val="0"/>
                <w:bCs w:val="0"/>
                <w:color w:val="000000"/>
                <w:sz w:val="22"/>
                <w:rPrChange w:id="5066" w:author="Nate Bachmeier [AWS-SA]" w:date="2023-02-25T11:29:00Z">
                  <w:rPr>
                    <w:ins w:id="5067" w:author="Nate Bachmeier [AWS-SA]" w:date="2023-02-25T11:26:00Z"/>
                    <w:rFonts w:ascii="Calibri" w:eastAsia="Times New Roman" w:hAnsi="Calibri" w:cs="Calibri"/>
                    <w:color w:val="000000"/>
                    <w:sz w:val="22"/>
                  </w:rPr>
                </w:rPrChange>
              </w:rPr>
            </w:pPr>
            <w:ins w:id="5068" w:author="Nate Bachmeier [AWS-SA]" w:date="2023-02-25T11:26:00Z">
              <w:r w:rsidRPr="00E16572">
                <w:rPr>
                  <w:rFonts w:ascii="Calibri" w:eastAsia="Times New Roman" w:hAnsi="Calibri" w:cs="Calibri"/>
                  <w:b w:val="0"/>
                  <w:bCs w:val="0"/>
                  <w:color w:val="000000"/>
                  <w:sz w:val="22"/>
                  <w:rPrChange w:id="5069" w:author="Nate Bachmeier [AWS-SA]" w:date="2023-02-25T11:29:00Z">
                    <w:rPr>
                      <w:rFonts w:ascii="Calibri" w:eastAsia="Times New Roman" w:hAnsi="Calibri" w:cs="Calibri"/>
                      <w:color w:val="000000"/>
                      <w:sz w:val="22"/>
                    </w:rPr>
                  </w:rPrChange>
                </w:rPr>
                <w:t>opening wine bottle</w:t>
              </w:r>
            </w:ins>
          </w:p>
        </w:tc>
        <w:tc>
          <w:tcPr>
            <w:tcW w:w="960" w:type="dxa"/>
            <w:noWrap/>
            <w:hideMark/>
            <w:tcPrChange w:id="5070" w:author="Nate Bachmeier [AWS-SA]" w:date="2023-02-25T11:26:00Z">
              <w:tcPr>
                <w:tcW w:w="960" w:type="dxa"/>
                <w:tcBorders>
                  <w:top w:val="nil"/>
                  <w:left w:val="nil"/>
                  <w:bottom w:val="nil"/>
                  <w:right w:val="nil"/>
                </w:tcBorders>
                <w:shd w:val="clear" w:color="auto" w:fill="auto"/>
                <w:noWrap/>
                <w:vAlign w:val="bottom"/>
                <w:hideMark/>
              </w:tcPr>
            </w:tcPrChange>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071" w:author="Nate Bachmeier [AWS-SA]" w:date="2023-02-25T11:26:00Z"/>
                <w:rFonts w:ascii="Calibri" w:eastAsia="Times New Roman" w:hAnsi="Calibri" w:cs="Calibri"/>
                <w:color w:val="000000"/>
                <w:sz w:val="22"/>
              </w:rPr>
            </w:pPr>
            <w:ins w:id="5072" w:author="Nate Bachmeier [AWS-SA]" w:date="2023-02-25T11:26:00Z">
              <w:r w:rsidRPr="00E16572">
                <w:rPr>
                  <w:rFonts w:ascii="Calibri" w:eastAsia="Times New Roman" w:hAnsi="Calibri" w:cs="Calibri"/>
                  <w:color w:val="000000"/>
                  <w:sz w:val="22"/>
                </w:rPr>
                <w:t>589</w:t>
              </w:r>
            </w:ins>
          </w:p>
        </w:tc>
      </w:tr>
      <w:tr w:rsidR="00E16572" w:rsidRPr="00E16572" w14:paraId="379AF342" w14:textId="77777777" w:rsidTr="00E16572">
        <w:trPr>
          <w:cnfStyle w:val="000000100000" w:firstRow="0" w:lastRow="0" w:firstColumn="0" w:lastColumn="0" w:oddVBand="0" w:evenVBand="0" w:oddHBand="1" w:evenHBand="0" w:firstRowFirstColumn="0" w:firstRowLastColumn="0" w:lastRowFirstColumn="0" w:lastRowLastColumn="0"/>
          <w:trHeight w:val="300"/>
          <w:ins w:id="5073" w:author="Nate Bachmeier [AWS-SA]" w:date="2023-02-25T11:26:00Z"/>
          <w:trPrChange w:id="507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075" w:author="Nate Bachmeier [AWS-SA]" w:date="2023-02-25T11:26:00Z">
              <w:tcPr>
                <w:tcW w:w="4740" w:type="dxa"/>
                <w:tcBorders>
                  <w:top w:val="nil"/>
                  <w:left w:val="nil"/>
                  <w:bottom w:val="nil"/>
                  <w:right w:val="nil"/>
                </w:tcBorders>
                <w:shd w:val="clear" w:color="auto" w:fill="auto"/>
                <w:noWrap/>
                <w:vAlign w:val="bottom"/>
                <w:hideMark/>
              </w:tcPr>
            </w:tcPrChange>
          </w:tcPr>
          <w:p w14:paraId="5CD53AB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076" w:author="Nate Bachmeier [AWS-SA]" w:date="2023-02-25T11:26:00Z"/>
                <w:rFonts w:ascii="Calibri" w:eastAsia="Times New Roman" w:hAnsi="Calibri" w:cs="Calibri"/>
                <w:b w:val="0"/>
                <w:bCs w:val="0"/>
                <w:color w:val="000000"/>
                <w:sz w:val="22"/>
                <w:rPrChange w:id="5077" w:author="Nate Bachmeier [AWS-SA]" w:date="2023-02-25T11:29:00Z">
                  <w:rPr>
                    <w:ins w:id="5078" w:author="Nate Bachmeier [AWS-SA]" w:date="2023-02-25T11:26:00Z"/>
                    <w:rFonts w:ascii="Calibri" w:eastAsia="Times New Roman" w:hAnsi="Calibri" w:cs="Calibri"/>
                    <w:color w:val="000000"/>
                    <w:sz w:val="22"/>
                  </w:rPr>
                </w:rPrChange>
              </w:rPr>
            </w:pPr>
            <w:ins w:id="5079" w:author="Nate Bachmeier [AWS-SA]" w:date="2023-02-25T11:26:00Z">
              <w:r w:rsidRPr="00E16572">
                <w:rPr>
                  <w:rFonts w:ascii="Calibri" w:eastAsia="Times New Roman" w:hAnsi="Calibri" w:cs="Calibri"/>
                  <w:b w:val="0"/>
                  <w:bCs w:val="0"/>
                  <w:color w:val="000000"/>
                  <w:sz w:val="22"/>
                  <w:rPrChange w:id="5080" w:author="Nate Bachmeier [AWS-SA]" w:date="2023-02-25T11:29:00Z">
                    <w:rPr>
                      <w:rFonts w:ascii="Calibri" w:eastAsia="Times New Roman" w:hAnsi="Calibri" w:cs="Calibri"/>
                      <w:color w:val="000000"/>
                      <w:sz w:val="22"/>
                    </w:rPr>
                  </w:rPrChange>
                </w:rPr>
                <w:t>packing</w:t>
              </w:r>
            </w:ins>
          </w:p>
        </w:tc>
        <w:tc>
          <w:tcPr>
            <w:tcW w:w="960" w:type="dxa"/>
            <w:noWrap/>
            <w:hideMark/>
            <w:tcPrChange w:id="5081" w:author="Nate Bachmeier [AWS-SA]" w:date="2023-02-25T11:26:00Z">
              <w:tcPr>
                <w:tcW w:w="960" w:type="dxa"/>
                <w:tcBorders>
                  <w:top w:val="nil"/>
                  <w:left w:val="nil"/>
                  <w:bottom w:val="nil"/>
                  <w:right w:val="nil"/>
                </w:tcBorders>
                <w:shd w:val="clear" w:color="auto" w:fill="auto"/>
                <w:noWrap/>
                <w:vAlign w:val="bottom"/>
                <w:hideMark/>
              </w:tcPr>
            </w:tcPrChange>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082" w:author="Nate Bachmeier [AWS-SA]" w:date="2023-02-25T11:26:00Z"/>
                <w:rFonts w:ascii="Calibri" w:eastAsia="Times New Roman" w:hAnsi="Calibri" w:cs="Calibri"/>
                <w:color w:val="000000"/>
                <w:sz w:val="22"/>
              </w:rPr>
            </w:pPr>
            <w:ins w:id="5083" w:author="Nate Bachmeier [AWS-SA]" w:date="2023-02-25T11:26:00Z">
              <w:r w:rsidRPr="00E16572">
                <w:rPr>
                  <w:rFonts w:ascii="Calibri" w:eastAsia="Times New Roman" w:hAnsi="Calibri" w:cs="Calibri"/>
                  <w:color w:val="000000"/>
                  <w:sz w:val="22"/>
                </w:rPr>
                <w:t>627</w:t>
              </w:r>
            </w:ins>
          </w:p>
        </w:tc>
      </w:tr>
      <w:tr w:rsidR="00E16572" w:rsidRPr="00E16572" w14:paraId="68205C28" w14:textId="77777777" w:rsidTr="00E16572">
        <w:trPr>
          <w:trHeight w:val="300"/>
          <w:ins w:id="5084" w:author="Nate Bachmeier [AWS-SA]" w:date="2023-02-25T11:26:00Z"/>
          <w:trPrChange w:id="50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086" w:author="Nate Bachmeier [AWS-SA]" w:date="2023-02-25T11:26:00Z">
              <w:tcPr>
                <w:tcW w:w="4740" w:type="dxa"/>
                <w:tcBorders>
                  <w:top w:val="nil"/>
                  <w:left w:val="nil"/>
                  <w:bottom w:val="nil"/>
                  <w:right w:val="nil"/>
                </w:tcBorders>
                <w:shd w:val="clear" w:color="auto" w:fill="auto"/>
                <w:noWrap/>
                <w:vAlign w:val="bottom"/>
                <w:hideMark/>
              </w:tcPr>
            </w:tcPrChange>
          </w:tcPr>
          <w:p w14:paraId="4E730351" w14:textId="77777777" w:rsidR="00E16572" w:rsidRPr="00E16572" w:rsidRDefault="00E16572" w:rsidP="00E16572">
            <w:pPr>
              <w:spacing w:line="240" w:lineRule="auto"/>
              <w:ind w:firstLine="0"/>
              <w:rPr>
                <w:ins w:id="5087" w:author="Nate Bachmeier [AWS-SA]" w:date="2023-02-25T11:26:00Z"/>
                <w:rFonts w:ascii="Calibri" w:eastAsia="Times New Roman" w:hAnsi="Calibri" w:cs="Calibri"/>
                <w:b w:val="0"/>
                <w:bCs w:val="0"/>
                <w:color w:val="000000"/>
                <w:sz w:val="22"/>
                <w:rPrChange w:id="5088" w:author="Nate Bachmeier [AWS-SA]" w:date="2023-02-25T11:29:00Z">
                  <w:rPr>
                    <w:ins w:id="5089" w:author="Nate Bachmeier [AWS-SA]" w:date="2023-02-25T11:26:00Z"/>
                    <w:rFonts w:ascii="Calibri" w:eastAsia="Times New Roman" w:hAnsi="Calibri" w:cs="Calibri"/>
                    <w:color w:val="000000"/>
                    <w:sz w:val="22"/>
                  </w:rPr>
                </w:rPrChange>
              </w:rPr>
            </w:pPr>
            <w:ins w:id="5090" w:author="Nate Bachmeier [AWS-SA]" w:date="2023-02-25T11:26:00Z">
              <w:r w:rsidRPr="00E16572">
                <w:rPr>
                  <w:rFonts w:ascii="Calibri" w:eastAsia="Times New Roman" w:hAnsi="Calibri" w:cs="Calibri"/>
                  <w:b w:val="0"/>
                  <w:bCs w:val="0"/>
                  <w:color w:val="000000"/>
                  <w:sz w:val="22"/>
                  <w:rPrChange w:id="5091" w:author="Nate Bachmeier [AWS-SA]" w:date="2023-02-25T11:29:00Z">
                    <w:rPr>
                      <w:rFonts w:ascii="Calibri" w:eastAsia="Times New Roman" w:hAnsi="Calibri" w:cs="Calibri"/>
                      <w:color w:val="000000"/>
                      <w:sz w:val="22"/>
                    </w:rPr>
                  </w:rPrChange>
                </w:rPr>
                <w:t>paragliding</w:t>
              </w:r>
            </w:ins>
          </w:p>
        </w:tc>
        <w:tc>
          <w:tcPr>
            <w:tcW w:w="960" w:type="dxa"/>
            <w:noWrap/>
            <w:hideMark/>
            <w:tcPrChange w:id="5092" w:author="Nate Bachmeier [AWS-SA]" w:date="2023-02-25T11:26:00Z">
              <w:tcPr>
                <w:tcW w:w="960" w:type="dxa"/>
                <w:tcBorders>
                  <w:top w:val="nil"/>
                  <w:left w:val="nil"/>
                  <w:bottom w:val="nil"/>
                  <w:right w:val="nil"/>
                </w:tcBorders>
                <w:shd w:val="clear" w:color="auto" w:fill="auto"/>
                <w:noWrap/>
                <w:vAlign w:val="bottom"/>
                <w:hideMark/>
              </w:tcPr>
            </w:tcPrChange>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093" w:author="Nate Bachmeier [AWS-SA]" w:date="2023-02-25T11:26:00Z"/>
                <w:rFonts w:ascii="Calibri" w:eastAsia="Times New Roman" w:hAnsi="Calibri" w:cs="Calibri"/>
                <w:color w:val="000000"/>
                <w:sz w:val="22"/>
              </w:rPr>
            </w:pPr>
            <w:ins w:id="5094" w:author="Nate Bachmeier [AWS-SA]" w:date="2023-02-25T11:26:00Z">
              <w:r w:rsidRPr="00E16572">
                <w:rPr>
                  <w:rFonts w:ascii="Calibri" w:eastAsia="Times New Roman" w:hAnsi="Calibri" w:cs="Calibri"/>
                  <w:color w:val="000000"/>
                  <w:sz w:val="22"/>
                </w:rPr>
                <w:t>726</w:t>
              </w:r>
            </w:ins>
          </w:p>
        </w:tc>
      </w:tr>
      <w:tr w:rsidR="00E16572" w:rsidRPr="00E16572" w14:paraId="2471AC5E" w14:textId="77777777" w:rsidTr="00E16572">
        <w:trPr>
          <w:cnfStyle w:val="000000100000" w:firstRow="0" w:lastRow="0" w:firstColumn="0" w:lastColumn="0" w:oddVBand="0" w:evenVBand="0" w:oddHBand="1" w:evenHBand="0" w:firstRowFirstColumn="0" w:firstRowLastColumn="0" w:lastRowFirstColumn="0" w:lastRowLastColumn="0"/>
          <w:trHeight w:val="300"/>
          <w:ins w:id="5095" w:author="Nate Bachmeier [AWS-SA]" w:date="2023-02-25T11:26:00Z"/>
          <w:trPrChange w:id="509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097" w:author="Nate Bachmeier [AWS-SA]" w:date="2023-02-25T11:26:00Z">
              <w:tcPr>
                <w:tcW w:w="4740" w:type="dxa"/>
                <w:tcBorders>
                  <w:top w:val="nil"/>
                  <w:left w:val="nil"/>
                  <w:bottom w:val="nil"/>
                  <w:right w:val="nil"/>
                </w:tcBorders>
                <w:shd w:val="clear" w:color="auto" w:fill="auto"/>
                <w:noWrap/>
                <w:vAlign w:val="bottom"/>
                <w:hideMark/>
              </w:tcPr>
            </w:tcPrChange>
          </w:tcPr>
          <w:p w14:paraId="3C7C57A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098" w:author="Nate Bachmeier [AWS-SA]" w:date="2023-02-25T11:26:00Z"/>
                <w:rFonts w:ascii="Calibri" w:eastAsia="Times New Roman" w:hAnsi="Calibri" w:cs="Calibri"/>
                <w:b w:val="0"/>
                <w:bCs w:val="0"/>
                <w:color w:val="000000"/>
                <w:sz w:val="22"/>
                <w:rPrChange w:id="5099" w:author="Nate Bachmeier [AWS-SA]" w:date="2023-02-25T11:29:00Z">
                  <w:rPr>
                    <w:ins w:id="5100" w:author="Nate Bachmeier [AWS-SA]" w:date="2023-02-25T11:26:00Z"/>
                    <w:rFonts w:ascii="Calibri" w:eastAsia="Times New Roman" w:hAnsi="Calibri" w:cs="Calibri"/>
                    <w:color w:val="000000"/>
                    <w:sz w:val="22"/>
                  </w:rPr>
                </w:rPrChange>
              </w:rPr>
            </w:pPr>
            <w:ins w:id="5101" w:author="Nate Bachmeier [AWS-SA]" w:date="2023-02-25T11:26:00Z">
              <w:r w:rsidRPr="00E16572">
                <w:rPr>
                  <w:rFonts w:ascii="Calibri" w:eastAsia="Times New Roman" w:hAnsi="Calibri" w:cs="Calibri"/>
                  <w:b w:val="0"/>
                  <w:bCs w:val="0"/>
                  <w:color w:val="000000"/>
                  <w:sz w:val="22"/>
                  <w:rPrChange w:id="5102" w:author="Nate Bachmeier [AWS-SA]" w:date="2023-02-25T11:29:00Z">
                    <w:rPr>
                      <w:rFonts w:ascii="Calibri" w:eastAsia="Times New Roman" w:hAnsi="Calibri" w:cs="Calibri"/>
                      <w:color w:val="000000"/>
                      <w:sz w:val="22"/>
                    </w:rPr>
                  </w:rPrChange>
                </w:rPr>
                <w:t>parasailing</w:t>
              </w:r>
            </w:ins>
          </w:p>
        </w:tc>
        <w:tc>
          <w:tcPr>
            <w:tcW w:w="960" w:type="dxa"/>
            <w:noWrap/>
            <w:hideMark/>
            <w:tcPrChange w:id="5103" w:author="Nate Bachmeier [AWS-SA]" w:date="2023-02-25T11:26:00Z">
              <w:tcPr>
                <w:tcW w:w="960" w:type="dxa"/>
                <w:tcBorders>
                  <w:top w:val="nil"/>
                  <w:left w:val="nil"/>
                  <w:bottom w:val="nil"/>
                  <w:right w:val="nil"/>
                </w:tcBorders>
                <w:shd w:val="clear" w:color="auto" w:fill="auto"/>
                <w:noWrap/>
                <w:vAlign w:val="bottom"/>
                <w:hideMark/>
              </w:tcPr>
            </w:tcPrChange>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104" w:author="Nate Bachmeier [AWS-SA]" w:date="2023-02-25T11:26:00Z"/>
                <w:rFonts w:ascii="Calibri" w:eastAsia="Times New Roman" w:hAnsi="Calibri" w:cs="Calibri"/>
                <w:color w:val="000000"/>
                <w:sz w:val="22"/>
              </w:rPr>
            </w:pPr>
            <w:ins w:id="5105" w:author="Nate Bachmeier [AWS-SA]" w:date="2023-02-25T11:26:00Z">
              <w:r w:rsidRPr="00E16572">
                <w:rPr>
                  <w:rFonts w:ascii="Calibri" w:eastAsia="Times New Roman" w:hAnsi="Calibri" w:cs="Calibri"/>
                  <w:color w:val="000000"/>
                  <w:sz w:val="22"/>
                </w:rPr>
                <w:t>798</w:t>
              </w:r>
            </w:ins>
          </w:p>
        </w:tc>
      </w:tr>
      <w:tr w:rsidR="00E16572" w:rsidRPr="00E16572" w14:paraId="64D82FE8" w14:textId="77777777" w:rsidTr="00E16572">
        <w:trPr>
          <w:trHeight w:val="300"/>
          <w:ins w:id="5106" w:author="Nate Bachmeier [AWS-SA]" w:date="2023-02-25T11:26:00Z"/>
          <w:trPrChange w:id="510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108" w:author="Nate Bachmeier [AWS-SA]" w:date="2023-02-25T11:26:00Z">
              <w:tcPr>
                <w:tcW w:w="4740" w:type="dxa"/>
                <w:tcBorders>
                  <w:top w:val="nil"/>
                  <w:left w:val="nil"/>
                  <w:bottom w:val="nil"/>
                  <w:right w:val="nil"/>
                </w:tcBorders>
                <w:shd w:val="clear" w:color="auto" w:fill="auto"/>
                <w:noWrap/>
                <w:vAlign w:val="bottom"/>
                <w:hideMark/>
              </w:tcPr>
            </w:tcPrChange>
          </w:tcPr>
          <w:p w14:paraId="37EE4D91" w14:textId="77777777" w:rsidR="00E16572" w:rsidRPr="00E16572" w:rsidRDefault="00E16572" w:rsidP="00E16572">
            <w:pPr>
              <w:spacing w:line="240" w:lineRule="auto"/>
              <w:ind w:firstLine="0"/>
              <w:rPr>
                <w:ins w:id="5109" w:author="Nate Bachmeier [AWS-SA]" w:date="2023-02-25T11:26:00Z"/>
                <w:rFonts w:ascii="Calibri" w:eastAsia="Times New Roman" w:hAnsi="Calibri" w:cs="Calibri"/>
                <w:b w:val="0"/>
                <w:bCs w:val="0"/>
                <w:color w:val="000000"/>
                <w:sz w:val="22"/>
                <w:rPrChange w:id="5110" w:author="Nate Bachmeier [AWS-SA]" w:date="2023-02-25T11:29:00Z">
                  <w:rPr>
                    <w:ins w:id="5111" w:author="Nate Bachmeier [AWS-SA]" w:date="2023-02-25T11:26:00Z"/>
                    <w:rFonts w:ascii="Calibri" w:eastAsia="Times New Roman" w:hAnsi="Calibri" w:cs="Calibri"/>
                    <w:color w:val="000000"/>
                    <w:sz w:val="22"/>
                  </w:rPr>
                </w:rPrChange>
              </w:rPr>
            </w:pPr>
            <w:ins w:id="5112" w:author="Nate Bachmeier [AWS-SA]" w:date="2023-02-25T11:26:00Z">
              <w:r w:rsidRPr="00E16572">
                <w:rPr>
                  <w:rFonts w:ascii="Calibri" w:eastAsia="Times New Roman" w:hAnsi="Calibri" w:cs="Calibri"/>
                  <w:b w:val="0"/>
                  <w:bCs w:val="0"/>
                  <w:color w:val="000000"/>
                  <w:sz w:val="22"/>
                  <w:rPrChange w:id="5113" w:author="Nate Bachmeier [AWS-SA]" w:date="2023-02-25T11:29:00Z">
                    <w:rPr>
                      <w:rFonts w:ascii="Calibri" w:eastAsia="Times New Roman" w:hAnsi="Calibri" w:cs="Calibri"/>
                      <w:color w:val="000000"/>
                      <w:sz w:val="22"/>
                    </w:rPr>
                  </w:rPrChange>
                </w:rPr>
                <w:t>parkour</w:t>
              </w:r>
            </w:ins>
          </w:p>
        </w:tc>
        <w:tc>
          <w:tcPr>
            <w:tcW w:w="960" w:type="dxa"/>
            <w:noWrap/>
            <w:hideMark/>
            <w:tcPrChange w:id="5114" w:author="Nate Bachmeier [AWS-SA]" w:date="2023-02-25T11:26:00Z">
              <w:tcPr>
                <w:tcW w:w="960" w:type="dxa"/>
                <w:tcBorders>
                  <w:top w:val="nil"/>
                  <w:left w:val="nil"/>
                  <w:bottom w:val="nil"/>
                  <w:right w:val="nil"/>
                </w:tcBorders>
                <w:shd w:val="clear" w:color="auto" w:fill="auto"/>
                <w:noWrap/>
                <w:vAlign w:val="bottom"/>
                <w:hideMark/>
              </w:tcPr>
            </w:tcPrChange>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115" w:author="Nate Bachmeier [AWS-SA]" w:date="2023-02-25T11:26:00Z"/>
                <w:rFonts w:ascii="Calibri" w:eastAsia="Times New Roman" w:hAnsi="Calibri" w:cs="Calibri"/>
                <w:color w:val="000000"/>
                <w:sz w:val="22"/>
              </w:rPr>
            </w:pPr>
            <w:ins w:id="5116" w:author="Nate Bachmeier [AWS-SA]" w:date="2023-02-25T11:26:00Z">
              <w:r w:rsidRPr="00E16572">
                <w:rPr>
                  <w:rFonts w:ascii="Calibri" w:eastAsia="Times New Roman" w:hAnsi="Calibri" w:cs="Calibri"/>
                  <w:color w:val="000000"/>
                  <w:sz w:val="22"/>
                </w:rPr>
                <w:t>451</w:t>
              </w:r>
            </w:ins>
          </w:p>
        </w:tc>
      </w:tr>
      <w:tr w:rsidR="00E16572" w:rsidRPr="00E16572" w14:paraId="0D2B9E37" w14:textId="77777777" w:rsidTr="00E16572">
        <w:trPr>
          <w:cnfStyle w:val="000000100000" w:firstRow="0" w:lastRow="0" w:firstColumn="0" w:lastColumn="0" w:oddVBand="0" w:evenVBand="0" w:oddHBand="1" w:evenHBand="0" w:firstRowFirstColumn="0" w:firstRowLastColumn="0" w:lastRowFirstColumn="0" w:lastRowLastColumn="0"/>
          <w:trHeight w:val="300"/>
          <w:ins w:id="5117" w:author="Nate Bachmeier [AWS-SA]" w:date="2023-02-25T11:26:00Z"/>
          <w:trPrChange w:id="511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119" w:author="Nate Bachmeier [AWS-SA]" w:date="2023-02-25T11:26:00Z">
              <w:tcPr>
                <w:tcW w:w="4740" w:type="dxa"/>
                <w:tcBorders>
                  <w:top w:val="nil"/>
                  <w:left w:val="nil"/>
                  <w:bottom w:val="nil"/>
                  <w:right w:val="nil"/>
                </w:tcBorders>
                <w:shd w:val="clear" w:color="auto" w:fill="auto"/>
                <w:noWrap/>
                <w:vAlign w:val="bottom"/>
                <w:hideMark/>
              </w:tcPr>
            </w:tcPrChange>
          </w:tcPr>
          <w:p w14:paraId="54B2CD3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120" w:author="Nate Bachmeier [AWS-SA]" w:date="2023-02-25T11:26:00Z"/>
                <w:rFonts w:ascii="Calibri" w:eastAsia="Times New Roman" w:hAnsi="Calibri" w:cs="Calibri"/>
                <w:b w:val="0"/>
                <w:bCs w:val="0"/>
                <w:color w:val="000000"/>
                <w:sz w:val="22"/>
                <w:rPrChange w:id="5121" w:author="Nate Bachmeier [AWS-SA]" w:date="2023-02-25T11:29:00Z">
                  <w:rPr>
                    <w:ins w:id="5122" w:author="Nate Bachmeier [AWS-SA]" w:date="2023-02-25T11:26:00Z"/>
                    <w:rFonts w:ascii="Calibri" w:eastAsia="Times New Roman" w:hAnsi="Calibri" w:cs="Calibri"/>
                    <w:color w:val="000000"/>
                    <w:sz w:val="22"/>
                  </w:rPr>
                </w:rPrChange>
              </w:rPr>
            </w:pPr>
            <w:ins w:id="5123" w:author="Nate Bachmeier [AWS-SA]" w:date="2023-02-25T11:26:00Z">
              <w:r w:rsidRPr="00E16572">
                <w:rPr>
                  <w:rFonts w:ascii="Calibri" w:eastAsia="Times New Roman" w:hAnsi="Calibri" w:cs="Calibri"/>
                  <w:b w:val="0"/>
                  <w:bCs w:val="0"/>
                  <w:color w:val="000000"/>
                  <w:sz w:val="22"/>
                  <w:rPrChange w:id="5124" w:author="Nate Bachmeier [AWS-SA]" w:date="2023-02-25T11:29:00Z">
                    <w:rPr>
                      <w:rFonts w:ascii="Calibri" w:eastAsia="Times New Roman" w:hAnsi="Calibri" w:cs="Calibri"/>
                      <w:color w:val="000000"/>
                      <w:sz w:val="22"/>
                    </w:rPr>
                  </w:rPrChange>
                </w:rPr>
                <w:t>passing American football (in game)</w:t>
              </w:r>
            </w:ins>
          </w:p>
        </w:tc>
        <w:tc>
          <w:tcPr>
            <w:tcW w:w="960" w:type="dxa"/>
            <w:noWrap/>
            <w:hideMark/>
            <w:tcPrChange w:id="5125" w:author="Nate Bachmeier [AWS-SA]" w:date="2023-02-25T11:26:00Z">
              <w:tcPr>
                <w:tcW w:w="960" w:type="dxa"/>
                <w:tcBorders>
                  <w:top w:val="nil"/>
                  <w:left w:val="nil"/>
                  <w:bottom w:val="nil"/>
                  <w:right w:val="nil"/>
                </w:tcBorders>
                <w:shd w:val="clear" w:color="auto" w:fill="auto"/>
                <w:noWrap/>
                <w:vAlign w:val="bottom"/>
                <w:hideMark/>
              </w:tcPr>
            </w:tcPrChange>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126" w:author="Nate Bachmeier [AWS-SA]" w:date="2023-02-25T11:26:00Z"/>
                <w:rFonts w:ascii="Calibri" w:eastAsia="Times New Roman" w:hAnsi="Calibri" w:cs="Calibri"/>
                <w:color w:val="000000"/>
                <w:sz w:val="22"/>
              </w:rPr>
            </w:pPr>
            <w:ins w:id="5127" w:author="Nate Bachmeier [AWS-SA]" w:date="2023-02-25T11:26:00Z">
              <w:r w:rsidRPr="00E16572">
                <w:rPr>
                  <w:rFonts w:ascii="Calibri" w:eastAsia="Times New Roman" w:hAnsi="Calibri" w:cs="Calibri"/>
                  <w:color w:val="000000"/>
                  <w:sz w:val="22"/>
                </w:rPr>
                <w:t>557</w:t>
              </w:r>
            </w:ins>
          </w:p>
        </w:tc>
      </w:tr>
      <w:tr w:rsidR="00E16572" w:rsidRPr="00E16572" w14:paraId="50BAB49E" w14:textId="77777777" w:rsidTr="00E16572">
        <w:trPr>
          <w:trHeight w:val="300"/>
          <w:ins w:id="5128" w:author="Nate Bachmeier [AWS-SA]" w:date="2023-02-25T11:26:00Z"/>
          <w:trPrChange w:id="512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130" w:author="Nate Bachmeier [AWS-SA]" w:date="2023-02-25T11:26:00Z">
              <w:tcPr>
                <w:tcW w:w="4740" w:type="dxa"/>
                <w:tcBorders>
                  <w:top w:val="nil"/>
                  <w:left w:val="nil"/>
                  <w:bottom w:val="nil"/>
                  <w:right w:val="nil"/>
                </w:tcBorders>
                <w:shd w:val="clear" w:color="auto" w:fill="auto"/>
                <w:noWrap/>
                <w:vAlign w:val="bottom"/>
                <w:hideMark/>
              </w:tcPr>
            </w:tcPrChange>
          </w:tcPr>
          <w:p w14:paraId="5D61653E" w14:textId="77777777" w:rsidR="00E16572" w:rsidRPr="00E16572" w:rsidRDefault="00E16572" w:rsidP="00E16572">
            <w:pPr>
              <w:spacing w:line="240" w:lineRule="auto"/>
              <w:ind w:firstLine="0"/>
              <w:rPr>
                <w:ins w:id="5131" w:author="Nate Bachmeier [AWS-SA]" w:date="2023-02-25T11:26:00Z"/>
                <w:rFonts w:ascii="Calibri" w:eastAsia="Times New Roman" w:hAnsi="Calibri" w:cs="Calibri"/>
                <w:b w:val="0"/>
                <w:bCs w:val="0"/>
                <w:color w:val="000000"/>
                <w:sz w:val="22"/>
                <w:rPrChange w:id="5132" w:author="Nate Bachmeier [AWS-SA]" w:date="2023-02-25T11:29:00Z">
                  <w:rPr>
                    <w:ins w:id="5133" w:author="Nate Bachmeier [AWS-SA]" w:date="2023-02-25T11:26:00Z"/>
                    <w:rFonts w:ascii="Calibri" w:eastAsia="Times New Roman" w:hAnsi="Calibri" w:cs="Calibri"/>
                    <w:color w:val="000000"/>
                    <w:sz w:val="22"/>
                  </w:rPr>
                </w:rPrChange>
              </w:rPr>
            </w:pPr>
            <w:ins w:id="5134" w:author="Nate Bachmeier [AWS-SA]" w:date="2023-02-25T11:26:00Z">
              <w:r w:rsidRPr="00E16572">
                <w:rPr>
                  <w:rFonts w:ascii="Calibri" w:eastAsia="Times New Roman" w:hAnsi="Calibri" w:cs="Calibri"/>
                  <w:b w:val="0"/>
                  <w:bCs w:val="0"/>
                  <w:color w:val="000000"/>
                  <w:sz w:val="22"/>
                  <w:rPrChange w:id="5135" w:author="Nate Bachmeier [AWS-SA]" w:date="2023-02-25T11:29:00Z">
                    <w:rPr>
                      <w:rFonts w:ascii="Calibri" w:eastAsia="Times New Roman" w:hAnsi="Calibri" w:cs="Calibri"/>
                      <w:color w:val="000000"/>
                      <w:sz w:val="22"/>
                    </w:rPr>
                  </w:rPrChange>
                </w:rPr>
                <w:t>passing American football (not in game)</w:t>
              </w:r>
            </w:ins>
          </w:p>
        </w:tc>
        <w:tc>
          <w:tcPr>
            <w:tcW w:w="960" w:type="dxa"/>
            <w:noWrap/>
            <w:hideMark/>
            <w:tcPrChange w:id="5136" w:author="Nate Bachmeier [AWS-SA]" w:date="2023-02-25T11:26:00Z">
              <w:tcPr>
                <w:tcW w:w="960" w:type="dxa"/>
                <w:tcBorders>
                  <w:top w:val="nil"/>
                  <w:left w:val="nil"/>
                  <w:bottom w:val="nil"/>
                  <w:right w:val="nil"/>
                </w:tcBorders>
                <w:shd w:val="clear" w:color="auto" w:fill="auto"/>
                <w:noWrap/>
                <w:vAlign w:val="bottom"/>
                <w:hideMark/>
              </w:tcPr>
            </w:tcPrChange>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137" w:author="Nate Bachmeier [AWS-SA]" w:date="2023-02-25T11:26:00Z"/>
                <w:rFonts w:ascii="Calibri" w:eastAsia="Times New Roman" w:hAnsi="Calibri" w:cs="Calibri"/>
                <w:color w:val="000000"/>
                <w:sz w:val="22"/>
              </w:rPr>
            </w:pPr>
            <w:ins w:id="5138" w:author="Nate Bachmeier [AWS-SA]" w:date="2023-02-25T11:26:00Z">
              <w:r w:rsidRPr="00E16572">
                <w:rPr>
                  <w:rFonts w:ascii="Calibri" w:eastAsia="Times New Roman" w:hAnsi="Calibri" w:cs="Calibri"/>
                  <w:color w:val="000000"/>
                  <w:sz w:val="22"/>
                </w:rPr>
                <w:t>803</w:t>
              </w:r>
            </w:ins>
          </w:p>
        </w:tc>
      </w:tr>
      <w:tr w:rsidR="00E16572" w:rsidRPr="00E16572" w14:paraId="6B0058FF" w14:textId="77777777" w:rsidTr="00E16572">
        <w:trPr>
          <w:cnfStyle w:val="000000100000" w:firstRow="0" w:lastRow="0" w:firstColumn="0" w:lastColumn="0" w:oddVBand="0" w:evenVBand="0" w:oddHBand="1" w:evenHBand="0" w:firstRowFirstColumn="0" w:firstRowLastColumn="0" w:lastRowFirstColumn="0" w:lastRowLastColumn="0"/>
          <w:trHeight w:val="300"/>
          <w:ins w:id="5139" w:author="Nate Bachmeier [AWS-SA]" w:date="2023-02-25T11:26:00Z"/>
          <w:trPrChange w:id="514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141" w:author="Nate Bachmeier [AWS-SA]" w:date="2023-02-25T11:26:00Z">
              <w:tcPr>
                <w:tcW w:w="4740" w:type="dxa"/>
                <w:tcBorders>
                  <w:top w:val="nil"/>
                  <w:left w:val="nil"/>
                  <w:bottom w:val="nil"/>
                  <w:right w:val="nil"/>
                </w:tcBorders>
                <w:shd w:val="clear" w:color="auto" w:fill="auto"/>
                <w:noWrap/>
                <w:vAlign w:val="bottom"/>
                <w:hideMark/>
              </w:tcPr>
            </w:tcPrChange>
          </w:tcPr>
          <w:p w14:paraId="25AFFE4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142" w:author="Nate Bachmeier [AWS-SA]" w:date="2023-02-25T11:26:00Z"/>
                <w:rFonts w:ascii="Calibri" w:eastAsia="Times New Roman" w:hAnsi="Calibri" w:cs="Calibri"/>
                <w:b w:val="0"/>
                <w:bCs w:val="0"/>
                <w:color w:val="000000"/>
                <w:sz w:val="22"/>
                <w:rPrChange w:id="5143" w:author="Nate Bachmeier [AWS-SA]" w:date="2023-02-25T11:29:00Z">
                  <w:rPr>
                    <w:ins w:id="5144" w:author="Nate Bachmeier [AWS-SA]" w:date="2023-02-25T11:26:00Z"/>
                    <w:rFonts w:ascii="Calibri" w:eastAsia="Times New Roman" w:hAnsi="Calibri" w:cs="Calibri"/>
                    <w:color w:val="000000"/>
                    <w:sz w:val="22"/>
                  </w:rPr>
                </w:rPrChange>
              </w:rPr>
            </w:pPr>
            <w:ins w:id="5145" w:author="Nate Bachmeier [AWS-SA]" w:date="2023-02-25T11:26:00Z">
              <w:r w:rsidRPr="00E16572">
                <w:rPr>
                  <w:rFonts w:ascii="Calibri" w:eastAsia="Times New Roman" w:hAnsi="Calibri" w:cs="Calibri"/>
                  <w:b w:val="0"/>
                  <w:bCs w:val="0"/>
                  <w:color w:val="000000"/>
                  <w:sz w:val="22"/>
                  <w:rPrChange w:id="5146" w:author="Nate Bachmeier [AWS-SA]" w:date="2023-02-25T11:29:00Z">
                    <w:rPr>
                      <w:rFonts w:ascii="Calibri" w:eastAsia="Times New Roman" w:hAnsi="Calibri" w:cs="Calibri"/>
                      <w:color w:val="000000"/>
                      <w:sz w:val="22"/>
                    </w:rPr>
                  </w:rPrChange>
                </w:rPr>
                <w:t>passing soccer ball</w:t>
              </w:r>
            </w:ins>
          </w:p>
        </w:tc>
        <w:tc>
          <w:tcPr>
            <w:tcW w:w="960" w:type="dxa"/>
            <w:noWrap/>
            <w:hideMark/>
            <w:tcPrChange w:id="5147" w:author="Nate Bachmeier [AWS-SA]" w:date="2023-02-25T11:26:00Z">
              <w:tcPr>
                <w:tcW w:w="960" w:type="dxa"/>
                <w:tcBorders>
                  <w:top w:val="nil"/>
                  <w:left w:val="nil"/>
                  <w:bottom w:val="nil"/>
                  <w:right w:val="nil"/>
                </w:tcBorders>
                <w:shd w:val="clear" w:color="auto" w:fill="auto"/>
                <w:noWrap/>
                <w:vAlign w:val="bottom"/>
                <w:hideMark/>
              </w:tcPr>
            </w:tcPrChange>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148" w:author="Nate Bachmeier [AWS-SA]" w:date="2023-02-25T11:26:00Z"/>
                <w:rFonts w:ascii="Calibri" w:eastAsia="Times New Roman" w:hAnsi="Calibri" w:cs="Calibri"/>
                <w:color w:val="000000"/>
                <w:sz w:val="22"/>
              </w:rPr>
            </w:pPr>
            <w:ins w:id="5149" w:author="Nate Bachmeier [AWS-SA]" w:date="2023-02-25T11:26:00Z">
              <w:r w:rsidRPr="00E16572">
                <w:rPr>
                  <w:rFonts w:ascii="Calibri" w:eastAsia="Times New Roman" w:hAnsi="Calibri" w:cs="Calibri"/>
                  <w:color w:val="000000"/>
                  <w:sz w:val="22"/>
                </w:rPr>
                <w:t>531</w:t>
              </w:r>
            </w:ins>
          </w:p>
        </w:tc>
      </w:tr>
      <w:tr w:rsidR="00E16572" w:rsidRPr="00E16572" w14:paraId="162F347A" w14:textId="77777777" w:rsidTr="00E16572">
        <w:trPr>
          <w:trHeight w:val="300"/>
          <w:ins w:id="5150" w:author="Nate Bachmeier [AWS-SA]" w:date="2023-02-25T11:26:00Z"/>
          <w:trPrChange w:id="515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152" w:author="Nate Bachmeier [AWS-SA]" w:date="2023-02-25T11:26:00Z">
              <w:tcPr>
                <w:tcW w:w="4740" w:type="dxa"/>
                <w:tcBorders>
                  <w:top w:val="nil"/>
                  <w:left w:val="nil"/>
                  <w:bottom w:val="nil"/>
                  <w:right w:val="nil"/>
                </w:tcBorders>
                <w:shd w:val="clear" w:color="auto" w:fill="auto"/>
                <w:noWrap/>
                <w:vAlign w:val="bottom"/>
                <w:hideMark/>
              </w:tcPr>
            </w:tcPrChange>
          </w:tcPr>
          <w:p w14:paraId="07630F5F" w14:textId="77777777" w:rsidR="00E16572" w:rsidRPr="00E16572" w:rsidRDefault="00E16572" w:rsidP="00E16572">
            <w:pPr>
              <w:spacing w:line="240" w:lineRule="auto"/>
              <w:ind w:firstLine="0"/>
              <w:rPr>
                <w:ins w:id="5153" w:author="Nate Bachmeier [AWS-SA]" w:date="2023-02-25T11:26:00Z"/>
                <w:rFonts w:ascii="Calibri" w:eastAsia="Times New Roman" w:hAnsi="Calibri" w:cs="Calibri"/>
                <w:b w:val="0"/>
                <w:bCs w:val="0"/>
                <w:color w:val="000000"/>
                <w:sz w:val="22"/>
                <w:rPrChange w:id="5154" w:author="Nate Bachmeier [AWS-SA]" w:date="2023-02-25T11:29:00Z">
                  <w:rPr>
                    <w:ins w:id="5155" w:author="Nate Bachmeier [AWS-SA]" w:date="2023-02-25T11:26:00Z"/>
                    <w:rFonts w:ascii="Calibri" w:eastAsia="Times New Roman" w:hAnsi="Calibri" w:cs="Calibri"/>
                    <w:color w:val="000000"/>
                    <w:sz w:val="22"/>
                  </w:rPr>
                </w:rPrChange>
              </w:rPr>
            </w:pPr>
            <w:ins w:id="5156" w:author="Nate Bachmeier [AWS-SA]" w:date="2023-02-25T11:26:00Z">
              <w:r w:rsidRPr="00E16572">
                <w:rPr>
                  <w:rFonts w:ascii="Calibri" w:eastAsia="Times New Roman" w:hAnsi="Calibri" w:cs="Calibri"/>
                  <w:b w:val="0"/>
                  <w:bCs w:val="0"/>
                  <w:color w:val="000000"/>
                  <w:sz w:val="22"/>
                  <w:rPrChange w:id="5157" w:author="Nate Bachmeier [AWS-SA]" w:date="2023-02-25T11:29:00Z">
                    <w:rPr>
                      <w:rFonts w:ascii="Calibri" w:eastAsia="Times New Roman" w:hAnsi="Calibri" w:cs="Calibri"/>
                      <w:color w:val="000000"/>
                      <w:sz w:val="22"/>
                    </w:rPr>
                  </w:rPrChange>
                </w:rPr>
                <w:t>peeling apples</w:t>
              </w:r>
            </w:ins>
          </w:p>
        </w:tc>
        <w:tc>
          <w:tcPr>
            <w:tcW w:w="960" w:type="dxa"/>
            <w:noWrap/>
            <w:hideMark/>
            <w:tcPrChange w:id="5158" w:author="Nate Bachmeier [AWS-SA]" w:date="2023-02-25T11:26:00Z">
              <w:tcPr>
                <w:tcW w:w="960" w:type="dxa"/>
                <w:tcBorders>
                  <w:top w:val="nil"/>
                  <w:left w:val="nil"/>
                  <w:bottom w:val="nil"/>
                  <w:right w:val="nil"/>
                </w:tcBorders>
                <w:shd w:val="clear" w:color="auto" w:fill="auto"/>
                <w:noWrap/>
                <w:vAlign w:val="bottom"/>
                <w:hideMark/>
              </w:tcPr>
            </w:tcPrChange>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159" w:author="Nate Bachmeier [AWS-SA]" w:date="2023-02-25T11:26:00Z"/>
                <w:rFonts w:ascii="Calibri" w:eastAsia="Times New Roman" w:hAnsi="Calibri" w:cs="Calibri"/>
                <w:color w:val="000000"/>
                <w:sz w:val="22"/>
              </w:rPr>
            </w:pPr>
            <w:ins w:id="5160" w:author="Nate Bachmeier [AWS-SA]" w:date="2023-02-25T11:26:00Z">
              <w:r w:rsidRPr="00E16572">
                <w:rPr>
                  <w:rFonts w:ascii="Calibri" w:eastAsia="Times New Roman" w:hAnsi="Calibri" w:cs="Calibri"/>
                  <w:color w:val="000000"/>
                  <w:sz w:val="22"/>
                </w:rPr>
                <w:t>515</w:t>
              </w:r>
            </w:ins>
          </w:p>
        </w:tc>
      </w:tr>
      <w:tr w:rsidR="00E16572" w:rsidRPr="00E16572" w14:paraId="131E1C7F" w14:textId="77777777" w:rsidTr="00E16572">
        <w:trPr>
          <w:cnfStyle w:val="000000100000" w:firstRow="0" w:lastRow="0" w:firstColumn="0" w:lastColumn="0" w:oddVBand="0" w:evenVBand="0" w:oddHBand="1" w:evenHBand="0" w:firstRowFirstColumn="0" w:firstRowLastColumn="0" w:lastRowFirstColumn="0" w:lastRowLastColumn="0"/>
          <w:trHeight w:val="300"/>
          <w:ins w:id="5161" w:author="Nate Bachmeier [AWS-SA]" w:date="2023-02-25T11:26:00Z"/>
          <w:trPrChange w:id="516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163" w:author="Nate Bachmeier [AWS-SA]" w:date="2023-02-25T11:26:00Z">
              <w:tcPr>
                <w:tcW w:w="4740" w:type="dxa"/>
                <w:tcBorders>
                  <w:top w:val="nil"/>
                  <w:left w:val="nil"/>
                  <w:bottom w:val="nil"/>
                  <w:right w:val="nil"/>
                </w:tcBorders>
                <w:shd w:val="clear" w:color="auto" w:fill="auto"/>
                <w:noWrap/>
                <w:vAlign w:val="bottom"/>
                <w:hideMark/>
              </w:tcPr>
            </w:tcPrChange>
          </w:tcPr>
          <w:p w14:paraId="2BFCF2A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164" w:author="Nate Bachmeier [AWS-SA]" w:date="2023-02-25T11:26:00Z"/>
                <w:rFonts w:ascii="Calibri" w:eastAsia="Times New Roman" w:hAnsi="Calibri" w:cs="Calibri"/>
                <w:b w:val="0"/>
                <w:bCs w:val="0"/>
                <w:color w:val="000000"/>
                <w:sz w:val="22"/>
                <w:rPrChange w:id="5165" w:author="Nate Bachmeier [AWS-SA]" w:date="2023-02-25T11:29:00Z">
                  <w:rPr>
                    <w:ins w:id="5166" w:author="Nate Bachmeier [AWS-SA]" w:date="2023-02-25T11:26:00Z"/>
                    <w:rFonts w:ascii="Calibri" w:eastAsia="Times New Roman" w:hAnsi="Calibri" w:cs="Calibri"/>
                    <w:color w:val="000000"/>
                    <w:sz w:val="22"/>
                  </w:rPr>
                </w:rPrChange>
              </w:rPr>
            </w:pPr>
            <w:ins w:id="5167" w:author="Nate Bachmeier [AWS-SA]" w:date="2023-02-25T11:26:00Z">
              <w:r w:rsidRPr="00E16572">
                <w:rPr>
                  <w:rFonts w:ascii="Calibri" w:eastAsia="Times New Roman" w:hAnsi="Calibri" w:cs="Calibri"/>
                  <w:b w:val="0"/>
                  <w:bCs w:val="0"/>
                  <w:color w:val="000000"/>
                  <w:sz w:val="22"/>
                  <w:rPrChange w:id="5168" w:author="Nate Bachmeier [AWS-SA]" w:date="2023-02-25T11:29:00Z">
                    <w:rPr>
                      <w:rFonts w:ascii="Calibri" w:eastAsia="Times New Roman" w:hAnsi="Calibri" w:cs="Calibri"/>
                      <w:color w:val="000000"/>
                      <w:sz w:val="22"/>
                    </w:rPr>
                  </w:rPrChange>
                </w:rPr>
                <w:t>peeling banana</w:t>
              </w:r>
            </w:ins>
          </w:p>
        </w:tc>
        <w:tc>
          <w:tcPr>
            <w:tcW w:w="960" w:type="dxa"/>
            <w:noWrap/>
            <w:hideMark/>
            <w:tcPrChange w:id="5169" w:author="Nate Bachmeier [AWS-SA]" w:date="2023-02-25T11:26:00Z">
              <w:tcPr>
                <w:tcW w:w="960" w:type="dxa"/>
                <w:tcBorders>
                  <w:top w:val="nil"/>
                  <w:left w:val="nil"/>
                  <w:bottom w:val="nil"/>
                  <w:right w:val="nil"/>
                </w:tcBorders>
                <w:shd w:val="clear" w:color="auto" w:fill="auto"/>
                <w:noWrap/>
                <w:vAlign w:val="bottom"/>
                <w:hideMark/>
              </w:tcPr>
            </w:tcPrChange>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170" w:author="Nate Bachmeier [AWS-SA]" w:date="2023-02-25T11:26:00Z"/>
                <w:rFonts w:ascii="Calibri" w:eastAsia="Times New Roman" w:hAnsi="Calibri" w:cs="Calibri"/>
                <w:color w:val="000000"/>
                <w:sz w:val="22"/>
              </w:rPr>
            </w:pPr>
            <w:ins w:id="5171" w:author="Nate Bachmeier [AWS-SA]" w:date="2023-02-25T11:26:00Z">
              <w:r w:rsidRPr="00E16572">
                <w:rPr>
                  <w:rFonts w:ascii="Calibri" w:eastAsia="Times New Roman" w:hAnsi="Calibri" w:cs="Calibri"/>
                  <w:color w:val="000000"/>
                  <w:sz w:val="22"/>
                </w:rPr>
                <w:t>447</w:t>
              </w:r>
            </w:ins>
          </w:p>
        </w:tc>
      </w:tr>
      <w:tr w:rsidR="00E16572" w:rsidRPr="00E16572" w14:paraId="7822D149" w14:textId="77777777" w:rsidTr="00E16572">
        <w:trPr>
          <w:trHeight w:val="300"/>
          <w:ins w:id="5172" w:author="Nate Bachmeier [AWS-SA]" w:date="2023-02-25T11:26:00Z"/>
          <w:trPrChange w:id="517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174" w:author="Nate Bachmeier [AWS-SA]" w:date="2023-02-25T11:26:00Z">
              <w:tcPr>
                <w:tcW w:w="4740" w:type="dxa"/>
                <w:tcBorders>
                  <w:top w:val="nil"/>
                  <w:left w:val="nil"/>
                  <w:bottom w:val="nil"/>
                  <w:right w:val="nil"/>
                </w:tcBorders>
                <w:shd w:val="clear" w:color="auto" w:fill="auto"/>
                <w:noWrap/>
                <w:vAlign w:val="bottom"/>
                <w:hideMark/>
              </w:tcPr>
            </w:tcPrChange>
          </w:tcPr>
          <w:p w14:paraId="0537EDB0" w14:textId="77777777" w:rsidR="00E16572" w:rsidRPr="00E16572" w:rsidRDefault="00E16572" w:rsidP="00E16572">
            <w:pPr>
              <w:spacing w:line="240" w:lineRule="auto"/>
              <w:ind w:firstLine="0"/>
              <w:rPr>
                <w:ins w:id="5175" w:author="Nate Bachmeier [AWS-SA]" w:date="2023-02-25T11:26:00Z"/>
                <w:rFonts w:ascii="Calibri" w:eastAsia="Times New Roman" w:hAnsi="Calibri" w:cs="Calibri"/>
                <w:b w:val="0"/>
                <w:bCs w:val="0"/>
                <w:color w:val="000000"/>
                <w:sz w:val="22"/>
                <w:rPrChange w:id="5176" w:author="Nate Bachmeier [AWS-SA]" w:date="2023-02-25T11:29:00Z">
                  <w:rPr>
                    <w:ins w:id="5177" w:author="Nate Bachmeier [AWS-SA]" w:date="2023-02-25T11:26:00Z"/>
                    <w:rFonts w:ascii="Calibri" w:eastAsia="Times New Roman" w:hAnsi="Calibri" w:cs="Calibri"/>
                    <w:color w:val="000000"/>
                    <w:sz w:val="22"/>
                  </w:rPr>
                </w:rPrChange>
              </w:rPr>
            </w:pPr>
            <w:ins w:id="5178" w:author="Nate Bachmeier [AWS-SA]" w:date="2023-02-25T11:26:00Z">
              <w:r w:rsidRPr="00E16572">
                <w:rPr>
                  <w:rFonts w:ascii="Calibri" w:eastAsia="Times New Roman" w:hAnsi="Calibri" w:cs="Calibri"/>
                  <w:b w:val="0"/>
                  <w:bCs w:val="0"/>
                  <w:color w:val="000000"/>
                  <w:sz w:val="22"/>
                  <w:rPrChange w:id="5179" w:author="Nate Bachmeier [AWS-SA]" w:date="2023-02-25T11:29:00Z">
                    <w:rPr>
                      <w:rFonts w:ascii="Calibri" w:eastAsia="Times New Roman" w:hAnsi="Calibri" w:cs="Calibri"/>
                      <w:color w:val="000000"/>
                      <w:sz w:val="22"/>
                    </w:rPr>
                  </w:rPrChange>
                </w:rPr>
                <w:t>peeling potatoes</w:t>
              </w:r>
            </w:ins>
          </w:p>
        </w:tc>
        <w:tc>
          <w:tcPr>
            <w:tcW w:w="960" w:type="dxa"/>
            <w:noWrap/>
            <w:hideMark/>
            <w:tcPrChange w:id="5180" w:author="Nate Bachmeier [AWS-SA]" w:date="2023-02-25T11:26:00Z">
              <w:tcPr>
                <w:tcW w:w="960" w:type="dxa"/>
                <w:tcBorders>
                  <w:top w:val="nil"/>
                  <w:left w:val="nil"/>
                  <w:bottom w:val="nil"/>
                  <w:right w:val="nil"/>
                </w:tcBorders>
                <w:shd w:val="clear" w:color="auto" w:fill="auto"/>
                <w:noWrap/>
                <w:vAlign w:val="bottom"/>
                <w:hideMark/>
              </w:tcPr>
            </w:tcPrChange>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181" w:author="Nate Bachmeier [AWS-SA]" w:date="2023-02-25T11:26:00Z"/>
                <w:rFonts w:ascii="Calibri" w:eastAsia="Times New Roman" w:hAnsi="Calibri" w:cs="Calibri"/>
                <w:color w:val="000000"/>
                <w:sz w:val="22"/>
              </w:rPr>
            </w:pPr>
            <w:ins w:id="5182" w:author="Nate Bachmeier [AWS-SA]" w:date="2023-02-25T11:26:00Z">
              <w:r w:rsidRPr="00E16572">
                <w:rPr>
                  <w:rFonts w:ascii="Calibri" w:eastAsia="Times New Roman" w:hAnsi="Calibri" w:cs="Calibri"/>
                  <w:color w:val="000000"/>
                  <w:sz w:val="22"/>
                </w:rPr>
                <w:t>491</w:t>
              </w:r>
            </w:ins>
          </w:p>
        </w:tc>
      </w:tr>
      <w:tr w:rsidR="00E16572" w:rsidRPr="00E16572" w14:paraId="7248B8A4" w14:textId="77777777" w:rsidTr="00E16572">
        <w:trPr>
          <w:cnfStyle w:val="000000100000" w:firstRow="0" w:lastRow="0" w:firstColumn="0" w:lastColumn="0" w:oddVBand="0" w:evenVBand="0" w:oddHBand="1" w:evenHBand="0" w:firstRowFirstColumn="0" w:firstRowLastColumn="0" w:lastRowFirstColumn="0" w:lastRowLastColumn="0"/>
          <w:trHeight w:val="300"/>
          <w:ins w:id="5183" w:author="Nate Bachmeier [AWS-SA]" w:date="2023-02-25T11:26:00Z"/>
          <w:trPrChange w:id="518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185" w:author="Nate Bachmeier [AWS-SA]" w:date="2023-02-25T11:26:00Z">
              <w:tcPr>
                <w:tcW w:w="4740" w:type="dxa"/>
                <w:tcBorders>
                  <w:top w:val="nil"/>
                  <w:left w:val="nil"/>
                  <w:bottom w:val="nil"/>
                  <w:right w:val="nil"/>
                </w:tcBorders>
                <w:shd w:val="clear" w:color="auto" w:fill="auto"/>
                <w:noWrap/>
                <w:vAlign w:val="bottom"/>
                <w:hideMark/>
              </w:tcPr>
            </w:tcPrChange>
          </w:tcPr>
          <w:p w14:paraId="6AC3CA1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186" w:author="Nate Bachmeier [AWS-SA]" w:date="2023-02-25T11:26:00Z"/>
                <w:rFonts w:ascii="Calibri" w:eastAsia="Times New Roman" w:hAnsi="Calibri" w:cs="Calibri"/>
                <w:b w:val="0"/>
                <w:bCs w:val="0"/>
                <w:color w:val="000000"/>
                <w:sz w:val="22"/>
                <w:rPrChange w:id="5187" w:author="Nate Bachmeier [AWS-SA]" w:date="2023-02-25T11:29:00Z">
                  <w:rPr>
                    <w:ins w:id="5188" w:author="Nate Bachmeier [AWS-SA]" w:date="2023-02-25T11:26:00Z"/>
                    <w:rFonts w:ascii="Calibri" w:eastAsia="Times New Roman" w:hAnsi="Calibri" w:cs="Calibri"/>
                    <w:color w:val="000000"/>
                    <w:sz w:val="22"/>
                  </w:rPr>
                </w:rPrChange>
              </w:rPr>
            </w:pPr>
            <w:ins w:id="5189" w:author="Nate Bachmeier [AWS-SA]" w:date="2023-02-25T11:26:00Z">
              <w:r w:rsidRPr="00E16572">
                <w:rPr>
                  <w:rFonts w:ascii="Calibri" w:eastAsia="Times New Roman" w:hAnsi="Calibri" w:cs="Calibri"/>
                  <w:b w:val="0"/>
                  <w:bCs w:val="0"/>
                  <w:color w:val="000000"/>
                  <w:sz w:val="22"/>
                  <w:rPrChange w:id="5190" w:author="Nate Bachmeier [AWS-SA]" w:date="2023-02-25T11:29:00Z">
                    <w:rPr>
                      <w:rFonts w:ascii="Calibri" w:eastAsia="Times New Roman" w:hAnsi="Calibri" w:cs="Calibri"/>
                      <w:color w:val="000000"/>
                      <w:sz w:val="22"/>
                    </w:rPr>
                  </w:rPrChange>
                </w:rPr>
                <w:t>person collecting garbage</w:t>
              </w:r>
            </w:ins>
          </w:p>
        </w:tc>
        <w:tc>
          <w:tcPr>
            <w:tcW w:w="960" w:type="dxa"/>
            <w:noWrap/>
            <w:hideMark/>
            <w:tcPrChange w:id="5191" w:author="Nate Bachmeier [AWS-SA]" w:date="2023-02-25T11:26:00Z">
              <w:tcPr>
                <w:tcW w:w="960" w:type="dxa"/>
                <w:tcBorders>
                  <w:top w:val="nil"/>
                  <w:left w:val="nil"/>
                  <w:bottom w:val="nil"/>
                  <w:right w:val="nil"/>
                </w:tcBorders>
                <w:shd w:val="clear" w:color="auto" w:fill="auto"/>
                <w:noWrap/>
                <w:vAlign w:val="bottom"/>
                <w:hideMark/>
              </w:tcPr>
            </w:tcPrChange>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192" w:author="Nate Bachmeier [AWS-SA]" w:date="2023-02-25T11:26:00Z"/>
                <w:rFonts w:ascii="Calibri" w:eastAsia="Times New Roman" w:hAnsi="Calibri" w:cs="Calibri"/>
                <w:color w:val="000000"/>
                <w:sz w:val="22"/>
              </w:rPr>
            </w:pPr>
            <w:ins w:id="5193" w:author="Nate Bachmeier [AWS-SA]" w:date="2023-02-25T11:26:00Z">
              <w:r w:rsidRPr="00E16572">
                <w:rPr>
                  <w:rFonts w:ascii="Calibri" w:eastAsia="Times New Roman" w:hAnsi="Calibri" w:cs="Calibri"/>
                  <w:color w:val="000000"/>
                  <w:sz w:val="22"/>
                </w:rPr>
                <w:t>675</w:t>
              </w:r>
            </w:ins>
          </w:p>
        </w:tc>
      </w:tr>
      <w:tr w:rsidR="00E16572" w:rsidRPr="00E16572" w14:paraId="263D531A" w14:textId="77777777" w:rsidTr="00E16572">
        <w:trPr>
          <w:trHeight w:val="300"/>
          <w:ins w:id="5194" w:author="Nate Bachmeier [AWS-SA]" w:date="2023-02-25T11:26:00Z"/>
          <w:trPrChange w:id="51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196" w:author="Nate Bachmeier [AWS-SA]" w:date="2023-02-25T11:26:00Z">
              <w:tcPr>
                <w:tcW w:w="4740" w:type="dxa"/>
                <w:tcBorders>
                  <w:top w:val="nil"/>
                  <w:left w:val="nil"/>
                  <w:bottom w:val="nil"/>
                  <w:right w:val="nil"/>
                </w:tcBorders>
                <w:shd w:val="clear" w:color="auto" w:fill="auto"/>
                <w:noWrap/>
                <w:vAlign w:val="bottom"/>
                <w:hideMark/>
              </w:tcPr>
            </w:tcPrChange>
          </w:tcPr>
          <w:p w14:paraId="6AE06CFA" w14:textId="77777777" w:rsidR="00E16572" w:rsidRPr="00E16572" w:rsidRDefault="00E16572" w:rsidP="00E16572">
            <w:pPr>
              <w:spacing w:line="240" w:lineRule="auto"/>
              <w:ind w:firstLine="0"/>
              <w:rPr>
                <w:ins w:id="5197" w:author="Nate Bachmeier [AWS-SA]" w:date="2023-02-25T11:26:00Z"/>
                <w:rFonts w:ascii="Calibri" w:eastAsia="Times New Roman" w:hAnsi="Calibri" w:cs="Calibri"/>
                <w:b w:val="0"/>
                <w:bCs w:val="0"/>
                <w:color w:val="000000"/>
                <w:sz w:val="22"/>
                <w:rPrChange w:id="5198" w:author="Nate Bachmeier [AWS-SA]" w:date="2023-02-25T11:29:00Z">
                  <w:rPr>
                    <w:ins w:id="5199" w:author="Nate Bachmeier [AWS-SA]" w:date="2023-02-25T11:26:00Z"/>
                    <w:rFonts w:ascii="Calibri" w:eastAsia="Times New Roman" w:hAnsi="Calibri" w:cs="Calibri"/>
                    <w:color w:val="000000"/>
                    <w:sz w:val="22"/>
                  </w:rPr>
                </w:rPrChange>
              </w:rPr>
            </w:pPr>
            <w:ins w:id="5200" w:author="Nate Bachmeier [AWS-SA]" w:date="2023-02-25T11:26:00Z">
              <w:r w:rsidRPr="00E16572">
                <w:rPr>
                  <w:rFonts w:ascii="Calibri" w:eastAsia="Times New Roman" w:hAnsi="Calibri" w:cs="Calibri"/>
                  <w:b w:val="0"/>
                  <w:bCs w:val="0"/>
                  <w:color w:val="000000"/>
                  <w:sz w:val="22"/>
                  <w:rPrChange w:id="5201" w:author="Nate Bachmeier [AWS-SA]" w:date="2023-02-25T11:29:00Z">
                    <w:rPr>
                      <w:rFonts w:ascii="Calibri" w:eastAsia="Times New Roman" w:hAnsi="Calibri" w:cs="Calibri"/>
                      <w:color w:val="000000"/>
                      <w:sz w:val="22"/>
                    </w:rPr>
                  </w:rPrChange>
                </w:rPr>
                <w:lastRenderedPageBreak/>
                <w:t>petting animal (not cat)</w:t>
              </w:r>
            </w:ins>
          </w:p>
        </w:tc>
        <w:tc>
          <w:tcPr>
            <w:tcW w:w="960" w:type="dxa"/>
            <w:noWrap/>
            <w:hideMark/>
            <w:tcPrChange w:id="5202" w:author="Nate Bachmeier [AWS-SA]" w:date="2023-02-25T11:26:00Z">
              <w:tcPr>
                <w:tcW w:w="960" w:type="dxa"/>
                <w:tcBorders>
                  <w:top w:val="nil"/>
                  <w:left w:val="nil"/>
                  <w:bottom w:val="nil"/>
                  <w:right w:val="nil"/>
                </w:tcBorders>
                <w:shd w:val="clear" w:color="auto" w:fill="auto"/>
                <w:noWrap/>
                <w:vAlign w:val="bottom"/>
                <w:hideMark/>
              </w:tcPr>
            </w:tcPrChange>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203" w:author="Nate Bachmeier [AWS-SA]" w:date="2023-02-25T11:26:00Z"/>
                <w:rFonts w:ascii="Calibri" w:eastAsia="Times New Roman" w:hAnsi="Calibri" w:cs="Calibri"/>
                <w:color w:val="000000"/>
                <w:sz w:val="22"/>
              </w:rPr>
            </w:pPr>
            <w:ins w:id="5204" w:author="Nate Bachmeier [AWS-SA]" w:date="2023-02-25T11:26:00Z">
              <w:r w:rsidRPr="00E16572">
                <w:rPr>
                  <w:rFonts w:ascii="Calibri" w:eastAsia="Times New Roman" w:hAnsi="Calibri" w:cs="Calibri"/>
                  <w:color w:val="000000"/>
                  <w:sz w:val="22"/>
                </w:rPr>
                <w:t>714</w:t>
              </w:r>
            </w:ins>
          </w:p>
        </w:tc>
      </w:tr>
      <w:tr w:rsidR="00E16572" w:rsidRPr="00E16572" w14:paraId="3887F33D" w14:textId="77777777" w:rsidTr="00E16572">
        <w:trPr>
          <w:cnfStyle w:val="000000100000" w:firstRow="0" w:lastRow="0" w:firstColumn="0" w:lastColumn="0" w:oddVBand="0" w:evenVBand="0" w:oddHBand="1" w:evenHBand="0" w:firstRowFirstColumn="0" w:firstRowLastColumn="0" w:lastRowFirstColumn="0" w:lastRowLastColumn="0"/>
          <w:trHeight w:val="300"/>
          <w:ins w:id="5205" w:author="Nate Bachmeier [AWS-SA]" w:date="2023-02-25T11:26:00Z"/>
          <w:trPrChange w:id="520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207" w:author="Nate Bachmeier [AWS-SA]" w:date="2023-02-25T11:26:00Z">
              <w:tcPr>
                <w:tcW w:w="4740" w:type="dxa"/>
                <w:tcBorders>
                  <w:top w:val="nil"/>
                  <w:left w:val="nil"/>
                  <w:bottom w:val="nil"/>
                  <w:right w:val="nil"/>
                </w:tcBorders>
                <w:shd w:val="clear" w:color="auto" w:fill="auto"/>
                <w:noWrap/>
                <w:vAlign w:val="bottom"/>
                <w:hideMark/>
              </w:tcPr>
            </w:tcPrChange>
          </w:tcPr>
          <w:p w14:paraId="19A9E38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208" w:author="Nate Bachmeier [AWS-SA]" w:date="2023-02-25T11:26:00Z"/>
                <w:rFonts w:ascii="Calibri" w:eastAsia="Times New Roman" w:hAnsi="Calibri" w:cs="Calibri"/>
                <w:b w:val="0"/>
                <w:bCs w:val="0"/>
                <w:color w:val="000000"/>
                <w:sz w:val="22"/>
                <w:rPrChange w:id="5209" w:author="Nate Bachmeier [AWS-SA]" w:date="2023-02-25T11:29:00Z">
                  <w:rPr>
                    <w:ins w:id="5210" w:author="Nate Bachmeier [AWS-SA]" w:date="2023-02-25T11:26:00Z"/>
                    <w:rFonts w:ascii="Calibri" w:eastAsia="Times New Roman" w:hAnsi="Calibri" w:cs="Calibri"/>
                    <w:color w:val="000000"/>
                    <w:sz w:val="22"/>
                  </w:rPr>
                </w:rPrChange>
              </w:rPr>
            </w:pPr>
            <w:ins w:id="5211" w:author="Nate Bachmeier [AWS-SA]" w:date="2023-02-25T11:26:00Z">
              <w:r w:rsidRPr="00E16572">
                <w:rPr>
                  <w:rFonts w:ascii="Calibri" w:eastAsia="Times New Roman" w:hAnsi="Calibri" w:cs="Calibri"/>
                  <w:b w:val="0"/>
                  <w:bCs w:val="0"/>
                  <w:color w:val="000000"/>
                  <w:sz w:val="22"/>
                  <w:rPrChange w:id="5212" w:author="Nate Bachmeier [AWS-SA]" w:date="2023-02-25T11:29:00Z">
                    <w:rPr>
                      <w:rFonts w:ascii="Calibri" w:eastAsia="Times New Roman" w:hAnsi="Calibri" w:cs="Calibri"/>
                      <w:color w:val="000000"/>
                      <w:sz w:val="22"/>
                    </w:rPr>
                  </w:rPrChange>
                </w:rPr>
                <w:t>petting cat</w:t>
              </w:r>
            </w:ins>
          </w:p>
        </w:tc>
        <w:tc>
          <w:tcPr>
            <w:tcW w:w="960" w:type="dxa"/>
            <w:noWrap/>
            <w:hideMark/>
            <w:tcPrChange w:id="5213" w:author="Nate Bachmeier [AWS-SA]" w:date="2023-02-25T11:26:00Z">
              <w:tcPr>
                <w:tcW w:w="960" w:type="dxa"/>
                <w:tcBorders>
                  <w:top w:val="nil"/>
                  <w:left w:val="nil"/>
                  <w:bottom w:val="nil"/>
                  <w:right w:val="nil"/>
                </w:tcBorders>
                <w:shd w:val="clear" w:color="auto" w:fill="auto"/>
                <w:noWrap/>
                <w:vAlign w:val="bottom"/>
                <w:hideMark/>
              </w:tcPr>
            </w:tcPrChange>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214" w:author="Nate Bachmeier [AWS-SA]" w:date="2023-02-25T11:26:00Z"/>
                <w:rFonts w:ascii="Calibri" w:eastAsia="Times New Roman" w:hAnsi="Calibri" w:cs="Calibri"/>
                <w:color w:val="000000"/>
                <w:sz w:val="22"/>
              </w:rPr>
            </w:pPr>
            <w:ins w:id="5215" w:author="Nate Bachmeier [AWS-SA]" w:date="2023-02-25T11:26:00Z">
              <w:r w:rsidRPr="00E16572">
                <w:rPr>
                  <w:rFonts w:ascii="Calibri" w:eastAsia="Times New Roman" w:hAnsi="Calibri" w:cs="Calibri"/>
                  <w:color w:val="000000"/>
                  <w:sz w:val="22"/>
                </w:rPr>
                <w:t>540</w:t>
              </w:r>
            </w:ins>
          </w:p>
        </w:tc>
      </w:tr>
      <w:tr w:rsidR="00E16572" w:rsidRPr="00E16572" w14:paraId="7C9A170C" w14:textId="77777777" w:rsidTr="00E16572">
        <w:trPr>
          <w:trHeight w:val="300"/>
          <w:ins w:id="5216" w:author="Nate Bachmeier [AWS-SA]" w:date="2023-02-25T11:26:00Z"/>
          <w:trPrChange w:id="521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218" w:author="Nate Bachmeier [AWS-SA]" w:date="2023-02-25T11:26:00Z">
              <w:tcPr>
                <w:tcW w:w="4740" w:type="dxa"/>
                <w:tcBorders>
                  <w:top w:val="nil"/>
                  <w:left w:val="nil"/>
                  <w:bottom w:val="nil"/>
                  <w:right w:val="nil"/>
                </w:tcBorders>
                <w:shd w:val="clear" w:color="auto" w:fill="auto"/>
                <w:noWrap/>
                <w:vAlign w:val="bottom"/>
                <w:hideMark/>
              </w:tcPr>
            </w:tcPrChange>
          </w:tcPr>
          <w:p w14:paraId="528B2B86" w14:textId="77777777" w:rsidR="00E16572" w:rsidRPr="00E16572" w:rsidRDefault="00E16572" w:rsidP="00E16572">
            <w:pPr>
              <w:spacing w:line="240" w:lineRule="auto"/>
              <w:ind w:firstLine="0"/>
              <w:rPr>
                <w:ins w:id="5219" w:author="Nate Bachmeier [AWS-SA]" w:date="2023-02-25T11:26:00Z"/>
                <w:rFonts w:ascii="Calibri" w:eastAsia="Times New Roman" w:hAnsi="Calibri" w:cs="Calibri"/>
                <w:b w:val="0"/>
                <w:bCs w:val="0"/>
                <w:color w:val="000000"/>
                <w:sz w:val="22"/>
                <w:rPrChange w:id="5220" w:author="Nate Bachmeier [AWS-SA]" w:date="2023-02-25T11:29:00Z">
                  <w:rPr>
                    <w:ins w:id="5221" w:author="Nate Bachmeier [AWS-SA]" w:date="2023-02-25T11:26:00Z"/>
                    <w:rFonts w:ascii="Calibri" w:eastAsia="Times New Roman" w:hAnsi="Calibri" w:cs="Calibri"/>
                    <w:color w:val="000000"/>
                    <w:sz w:val="22"/>
                  </w:rPr>
                </w:rPrChange>
              </w:rPr>
            </w:pPr>
            <w:ins w:id="5222" w:author="Nate Bachmeier [AWS-SA]" w:date="2023-02-25T11:26:00Z">
              <w:r w:rsidRPr="00E16572">
                <w:rPr>
                  <w:rFonts w:ascii="Calibri" w:eastAsia="Times New Roman" w:hAnsi="Calibri" w:cs="Calibri"/>
                  <w:b w:val="0"/>
                  <w:bCs w:val="0"/>
                  <w:color w:val="000000"/>
                  <w:sz w:val="22"/>
                  <w:rPrChange w:id="5223" w:author="Nate Bachmeier [AWS-SA]" w:date="2023-02-25T11:29:00Z">
                    <w:rPr>
                      <w:rFonts w:ascii="Calibri" w:eastAsia="Times New Roman" w:hAnsi="Calibri" w:cs="Calibri"/>
                      <w:color w:val="000000"/>
                      <w:sz w:val="22"/>
                    </w:rPr>
                  </w:rPrChange>
                </w:rPr>
                <w:t>petting horse</w:t>
              </w:r>
            </w:ins>
          </w:p>
        </w:tc>
        <w:tc>
          <w:tcPr>
            <w:tcW w:w="960" w:type="dxa"/>
            <w:noWrap/>
            <w:hideMark/>
            <w:tcPrChange w:id="5224" w:author="Nate Bachmeier [AWS-SA]" w:date="2023-02-25T11:26:00Z">
              <w:tcPr>
                <w:tcW w:w="960" w:type="dxa"/>
                <w:tcBorders>
                  <w:top w:val="nil"/>
                  <w:left w:val="nil"/>
                  <w:bottom w:val="nil"/>
                  <w:right w:val="nil"/>
                </w:tcBorders>
                <w:shd w:val="clear" w:color="auto" w:fill="auto"/>
                <w:noWrap/>
                <w:vAlign w:val="bottom"/>
                <w:hideMark/>
              </w:tcPr>
            </w:tcPrChange>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225" w:author="Nate Bachmeier [AWS-SA]" w:date="2023-02-25T11:26:00Z"/>
                <w:rFonts w:ascii="Calibri" w:eastAsia="Times New Roman" w:hAnsi="Calibri" w:cs="Calibri"/>
                <w:color w:val="000000"/>
                <w:sz w:val="22"/>
              </w:rPr>
            </w:pPr>
            <w:ins w:id="5226" w:author="Nate Bachmeier [AWS-SA]" w:date="2023-02-25T11:26:00Z">
              <w:r w:rsidRPr="00E16572">
                <w:rPr>
                  <w:rFonts w:ascii="Calibri" w:eastAsia="Times New Roman" w:hAnsi="Calibri" w:cs="Calibri"/>
                  <w:color w:val="000000"/>
                  <w:sz w:val="22"/>
                </w:rPr>
                <w:t>485</w:t>
              </w:r>
            </w:ins>
          </w:p>
        </w:tc>
      </w:tr>
      <w:tr w:rsidR="00E16572" w:rsidRPr="00E16572" w14:paraId="4D25F9D0" w14:textId="77777777" w:rsidTr="00E16572">
        <w:trPr>
          <w:cnfStyle w:val="000000100000" w:firstRow="0" w:lastRow="0" w:firstColumn="0" w:lastColumn="0" w:oddVBand="0" w:evenVBand="0" w:oddHBand="1" w:evenHBand="0" w:firstRowFirstColumn="0" w:firstRowLastColumn="0" w:lastRowFirstColumn="0" w:lastRowLastColumn="0"/>
          <w:trHeight w:val="300"/>
          <w:ins w:id="5227" w:author="Nate Bachmeier [AWS-SA]" w:date="2023-02-25T11:26:00Z"/>
          <w:trPrChange w:id="522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229" w:author="Nate Bachmeier [AWS-SA]" w:date="2023-02-25T11:26:00Z">
              <w:tcPr>
                <w:tcW w:w="4740" w:type="dxa"/>
                <w:tcBorders>
                  <w:top w:val="nil"/>
                  <w:left w:val="nil"/>
                  <w:bottom w:val="nil"/>
                  <w:right w:val="nil"/>
                </w:tcBorders>
                <w:shd w:val="clear" w:color="auto" w:fill="auto"/>
                <w:noWrap/>
                <w:vAlign w:val="bottom"/>
                <w:hideMark/>
              </w:tcPr>
            </w:tcPrChange>
          </w:tcPr>
          <w:p w14:paraId="3E730FA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230" w:author="Nate Bachmeier [AWS-SA]" w:date="2023-02-25T11:26:00Z"/>
                <w:rFonts w:ascii="Calibri" w:eastAsia="Times New Roman" w:hAnsi="Calibri" w:cs="Calibri"/>
                <w:b w:val="0"/>
                <w:bCs w:val="0"/>
                <w:color w:val="000000"/>
                <w:sz w:val="22"/>
                <w:rPrChange w:id="5231" w:author="Nate Bachmeier [AWS-SA]" w:date="2023-02-25T11:29:00Z">
                  <w:rPr>
                    <w:ins w:id="5232" w:author="Nate Bachmeier [AWS-SA]" w:date="2023-02-25T11:26:00Z"/>
                    <w:rFonts w:ascii="Calibri" w:eastAsia="Times New Roman" w:hAnsi="Calibri" w:cs="Calibri"/>
                    <w:color w:val="000000"/>
                    <w:sz w:val="22"/>
                  </w:rPr>
                </w:rPrChange>
              </w:rPr>
            </w:pPr>
            <w:ins w:id="5233" w:author="Nate Bachmeier [AWS-SA]" w:date="2023-02-25T11:26:00Z">
              <w:r w:rsidRPr="00E16572">
                <w:rPr>
                  <w:rFonts w:ascii="Calibri" w:eastAsia="Times New Roman" w:hAnsi="Calibri" w:cs="Calibri"/>
                  <w:b w:val="0"/>
                  <w:bCs w:val="0"/>
                  <w:color w:val="000000"/>
                  <w:sz w:val="22"/>
                  <w:rPrChange w:id="5234" w:author="Nate Bachmeier [AWS-SA]" w:date="2023-02-25T11:29:00Z">
                    <w:rPr>
                      <w:rFonts w:ascii="Calibri" w:eastAsia="Times New Roman" w:hAnsi="Calibri" w:cs="Calibri"/>
                      <w:color w:val="000000"/>
                      <w:sz w:val="22"/>
                    </w:rPr>
                  </w:rPrChange>
                </w:rPr>
                <w:t>photobombing</w:t>
              </w:r>
            </w:ins>
          </w:p>
        </w:tc>
        <w:tc>
          <w:tcPr>
            <w:tcW w:w="960" w:type="dxa"/>
            <w:noWrap/>
            <w:hideMark/>
            <w:tcPrChange w:id="5235" w:author="Nate Bachmeier [AWS-SA]" w:date="2023-02-25T11:26:00Z">
              <w:tcPr>
                <w:tcW w:w="960" w:type="dxa"/>
                <w:tcBorders>
                  <w:top w:val="nil"/>
                  <w:left w:val="nil"/>
                  <w:bottom w:val="nil"/>
                  <w:right w:val="nil"/>
                </w:tcBorders>
                <w:shd w:val="clear" w:color="auto" w:fill="auto"/>
                <w:noWrap/>
                <w:vAlign w:val="bottom"/>
                <w:hideMark/>
              </w:tcPr>
            </w:tcPrChange>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236" w:author="Nate Bachmeier [AWS-SA]" w:date="2023-02-25T11:26:00Z"/>
                <w:rFonts w:ascii="Calibri" w:eastAsia="Times New Roman" w:hAnsi="Calibri" w:cs="Calibri"/>
                <w:color w:val="000000"/>
                <w:sz w:val="22"/>
              </w:rPr>
            </w:pPr>
            <w:ins w:id="5237" w:author="Nate Bachmeier [AWS-SA]" w:date="2023-02-25T11:26:00Z">
              <w:r w:rsidRPr="00E16572">
                <w:rPr>
                  <w:rFonts w:ascii="Calibri" w:eastAsia="Times New Roman" w:hAnsi="Calibri" w:cs="Calibri"/>
                  <w:color w:val="000000"/>
                  <w:sz w:val="22"/>
                </w:rPr>
                <w:t>492</w:t>
              </w:r>
            </w:ins>
          </w:p>
        </w:tc>
      </w:tr>
      <w:tr w:rsidR="00E16572" w:rsidRPr="00E16572" w14:paraId="7B77F629" w14:textId="77777777" w:rsidTr="00E16572">
        <w:trPr>
          <w:trHeight w:val="300"/>
          <w:ins w:id="5238" w:author="Nate Bachmeier [AWS-SA]" w:date="2023-02-25T11:26:00Z"/>
          <w:trPrChange w:id="523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240" w:author="Nate Bachmeier [AWS-SA]" w:date="2023-02-25T11:26:00Z">
              <w:tcPr>
                <w:tcW w:w="4740" w:type="dxa"/>
                <w:tcBorders>
                  <w:top w:val="nil"/>
                  <w:left w:val="nil"/>
                  <w:bottom w:val="nil"/>
                  <w:right w:val="nil"/>
                </w:tcBorders>
                <w:shd w:val="clear" w:color="auto" w:fill="auto"/>
                <w:noWrap/>
                <w:vAlign w:val="bottom"/>
                <w:hideMark/>
              </w:tcPr>
            </w:tcPrChange>
          </w:tcPr>
          <w:p w14:paraId="44ED90BB" w14:textId="77777777" w:rsidR="00E16572" w:rsidRPr="00E16572" w:rsidRDefault="00E16572" w:rsidP="00E16572">
            <w:pPr>
              <w:spacing w:line="240" w:lineRule="auto"/>
              <w:ind w:firstLine="0"/>
              <w:rPr>
                <w:ins w:id="5241" w:author="Nate Bachmeier [AWS-SA]" w:date="2023-02-25T11:26:00Z"/>
                <w:rFonts w:ascii="Calibri" w:eastAsia="Times New Roman" w:hAnsi="Calibri" w:cs="Calibri"/>
                <w:b w:val="0"/>
                <w:bCs w:val="0"/>
                <w:color w:val="000000"/>
                <w:sz w:val="22"/>
                <w:rPrChange w:id="5242" w:author="Nate Bachmeier [AWS-SA]" w:date="2023-02-25T11:29:00Z">
                  <w:rPr>
                    <w:ins w:id="5243" w:author="Nate Bachmeier [AWS-SA]" w:date="2023-02-25T11:26:00Z"/>
                    <w:rFonts w:ascii="Calibri" w:eastAsia="Times New Roman" w:hAnsi="Calibri" w:cs="Calibri"/>
                    <w:color w:val="000000"/>
                    <w:sz w:val="22"/>
                  </w:rPr>
                </w:rPrChange>
              </w:rPr>
            </w:pPr>
            <w:ins w:id="5244" w:author="Nate Bachmeier [AWS-SA]" w:date="2023-02-25T11:26:00Z">
              <w:r w:rsidRPr="00E16572">
                <w:rPr>
                  <w:rFonts w:ascii="Calibri" w:eastAsia="Times New Roman" w:hAnsi="Calibri" w:cs="Calibri"/>
                  <w:b w:val="0"/>
                  <w:bCs w:val="0"/>
                  <w:color w:val="000000"/>
                  <w:sz w:val="22"/>
                  <w:rPrChange w:id="5245" w:author="Nate Bachmeier [AWS-SA]" w:date="2023-02-25T11:29:00Z">
                    <w:rPr>
                      <w:rFonts w:ascii="Calibri" w:eastAsia="Times New Roman" w:hAnsi="Calibri" w:cs="Calibri"/>
                      <w:color w:val="000000"/>
                      <w:sz w:val="22"/>
                    </w:rPr>
                  </w:rPrChange>
                </w:rPr>
                <w:t>photocopying</w:t>
              </w:r>
            </w:ins>
          </w:p>
        </w:tc>
        <w:tc>
          <w:tcPr>
            <w:tcW w:w="960" w:type="dxa"/>
            <w:noWrap/>
            <w:hideMark/>
            <w:tcPrChange w:id="5246" w:author="Nate Bachmeier [AWS-SA]" w:date="2023-02-25T11:26:00Z">
              <w:tcPr>
                <w:tcW w:w="960" w:type="dxa"/>
                <w:tcBorders>
                  <w:top w:val="nil"/>
                  <w:left w:val="nil"/>
                  <w:bottom w:val="nil"/>
                  <w:right w:val="nil"/>
                </w:tcBorders>
                <w:shd w:val="clear" w:color="auto" w:fill="auto"/>
                <w:noWrap/>
                <w:vAlign w:val="bottom"/>
                <w:hideMark/>
              </w:tcPr>
            </w:tcPrChange>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247" w:author="Nate Bachmeier [AWS-SA]" w:date="2023-02-25T11:26:00Z"/>
                <w:rFonts w:ascii="Calibri" w:eastAsia="Times New Roman" w:hAnsi="Calibri" w:cs="Calibri"/>
                <w:color w:val="000000"/>
                <w:sz w:val="22"/>
              </w:rPr>
            </w:pPr>
            <w:ins w:id="5248" w:author="Nate Bachmeier [AWS-SA]" w:date="2023-02-25T11:26:00Z">
              <w:r w:rsidRPr="00E16572">
                <w:rPr>
                  <w:rFonts w:ascii="Calibri" w:eastAsia="Times New Roman" w:hAnsi="Calibri" w:cs="Calibri"/>
                  <w:color w:val="000000"/>
                  <w:sz w:val="22"/>
                </w:rPr>
                <w:t>561</w:t>
              </w:r>
            </w:ins>
          </w:p>
        </w:tc>
      </w:tr>
      <w:tr w:rsidR="00E16572" w:rsidRPr="00E16572" w14:paraId="332B8C39" w14:textId="77777777" w:rsidTr="00E16572">
        <w:trPr>
          <w:cnfStyle w:val="000000100000" w:firstRow="0" w:lastRow="0" w:firstColumn="0" w:lastColumn="0" w:oddVBand="0" w:evenVBand="0" w:oddHBand="1" w:evenHBand="0" w:firstRowFirstColumn="0" w:firstRowLastColumn="0" w:lastRowFirstColumn="0" w:lastRowLastColumn="0"/>
          <w:trHeight w:val="300"/>
          <w:ins w:id="5249" w:author="Nate Bachmeier [AWS-SA]" w:date="2023-02-25T11:26:00Z"/>
          <w:trPrChange w:id="525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251" w:author="Nate Bachmeier [AWS-SA]" w:date="2023-02-25T11:26:00Z">
              <w:tcPr>
                <w:tcW w:w="4740" w:type="dxa"/>
                <w:tcBorders>
                  <w:top w:val="nil"/>
                  <w:left w:val="nil"/>
                  <w:bottom w:val="nil"/>
                  <w:right w:val="nil"/>
                </w:tcBorders>
                <w:shd w:val="clear" w:color="auto" w:fill="auto"/>
                <w:noWrap/>
                <w:vAlign w:val="bottom"/>
                <w:hideMark/>
              </w:tcPr>
            </w:tcPrChange>
          </w:tcPr>
          <w:p w14:paraId="442B740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252" w:author="Nate Bachmeier [AWS-SA]" w:date="2023-02-25T11:26:00Z"/>
                <w:rFonts w:ascii="Calibri" w:eastAsia="Times New Roman" w:hAnsi="Calibri" w:cs="Calibri"/>
                <w:b w:val="0"/>
                <w:bCs w:val="0"/>
                <w:color w:val="000000"/>
                <w:sz w:val="22"/>
                <w:rPrChange w:id="5253" w:author="Nate Bachmeier [AWS-SA]" w:date="2023-02-25T11:29:00Z">
                  <w:rPr>
                    <w:ins w:id="5254" w:author="Nate Bachmeier [AWS-SA]" w:date="2023-02-25T11:26:00Z"/>
                    <w:rFonts w:ascii="Calibri" w:eastAsia="Times New Roman" w:hAnsi="Calibri" w:cs="Calibri"/>
                    <w:color w:val="000000"/>
                    <w:sz w:val="22"/>
                  </w:rPr>
                </w:rPrChange>
              </w:rPr>
            </w:pPr>
            <w:ins w:id="5255" w:author="Nate Bachmeier [AWS-SA]" w:date="2023-02-25T11:26:00Z">
              <w:r w:rsidRPr="00E16572">
                <w:rPr>
                  <w:rFonts w:ascii="Calibri" w:eastAsia="Times New Roman" w:hAnsi="Calibri" w:cs="Calibri"/>
                  <w:b w:val="0"/>
                  <w:bCs w:val="0"/>
                  <w:color w:val="000000"/>
                  <w:sz w:val="22"/>
                  <w:rPrChange w:id="5256" w:author="Nate Bachmeier [AWS-SA]" w:date="2023-02-25T11:29:00Z">
                    <w:rPr>
                      <w:rFonts w:ascii="Calibri" w:eastAsia="Times New Roman" w:hAnsi="Calibri" w:cs="Calibri"/>
                      <w:color w:val="000000"/>
                      <w:sz w:val="22"/>
                    </w:rPr>
                  </w:rPrChange>
                </w:rPr>
                <w:t>picking apples</w:t>
              </w:r>
            </w:ins>
          </w:p>
        </w:tc>
        <w:tc>
          <w:tcPr>
            <w:tcW w:w="960" w:type="dxa"/>
            <w:noWrap/>
            <w:hideMark/>
            <w:tcPrChange w:id="5257" w:author="Nate Bachmeier [AWS-SA]" w:date="2023-02-25T11:26:00Z">
              <w:tcPr>
                <w:tcW w:w="960" w:type="dxa"/>
                <w:tcBorders>
                  <w:top w:val="nil"/>
                  <w:left w:val="nil"/>
                  <w:bottom w:val="nil"/>
                  <w:right w:val="nil"/>
                </w:tcBorders>
                <w:shd w:val="clear" w:color="auto" w:fill="auto"/>
                <w:noWrap/>
                <w:vAlign w:val="bottom"/>
                <w:hideMark/>
              </w:tcPr>
            </w:tcPrChange>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258" w:author="Nate Bachmeier [AWS-SA]" w:date="2023-02-25T11:26:00Z"/>
                <w:rFonts w:ascii="Calibri" w:eastAsia="Times New Roman" w:hAnsi="Calibri" w:cs="Calibri"/>
                <w:color w:val="000000"/>
                <w:sz w:val="22"/>
              </w:rPr>
            </w:pPr>
            <w:ins w:id="5259" w:author="Nate Bachmeier [AWS-SA]" w:date="2023-02-25T11:26:00Z">
              <w:r w:rsidRPr="00E16572">
                <w:rPr>
                  <w:rFonts w:ascii="Calibri" w:eastAsia="Times New Roman" w:hAnsi="Calibri" w:cs="Calibri"/>
                  <w:color w:val="000000"/>
                  <w:sz w:val="22"/>
                </w:rPr>
                <w:t>501</w:t>
              </w:r>
            </w:ins>
          </w:p>
        </w:tc>
      </w:tr>
      <w:tr w:rsidR="00E16572" w:rsidRPr="00E16572" w14:paraId="16DFD5B2" w14:textId="77777777" w:rsidTr="00E16572">
        <w:trPr>
          <w:trHeight w:val="300"/>
          <w:ins w:id="5260" w:author="Nate Bachmeier [AWS-SA]" w:date="2023-02-25T11:26:00Z"/>
          <w:trPrChange w:id="526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262" w:author="Nate Bachmeier [AWS-SA]" w:date="2023-02-25T11:26:00Z">
              <w:tcPr>
                <w:tcW w:w="4740" w:type="dxa"/>
                <w:tcBorders>
                  <w:top w:val="nil"/>
                  <w:left w:val="nil"/>
                  <w:bottom w:val="nil"/>
                  <w:right w:val="nil"/>
                </w:tcBorders>
                <w:shd w:val="clear" w:color="auto" w:fill="auto"/>
                <w:noWrap/>
                <w:vAlign w:val="bottom"/>
                <w:hideMark/>
              </w:tcPr>
            </w:tcPrChange>
          </w:tcPr>
          <w:p w14:paraId="28AF2E1E" w14:textId="77777777" w:rsidR="00E16572" w:rsidRPr="00E16572" w:rsidRDefault="00E16572" w:rsidP="00E16572">
            <w:pPr>
              <w:spacing w:line="240" w:lineRule="auto"/>
              <w:ind w:firstLine="0"/>
              <w:rPr>
                <w:ins w:id="5263" w:author="Nate Bachmeier [AWS-SA]" w:date="2023-02-25T11:26:00Z"/>
                <w:rFonts w:ascii="Calibri" w:eastAsia="Times New Roman" w:hAnsi="Calibri" w:cs="Calibri"/>
                <w:b w:val="0"/>
                <w:bCs w:val="0"/>
                <w:color w:val="000000"/>
                <w:sz w:val="22"/>
                <w:rPrChange w:id="5264" w:author="Nate Bachmeier [AWS-SA]" w:date="2023-02-25T11:29:00Z">
                  <w:rPr>
                    <w:ins w:id="5265" w:author="Nate Bachmeier [AWS-SA]" w:date="2023-02-25T11:26:00Z"/>
                    <w:rFonts w:ascii="Calibri" w:eastAsia="Times New Roman" w:hAnsi="Calibri" w:cs="Calibri"/>
                    <w:color w:val="000000"/>
                    <w:sz w:val="22"/>
                  </w:rPr>
                </w:rPrChange>
              </w:rPr>
            </w:pPr>
            <w:ins w:id="5266" w:author="Nate Bachmeier [AWS-SA]" w:date="2023-02-25T11:26:00Z">
              <w:r w:rsidRPr="00E16572">
                <w:rPr>
                  <w:rFonts w:ascii="Calibri" w:eastAsia="Times New Roman" w:hAnsi="Calibri" w:cs="Calibri"/>
                  <w:b w:val="0"/>
                  <w:bCs w:val="0"/>
                  <w:color w:val="000000"/>
                  <w:sz w:val="22"/>
                  <w:rPrChange w:id="5267" w:author="Nate Bachmeier [AWS-SA]" w:date="2023-02-25T11:29:00Z">
                    <w:rPr>
                      <w:rFonts w:ascii="Calibri" w:eastAsia="Times New Roman" w:hAnsi="Calibri" w:cs="Calibri"/>
                      <w:color w:val="000000"/>
                      <w:sz w:val="22"/>
                    </w:rPr>
                  </w:rPrChange>
                </w:rPr>
                <w:t>picking blueberries</w:t>
              </w:r>
            </w:ins>
          </w:p>
        </w:tc>
        <w:tc>
          <w:tcPr>
            <w:tcW w:w="960" w:type="dxa"/>
            <w:noWrap/>
            <w:hideMark/>
            <w:tcPrChange w:id="5268" w:author="Nate Bachmeier [AWS-SA]" w:date="2023-02-25T11:26:00Z">
              <w:tcPr>
                <w:tcW w:w="960" w:type="dxa"/>
                <w:tcBorders>
                  <w:top w:val="nil"/>
                  <w:left w:val="nil"/>
                  <w:bottom w:val="nil"/>
                  <w:right w:val="nil"/>
                </w:tcBorders>
                <w:shd w:val="clear" w:color="auto" w:fill="auto"/>
                <w:noWrap/>
                <w:vAlign w:val="bottom"/>
                <w:hideMark/>
              </w:tcPr>
            </w:tcPrChange>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269" w:author="Nate Bachmeier [AWS-SA]" w:date="2023-02-25T11:26:00Z"/>
                <w:rFonts w:ascii="Calibri" w:eastAsia="Times New Roman" w:hAnsi="Calibri" w:cs="Calibri"/>
                <w:color w:val="000000"/>
                <w:sz w:val="22"/>
              </w:rPr>
            </w:pPr>
            <w:ins w:id="5270" w:author="Nate Bachmeier [AWS-SA]" w:date="2023-02-25T11:26:00Z">
              <w:r w:rsidRPr="00E16572">
                <w:rPr>
                  <w:rFonts w:ascii="Calibri" w:eastAsia="Times New Roman" w:hAnsi="Calibri" w:cs="Calibri"/>
                  <w:color w:val="000000"/>
                  <w:sz w:val="22"/>
                </w:rPr>
                <w:t>511</w:t>
              </w:r>
            </w:ins>
          </w:p>
        </w:tc>
      </w:tr>
      <w:tr w:rsidR="00E16572" w:rsidRPr="00E16572" w14:paraId="13E53BA2" w14:textId="77777777" w:rsidTr="00E16572">
        <w:trPr>
          <w:cnfStyle w:val="000000100000" w:firstRow="0" w:lastRow="0" w:firstColumn="0" w:lastColumn="0" w:oddVBand="0" w:evenVBand="0" w:oddHBand="1" w:evenHBand="0" w:firstRowFirstColumn="0" w:firstRowLastColumn="0" w:lastRowFirstColumn="0" w:lastRowLastColumn="0"/>
          <w:trHeight w:val="300"/>
          <w:ins w:id="5271" w:author="Nate Bachmeier [AWS-SA]" w:date="2023-02-25T11:26:00Z"/>
          <w:trPrChange w:id="527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273" w:author="Nate Bachmeier [AWS-SA]" w:date="2023-02-25T11:26:00Z">
              <w:tcPr>
                <w:tcW w:w="4740" w:type="dxa"/>
                <w:tcBorders>
                  <w:top w:val="nil"/>
                  <w:left w:val="nil"/>
                  <w:bottom w:val="nil"/>
                  <w:right w:val="nil"/>
                </w:tcBorders>
                <w:shd w:val="clear" w:color="auto" w:fill="auto"/>
                <w:noWrap/>
                <w:vAlign w:val="bottom"/>
                <w:hideMark/>
              </w:tcPr>
            </w:tcPrChange>
          </w:tcPr>
          <w:p w14:paraId="2415CC7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274" w:author="Nate Bachmeier [AWS-SA]" w:date="2023-02-25T11:26:00Z"/>
                <w:rFonts w:ascii="Calibri" w:eastAsia="Times New Roman" w:hAnsi="Calibri" w:cs="Calibri"/>
                <w:b w:val="0"/>
                <w:bCs w:val="0"/>
                <w:color w:val="000000"/>
                <w:sz w:val="22"/>
                <w:rPrChange w:id="5275" w:author="Nate Bachmeier [AWS-SA]" w:date="2023-02-25T11:29:00Z">
                  <w:rPr>
                    <w:ins w:id="5276" w:author="Nate Bachmeier [AWS-SA]" w:date="2023-02-25T11:26:00Z"/>
                    <w:rFonts w:ascii="Calibri" w:eastAsia="Times New Roman" w:hAnsi="Calibri" w:cs="Calibri"/>
                    <w:color w:val="000000"/>
                    <w:sz w:val="22"/>
                  </w:rPr>
                </w:rPrChange>
              </w:rPr>
            </w:pPr>
            <w:ins w:id="5277" w:author="Nate Bachmeier [AWS-SA]" w:date="2023-02-25T11:26:00Z">
              <w:r w:rsidRPr="00E16572">
                <w:rPr>
                  <w:rFonts w:ascii="Calibri" w:eastAsia="Times New Roman" w:hAnsi="Calibri" w:cs="Calibri"/>
                  <w:b w:val="0"/>
                  <w:bCs w:val="0"/>
                  <w:color w:val="000000"/>
                  <w:sz w:val="22"/>
                  <w:rPrChange w:id="5278" w:author="Nate Bachmeier [AWS-SA]" w:date="2023-02-25T11:29:00Z">
                    <w:rPr>
                      <w:rFonts w:ascii="Calibri" w:eastAsia="Times New Roman" w:hAnsi="Calibri" w:cs="Calibri"/>
                      <w:color w:val="000000"/>
                      <w:sz w:val="22"/>
                    </w:rPr>
                  </w:rPrChange>
                </w:rPr>
                <w:t>pillow fight</w:t>
              </w:r>
            </w:ins>
          </w:p>
        </w:tc>
        <w:tc>
          <w:tcPr>
            <w:tcW w:w="960" w:type="dxa"/>
            <w:noWrap/>
            <w:hideMark/>
            <w:tcPrChange w:id="5279" w:author="Nate Bachmeier [AWS-SA]" w:date="2023-02-25T11:26:00Z">
              <w:tcPr>
                <w:tcW w:w="960" w:type="dxa"/>
                <w:tcBorders>
                  <w:top w:val="nil"/>
                  <w:left w:val="nil"/>
                  <w:bottom w:val="nil"/>
                  <w:right w:val="nil"/>
                </w:tcBorders>
                <w:shd w:val="clear" w:color="auto" w:fill="auto"/>
                <w:noWrap/>
                <w:vAlign w:val="bottom"/>
                <w:hideMark/>
              </w:tcPr>
            </w:tcPrChange>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280" w:author="Nate Bachmeier [AWS-SA]" w:date="2023-02-25T11:26:00Z"/>
                <w:rFonts w:ascii="Calibri" w:eastAsia="Times New Roman" w:hAnsi="Calibri" w:cs="Calibri"/>
                <w:color w:val="000000"/>
                <w:sz w:val="22"/>
              </w:rPr>
            </w:pPr>
            <w:ins w:id="5281" w:author="Nate Bachmeier [AWS-SA]" w:date="2023-02-25T11:26:00Z">
              <w:r w:rsidRPr="00E16572">
                <w:rPr>
                  <w:rFonts w:ascii="Calibri" w:eastAsia="Times New Roman" w:hAnsi="Calibri" w:cs="Calibri"/>
                  <w:color w:val="000000"/>
                  <w:sz w:val="22"/>
                </w:rPr>
                <w:t>829</w:t>
              </w:r>
            </w:ins>
          </w:p>
        </w:tc>
      </w:tr>
      <w:tr w:rsidR="00E16572" w:rsidRPr="00E16572" w14:paraId="5E1FAA34" w14:textId="77777777" w:rsidTr="00E16572">
        <w:trPr>
          <w:trHeight w:val="300"/>
          <w:ins w:id="5282" w:author="Nate Bachmeier [AWS-SA]" w:date="2023-02-25T11:26:00Z"/>
          <w:trPrChange w:id="528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284" w:author="Nate Bachmeier [AWS-SA]" w:date="2023-02-25T11:26:00Z">
              <w:tcPr>
                <w:tcW w:w="4740" w:type="dxa"/>
                <w:tcBorders>
                  <w:top w:val="nil"/>
                  <w:left w:val="nil"/>
                  <w:bottom w:val="nil"/>
                  <w:right w:val="nil"/>
                </w:tcBorders>
                <w:shd w:val="clear" w:color="auto" w:fill="auto"/>
                <w:noWrap/>
                <w:vAlign w:val="bottom"/>
                <w:hideMark/>
              </w:tcPr>
            </w:tcPrChange>
          </w:tcPr>
          <w:p w14:paraId="5C2D6FEB" w14:textId="77777777" w:rsidR="00E16572" w:rsidRPr="00E16572" w:rsidRDefault="00E16572" w:rsidP="00E16572">
            <w:pPr>
              <w:spacing w:line="240" w:lineRule="auto"/>
              <w:ind w:firstLine="0"/>
              <w:rPr>
                <w:ins w:id="5285" w:author="Nate Bachmeier [AWS-SA]" w:date="2023-02-25T11:26:00Z"/>
                <w:rFonts w:ascii="Calibri" w:eastAsia="Times New Roman" w:hAnsi="Calibri" w:cs="Calibri"/>
                <w:b w:val="0"/>
                <w:bCs w:val="0"/>
                <w:color w:val="000000"/>
                <w:sz w:val="22"/>
                <w:rPrChange w:id="5286" w:author="Nate Bachmeier [AWS-SA]" w:date="2023-02-25T11:29:00Z">
                  <w:rPr>
                    <w:ins w:id="5287" w:author="Nate Bachmeier [AWS-SA]" w:date="2023-02-25T11:26:00Z"/>
                    <w:rFonts w:ascii="Calibri" w:eastAsia="Times New Roman" w:hAnsi="Calibri" w:cs="Calibri"/>
                    <w:color w:val="000000"/>
                    <w:sz w:val="22"/>
                  </w:rPr>
                </w:rPrChange>
              </w:rPr>
            </w:pPr>
            <w:ins w:id="5288" w:author="Nate Bachmeier [AWS-SA]" w:date="2023-02-25T11:26:00Z">
              <w:r w:rsidRPr="00E16572">
                <w:rPr>
                  <w:rFonts w:ascii="Calibri" w:eastAsia="Times New Roman" w:hAnsi="Calibri" w:cs="Calibri"/>
                  <w:b w:val="0"/>
                  <w:bCs w:val="0"/>
                  <w:color w:val="000000"/>
                  <w:sz w:val="22"/>
                  <w:rPrChange w:id="5289" w:author="Nate Bachmeier [AWS-SA]" w:date="2023-02-25T11:29:00Z">
                    <w:rPr>
                      <w:rFonts w:ascii="Calibri" w:eastAsia="Times New Roman" w:hAnsi="Calibri" w:cs="Calibri"/>
                      <w:color w:val="000000"/>
                      <w:sz w:val="22"/>
                    </w:rPr>
                  </w:rPrChange>
                </w:rPr>
                <w:t>pinching</w:t>
              </w:r>
            </w:ins>
          </w:p>
        </w:tc>
        <w:tc>
          <w:tcPr>
            <w:tcW w:w="960" w:type="dxa"/>
            <w:noWrap/>
            <w:hideMark/>
            <w:tcPrChange w:id="5290" w:author="Nate Bachmeier [AWS-SA]" w:date="2023-02-25T11:26:00Z">
              <w:tcPr>
                <w:tcW w:w="960" w:type="dxa"/>
                <w:tcBorders>
                  <w:top w:val="nil"/>
                  <w:left w:val="nil"/>
                  <w:bottom w:val="nil"/>
                  <w:right w:val="nil"/>
                </w:tcBorders>
                <w:shd w:val="clear" w:color="auto" w:fill="auto"/>
                <w:noWrap/>
                <w:vAlign w:val="bottom"/>
                <w:hideMark/>
              </w:tcPr>
            </w:tcPrChange>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291" w:author="Nate Bachmeier [AWS-SA]" w:date="2023-02-25T11:26:00Z"/>
                <w:rFonts w:ascii="Calibri" w:eastAsia="Times New Roman" w:hAnsi="Calibri" w:cs="Calibri"/>
                <w:color w:val="000000"/>
                <w:sz w:val="22"/>
              </w:rPr>
            </w:pPr>
            <w:ins w:id="5292" w:author="Nate Bachmeier [AWS-SA]" w:date="2023-02-25T11:26:00Z">
              <w:r w:rsidRPr="00E16572">
                <w:rPr>
                  <w:rFonts w:ascii="Calibri" w:eastAsia="Times New Roman" w:hAnsi="Calibri" w:cs="Calibri"/>
                  <w:color w:val="000000"/>
                  <w:sz w:val="22"/>
                </w:rPr>
                <w:t>484</w:t>
              </w:r>
            </w:ins>
          </w:p>
        </w:tc>
      </w:tr>
      <w:tr w:rsidR="00E16572" w:rsidRPr="00E16572" w14:paraId="5AFF279C" w14:textId="77777777" w:rsidTr="00E16572">
        <w:trPr>
          <w:cnfStyle w:val="000000100000" w:firstRow="0" w:lastRow="0" w:firstColumn="0" w:lastColumn="0" w:oddVBand="0" w:evenVBand="0" w:oddHBand="1" w:evenHBand="0" w:firstRowFirstColumn="0" w:firstRowLastColumn="0" w:lastRowFirstColumn="0" w:lastRowLastColumn="0"/>
          <w:trHeight w:val="300"/>
          <w:ins w:id="5293" w:author="Nate Bachmeier [AWS-SA]" w:date="2023-02-25T11:26:00Z"/>
          <w:trPrChange w:id="529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295" w:author="Nate Bachmeier [AWS-SA]" w:date="2023-02-25T11:26:00Z">
              <w:tcPr>
                <w:tcW w:w="4740" w:type="dxa"/>
                <w:tcBorders>
                  <w:top w:val="nil"/>
                  <w:left w:val="nil"/>
                  <w:bottom w:val="nil"/>
                  <w:right w:val="nil"/>
                </w:tcBorders>
                <w:shd w:val="clear" w:color="auto" w:fill="auto"/>
                <w:noWrap/>
                <w:vAlign w:val="bottom"/>
                <w:hideMark/>
              </w:tcPr>
            </w:tcPrChange>
          </w:tcPr>
          <w:p w14:paraId="7FD17C1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296" w:author="Nate Bachmeier [AWS-SA]" w:date="2023-02-25T11:26:00Z"/>
                <w:rFonts w:ascii="Calibri" w:eastAsia="Times New Roman" w:hAnsi="Calibri" w:cs="Calibri"/>
                <w:b w:val="0"/>
                <w:bCs w:val="0"/>
                <w:color w:val="000000"/>
                <w:sz w:val="22"/>
                <w:rPrChange w:id="5297" w:author="Nate Bachmeier [AWS-SA]" w:date="2023-02-25T11:29:00Z">
                  <w:rPr>
                    <w:ins w:id="5298" w:author="Nate Bachmeier [AWS-SA]" w:date="2023-02-25T11:26:00Z"/>
                    <w:rFonts w:ascii="Calibri" w:eastAsia="Times New Roman" w:hAnsi="Calibri" w:cs="Calibri"/>
                    <w:color w:val="000000"/>
                    <w:sz w:val="22"/>
                  </w:rPr>
                </w:rPrChange>
              </w:rPr>
            </w:pPr>
            <w:ins w:id="5299" w:author="Nate Bachmeier [AWS-SA]" w:date="2023-02-25T11:26:00Z">
              <w:r w:rsidRPr="00E16572">
                <w:rPr>
                  <w:rFonts w:ascii="Calibri" w:eastAsia="Times New Roman" w:hAnsi="Calibri" w:cs="Calibri"/>
                  <w:b w:val="0"/>
                  <w:bCs w:val="0"/>
                  <w:color w:val="000000"/>
                  <w:sz w:val="22"/>
                  <w:rPrChange w:id="5300" w:author="Nate Bachmeier [AWS-SA]" w:date="2023-02-25T11:29:00Z">
                    <w:rPr>
                      <w:rFonts w:ascii="Calibri" w:eastAsia="Times New Roman" w:hAnsi="Calibri" w:cs="Calibri"/>
                      <w:color w:val="000000"/>
                      <w:sz w:val="22"/>
                    </w:rPr>
                  </w:rPrChange>
                </w:rPr>
                <w:t>pirouetting</w:t>
              </w:r>
            </w:ins>
          </w:p>
        </w:tc>
        <w:tc>
          <w:tcPr>
            <w:tcW w:w="960" w:type="dxa"/>
            <w:noWrap/>
            <w:hideMark/>
            <w:tcPrChange w:id="5301" w:author="Nate Bachmeier [AWS-SA]" w:date="2023-02-25T11:26:00Z">
              <w:tcPr>
                <w:tcW w:w="960" w:type="dxa"/>
                <w:tcBorders>
                  <w:top w:val="nil"/>
                  <w:left w:val="nil"/>
                  <w:bottom w:val="nil"/>
                  <w:right w:val="nil"/>
                </w:tcBorders>
                <w:shd w:val="clear" w:color="auto" w:fill="auto"/>
                <w:noWrap/>
                <w:vAlign w:val="bottom"/>
                <w:hideMark/>
              </w:tcPr>
            </w:tcPrChange>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302" w:author="Nate Bachmeier [AWS-SA]" w:date="2023-02-25T11:26:00Z"/>
                <w:rFonts w:ascii="Calibri" w:eastAsia="Times New Roman" w:hAnsi="Calibri" w:cs="Calibri"/>
                <w:color w:val="000000"/>
                <w:sz w:val="22"/>
              </w:rPr>
            </w:pPr>
            <w:ins w:id="5303" w:author="Nate Bachmeier [AWS-SA]" w:date="2023-02-25T11:26:00Z">
              <w:r w:rsidRPr="00E16572">
                <w:rPr>
                  <w:rFonts w:ascii="Calibri" w:eastAsia="Times New Roman" w:hAnsi="Calibri" w:cs="Calibri"/>
                  <w:color w:val="000000"/>
                  <w:sz w:val="22"/>
                </w:rPr>
                <w:t>692</w:t>
              </w:r>
            </w:ins>
          </w:p>
        </w:tc>
      </w:tr>
      <w:tr w:rsidR="00E16572" w:rsidRPr="00E16572" w14:paraId="64E830AA" w14:textId="77777777" w:rsidTr="00E16572">
        <w:trPr>
          <w:trHeight w:val="300"/>
          <w:ins w:id="5304" w:author="Nate Bachmeier [AWS-SA]" w:date="2023-02-25T11:26:00Z"/>
          <w:trPrChange w:id="53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306" w:author="Nate Bachmeier [AWS-SA]" w:date="2023-02-25T11:26:00Z">
              <w:tcPr>
                <w:tcW w:w="4740" w:type="dxa"/>
                <w:tcBorders>
                  <w:top w:val="nil"/>
                  <w:left w:val="nil"/>
                  <w:bottom w:val="nil"/>
                  <w:right w:val="nil"/>
                </w:tcBorders>
                <w:shd w:val="clear" w:color="auto" w:fill="auto"/>
                <w:noWrap/>
                <w:vAlign w:val="bottom"/>
                <w:hideMark/>
              </w:tcPr>
            </w:tcPrChange>
          </w:tcPr>
          <w:p w14:paraId="099F7EEA" w14:textId="77777777" w:rsidR="00E16572" w:rsidRPr="00E16572" w:rsidRDefault="00E16572" w:rsidP="00E16572">
            <w:pPr>
              <w:spacing w:line="240" w:lineRule="auto"/>
              <w:ind w:firstLine="0"/>
              <w:rPr>
                <w:ins w:id="5307" w:author="Nate Bachmeier [AWS-SA]" w:date="2023-02-25T11:26:00Z"/>
                <w:rFonts w:ascii="Calibri" w:eastAsia="Times New Roman" w:hAnsi="Calibri" w:cs="Calibri"/>
                <w:b w:val="0"/>
                <w:bCs w:val="0"/>
                <w:color w:val="000000"/>
                <w:sz w:val="22"/>
                <w:rPrChange w:id="5308" w:author="Nate Bachmeier [AWS-SA]" w:date="2023-02-25T11:29:00Z">
                  <w:rPr>
                    <w:ins w:id="5309" w:author="Nate Bachmeier [AWS-SA]" w:date="2023-02-25T11:26:00Z"/>
                    <w:rFonts w:ascii="Calibri" w:eastAsia="Times New Roman" w:hAnsi="Calibri" w:cs="Calibri"/>
                    <w:color w:val="000000"/>
                    <w:sz w:val="22"/>
                  </w:rPr>
                </w:rPrChange>
              </w:rPr>
            </w:pPr>
            <w:proofErr w:type="spellStart"/>
            <w:ins w:id="5310" w:author="Nate Bachmeier [AWS-SA]" w:date="2023-02-25T11:26:00Z">
              <w:r w:rsidRPr="00E16572">
                <w:rPr>
                  <w:rFonts w:ascii="Calibri" w:eastAsia="Times New Roman" w:hAnsi="Calibri" w:cs="Calibri"/>
                  <w:b w:val="0"/>
                  <w:bCs w:val="0"/>
                  <w:color w:val="000000"/>
                  <w:sz w:val="22"/>
                  <w:rPrChange w:id="5311" w:author="Nate Bachmeier [AWS-SA]" w:date="2023-02-25T11:29:00Z">
                    <w:rPr>
                      <w:rFonts w:ascii="Calibri" w:eastAsia="Times New Roman" w:hAnsi="Calibri" w:cs="Calibri"/>
                      <w:color w:val="000000"/>
                      <w:sz w:val="22"/>
                    </w:rPr>
                  </w:rPrChange>
                </w:rPr>
                <w:t>planing</w:t>
              </w:r>
              <w:proofErr w:type="spellEnd"/>
              <w:r w:rsidRPr="00E16572">
                <w:rPr>
                  <w:rFonts w:ascii="Calibri" w:eastAsia="Times New Roman" w:hAnsi="Calibri" w:cs="Calibri"/>
                  <w:b w:val="0"/>
                  <w:bCs w:val="0"/>
                  <w:color w:val="000000"/>
                  <w:sz w:val="22"/>
                  <w:rPrChange w:id="5312" w:author="Nate Bachmeier [AWS-SA]" w:date="2023-02-25T11:29:00Z">
                    <w:rPr>
                      <w:rFonts w:ascii="Calibri" w:eastAsia="Times New Roman" w:hAnsi="Calibri" w:cs="Calibri"/>
                      <w:color w:val="000000"/>
                      <w:sz w:val="22"/>
                    </w:rPr>
                  </w:rPrChange>
                </w:rPr>
                <w:t xml:space="preserve"> wood</w:t>
              </w:r>
            </w:ins>
          </w:p>
        </w:tc>
        <w:tc>
          <w:tcPr>
            <w:tcW w:w="960" w:type="dxa"/>
            <w:noWrap/>
            <w:hideMark/>
            <w:tcPrChange w:id="5313" w:author="Nate Bachmeier [AWS-SA]" w:date="2023-02-25T11:26:00Z">
              <w:tcPr>
                <w:tcW w:w="960" w:type="dxa"/>
                <w:tcBorders>
                  <w:top w:val="nil"/>
                  <w:left w:val="nil"/>
                  <w:bottom w:val="nil"/>
                  <w:right w:val="nil"/>
                </w:tcBorders>
                <w:shd w:val="clear" w:color="auto" w:fill="auto"/>
                <w:noWrap/>
                <w:vAlign w:val="bottom"/>
                <w:hideMark/>
              </w:tcPr>
            </w:tcPrChange>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314" w:author="Nate Bachmeier [AWS-SA]" w:date="2023-02-25T11:26:00Z"/>
                <w:rFonts w:ascii="Calibri" w:eastAsia="Times New Roman" w:hAnsi="Calibri" w:cs="Calibri"/>
                <w:color w:val="000000"/>
                <w:sz w:val="22"/>
              </w:rPr>
            </w:pPr>
            <w:ins w:id="5315" w:author="Nate Bachmeier [AWS-SA]" w:date="2023-02-25T11:26:00Z">
              <w:r w:rsidRPr="00E16572">
                <w:rPr>
                  <w:rFonts w:ascii="Calibri" w:eastAsia="Times New Roman" w:hAnsi="Calibri" w:cs="Calibri"/>
                  <w:color w:val="000000"/>
                  <w:sz w:val="22"/>
                </w:rPr>
                <w:t>604</w:t>
              </w:r>
            </w:ins>
          </w:p>
        </w:tc>
      </w:tr>
      <w:tr w:rsidR="00E16572" w:rsidRPr="00E16572" w14:paraId="75EDBC90" w14:textId="77777777" w:rsidTr="00E16572">
        <w:trPr>
          <w:cnfStyle w:val="000000100000" w:firstRow="0" w:lastRow="0" w:firstColumn="0" w:lastColumn="0" w:oddVBand="0" w:evenVBand="0" w:oddHBand="1" w:evenHBand="0" w:firstRowFirstColumn="0" w:firstRowLastColumn="0" w:lastRowFirstColumn="0" w:lastRowLastColumn="0"/>
          <w:trHeight w:val="300"/>
          <w:ins w:id="5316" w:author="Nate Bachmeier [AWS-SA]" w:date="2023-02-25T11:26:00Z"/>
          <w:trPrChange w:id="531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318" w:author="Nate Bachmeier [AWS-SA]" w:date="2023-02-25T11:26:00Z">
              <w:tcPr>
                <w:tcW w:w="4740" w:type="dxa"/>
                <w:tcBorders>
                  <w:top w:val="nil"/>
                  <w:left w:val="nil"/>
                  <w:bottom w:val="nil"/>
                  <w:right w:val="nil"/>
                </w:tcBorders>
                <w:shd w:val="clear" w:color="auto" w:fill="auto"/>
                <w:noWrap/>
                <w:vAlign w:val="bottom"/>
                <w:hideMark/>
              </w:tcPr>
            </w:tcPrChange>
          </w:tcPr>
          <w:p w14:paraId="3A9FC3E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319" w:author="Nate Bachmeier [AWS-SA]" w:date="2023-02-25T11:26:00Z"/>
                <w:rFonts w:ascii="Calibri" w:eastAsia="Times New Roman" w:hAnsi="Calibri" w:cs="Calibri"/>
                <w:b w:val="0"/>
                <w:bCs w:val="0"/>
                <w:color w:val="000000"/>
                <w:sz w:val="22"/>
                <w:rPrChange w:id="5320" w:author="Nate Bachmeier [AWS-SA]" w:date="2023-02-25T11:29:00Z">
                  <w:rPr>
                    <w:ins w:id="5321" w:author="Nate Bachmeier [AWS-SA]" w:date="2023-02-25T11:26:00Z"/>
                    <w:rFonts w:ascii="Calibri" w:eastAsia="Times New Roman" w:hAnsi="Calibri" w:cs="Calibri"/>
                    <w:color w:val="000000"/>
                    <w:sz w:val="22"/>
                  </w:rPr>
                </w:rPrChange>
              </w:rPr>
            </w:pPr>
            <w:ins w:id="5322" w:author="Nate Bachmeier [AWS-SA]" w:date="2023-02-25T11:26:00Z">
              <w:r w:rsidRPr="00E16572">
                <w:rPr>
                  <w:rFonts w:ascii="Calibri" w:eastAsia="Times New Roman" w:hAnsi="Calibri" w:cs="Calibri"/>
                  <w:b w:val="0"/>
                  <w:bCs w:val="0"/>
                  <w:color w:val="000000"/>
                  <w:sz w:val="22"/>
                  <w:rPrChange w:id="5323" w:author="Nate Bachmeier [AWS-SA]" w:date="2023-02-25T11:29:00Z">
                    <w:rPr>
                      <w:rFonts w:ascii="Calibri" w:eastAsia="Times New Roman" w:hAnsi="Calibri" w:cs="Calibri"/>
                      <w:color w:val="000000"/>
                      <w:sz w:val="22"/>
                    </w:rPr>
                  </w:rPrChange>
                </w:rPr>
                <w:t>planting trees</w:t>
              </w:r>
            </w:ins>
          </w:p>
        </w:tc>
        <w:tc>
          <w:tcPr>
            <w:tcW w:w="960" w:type="dxa"/>
            <w:noWrap/>
            <w:hideMark/>
            <w:tcPrChange w:id="5324" w:author="Nate Bachmeier [AWS-SA]" w:date="2023-02-25T11:26:00Z">
              <w:tcPr>
                <w:tcW w:w="960" w:type="dxa"/>
                <w:tcBorders>
                  <w:top w:val="nil"/>
                  <w:left w:val="nil"/>
                  <w:bottom w:val="nil"/>
                  <w:right w:val="nil"/>
                </w:tcBorders>
                <w:shd w:val="clear" w:color="auto" w:fill="auto"/>
                <w:noWrap/>
                <w:vAlign w:val="bottom"/>
                <w:hideMark/>
              </w:tcPr>
            </w:tcPrChange>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325" w:author="Nate Bachmeier [AWS-SA]" w:date="2023-02-25T11:26:00Z"/>
                <w:rFonts w:ascii="Calibri" w:eastAsia="Times New Roman" w:hAnsi="Calibri" w:cs="Calibri"/>
                <w:color w:val="000000"/>
                <w:sz w:val="22"/>
              </w:rPr>
            </w:pPr>
            <w:ins w:id="5326" w:author="Nate Bachmeier [AWS-SA]" w:date="2023-02-25T11:26:00Z">
              <w:r w:rsidRPr="00E16572">
                <w:rPr>
                  <w:rFonts w:ascii="Calibri" w:eastAsia="Times New Roman" w:hAnsi="Calibri" w:cs="Calibri"/>
                  <w:color w:val="000000"/>
                  <w:sz w:val="22"/>
                </w:rPr>
                <w:t>686</w:t>
              </w:r>
            </w:ins>
          </w:p>
        </w:tc>
      </w:tr>
      <w:tr w:rsidR="00E16572" w:rsidRPr="00E16572" w14:paraId="637F7146" w14:textId="77777777" w:rsidTr="00E16572">
        <w:trPr>
          <w:trHeight w:val="300"/>
          <w:ins w:id="5327" w:author="Nate Bachmeier [AWS-SA]" w:date="2023-02-25T11:26:00Z"/>
          <w:trPrChange w:id="532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329" w:author="Nate Bachmeier [AWS-SA]" w:date="2023-02-25T11:26:00Z">
              <w:tcPr>
                <w:tcW w:w="4740" w:type="dxa"/>
                <w:tcBorders>
                  <w:top w:val="nil"/>
                  <w:left w:val="nil"/>
                  <w:bottom w:val="nil"/>
                  <w:right w:val="nil"/>
                </w:tcBorders>
                <w:shd w:val="clear" w:color="auto" w:fill="auto"/>
                <w:noWrap/>
                <w:vAlign w:val="bottom"/>
                <w:hideMark/>
              </w:tcPr>
            </w:tcPrChange>
          </w:tcPr>
          <w:p w14:paraId="3C67D666" w14:textId="77777777" w:rsidR="00E16572" w:rsidRPr="00E16572" w:rsidRDefault="00E16572" w:rsidP="00E16572">
            <w:pPr>
              <w:spacing w:line="240" w:lineRule="auto"/>
              <w:ind w:firstLine="0"/>
              <w:rPr>
                <w:ins w:id="5330" w:author="Nate Bachmeier [AWS-SA]" w:date="2023-02-25T11:26:00Z"/>
                <w:rFonts w:ascii="Calibri" w:eastAsia="Times New Roman" w:hAnsi="Calibri" w:cs="Calibri"/>
                <w:b w:val="0"/>
                <w:bCs w:val="0"/>
                <w:color w:val="000000"/>
                <w:sz w:val="22"/>
                <w:rPrChange w:id="5331" w:author="Nate Bachmeier [AWS-SA]" w:date="2023-02-25T11:29:00Z">
                  <w:rPr>
                    <w:ins w:id="5332" w:author="Nate Bachmeier [AWS-SA]" w:date="2023-02-25T11:26:00Z"/>
                    <w:rFonts w:ascii="Calibri" w:eastAsia="Times New Roman" w:hAnsi="Calibri" w:cs="Calibri"/>
                    <w:color w:val="000000"/>
                    <w:sz w:val="22"/>
                  </w:rPr>
                </w:rPrChange>
              </w:rPr>
            </w:pPr>
            <w:ins w:id="5333" w:author="Nate Bachmeier [AWS-SA]" w:date="2023-02-25T11:26:00Z">
              <w:r w:rsidRPr="00E16572">
                <w:rPr>
                  <w:rFonts w:ascii="Calibri" w:eastAsia="Times New Roman" w:hAnsi="Calibri" w:cs="Calibri"/>
                  <w:b w:val="0"/>
                  <w:bCs w:val="0"/>
                  <w:color w:val="000000"/>
                  <w:sz w:val="22"/>
                  <w:rPrChange w:id="5334" w:author="Nate Bachmeier [AWS-SA]" w:date="2023-02-25T11:29:00Z">
                    <w:rPr>
                      <w:rFonts w:ascii="Calibri" w:eastAsia="Times New Roman" w:hAnsi="Calibri" w:cs="Calibri"/>
                      <w:color w:val="000000"/>
                      <w:sz w:val="22"/>
                    </w:rPr>
                  </w:rPrChange>
                </w:rPr>
                <w:t>plastering</w:t>
              </w:r>
            </w:ins>
          </w:p>
        </w:tc>
        <w:tc>
          <w:tcPr>
            <w:tcW w:w="960" w:type="dxa"/>
            <w:noWrap/>
            <w:hideMark/>
            <w:tcPrChange w:id="5335" w:author="Nate Bachmeier [AWS-SA]" w:date="2023-02-25T11:26:00Z">
              <w:tcPr>
                <w:tcW w:w="960" w:type="dxa"/>
                <w:tcBorders>
                  <w:top w:val="nil"/>
                  <w:left w:val="nil"/>
                  <w:bottom w:val="nil"/>
                  <w:right w:val="nil"/>
                </w:tcBorders>
                <w:shd w:val="clear" w:color="auto" w:fill="auto"/>
                <w:noWrap/>
                <w:vAlign w:val="bottom"/>
                <w:hideMark/>
              </w:tcPr>
            </w:tcPrChange>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336" w:author="Nate Bachmeier [AWS-SA]" w:date="2023-02-25T11:26:00Z"/>
                <w:rFonts w:ascii="Calibri" w:eastAsia="Times New Roman" w:hAnsi="Calibri" w:cs="Calibri"/>
                <w:color w:val="000000"/>
                <w:sz w:val="22"/>
              </w:rPr>
            </w:pPr>
            <w:ins w:id="5337" w:author="Nate Bachmeier [AWS-SA]" w:date="2023-02-25T11:26:00Z">
              <w:r w:rsidRPr="00E16572">
                <w:rPr>
                  <w:rFonts w:ascii="Calibri" w:eastAsia="Times New Roman" w:hAnsi="Calibri" w:cs="Calibri"/>
                  <w:color w:val="000000"/>
                  <w:sz w:val="22"/>
                </w:rPr>
                <w:t>830</w:t>
              </w:r>
            </w:ins>
          </w:p>
        </w:tc>
      </w:tr>
      <w:tr w:rsidR="00E16572" w:rsidRPr="00E16572" w14:paraId="5EBF4A9E" w14:textId="77777777" w:rsidTr="00E16572">
        <w:trPr>
          <w:cnfStyle w:val="000000100000" w:firstRow="0" w:lastRow="0" w:firstColumn="0" w:lastColumn="0" w:oddVBand="0" w:evenVBand="0" w:oddHBand="1" w:evenHBand="0" w:firstRowFirstColumn="0" w:firstRowLastColumn="0" w:lastRowFirstColumn="0" w:lastRowLastColumn="0"/>
          <w:trHeight w:val="300"/>
          <w:ins w:id="5338" w:author="Nate Bachmeier [AWS-SA]" w:date="2023-02-25T11:26:00Z"/>
          <w:trPrChange w:id="533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340" w:author="Nate Bachmeier [AWS-SA]" w:date="2023-02-25T11:26:00Z">
              <w:tcPr>
                <w:tcW w:w="4740" w:type="dxa"/>
                <w:tcBorders>
                  <w:top w:val="nil"/>
                  <w:left w:val="nil"/>
                  <w:bottom w:val="nil"/>
                  <w:right w:val="nil"/>
                </w:tcBorders>
                <w:shd w:val="clear" w:color="auto" w:fill="auto"/>
                <w:noWrap/>
                <w:vAlign w:val="bottom"/>
                <w:hideMark/>
              </w:tcPr>
            </w:tcPrChange>
          </w:tcPr>
          <w:p w14:paraId="2B2972F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341" w:author="Nate Bachmeier [AWS-SA]" w:date="2023-02-25T11:26:00Z"/>
                <w:rFonts w:ascii="Calibri" w:eastAsia="Times New Roman" w:hAnsi="Calibri" w:cs="Calibri"/>
                <w:b w:val="0"/>
                <w:bCs w:val="0"/>
                <w:color w:val="000000"/>
                <w:sz w:val="22"/>
                <w:rPrChange w:id="5342" w:author="Nate Bachmeier [AWS-SA]" w:date="2023-02-25T11:29:00Z">
                  <w:rPr>
                    <w:ins w:id="5343" w:author="Nate Bachmeier [AWS-SA]" w:date="2023-02-25T11:26:00Z"/>
                    <w:rFonts w:ascii="Calibri" w:eastAsia="Times New Roman" w:hAnsi="Calibri" w:cs="Calibri"/>
                    <w:color w:val="000000"/>
                    <w:sz w:val="22"/>
                  </w:rPr>
                </w:rPrChange>
              </w:rPr>
            </w:pPr>
            <w:ins w:id="5344" w:author="Nate Bachmeier [AWS-SA]" w:date="2023-02-25T11:26:00Z">
              <w:r w:rsidRPr="00E16572">
                <w:rPr>
                  <w:rFonts w:ascii="Calibri" w:eastAsia="Times New Roman" w:hAnsi="Calibri" w:cs="Calibri"/>
                  <w:b w:val="0"/>
                  <w:bCs w:val="0"/>
                  <w:color w:val="000000"/>
                  <w:sz w:val="22"/>
                  <w:rPrChange w:id="5345" w:author="Nate Bachmeier [AWS-SA]" w:date="2023-02-25T11:29:00Z">
                    <w:rPr>
                      <w:rFonts w:ascii="Calibri" w:eastAsia="Times New Roman" w:hAnsi="Calibri" w:cs="Calibri"/>
                      <w:color w:val="000000"/>
                      <w:sz w:val="22"/>
                    </w:rPr>
                  </w:rPrChange>
                </w:rPr>
                <w:t>playing accordion</w:t>
              </w:r>
            </w:ins>
          </w:p>
        </w:tc>
        <w:tc>
          <w:tcPr>
            <w:tcW w:w="960" w:type="dxa"/>
            <w:noWrap/>
            <w:hideMark/>
            <w:tcPrChange w:id="5346" w:author="Nate Bachmeier [AWS-SA]" w:date="2023-02-25T11:26:00Z">
              <w:tcPr>
                <w:tcW w:w="960" w:type="dxa"/>
                <w:tcBorders>
                  <w:top w:val="nil"/>
                  <w:left w:val="nil"/>
                  <w:bottom w:val="nil"/>
                  <w:right w:val="nil"/>
                </w:tcBorders>
                <w:shd w:val="clear" w:color="auto" w:fill="auto"/>
                <w:noWrap/>
                <w:vAlign w:val="bottom"/>
                <w:hideMark/>
              </w:tcPr>
            </w:tcPrChange>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347" w:author="Nate Bachmeier [AWS-SA]" w:date="2023-02-25T11:26:00Z"/>
                <w:rFonts w:ascii="Calibri" w:eastAsia="Times New Roman" w:hAnsi="Calibri" w:cs="Calibri"/>
                <w:color w:val="000000"/>
                <w:sz w:val="22"/>
              </w:rPr>
            </w:pPr>
            <w:ins w:id="5348" w:author="Nate Bachmeier [AWS-SA]" w:date="2023-02-25T11:26:00Z">
              <w:r w:rsidRPr="00E16572">
                <w:rPr>
                  <w:rFonts w:ascii="Calibri" w:eastAsia="Times New Roman" w:hAnsi="Calibri" w:cs="Calibri"/>
                  <w:color w:val="000000"/>
                  <w:sz w:val="22"/>
                </w:rPr>
                <w:t>867</w:t>
              </w:r>
            </w:ins>
          </w:p>
        </w:tc>
      </w:tr>
      <w:tr w:rsidR="00E16572" w:rsidRPr="00E16572" w14:paraId="40C81870" w14:textId="77777777" w:rsidTr="00E16572">
        <w:trPr>
          <w:trHeight w:val="300"/>
          <w:ins w:id="5349" w:author="Nate Bachmeier [AWS-SA]" w:date="2023-02-25T11:26:00Z"/>
          <w:trPrChange w:id="535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351" w:author="Nate Bachmeier [AWS-SA]" w:date="2023-02-25T11:26:00Z">
              <w:tcPr>
                <w:tcW w:w="4740" w:type="dxa"/>
                <w:tcBorders>
                  <w:top w:val="nil"/>
                  <w:left w:val="nil"/>
                  <w:bottom w:val="nil"/>
                  <w:right w:val="nil"/>
                </w:tcBorders>
                <w:shd w:val="clear" w:color="auto" w:fill="auto"/>
                <w:noWrap/>
                <w:vAlign w:val="bottom"/>
                <w:hideMark/>
              </w:tcPr>
            </w:tcPrChange>
          </w:tcPr>
          <w:p w14:paraId="6B9E80C3" w14:textId="77777777" w:rsidR="00E16572" w:rsidRPr="00E16572" w:rsidRDefault="00E16572" w:rsidP="00E16572">
            <w:pPr>
              <w:spacing w:line="240" w:lineRule="auto"/>
              <w:ind w:firstLine="0"/>
              <w:rPr>
                <w:ins w:id="5352" w:author="Nate Bachmeier [AWS-SA]" w:date="2023-02-25T11:26:00Z"/>
                <w:rFonts w:ascii="Calibri" w:eastAsia="Times New Roman" w:hAnsi="Calibri" w:cs="Calibri"/>
                <w:b w:val="0"/>
                <w:bCs w:val="0"/>
                <w:color w:val="000000"/>
                <w:sz w:val="22"/>
                <w:rPrChange w:id="5353" w:author="Nate Bachmeier [AWS-SA]" w:date="2023-02-25T11:29:00Z">
                  <w:rPr>
                    <w:ins w:id="5354" w:author="Nate Bachmeier [AWS-SA]" w:date="2023-02-25T11:26:00Z"/>
                    <w:rFonts w:ascii="Calibri" w:eastAsia="Times New Roman" w:hAnsi="Calibri" w:cs="Calibri"/>
                    <w:color w:val="000000"/>
                    <w:sz w:val="22"/>
                  </w:rPr>
                </w:rPrChange>
              </w:rPr>
            </w:pPr>
            <w:ins w:id="5355" w:author="Nate Bachmeier [AWS-SA]" w:date="2023-02-25T11:26:00Z">
              <w:r w:rsidRPr="00E16572">
                <w:rPr>
                  <w:rFonts w:ascii="Calibri" w:eastAsia="Times New Roman" w:hAnsi="Calibri" w:cs="Calibri"/>
                  <w:b w:val="0"/>
                  <w:bCs w:val="0"/>
                  <w:color w:val="000000"/>
                  <w:sz w:val="22"/>
                  <w:rPrChange w:id="5356" w:author="Nate Bachmeier [AWS-SA]" w:date="2023-02-25T11:29:00Z">
                    <w:rPr>
                      <w:rFonts w:ascii="Calibri" w:eastAsia="Times New Roman" w:hAnsi="Calibri" w:cs="Calibri"/>
                      <w:color w:val="000000"/>
                      <w:sz w:val="22"/>
                    </w:rPr>
                  </w:rPrChange>
                </w:rPr>
                <w:t xml:space="preserve">playing </w:t>
              </w:r>
              <w:proofErr w:type="spellStart"/>
              <w:r w:rsidRPr="00E16572">
                <w:rPr>
                  <w:rFonts w:ascii="Calibri" w:eastAsia="Times New Roman" w:hAnsi="Calibri" w:cs="Calibri"/>
                  <w:b w:val="0"/>
                  <w:bCs w:val="0"/>
                  <w:color w:val="000000"/>
                  <w:sz w:val="22"/>
                  <w:rPrChange w:id="5357" w:author="Nate Bachmeier [AWS-SA]" w:date="2023-02-25T11:29:00Z">
                    <w:rPr>
                      <w:rFonts w:ascii="Calibri" w:eastAsia="Times New Roman" w:hAnsi="Calibri" w:cs="Calibri"/>
                      <w:color w:val="000000"/>
                      <w:sz w:val="22"/>
                    </w:rPr>
                  </w:rPrChange>
                </w:rPr>
                <w:t>american</w:t>
              </w:r>
              <w:proofErr w:type="spellEnd"/>
              <w:r w:rsidRPr="00E16572">
                <w:rPr>
                  <w:rFonts w:ascii="Calibri" w:eastAsia="Times New Roman" w:hAnsi="Calibri" w:cs="Calibri"/>
                  <w:b w:val="0"/>
                  <w:bCs w:val="0"/>
                  <w:color w:val="000000"/>
                  <w:sz w:val="22"/>
                  <w:rPrChange w:id="5358" w:author="Nate Bachmeier [AWS-SA]" w:date="2023-02-25T11:29:00Z">
                    <w:rPr>
                      <w:rFonts w:ascii="Calibri" w:eastAsia="Times New Roman" w:hAnsi="Calibri" w:cs="Calibri"/>
                      <w:color w:val="000000"/>
                      <w:sz w:val="22"/>
                    </w:rPr>
                  </w:rPrChange>
                </w:rPr>
                <w:t xml:space="preserve"> football</w:t>
              </w:r>
            </w:ins>
          </w:p>
        </w:tc>
        <w:tc>
          <w:tcPr>
            <w:tcW w:w="960" w:type="dxa"/>
            <w:noWrap/>
            <w:hideMark/>
            <w:tcPrChange w:id="5359" w:author="Nate Bachmeier [AWS-SA]" w:date="2023-02-25T11:26:00Z">
              <w:tcPr>
                <w:tcW w:w="960" w:type="dxa"/>
                <w:tcBorders>
                  <w:top w:val="nil"/>
                  <w:left w:val="nil"/>
                  <w:bottom w:val="nil"/>
                  <w:right w:val="nil"/>
                </w:tcBorders>
                <w:shd w:val="clear" w:color="auto" w:fill="auto"/>
                <w:noWrap/>
                <w:vAlign w:val="bottom"/>
                <w:hideMark/>
              </w:tcPr>
            </w:tcPrChange>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360" w:author="Nate Bachmeier [AWS-SA]" w:date="2023-02-25T11:26:00Z"/>
                <w:rFonts w:ascii="Calibri" w:eastAsia="Times New Roman" w:hAnsi="Calibri" w:cs="Calibri"/>
                <w:color w:val="000000"/>
                <w:sz w:val="22"/>
              </w:rPr>
            </w:pPr>
            <w:ins w:id="5361" w:author="Nate Bachmeier [AWS-SA]" w:date="2023-02-25T11:26:00Z">
              <w:r w:rsidRPr="00E16572">
                <w:rPr>
                  <w:rFonts w:ascii="Calibri" w:eastAsia="Times New Roman" w:hAnsi="Calibri" w:cs="Calibri"/>
                  <w:color w:val="000000"/>
                  <w:sz w:val="22"/>
                </w:rPr>
                <w:t>506</w:t>
              </w:r>
            </w:ins>
          </w:p>
        </w:tc>
      </w:tr>
      <w:tr w:rsidR="00E16572" w:rsidRPr="00E16572" w14:paraId="26303F1A" w14:textId="77777777" w:rsidTr="00E16572">
        <w:trPr>
          <w:cnfStyle w:val="000000100000" w:firstRow="0" w:lastRow="0" w:firstColumn="0" w:lastColumn="0" w:oddVBand="0" w:evenVBand="0" w:oddHBand="1" w:evenHBand="0" w:firstRowFirstColumn="0" w:firstRowLastColumn="0" w:lastRowFirstColumn="0" w:lastRowLastColumn="0"/>
          <w:trHeight w:val="300"/>
          <w:ins w:id="5362" w:author="Nate Bachmeier [AWS-SA]" w:date="2023-02-25T11:26:00Z"/>
          <w:trPrChange w:id="536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364" w:author="Nate Bachmeier [AWS-SA]" w:date="2023-02-25T11:26:00Z">
              <w:tcPr>
                <w:tcW w:w="4740" w:type="dxa"/>
                <w:tcBorders>
                  <w:top w:val="nil"/>
                  <w:left w:val="nil"/>
                  <w:bottom w:val="nil"/>
                  <w:right w:val="nil"/>
                </w:tcBorders>
                <w:shd w:val="clear" w:color="auto" w:fill="auto"/>
                <w:noWrap/>
                <w:vAlign w:val="bottom"/>
                <w:hideMark/>
              </w:tcPr>
            </w:tcPrChange>
          </w:tcPr>
          <w:p w14:paraId="575E517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365" w:author="Nate Bachmeier [AWS-SA]" w:date="2023-02-25T11:26:00Z"/>
                <w:rFonts w:ascii="Calibri" w:eastAsia="Times New Roman" w:hAnsi="Calibri" w:cs="Calibri"/>
                <w:b w:val="0"/>
                <w:bCs w:val="0"/>
                <w:color w:val="000000"/>
                <w:sz w:val="22"/>
                <w:rPrChange w:id="5366" w:author="Nate Bachmeier [AWS-SA]" w:date="2023-02-25T11:29:00Z">
                  <w:rPr>
                    <w:ins w:id="5367" w:author="Nate Bachmeier [AWS-SA]" w:date="2023-02-25T11:26:00Z"/>
                    <w:rFonts w:ascii="Calibri" w:eastAsia="Times New Roman" w:hAnsi="Calibri" w:cs="Calibri"/>
                    <w:color w:val="000000"/>
                    <w:sz w:val="22"/>
                  </w:rPr>
                </w:rPrChange>
              </w:rPr>
            </w:pPr>
            <w:ins w:id="5368" w:author="Nate Bachmeier [AWS-SA]" w:date="2023-02-25T11:26:00Z">
              <w:r w:rsidRPr="00E16572">
                <w:rPr>
                  <w:rFonts w:ascii="Calibri" w:eastAsia="Times New Roman" w:hAnsi="Calibri" w:cs="Calibri"/>
                  <w:b w:val="0"/>
                  <w:bCs w:val="0"/>
                  <w:color w:val="000000"/>
                  <w:sz w:val="22"/>
                  <w:rPrChange w:id="5369" w:author="Nate Bachmeier [AWS-SA]" w:date="2023-02-25T11:29:00Z">
                    <w:rPr>
                      <w:rFonts w:ascii="Calibri" w:eastAsia="Times New Roman" w:hAnsi="Calibri" w:cs="Calibri"/>
                      <w:color w:val="000000"/>
                      <w:sz w:val="22"/>
                    </w:rPr>
                  </w:rPrChange>
                </w:rPr>
                <w:t>playing badminton</w:t>
              </w:r>
            </w:ins>
          </w:p>
        </w:tc>
        <w:tc>
          <w:tcPr>
            <w:tcW w:w="960" w:type="dxa"/>
            <w:noWrap/>
            <w:hideMark/>
            <w:tcPrChange w:id="5370" w:author="Nate Bachmeier [AWS-SA]" w:date="2023-02-25T11:26:00Z">
              <w:tcPr>
                <w:tcW w:w="960" w:type="dxa"/>
                <w:tcBorders>
                  <w:top w:val="nil"/>
                  <w:left w:val="nil"/>
                  <w:bottom w:val="nil"/>
                  <w:right w:val="nil"/>
                </w:tcBorders>
                <w:shd w:val="clear" w:color="auto" w:fill="auto"/>
                <w:noWrap/>
                <w:vAlign w:val="bottom"/>
                <w:hideMark/>
              </w:tcPr>
            </w:tcPrChange>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371" w:author="Nate Bachmeier [AWS-SA]" w:date="2023-02-25T11:26:00Z"/>
                <w:rFonts w:ascii="Calibri" w:eastAsia="Times New Roman" w:hAnsi="Calibri" w:cs="Calibri"/>
                <w:color w:val="000000"/>
                <w:sz w:val="22"/>
              </w:rPr>
            </w:pPr>
            <w:ins w:id="5372" w:author="Nate Bachmeier [AWS-SA]" w:date="2023-02-25T11:26:00Z">
              <w:r w:rsidRPr="00E16572">
                <w:rPr>
                  <w:rFonts w:ascii="Calibri" w:eastAsia="Times New Roman" w:hAnsi="Calibri" w:cs="Calibri"/>
                  <w:color w:val="000000"/>
                  <w:sz w:val="22"/>
                </w:rPr>
                <w:t>818</w:t>
              </w:r>
            </w:ins>
          </w:p>
        </w:tc>
      </w:tr>
      <w:tr w:rsidR="00E16572" w:rsidRPr="00E16572" w14:paraId="209D484F" w14:textId="77777777" w:rsidTr="00E16572">
        <w:trPr>
          <w:trHeight w:val="300"/>
          <w:ins w:id="5373" w:author="Nate Bachmeier [AWS-SA]" w:date="2023-02-25T11:26:00Z"/>
          <w:trPrChange w:id="537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375" w:author="Nate Bachmeier [AWS-SA]" w:date="2023-02-25T11:26:00Z">
              <w:tcPr>
                <w:tcW w:w="4740" w:type="dxa"/>
                <w:tcBorders>
                  <w:top w:val="nil"/>
                  <w:left w:val="nil"/>
                  <w:bottom w:val="nil"/>
                  <w:right w:val="nil"/>
                </w:tcBorders>
                <w:shd w:val="clear" w:color="auto" w:fill="auto"/>
                <w:noWrap/>
                <w:vAlign w:val="bottom"/>
                <w:hideMark/>
              </w:tcPr>
            </w:tcPrChange>
          </w:tcPr>
          <w:p w14:paraId="23F18FB4" w14:textId="77777777" w:rsidR="00E16572" w:rsidRPr="00E16572" w:rsidRDefault="00E16572" w:rsidP="00E16572">
            <w:pPr>
              <w:spacing w:line="240" w:lineRule="auto"/>
              <w:ind w:firstLine="0"/>
              <w:rPr>
                <w:ins w:id="5376" w:author="Nate Bachmeier [AWS-SA]" w:date="2023-02-25T11:26:00Z"/>
                <w:rFonts w:ascii="Calibri" w:eastAsia="Times New Roman" w:hAnsi="Calibri" w:cs="Calibri"/>
                <w:b w:val="0"/>
                <w:bCs w:val="0"/>
                <w:color w:val="000000"/>
                <w:sz w:val="22"/>
                <w:rPrChange w:id="5377" w:author="Nate Bachmeier [AWS-SA]" w:date="2023-02-25T11:29:00Z">
                  <w:rPr>
                    <w:ins w:id="5378" w:author="Nate Bachmeier [AWS-SA]" w:date="2023-02-25T11:26:00Z"/>
                    <w:rFonts w:ascii="Calibri" w:eastAsia="Times New Roman" w:hAnsi="Calibri" w:cs="Calibri"/>
                    <w:color w:val="000000"/>
                    <w:sz w:val="22"/>
                  </w:rPr>
                </w:rPrChange>
              </w:rPr>
            </w:pPr>
            <w:ins w:id="5379" w:author="Nate Bachmeier [AWS-SA]" w:date="2023-02-25T11:26:00Z">
              <w:r w:rsidRPr="00E16572">
                <w:rPr>
                  <w:rFonts w:ascii="Calibri" w:eastAsia="Times New Roman" w:hAnsi="Calibri" w:cs="Calibri"/>
                  <w:b w:val="0"/>
                  <w:bCs w:val="0"/>
                  <w:color w:val="000000"/>
                  <w:sz w:val="22"/>
                  <w:rPrChange w:id="5380" w:author="Nate Bachmeier [AWS-SA]" w:date="2023-02-25T11:29:00Z">
                    <w:rPr>
                      <w:rFonts w:ascii="Calibri" w:eastAsia="Times New Roman" w:hAnsi="Calibri" w:cs="Calibri"/>
                      <w:color w:val="000000"/>
                      <w:sz w:val="22"/>
                    </w:rPr>
                  </w:rPrChange>
                </w:rPr>
                <w:t>playing bagpipes</w:t>
              </w:r>
            </w:ins>
          </w:p>
        </w:tc>
        <w:tc>
          <w:tcPr>
            <w:tcW w:w="960" w:type="dxa"/>
            <w:noWrap/>
            <w:hideMark/>
            <w:tcPrChange w:id="5381" w:author="Nate Bachmeier [AWS-SA]" w:date="2023-02-25T11:26:00Z">
              <w:tcPr>
                <w:tcW w:w="960" w:type="dxa"/>
                <w:tcBorders>
                  <w:top w:val="nil"/>
                  <w:left w:val="nil"/>
                  <w:bottom w:val="nil"/>
                  <w:right w:val="nil"/>
                </w:tcBorders>
                <w:shd w:val="clear" w:color="auto" w:fill="auto"/>
                <w:noWrap/>
                <w:vAlign w:val="bottom"/>
                <w:hideMark/>
              </w:tcPr>
            </w:tcPrChange>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382" w:author="Nate Bachmeier [AWS-SA]" w:date="2023-02-25T11:26:00Z"/>
                <w:rFonts w:ascii="Calibri" w:eastAsia="Times New Roman" w:hAnsi="Calibri" w:cs="Calibri"/>
                <w:color w:val="000000"/>
                <w:sz w:val="22"/>
              </w:rPr>
            </w:pPr>
            <w:ins w:id="5383" w:author="Nate Bachmeier [AWS-SA]" w:date="2023-02-25T11:26:00Z">
              <w:r w:rsidRPr="00E16572">
                <w:rPr>
                  <w:rFonts w:ascii="Calibri" w:eastAsia="Times New Roman" w:hAnsi="Calibri" w:cs="Calibri"/>
                  <w:color w:val="000000"/>
                  <w:sz w:val="22"/>
                </w:rPr>
                <w:t>866</w:t>
              </w:r>
            </w:ins>
          </w:p>
        </w:tc>
      </w:tr>
      <w:tr w:rsidR="00E16572" w:rsidRPr="00E16572" w14:paraId="4AC9FDCA" w14:textId="77777777" w:rsidTr="00E16572">
        <w:trPr>
          <w:cnfStyle w:val="000000100000" w:firstRow="0" w:lastRow="0" w:firstColumn="0" w:lastColumn="0" w:oddVBand="0" w:evenVBand="0" w:oddHBand="1" w:evenHBand="0" w:firstRowFirstColumn="0" w:firstRowLastColumn="0" w:lastRowFirstColumn="0" w:lastRowLastColumn="0"/>
          <w:trHeight w:val="300"/>
          <w:ins w:id="5384" w:author="Nate Bachmeier [AWS-SA]" w:date="2023-02-25T11:26:00Z"/>
          <w:trPrChange w:id="53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386" w:author="Nate Bachmeier [AWS-SA]" w:date="2023-02-25T11:26:00Z">
              <w:tcPr>
                <w:tcW w:w="4740" w:type="dxa"/>
                <w:tcBorders>
                  <w:top w:val="nil"/>
                  <w:left w:val="nil"/>
                  <w:bottom w:val="nil"/>
                  <w:right w:val="nil"/>
                </w:tcBorders>
                <w:shd w:val="clear" w:color="auto" w:fill="auto"/>
                <w:noWrap/>
                <w:vAlign w:val="bottom"/>
                <w:hideMark/>
              </w:tcPr>
            </w:tcPrChange>
          </w:tcPr>
          <w:p w14:paraId="4CEBBCB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387" w:author="Nate Bachmeier [AWS-SA]" w:date="2023-02-25T11:26:00Z"/>
                <w:rFonts w:ascii="Calibri" w:eastAsia="Times New Roman" w:hAnsi="Calibri" w:cs="Calibri"/>
                <w:b w:val="0"/>
                <w:bCs w:val="0"/>
                <w:color w:val="000000"/>
                <w:sz w:val="22"/>
                <w:rPrChange w:id="5388" w:author="Nate Bachmeier [AWS-SA]" w:date="2023-02-25T11:29:00Z">
                  <w:rPr>
                    <w:ins w:id="5389" w:author="Nate Bachmeier [AWS-SA]" w:date="2023-02-25T11:26:00Z"/>
                    <w:rFonts w:ascii="Calibri" w:eastAsia="Times New Roman" w:hAnsi="Calibri" w:cs="Calibri"/>
                    <w:color w:val="000000"/>
                    <w:sz w:val="22"/>
                  </w:rPr>
                </w:rPrChange>
              </w:rPr>
            </w:pPr>
            <w:ins w:id="5390" w:author="Nate Bachmeier [AWS-SA]" w:date="2023-02-25T11:26:00Z">
              <w:r w:rsidRPr="00E16572">
                <w:rPr>
                  <w:rFonts w:ascii="Calibri" w:eastAsia="Times New Roman" w:hAnsi="Calibri" w:cs="Calibri"/>
                  <w:b w:val="0"/>
                  <w:bCs w:val="0"/>
                  <w:color w:val="000000"/>
                  <w:sz w:val="22"/>
                  <w:rPrChange w:id="5391" w:author="Nate Bachmeier [AWS-SA]" w:date="2023-02-25T11:29:00Z">
                    <w:rPr>
                      <w:rFonts w:ascii="Calibri" w:eastAsia="Times New Roman" w:hAnsi="Calibri" w:cs="Calibri"/>
                      <w:color w:val="000000"/>
                      <w:sz w:val="22"/>
                    </w:rPr>
                  </w:rPrChange>
                </w:rPr>
                <w:t>playing basketball</w:t>
              </w:r>
            </w:ins>
          </w:p>
        </w:tc>
        <w:tc>
          <w:tcPr>
            <w:tcW w:w="960" w:type="dxa"/>
            <w:noWrap/>
            <w:hideMark/>
            <w:tcPrChange w:id="5392" w:author="Nate Bachmeier [AWS-SA]" w:date="2023-02-25T11:26:00Z">
              <w:tcPr>
                <w:tcW w:w="960" w:type="dxa"/>
                <w:tcBorders>
                  <w:top w:val="nil"/>
                  <w:left w:val="nil"/>
                  <w:bottom w:val="nil"/>
                  <w:right w:val="nil"/>
                </w:tcBorders>
                <w:shd w:val="clear" w:color="auto" w:fill="auto"/>
                <w:noWrap/>
                <w:vAlign w:val="bottom"/>
                <w:hideMark/>
              </w:tcPr>
            </w:tcPrChange>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393" w:author="Nate Bachmeier [AWS-SA]" w:date="2023-02-25T11:26:00Z"/>
                <w:rFonts w:ascii="Calibri" w:eastAsia="Times New Roman" w:hAnsi="Calibri" w:cs="Calibri"/>
                <w:color w:val="000000"/>
                <w:sz w:val="22"/>
              </w:rPr>
            </w:pPr>
            <w:ins w:id="5394" w:author="Nate Bachmeier [AWS-SA]" w:date="2023-02-25T11:26:00Z">
              <w:r w:rsidRPr="00E16572">
                <w:rPr>
                  <w:rFonts w:ascii="Calibri" w:eastAsia="Times New Roman" w:hAnsi="Calibri" w:cs="Calibri"/>
                  <w:color w:val="000000"/>
                  <w:sz w:val="22"/>
                </w:rPr>
                <w:t>652</w:t>
              </w:r>
            </w:ins>
          </w:p>
        </w:tc>
      </w:tr>
      <w:tr w:rsidR="00E16572" w:rsidRPr="00E16572" w14:paraId="1251CE7A" w14:textId="77777777" w:rsidTr="00E16572">
        <w:trPr>
          <w:trHeight w:val="300"/>
          <w:ins w:id="5395" w:author="Nate Bachmeier [AWS-SA]" w:date="2023-02-25T11:26:00Z"/>
          <w:trPrChange w:id="539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397" w:author="Nate Bachmeier [AWS-SA]" w:date="2023-02-25T11:26:00Z">
              <w:tcPr>
                <w:tcW w:w="4740" w:type="dxa"/>
                <w:tcBorders>
                  <w:top w:val="nil"/>
                  <w:left w:val="nil"/>
                  <w:bottom w:val="nil"/>
                  <w:right w:val="nil"/>
                </w:tcBorders>
                <w:shd w:val="clear" w:color="auto" w:fill="auto"/>
                <w:noWrap/>
                <w:vAlign w:val="bottom"/>
                <w:hideMark/>
              </w:tcPr>
            </w:tcPrChange>
          </w:tcPr>
          <w:p w14:paraId="421A0B12" w14:textId="77777777" w:rsidR="00E16572" w:rsidRPr="00E16572" w:rsidRDefault="00E16572" w:rsidP="00E16572">
            <w:pPr>
              <w:spacing w:line="240" w:lineRule="auto"/>
              <w:ind w:firstLine="0"/>
              <w:rPr>
                <w:ins w:id="5398" w:author="Nate Bachmeier [AWS-SA]" w:date="2023-02-25T11:26:00Z"/>
                <w:rFonts w:ascii="Calibri" w:eastAsia="Times New Roman" w:hAnsi="Calibri" w:cs="Calibri"/>
                <w:b w:val="0"/>
                <w:bCs w:val="0"/>
                <w:color w:val="000000"/>
                <w:sz w:val="22"/>
                <w:rPrChange w:id="5399" w:author="Nate Bachmeier [AWS-SA]" w:date="2023-02-25T11:29:00Z">
                  <w:rPr>
                    <w:ins w:id="5400" w:author="Nate Bachmeier [AWS-SA]" w:date="2023-02-25T11:26:00Z"/>
                    <w:rFonts w:ascii="Calibri" w:eastAsia="Times New Roman" w:hAnsi="Calibri" w:cs="Calibri"/>
                    <w:color w:val="000000"/>
                    <w:sz w:val="22"/>
                  </w:rPr>
                </w:rPrChange>
              </w:rPr>
            </w:pPr>
            <w:ins w:id="5401" w:author="Nate Bachmeier [AWS-SA]" w:date="2023-02-25T11:26:00Z">
              <w:r w:rsidRPr="00E16572">
                <w:rPr>
                  <w:rFonts w:ascii="Calibri" w:eastAsia="Times New Roman" w:hAnsi="Calibri" w:cs="Calibri"/>
                  <w:b w:val="0"/>
                  <w:bCs w:val="0"/>
                  <w:color w:val="000000"/>
                  <w:sz w:val="22"/>
                  <w:rPrChange w:id="5402" w:author="Nate Bachmeier [AWS-SA]" w:date="2023-02-25T11:29:00Z">
                    <w:rPr>
                      <w:rFonts w:ascii="Calibri" w:eastAsia="Times New Roman" w:hAnsi="Calibri" w:cs="Calibri"/>
                      <w:color w:val="000000"/>
                      <w:sz w:val="22"/>
                    </w:rPr>
                  </w:rPrChange>
                </w:rPr>
                <w:t>playing bass guitar</w:t>
              </w:r>
            </w:ins>
          </w:p>
        </w:tc>
        <w:tc>
          <w:tcPr>
            <w:tcW w:w="960" w:type="dxa"/>
            <w:noWrap/>
            <w:hideMark/>
            <w:tcPrChange w:id="5403" w:author="Nate Bachmeier [AWS-SA]" w:date="2023-02-25T11:26:00Z">
              <w:tcPr>
                <w:tcW w:w="960" w:type="dxa"/>
                <w:tcBorders>
                  <w:top w:val="nil"/>
                  <w:left w:val="nil"/>
                  <w:bottom w:val="nil"/>
                  <w:right w:val="nil"/>
                </w:tcBorders>
                <w:shd w:val="clear" w:color="auto" w:fill="auto"/>
                <w:noWrap/>
                <w:vAlign w:val="bottom"/>
                <w:hideMark/>
              </w:tcPr>
            </w:tcPrChange>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404" w:author="Nate Bachmeier [AWS-SA]" w:date="2023-02-25T11:26:00Z"/>
                <w:rFonts w:ascii="Calibri" w:eastAsia="Times New Roman" w:hAnsi="Calibri" w:cs="Calibri"/>
                <w:color w:val="000000"/>
                <w:sz w:val="22"/>
              </w:rPr>
            </w:pPr>
            <w:ins w:id="5405" w:author="Nate Bachmeier [AWS-SA]" w:date="2023-02-25T11:26:00Z">
              <w:r w:rsidRPr="00E16572">
                <w:rPr>
                  <w:rFonts w:ascii="Calibri" w:eastAsia="Times New Roman" w:hAnsi="Calibri" w:cs="Calibri"/>
                  <w:color w:val="000000"/>
                  <w:sz w:val="22"/>
                </w:rPr>
                <w:t>394</w:t>
              </w:r>
            </w:ins>
          </w:p>
        </w:tc>
      </w:tr>
      <w:tr w:rsidR="00E16572" w:rsidRPr="00E16572" w14:paraId="6AB1C61B" w14:textId="77777777" w:rsidTr="00E16572">
        <w:trPr>
          <w:cnfStyle w:val="000000100000" w:firstRow="0" w:lastRow="0" w:firstColumn="0" w:lastColumn="0" w:oddVBand="0" w:evenVBand="0" w:oddHBand="1" w:evenHBand="0" w:firstRowFirstColumn="0" w:firstRowLastColumn="0" w:lastRowFirstColumn="0" w:lastRowLastColumn="0"/>
          <w:trHeight w:val="300"/>
          <w:ins w:id="5406" w:author="Nate Bachmeier [AWS-SA]" w:date="2023-02-25T11:26:00Z"/>
          <w:trPrChange w:id="540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408" w:author="Nate Bachmeier [AWS-SA]" w:date="2023-02-25T11:26:00Z">
              <w:tcPr>
                <w:tcW w:w="4740" w:type="dxa"/>
                <w:tcBorders>
                  <w:top w:val="nil"/>
                  <w:left w:val="nil"/>
                  <w:bottom w:val="nil"/>
                  <w:right w:val="nil"/>
                </w:tcBorders>
                <w:shd w:val="clear" w:color="auto" w:fill="auto"/>
                <w:noWrap/>
                <w:vAlign w:val="bottom"/>
                <w:hideMark/>
              </w:tcPr>
            </w:tcPrChange>
          </w:tcPr>
          <w:p w14:paraId="676AD47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409" w:author="Nate Bachmeier [AWS-SA]" w:date="2023-02-25T11:26:00Z"/>
                <w:rFonts w:ascii="Calibri" w:eastAsia="Times New Roman" w:hAnsi="Calibri" w:cs="Calibri"/>
                <w:b w:val="0"/>
                <w:bCs w:val="0"/>
                <w:color w:val="000000"/>
                <w:sz w:val="22"/>
                <w:rPrChange w:id="5410" w:author="Nate Bachmeier [AWS-SA]" w:date="2023-02-25T11:29:00Z">
                  <w:rPr>
                    <w:ins w:id="5411" w:author="Nate Bachmeier [AWS-SA]" w:date="2023-02-25T11:26:00Z"/>
                    <w:rFonts w:ascii="Calibri" w:eastAsia="Times New Roman" w:hAnsi="Calibri" w:cs="Calibri"/>
                    <w:color w:val="000000"/>
                    <w:sz w:val="22"/>
                  </w:rPr>
                </w:rPrChange>
              </w:rPr>
            </w:pPr>
            <w:ins w:id="5412" w:author="Nate Bachmeier [AWS-SA]" w:date="2023-02-25T11:26:00Z">
              <w:r w:rsidRPr="00E16572">
                <w:rPr>
                  <w:rFonts w:ascii="Calibri" w:eastAsia="Times New Roman" w:hAnsi="Calibri" w:cs="Calibri"/>
                  <w:b w:val="0"/>
                  <w:bCs w:val="0"/>
                  <w:color w:val="000000"/>
                  <w:sz w:val="22"/>
                  <w:rPrChange w:id="5413" w:author="Nate Bachmeier [AWS-SA]" w:date="2023-02-25T11:29:00Z">
                    <w:rPr>
                      <w:rFonts w:ascii="Calibri" w:eastAsia="Times New Roman" w:hAnsi="Calibri" w:cs="Calibri"/>
                      <w:color w:val="000000"/>
                      <w:sz w:val="22"/>
                    </w:rPr>
                  </w:rPrChange>
                </w:rPr>
                <w:t>playing beer pong</w:t>
              </w:r>
            </w:ins>
          </w:p>
        </w:tc>
        <w:tc>
          <w:tcPr>
            <w:tcW w:w="960" w:type="dxa"/>
            <w:noWrap/>
            <w:hideMark/>
            <w:tcPrChange w:id="5414" w:author="Nate Bachmeier [AWS-SA]" w:date="2023-02-25T11:26:00Z">
              <w:tcPr>
                <w:tcW w:w="960" w:type="dxa"/>
                <w:tcBorders>
                  <w:top w:val="nil"/>
                  <w:left w:val="nil"/>
                  <w:bottom w:val="nil"/>
                  <w:right w:val="nil"/>
                </w:tcBorders>
                <w:shd w:val="clear" w:color="auto" w:fill="auto"/>
                <w:noWrap/>
                <w:vAlign w:val="bottom"/>
                <w:hideMark/>
              </w:tcPr>
            </w:tcPrChange>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415" w:author="Nate Bachmeier [AWS-SA]" w:date="2023-02-25T11:26:00Z"/>
                <w:rFonts w:ascii="Calibri" w:eastAsia="Times New Roman" w:hAnsi="Calibri" w:cs="Calibri"/>
                <w:color w:val="000000"/>
                <w:sz w:val="22"/>
              </w:rPr>
            </w:pPr>
            <w:ins w:id="5416" w:author="Nate Bachmeier [AWS-SA]" w:date="2023-02-25T11:26:00Z">
              <w:r w:rsidRPr="00E16572">
                <w:rPr>
                  <w:rFonts w:ascii="Calibri" w:eastAsia="Times New Roman" w:hAnsi="Calibri" w:cs="Calibri"/>
                  <w:color w:val="000000"/>
                  <w:sz w:val="22"/>
                </w:rPr>
                <w:t>674</w:t>
              </w:r>
            </w:ins>
          </w:p>
        </w:tc>
      </w:tr>
      <w:tr w:rsidR="00E16572" w:rsidRPr="00E16572" w14:paraId="205B6780" w14:textId="77777777" w:rsidTr="00E16572">
        <w:trPr>
          <w:trHeight w:val="300"/>
          <w:ins w:id="5417" w:author="Nate Bachmeier [AWS-SA]" w:date="2023-02-25T11:26:00Z"/>
          <w:trPrChange w:id="541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419" w:author="Nate Bachmeier [AWS-SA]" w:date="2023-02-25T11:26:00Z">
              <w:tcPr>
                <w:tcW w:w="4740" w:type="dxa"/>
                <w:tcBorders>
                  <w:top w:val="nil"/>
                  <w:left w:val="nil"/>
                  <w:bottom w:val="nil"/>
                  <w:right w:val="nil"/>
                </w:tcBorders>
                <w:shd w:val="clear" w:color="auto" w:fill="auto"/>
                <w:noWrap/>
                <w:vAlign w:val="bottom"/>
                <w:hideMark/>
              </w:tcPr>
            </w:tcPrChange>
          </w:tcPr>
          <w:p w14:paraId="4109FBE2" w14:textId="77777777" w:rsidR="00E16572" w:rsidRPr="00E16572" w:rsidRDefault="00E16572" w:rsidP="00E16572">
            <w:pPr>
              <w:spacing w:line="240" w:lineRule="auto"/>
              <w:ind w:firstLine="0"/>
              <w:rPr>
                <w:ins w:id="5420" w:author="Nate Bachmeier [AWS-SA]" w:date="2023-02-25T11:26:00Z"/>
                <w:rFonts w:ascii="Calibri" w:eastAsia="Times New Roman" w:hAnsi="Calibri" w:cs="Calibri"/>
                <w:b w:val="0"/>
                <w:bCs w:val="0"/>
                <w:color w:val="000000"/>
                <w:sz w:val="22"/>
                <w:rPrChange w:id="5421" w:author="Nate Bachmeier [AWS-SA]" w:date="2023-02-25T11:29:00Z">
                  <w:rPr>
                    <w:ins w:id="5422" w:author="Nate Bachmeier [AWS-SA]" w:date="2023-02-25T11:26:00Z"/>
                    <w:rFonts w:ascii="Calibri" w:eastAsia="Times New Roman" w:hAnsi="Calibri" w:cs="Calibri"/>
                    <w:color w:val="000000"/>
                    <w:sz w:val="22"/>
                  </w:rPr>
                </w:rPrChange>
              </w:rPr>
            </w:pPr>
            <w:ins w:id="5423" w:author="Nate Bachmeier [AWS-SA]" w:date="2023-02-25T11:26:00Z">
              <w:r w:rsidRPr="00E16572">
                <w:rPr>
                  <w:rFonts w:ascii="Calibri" w:eastAsia="Times New Roman" w:hAnsi="Calibri" w:cs="Calibri"/>
                  <w:b w:val="0"/>
                  <w:bCs w:val="0"/>
                  <w:color w:val="000000"/>
                  <w:sz w:val="22"/>
                  <w:rPrChange w:id="5424" w:author="Nate Bachmeier [AWS-SA]" w:date="2023-02-25T11:29:00Z">
                    <w:rPr>
                      <w:rFonts w:ascii="Calibri" w:eastAsia="Times New Roman" w:hAnsi="Calibri" w:cs="Calibri"/>
                      <w:color w:val="000000"/>
                      <w:sz w:val="22"/>
                    </w:rPr>
                  </w:rPrChange>
                </w:rPr>
                <w:t>playing billiards</w:t>
              </w:r>
            </w:ins>
          </w:p>
        </w:tc>
        <w:tc>
          <w:tcPr>
            <w:tcW w:w="960" w:type="dxa"/>
            <w:noWrap/>
            <w:hideMark/>
            <w:tcPrChange w:id="5425" w:author="Nate Bachmeier [AWS-SA]" w:date="2023-02-25T11:26:00Z">
              <w:tcPr>
                <w:tcW w:w="960" w:type="dxa"/>
                <w:tcBorders>
                  <w:top w:val="nil"/>
                  <w:left w:val="nil"/>
                  <w:bottom w:val="nil"/>
                  <w:right w:val="nil"/>
                </w:tcBorders>
                <w:shd w:val="clear" w:color="auto" w:fill="auto"/>
                <w:noWrap/>
                <w:vAlign w:val="bottom"/>
                <w:hideMark/>
              </w:tcPr>
            </w:tcPrChange>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426" w:author="Nate Bachmeier [AWS-SA]" w:date="2023-02-25T11:26:00Z"/>
                <w:rFonts w:ascii="Calibri" w:eastAsia="Times New Roman" w:hAnsi="Calibri" w:cs="Calibri"/>
                <w:color w:val="000000"/>
                <w:sz w:val="22"/>
              </w:rPr>
            </w:pPr>
            <w:ins w:id="5427" w:author="Nate Bachmeier [AWS-SA]" w:date="2023-02-25T11:26:00Z">
              <w:r w:rsidRPr="00E16572">
                <w:rPr>
                  <w:rFonts w:ascii="Calibri" w:eastAsia="Times New Roman" w:hAnsi="Calibri" w:cs="Calibri"/>
                  <w:color w:val="000000"/>
                  <w:sz w:val="22"/>
                </w:rPr>
                <w:t>486</w:t>
              </w:r>
            </w:ins>
          </w:p>
        </w:tc>
      </w:tr>
      <w:tr w:rsidR="00E16572" w:rsidRPr="00E16572" w14:paraId="2A392672" w14:textId="77777777" w:rsidTr="00E16572">
        <w:trPr>
          <w:cnfStyle w:val="000000100000" w:firstRow="0" w:lastRow="0" w:firstColumn="0" w:lastColumn="0" w:oddVBand="0" w:evenVBand="0" w:oddHBand="1" w:evenHBand="0" w:firstRowFirstColumn="0" w:firstRowLastColumn="0" w:lastRowFirstColumn="0" w:lastRowLastColumn="0"/>
          <w:trHeight w:val="300"/>
          <w:ins w:id="5428" w:author="Nate Bachmeier [AWS-SA]" w:date="2023-02-25T11:26:00Z"/>
          <w:trPrChange w:id="542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430" w:author="Nate Bachmeier [AWS-SA]" w:date="2023-02-25T11:26:00Z">
              <w:tcPr>
                <w:tcW w:w="4740" w:type="dxa"/>
                <w:tcBorders>
                  <w:top w:val="nil"/>
                  <w:left w:val="nil"/>
                  <w:bottom w:val="nil"/>
                  <w:right w:val="nil"/>
                </w:tcBorders>
                <w:shd w:val="clear" w:color="auto" w:fill="auto"/>
                <w:noWrap/>
                <w:vAlign w:val="bottom"/>
                <w:hideMark/>
              </w:tcPr>
            </w:tcPrChange>
          </w:tcPr>
          <w:p w14:paraId="6D9E4AB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431" w:author="Nate Bachmeier [AWS-SA]" w:date="2023-02-25T11:26:00Z"/>
                <w:rFonts w:ascii="Calibri" w:eastAsia="Times New Roman" w:hAnsi="Calibri" w:cs="Calibri"/>
                <w:b w:val="0"/>
                <w:bCs w:val="0"/>
                <w:color w:val="000000"/>
                <w:sz w:val="22"/>
                <w:rPrChange w:id="5432" w:author="Nate Bachmeier [AWS-SA]" w:date="2023-02-25T11:29:00Z">
                  <w:rPr>
                    <w:ins w:id="5433" w:author="Nate Bachmeier [AWS-SA]" w:date="2023-02-25T11:26:00Z"/>
                    <w:rFonts w:ascii="Calibri" w:eastAsia="Times New Roman" w:hAnsi="Calibri" w:cs="Calibri"/>
                    <w:color w:val="000000"/>
                    <w:sz w:val="22"/>
                  </w:rPr>
                </w:rPrChange>
              </w:rPr>
            </w:pPr>
            <w:ins w:id="5434" w:author="Nate Bachmeier [AWS-SA]" w:date="2023-02-25T11:26:00Z">
              <w:r w:rsidRPr="00E16572">
                <w:rPr>
                  <w:rFonts w:ascii="Calibri" w:eastAsia="Times New Roman" w:hAnsi="Calibri" w:cs="Calibri"/>
                  <w:b w:val="0"/>
                  <w:bCs w:val="0"/>
                  <w:color w:val="000000"/>
                  <w:sz w:val="22"/>
                  <w:rPrChange w:id="5435" w:author="Nate Bachmeier [AWS-SA]" w:date="2023-02-25T11:29:00Z">
                    <w:rPr>
                      <w:rFonts w:ascii="Calibri" w:eastAsia="Times New Roman" w:hAnsi="Calibri" w:cs="Calibri"/>
                      <w:color w:val="000000"/>
                      <w:sz w:val="22"/>
                    </w:rPr>
                  </w:rPrChange>
                </w:rPr>
                <w:t>playing blackjack</w:t>
              </w:r>
            </w:ins>
          </w:p>
        </w:tc>
        <w:tc>
          <w:tcPr>
            <w:tcW w:w="960" w:type="dxa"/>
            <w:noWrap/>
            <w:hideMark/>
            <w:tcPrChange w:id="5436" w:author="Nate Bachmeier [AWS-SA]" w:date="2023-02-25T11:26:00Z">
              <w:tcPr>
                <w:tcW w:w="960" w:type="dxa"/>
                <w:tcBorders>
                  <w:top w:val="nil"/>
                  <w:left w:val="nil"/>
                  <w:bottom w:val="nil"/>
                  <w:right w:val="nil"/>
                </w:tcBorders>
                <w:shd w:val="clear" w:color="auto" w:fill="auto"/>
                <w:noWrap/>
                <w:vAlign w:val="bottom"/>
                <w:hideMark/>
              </w:tcPr>
            </w:tcPrChange>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437" w:author="Nate Bachmeier [AWS-SA]" w:date="2023-02-25T11:26:00Z"/>
                <w:rFonts w:ascii="Calibri" w:eastAsia="Times New Roman" w:hAnsi="Calibri" w:cs="Calibri"/>
                <w:color w:val="000000"/>
                <w:sz w:val="22"/>
              </w:rPr>
            </w:pPr>
            <w:ins w:id="5438" w:author="Nate Bachmeier [AWS-SA]" w:date="2023-02-25T11:26:00Z">
              <w:r w:rsidRPr="00E16572">
                <w:rPr>
                  <w:rFonts w:ascii="Calibri" w:eastAsia="Times New Roman" w:hAnsi="Calibri" w:cs="Calibri"/>
                  <w:color w:val="000000"/>
                  <w:sz w:val="22"/>
                </w:rPr>
                <w:t>459</w:t>
              </w:r>
            </w:ins>
          </w:p>
        </w:tc>
      </w:tr>
      <w:tr w:rsidR="00E16572" w:rsidRPr="00E16572" w14:paraId="57A7634C" w14:textId="77777777" w:rsidTr="00E16572">
        <w:trPr>
          <w:trHeight w:val="300"/>
          <w:ins w:id="5439" w:author="Nate Bachmeier [AWS-SA]" w:date="2023-02-25T11:26:00Z"/>
          <w:trPrChange w:id="544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441" w:author="Nate Bachmeier [AWS-SA]" w:date="2023-02-25T11:26:00Z">
              <w:tcPr>
                <w:tcW w:w="4740" w:type="dxa"/>
                <w:tcBorders>
                  <w:top w:val="nil"/>
                  <w:left w:val="nil"/>
                  <w:bottom w:val="nil"/>
                  <w:right w:val="nil"/>
                </w:tcBorders>
                <w:shd w:val="clear" w:color="auto" w:fill="auto"/>
                <w:noWrap/>
                <w:vAlign w:val="bottom"/>
                <w:hideMark/>
              </w:tcPr>
            </w:tcPrChange>
          </w:tcPr>
          <w:p w14:paraId="6D84A679" w14:textId="77777777" w:rsidR="00E16572" w:rsidRPr="00E16572" w:rsidRDefault="00E16572" w:rsidP="00E16572">
            <w:pPr>
              <w:spacing w:line="240" w:lineRule="auto"/>
              <w:ind w:firstLine="0"/>
              <w:rPr>
                <w:ins w:id="5442" w:author="Nate Bachmeier [AWS-SA]" w:date="2023-02-25T11:26:00Z"/>
                <w:rFonts w:ascii="Calibri" w:eastAsia="Times New Roman" w:hAnsi="Calibri" w:cs="Calibri"/>
                <w:b w:val="0"/>
                <w:bCs w:val="0"/>
                <w:color w:val="000000"/>
                <w:sz w:val="22"/>
                <w:rPrChange w:id="5443" w:author="Nate Bachmeier [AWS-SA]" w:date="2023-02-25T11:29:00Z">
                  <w:rPr>
                    <w:ins w:id="5444" w:author="Nate Bachmeier [AWS-SA]" w:date="2023-02-25T11:26:00Z"/>
                    <w:rFonts w:ascii="Calibri" w:eastAsia="Times New Roman" w:hAnsi="Calibri" w:cs="Calibri"/>
                    <w:color w:val="000000"/>
                    <w:sz w:val="22"/>
                  </w:rPr>
                </w:rPrChange>
              </w:rPr>
            </w:pPr>
            <w:ins w:id="5445" w:author="Nate Bachmeier [AWS-SA]" w:date="2023-02-25T11:26:00Z">
              <w:r w:rsidRPr="00E16572">
                <w:rPr>
                  <w:rFonts w:ascii="Calibri" w:eastAsia="Times New Roman" w:hAnsi="Calibri" w:cs="Calibri"/>
                  <w:b w:val="0"/>
                  <w:bCs w:val="0"/>
                  <w:color w:val="000000"/>
                  <w:sz w:val="22"/>
                  <w:rPrChange w:id="5446" w:author="Nate Bachmeier [AWS-SA]" w:date="2023-02-25T11:29:00Z">
                    <w:rPr>
                      <w:rFonts w:ascii="Calibri" w:eastAsia="Times New Roman" w:hAnsi="Calibri" w:cs="Calibri"/>
                      <w:color w:val="000000"/>
                      <w:sz w:val="22"/>
                    </w:rPr>
                  </w:rPrChange>
                </w:rPr>
                <w:t>playing cards</w:t>
              </w:r>
            </w:ins>
          </w:p>
        </w:tc>
        <w:tc>
          <w:tcPr>
            <w:tcW w:w="960" w:type="dxa"/>
            <w:noWrap/>
            <w:hideMark/>
            <w:tcPrChange w:id="5447" w:author="Nate Bachmeier [AWS-SA]" w:date="2023-02-25T11:26:00Z">
              <w:tcPr>
                <w:tcW w:w="960" w:type="dxa"/>
                <w:tcBorders>
                  <w:top w:val="nil"/>
                  <w:left w:val="nil"/>
                  <w:bottom w:val="nil"/>
                  <w:right w:val="nil"/>
                </w:tcBorders>
                <w:shd w:val="clear" w:color="auto" w:fill="auto"/>
                <w:noWrap/>
                <w:vAlign w:val="bottom"/>
                <w:hideMark/>
              </w:tcPr>
            </w:tcPrChange>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448" w:author="Nate Bachmeier [AWS-SA]" w:date="2023-02-25T11:26:00Z"/>
                <w:rFonts w:ascii="Calibri" w:eastAsia="Times New Roman" w:hAnsi="Calibri" w:cs="Calibri"/>
                <w:color w:val="000000"/>
                <w:sz w:val="22"/>
              </w:rPr>
            </w:pPr>
            <w:ins w:id="5449" w:author="Nate Bachmeier [AWS-SA]" w:date="2023-02-25T11:26:00Z">
              <w:r w:rsidRPr="00E16572">
                <w:rPr>
                  <w:rFonts w:ascii="Calibri" w:eastAsia="Times New Roman" w:hAnsi="Calibri" w:cs="Calibri"/>
                  <w:color w:val="000000"/>
                  <w:sz w:val="22"/>
                </w:rPr>
                <w:t>469</w:t>
              </w:r>
            </w:ins>
          </w:p>
        </w:tc>
      </w:tr>
      <w:tr w:rsidR="00E16572" w:rsidRPr="00E16572" w14:paraId="6C921307" w14:textId="77777777" w:rsidTr="00E16572">
        <w:trPr>
          <w:cnfStyle w:val="000000100000" w:firstRow="0" w:lastRow="0" w:firstColumn="0" w:lastColumn="0" w:oddVBand="0" w:evenVBand="0" w:oddHBand="1" w:evenHBand="0" w:firstRowFirstColumn="0" w:firstRowLastColumn="0" w:lastRowFirstColumn="0" w:lastRowLastColumn="0"/>
          <w:trHeight w:val="300"/>
          <w:ins w:id="5450" w:author="Nate Bachmeier [AWS-SA]" w:date="2023-02-25T11:26:00Z"/>
          <w:trPrChange w:id="545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452" w:author="Nate Bachmeier [AWS-SA]" w:date="2023-02-25T11:26:00Z">
              <w:tcPr>
                <w:tcW w:w="4740" w:type="dxa"/>
                <w:tcBorders>
                  <w:top w:val="nil"/>
                  <w:left w:val="nil"/>
                  <w:bottom w:val="nil"/>
                  <w:right w:val="nil"/>
                </w:tcBorders>
                <w:shd w:val="clear" w:color="auto" w:fill="auto"/>
                <w:noWrap/>
                <w:vAlign w:val="bottom"/>
                <w:hideMark/>
              </w:tcPr>
            </w:tcPrChange>
          </w:tcPr>
          <w:p w14:paraId="4B9937F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453" w:author="Nate Bachmeier [AWS-SA]" w:date="2023-02-25T11:26:00Z"/>
                <w:rFonts w:ascii="Calibri" w:eastAsia="Times New Roman" w:hAnsi="Calibri" w:cs="Calibri"/>
                <w:b w:val="0"/>
                <w:bCs w:val="0"/>
                <w:color w:val="000000"/>
                <w:sz w:val="22"/>
                <w:rPrChange w:id="5454" w:author="Nate Bachmeier [AWS-SA]" w:date="2023-02-25T11:29:00Z">
                  <w:rPr>
                    <w:ins w:id="5455" w:author="Nate Bachmeier [AWS-SA]" w:date="2023-02-25T11:26:00Z"/>
                    <w:rFonts w:ascii="Calibri" w:eastAsia="Times New Roman" w:hAnsi="Calibri" w:cs="Calibri"/>
                    <w:color w:val="000000"/>
                    <w:sz w:val="22"/>
                  </w:rPr>
                </w:rPrChange>
              </w:rPr>
            </w:pPr>
            <w:ins w:id="5456" w:author="Nate Bachmeier [AWS-SA]" w:date="2023-02-25T11:26:00Z">
              <w:r w:rsidRPr="00E16572">
                <w:rPr>
                  <w:rFonts w:ascii="Calibri" w:eastAsia="Times New Roman" w:hAnsi="Calibri" w:cs="Calibri"/>
                  <w:b w:val="0"/>
                  <w:bCs w:val="0"/>
                  <w:color w:val="000000"/>
                  <w:sz w:val="22"/>
                  <w:rPrChange w:id="5457" w:author="Nate Bachmeier [AWS-SA]" w:date="2023-02-25T11:29:00Z">
                    <w:rPr>
                      <w:rFonts w:ascii="Calibri" w:eastAsia="Times New Roman" w:hAnsi="Calibri" w:cs="Calibri"/>
                      <w:color w:val="000000"/>
                      <w:sz w:val="22"/>
                    </w:rPr>
                  </w:rPrChange>
                </w:rPr>
                <w:t>playing cello</w:t>
              </w:r>
            </w:ins>
          </w:p>
        </w:tc>
        <w:tc>
          <w:tcPr>
            <w:tcW w:w="960" w:type="dxa"/>
            <w:noWrap/>
            <w:hideMark/>
            <w:tcPrChange w:id="5458" w:author="Nate Bachmeier [AWS-SA]" w:date="2023-02-25T11:26:00Z">
              <w:tcPr>
                <w:tcW w:w="960" w:type="dxa"/>
                <w:tcBorders>
                  <w:top w:val="nil"/>
                  <w:left w:val="nil"/>
                  <w:bottom w:val="nil"/>
                  <w:right w:val="nil"/>
                </w:tcBorders>
                <w:shd w:val="clear" w:color="auto" w:fill="auto"/>
                <w:noWrap/>
                <w:vAlign w:val="bottom"/>
                <w:hideMark/>
              </w:tcPr>
            </w:tcPrChange>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459" w:author="Nate Bachmeier [AWS-SA]" w:date="2023-02-25T11:26:00Z"/>
                <w:rFonts w:ascii="Calibri" w:eastAsia="Times New Roman" w:hAnsi="Calibri" w:cs="Calibri"/>
                <w:color w:val="000000"/>
                <w:sz w:val="22"/>
              </w:rPr>
            </w:pPr>
            <w:ins w:id="5460" w:author="Nate Bachmeier [AWS-SA]" w:date="2023-02-25T11:26:00Z">
              <w:r w:rsidRPr="00E16572">
                <w:rPr>
                  <w:rFonts w:ascii="Calibri" w:eastAsia="Times New Roman" w:hAnsi="Calibri" w:cs="Calibri"/>
                  <w:color w:val="000000"/>
                  <w:sz w:val="22"/>
                </w:rPr>
                <w:t>670</w:t>
              </w:r>
            </w:ins>
          </w:p>
        </w:tc>
      </w:tr>
      <w:tr w:rsidR="00E16572" w:rsidRPr="00E16572" w14:paraId="00A91FF2" w14:textId="77777777" w:rsidTr="00E16572">
        <w:trPr>
          <w:trHeight w:val="300"/>
          <w:ins w:id="5461" w:author="Nate Bachmeier [AWS-SA]" w:date="2023-02-25T11:26:00Z"/>
          <w:trPrChange w:id="546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463" w:author="Nate Bachmeier [AWS-SA]" w:date="2023-02-25T11:26:00Z">
              <w:tcPr>
                <w:tcW w:w="4740" w:type="dxa"/>
                <w:tcBorders>
                  <w:top w:val="nil"/>
                  <w:left w:val="nil"/>
                  <w:bottom w:val="nil"/>
                  <w:right w:val="nil"/>
                </w:tcBorders>
                <w:shd w:val="clear" w:color="auto" w:fill="auto"/>
                <w:noWrap/>
                <w:vAlign w:val="bottom"/>
                <w:hideMark/>
              </w:tcPr>
            </w:tcPrChange>
          </w:tcPr>
          <w:p w14:paraId="3AF0D360" w14:textId="77777777" w:rsidR="00E16572" w:rsidRPr="00E16572" w:rsidRDefault="00E16572" w:rsidP="00E16572">
            <w:pPr>
              <w:spacing w:line="240" w:lineRule="auto"/>
              <w:ind w:firstLine="0"/>
              <w:rPr>
                <w:ins w:id="5464" w:author="Nate Bachmeier [AWS-SA]" w:date="2023-02-25T11:26:00Z"/>
                <w:rFonts w:ascii="Calibri" w:eastAsia="Times New Roman" w:hAnsi="Calibri" w:cs="Calibri"/>
                <w:b w:val="0"/>
                <w:bCs w:val="0"/>
                <w:color w:val="000000"/>
                <w:sz w:val="22"/>
                <w:rPrChange w:id="5465" w:author="Nate Bachmeier [AWS-SA]" w:date="2023-02-25T11:29:00Z">
                  <w:rPr>
                    <w:ins w:id="5466" w:author="Nate Bachmeier [AWS-SA]" w:date="2023-02-25T11:26:00Z"/>
                    <w:rFonts w:ascii="Calibri" w:eastAsia="Times New Roman" w:hAnsi="Calibri" w:cs="Calibri"/>
                    <w:color w:val="000000"/>
                    <w:sz w:val="22"/>
                  </w:rPr>
                </w:rPrChange>
              </w:rPr>
            </w:pPr>
            <w:ins w:id="5467" w:author="Nate Bachmeier [AWS-SA]" w:date="2023-02-25T11:26:00Z">
              <w:r w:rsidRPr="00E16572">
                <w:rPr>
                  <w:rFonts w:ascii="Calibri" w:eastAsia="Times New Roman" w:hAnsi="Calibri" w:cs="Calibri"/>
                  <w:b w:val="0"/>
                  <w:bCs w:val="0"/>
                  <w:color w:val="000000"/>
                  <w:sz w:val="22"/>
                  <w:rPrChange w:id="5468" w:author="Nate Bachmeier [AWS-SA]" w:date="2023-02-25T11:29:00Z">
                    <w:rPr>
                      <w:rFonts w:ascii="Calibri" w:eastAsia="Times New Roman" w:hAnsi="Calibri" w:cs="Calibri"/>
                      <w:color w:val="000000"/>
                      <w:sz w:val="22"/>
                    </w:rPr>
                  </w:rPrChange>
                </w:rPr>
                <w:t>playing checkers</w:t>
              </w:r>
            </w:ins>
          </w:p>
        </w:tc>
        <w:tc>
          <w:tcPr>
            <w:tcW w:w="960" w:type="dxa"/>
            <w:noWrap/>
            <w:hideMark/>
            <w:tcPrChange w:id="5469" w:author="Nate Bachmeier [AWS-SA]" w:date="2023-02-25T11:26:00Z">
              <w:tcPr>
                <w:tcW w:w="960" w:type="dxa"/>
                <w:tcBorders>
                  <w:top w:val="nil"/>
                  <w:left w:val="nil"/>
                  <w:bottom w:val="nil"/>
                  <w:right w:val="nil"/>
                </w:tcBorders>
                <w:shd w:val="clear" w:color="auto" w:fill="auto"/>
                <w:noWrap/>
                <w:vAlign w:val="bottom"/>
                <w:hideMark/>
              </w:tcPr>
            </w:tcPrChange>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470" w:author="Nate Bachmeier [AWS-SA]" w:date="2023-02-25T11:26:00Z"/>
                <w:rFonts w:ascii="Calibri" w:eastAsia="Times New Roman" w:hAnsi="Calibri" w:cs="Calibri"/>
                <w:color w:val="000000"/>
                <w:sz w:val="22"/>
              </w:rPr>
            </w:pPr>
            <w:ins w:id="5471" w:author="Nate Bachmeier [AWS-SA]" w:date="2023-02-25T11:26:00Z">
              <w:r w:rsidRPr="00E16572">
                <w:rPr>
                  <w:rFonts w:ascii="Calibri" w:eastAsia="Times New Roman" w:hAnsi="Calibri" w:cs="Calibri"/>
                  <w:color w:val="000000"/>
                  <w:sz w:val="22"/>
                </w:rPr>
                <w:t>503</w:t>
              </w:r>
            </w:ins>
          </w:p>
        </w:tc>
      </w:tr>
      <w:tr w:rsidR="00E16572" w:rsidRPr="00E16572" w14:paraId="664FDC27" w14:textId="77777777" w:rsidTr="00E16572">
        <w:trPr>
          <w:cnfStyle w:val="000000100000" w:firstRow="0" w:lastRow="0" w:firstColumn="0" w:lastColumn="0" w:oddVBand="0" w:evenVBand="0" w:oddHBand="1" w:evenHBand="0" w:firstRowFirstColumn="0" w:firstRowLastColumn="0" w:lastRowFirstColumn="0" w:lastRowLastColumn="0"/>
          <w:trHeight w:val="300"/>
          <w:ins w:id="5472" w:author="Nate Bachmeier [AWS-SA]" w:date="2023-02-25T11:26:00Z"/>
          <w:trPrChange w:id="547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474" w:author="Nate Bachmeier [AWS-SA]" w:date="2023-02-25T11:26:00Z">
              <w:tcPr>
                <w:tcW w:w="4740" w:type="dxa"/>
                <w:tcBorders>
                  <w:top w:val="nil"/>
                  <w:left w:val="nil"/>
                  <w:bottom w:val="nil"/>
                  <w:right w:val="nil"/>
                </w:tcBorders>
                <w:shd w:val="clear" w:color="auto" w:fill="auto"/>
                <w:noWrap/>
                <w:vAlign w:val="bottom"/>
                <w:hideMark/>
              </w:tcPr>
            </w:tcPrChange>
          </w:tcPr>
          <w:p w14:paraId="733B48A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475" w:author="Nate Bachmeier [AWS-SA]" w:date="2023-02-25T11:26:00Z"/>
                <w:rFonts w:ascii="Calibri" w:eastAsia="Times New Roman" w:hAnsi="Calibri" w:cs="Calibri"/>
                <w:b w:val="0"/>
                <w:bCs w:val="0"/>
                <w:color w:val="000000"/>
                <w:sz w:val="22"/>
                <w:rPrChange w:id="5476" w:author="Nate Bachmeier [AWS-SA]" w:date="2023-02-25T11:29:00Z">
                  <w:rPr>
                    <w:ins w:id="5477" w:author="Nate Bachmeier [AWS-SA]" w:date="2023-02-25T11:26:00Z"/>
                    <w:rFonts w:ascii="Calibri" w:eastAsia="Times New Roman" w:hAnsi="Calibri" w:cs="Calibri"/>
                    <w:color w:val="000000"/>
                    <w:sz w:val="22"/>
                  </w:rPr>
                </w:rPrChange>
              </w:rPr>
            </w:pPr>
            <w:ins w:id="5478" w:author="Nate Bachmeier [AWS-SA]" w:date="2023-02-25T11:26:00Z">
              <w:r w:rsidRPr="00E16572">
                <w:rPr>
                  <w:rFonts w:ascii="Calibri" w:eastAsia="Times New Roman" w:hAnsi="Calibri" w:cs="Calibri"/>
                  <w:b w:val="0"/>
                  <w:bCs w:val="0"/>
                  <w:color w:val="000000"/>
                  <w:sz w:val="22"/>
                  <w:rPrChange w:id="5479" w:author="Nate Bachmeier [AWS-SA]" w:date="2023-02-25T11:29:00Z">
                    <w:rPr>
                      <w:rFonts w:ascii="Calibri" w:eastAsia="Times New Roman" w:hAnsi="Calibri" w:cs="Calibri"/>
                      <w:color w:val="000000"/>
                      <w:sz w:val="22"/>
                    </w:rPr>
                  </w:rPrChange>
                </w:rPr>
                <w:t>playing chess</w:t>
              </w:r>
            </w:ins>
          </w:p>
        </w:tc>
        <w:tc>
          <w:tcPr>
            <w:tcW w:w="960" w:type="dxa"/>
            <w:noWrap/>
            <w:hideMark/>
            <w:tcPrChange w:id="5480" w:author="Nate Bachmeier [AWS-SA]" w:date="2023-02-25T11:26:00Z">
              <w:tcPr>
                <w:tcW w:w="960" w:type="dxa"/>
                <w:tcBorders>
                  <w:top w:val="nil"/>
                  <w:left w:val="nil"/>
                  <w:bottom w:val="nil"/>
                  <w:right w:val="nil"/>
                </w:tcBorders>
                <w:shd w:val="clear" w:color="auto" w:fill="auto"/>
                <w:noWrap/>
                <w:vAlign w:val="bottom"/>
                <w:hideMark/>
              </w:tcPr>
            </w:tcPrChange>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481" w:author="Nate Bachmeier [AWS-SA]" w:date="2023-02-25T11:26:00Z"/>
                <w:rFonts w:ascii="Calibri" w:eastAsia="Times New Roman" w:hAnsi="Calibri" w:cs="Calibri"/>
                <w:color w:val="000000"/>
                <w:sz w:val="22"/>
              </w:rPr>
            </w:pPr>
            <w:ins w:id="5482" w:author="Nate Bachmeier [AWS-SA]" w:date="2023-02-25T11:26:00Z">
              <w:r w:rsidRPr="00E16572">
                <w:rPr>
                  <w:rFonts w:ascii="Calibri" w:eastAsia="Times New Roman" w:hAnsi="Calibri" w:cs="Calibri"/>
                  <w:color w:val="000000"/>
                  <w:sz w:val="22"/>
                </w:rPr>
                <w:t>748</w:t>
              </w:r>
            </w:ins>
          </w:p>
        </w:tc>
      </w:tr>
      <w:tr w:rsidR="00E16572" w:rsidRPr="00E16572" w14:paraId="55D85B08" w14:textId="77777777" w:rsidTr="00E16572">
        <w:trPr>
          <w:trHeight w:val="300"/>
          <w:ins w:id="5483" w:author="Nate Bachmeier [AWS-SA]" w:date="2023-02-25T11:26:00Z"/>
          <w:trPrChange w:id="548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485" w:author="Nate Bachmeier [AWS-SA]" w:date="2023-02-25T11:26:00Z">
              <w:tcPr>
                <w:tcW w:w="4740" w:type="dxa"/>
                <w:tcBorders>
                  <w:top w:val="nil"/>
                  <w:left w:val="nil"/>
                  <w:bottom w:val="nil"/>
                  <w:right w:val="nil"/>
                </w:tcBorders>
                <w:shd w:val="clear" w:color="auto" w:fill="auto"/>
                <w:noWrap/>
                <w:vAlign w:val="bottom"/>
                <w:hideMark/>
              </w:tcPr>
            </w:tcPrChange>
          </w:tcPr>
          <w:p w14:paraId="20BDB22A" w14:textId="77777777" w:rsidR="00E16572" w:rsidRPr="00E16572" w:rsidRDefault="00E16572" w:rsidP="00E16572">
            <w:pPr>
              <w:spacing w:line="240" w:lineRule="auto"/>
              <w:ind w:firstLine="0"/>
              <w:rPr>
                <w:ins w:id="5486" w:author="Nate Bachmeier [AWS-SA]" w:date="2023-02-25T11:26:00Z"/>
                <w:rFonts w:ascii="Calibri" w:eastAsia="Times New Roman" w:hAnsi="Calibri" w:cs="Calibri"/>
                <w:b w:val="0"/>
                <w:bCs w:val="0"/>
                <w:color w:val="000000"/>
                <w:sz w:val="22"/>
                <w:rPrChange w:id="5487" w:author="Nate Bachmeier [AWS-SA]" w:date="2023-02-25T11:29:00Z">
                  <w:rPr>
                    <w:ins w:id="5488" w:author="Nate Bachmeier [AWS-SA]" w:date="2023-02-25T11:26:00Z"/>
                    <w:rFonts w:ascii="Calibri" w:eastAsia="Times New Roman" w:hAnsi="Calibri" w:cs="Calibri"/>
                    <w:color w:val="000000"/>
                    <w:sz w:val="22"/>
                  </w:rPr>
                </w:rPrChange>
              </w:rPr>
            </w:pPr>
            <w:ins w:id="5489" w:author="Nate Bachmeier [AWS-SA]" w:date="2023-02-25T11:26:00Z">
              <w:r w:rsidRPr="00E16572">
                <w:rPr>
                  <w:rFonts w:ascii="Calibri" w:eastAsia="Times New Roman" w:hAnsi="Calibri" w:cs="Calibri"/>
                  <w:b w:val="0"/>
                  <w:bCs w:val="0"/>
                  <w:color w:val="000000"/>
                  <w:sz w:val="22"/>
                  <w:rPrChange w:id="5490" w:author="Nate Bachmeier [AWS-SA]" w:date="2023-02-25T11:29:00Z">
                    <w:rPr>
                      <w:rFonts w:ascii="Calibri" w:eastAsia="Times New Roman" w:hAnsi="Calibri" w:cs="Calibri"/>
                      <w:color w:val="000000"/>
                      <w:sz w:val="22"/>
                    </w:rPr>
                  </w:rPrChange>
                </w:rPr>
                <w:t>playing clarinet</w:t>
              </w:r>
            </w:ins>
          </w:p>
        </w:tc>
        <w:tc>
          <w:tcPr>
            <w:tcW w:w="960" w:type="dxa"/>
            <w:noWrap/>
            <w:hideMark/>
            <w:tcPrChange w:id="5491" w:author="Nate Bachmeier [AWS-SA]" w:date="2023-02-25T11:26:00Z">
              <w:tcPr>
                <w:tcW w:w="960" w:type="dxa"/>
                <w:tcBorders>
                  <w:top w:val="nil"/>
                  <w:left w:val="nil"/>
                  <w:bottom w:val="nil"/>
                  <w:right w:val="nil"/>
                </w:tcBorders>
                <w:shd w:val="clear" w:color="auto" w:fill="auto"/>
                <w:noWrap/>
                <w:vAlign w:val="bottom"/>
                <w:hideMark/>
              </w:tcPr>
            </w:tcPrChange>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492" w:author="Nate Bachmeier [AWS-SA]" w:date="2023-02-25T11:26:00Z"/>
                <w:rFonts w:ascii="Calibri" w:eastAsia="Times New Roman" w:hAnsi="Calibri" w:cs="Calibri"/>
                <w:color w:val="000000"/>
                <w:sz w:val="22"/>
              </w:rPr>
            </w:pPr>
            <w:ins w:id="5493" w:author="Nate Bachmeier [AWS-SA]" w:date="2023-02-25T11:26:00Z">
              <w:r w:rsidRPr="00E16572">
                <w:rPr>
                  <w:rFonts w:ascii="Calibri" w:eastAsia="Times New Roman" w:hAnsi="Calibri" w:cs="Calibri"/>
                  <w:color w:val="000000"/>
                  <w:sz w:val="22"/>
                </w:rPr>
                <w:t>653</w:t>
              </w:r>
            </w:ins>
          </w:p>
        </w:tc>
      </w:tr>
      <w:tr w:rsidR="00E16572" w:rsidRPr="00E16572" w14:paraId="67C102B0" w14:textId="77777777" w:rsidTr="00E16572">
        <w:trPr>
          <w:cnfStyle w:val="000000100000" w:firstRow="0" w:lastRow="0" w:firstColumn="0" w:lastColumn="0" w:oddVBand="0" w:evenVBand="0" w:oddHBand="1" w:evenHBand="0" w:firstRowFirstColumn="0" w:firstRowLastColumn="0" w:lastRowFirstColumn="0" w:lastRowLastColumn="0"/>
          <w:trHeight w:val="300"/>
          <w:ins w:id="5494" w:author="Nate Bachmeier [AWS-SA]" w:date="2023-02-25T11:26:00Z"/>
          <w:trPrChange w:id="54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496" w:author="Nate Bachmeier [AWS-SA]" w:date="2023-02-25T11:26:00Z">
              <w:tcPr>
                <w:tcW w:w="4740" w:type="dxa"/>
                <w:tcBorders>
                  <w:top w:val="nil"/>
                  <w:left w:val="nil"/>
                  <w:bottom w:val="nil"/>
                  <w:right w:val="nil"/>
                </w:tcBorders>
                <w:shd w:val="clear" w:color="auto" w:fill="auto"/>
                <w:noWrap/>
                <w:vAlign w:val="bottom"/>
                <w:hideMark/>
              </w:tcPr>
            </w:tcPrChange>
          </w:tcPr>
          <w:p w14:paraId="6829282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497" w:author="Nate Bachmeier [AWS-SA]" w:date="2023-02-25T11:26:00Z"/>
                <w:rFonts w:ascii="Calibri" w:eastAsia="Times New Roman" w:hAnsi="Calibri" w:cs="Calibri"/>
                <w:b w:val="0"/>
                <w:bCs w:val="0"/>
                <w:color w:val="000000"/>
                <w:sz w:val="22"/>
                <w:rPrChange w:id="5498" w:author="Nate Bachmeier [AWS-SA]" w:date="2023-02-25T11:29:00Z">
                  <w:rPr>
                    <w:ins w:id="5499" w:author="Nate Bachmeier [AWS-SA]" w:date="2023-02-25T11:26:00Z"/>
                    <w:rFonts w:ascii="Calibri" w:eastAsia="Times New Roman" w:hAnsi="Calibri" w:cs="Calibri"/>
                    <w:color w:val="000000"/>
                    <w:sz w:val="22"/>
                  </w:rPr>
                </w:rPrChange>
              </w:rPr>
            </w:pPr>
            <w:ins w:id="5500" w:author="Nate Bachmeier [AWS-SA]" w:date="2023-02-25T11:26:00Z">
              <w:r w:rsidRPr="00E16572">
                <w:rPr>
                  <w:rFonts w:ascii="Calibri" w:eastAsia="Times New Roman" w:hAnsi="Calibri" w:cs="Calibri"/>
                  <w:b w:val="0"/>
                  <w:bCs w:val="0"/>
                  <w:color w:val="000000"/>
                  <w:sz w:val="22"/>
                  <w:rPrChange w:id="5501" w:author="Nate Bachmeier [AWS-SA]" w:date="2023-02-25T11:29:00Z">
                    <w:rPr>
                      <w:rFonts w:ascii="Calibri" w:eastAsia="Times New Roman" w:hAnsi="Calibri" w:cs="Calibri"/>
                      <w:color w:val="000000"/>
                      <w:sz w:val="22"/>
                    </w:rPr>
                  </w:rPrChange>
                </w:rPr>
                <w:t>playing controller</w:t>
              </w:r>
            </w:ins>
          </w:p>
        </w:tc>
        <w:tc>
          <w:tcPr>
            <w:tcW w:w="960" w:type="dxa"/>
            <w:noWrap/>
            <w:hideMark/>
            <w:tcPrChange w:id="5502" w:author="Nate Bachmeier [AWS-SA]" w:date="2023-02-25T11:26:00Z">
              <w:tcPr>
                <w:tcW w:w="960" w:type="dxa"/>
                <w:tcBorders>
                  <w:top w:val="nil"/>
                  <w:left w:val="nil"/>
                  <w:bottom w:val="nil"/>
                  <w:right w:val="nil"/>
                </w:tcBorders>
                <w:shd w:val="clear" w:color="auto" w:fill="auto"/>
                <w:noWrap/>
                <w:vAlign w:val="bottom"/>
                <w:hideMark/>
              </w:tcPr>
            </w:tcPrChange>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503" w:author="Nate Bachmeier [AWS-SA]" w:date="2023-02-25T11:26:00Z"/>
                <w:rFonts w:ascii="Calibri" w:eastAsia="Times New Roman" w:hAnsi="Calibri" w:cs="Calibri"/>
                <w:color w:val="000000"/>
                <w:sz w:val="22"/>
              </w:rPr>
            </w:pPr>
            <w:ins w:id="5504" w:author="Nate Bachmeier [AWS-SA]" w:date="2023-02-25T11:26:00Z">
              <w:r w:rsidRPr="00E16572">
                <w:rPr>
                  <w:rFonts w:ascii="Calibri" w:eastAsia="Times New Roman" w:hAnsi="Calibri" w:cs="Calibri"/>
                  <w:color w:val="000000"/>
                  <w:sz w:val="22"/>
                </w:rPr>
                <w:t>600</w:t>
              </w:r>
            </w:ins>
          </w:p>
        </w:tc>
      </w:tr>
      <w:tr w:rsidR="00E16572" w:rsidRPr="00E16572" w14:paraId="48EC4B5F" w14:textId="77777777" w:rsidTr="00E16572">
        <w:trPr>
          <w:trHeight w:val="300"/>
          <w:ins w:id="5505" w:author="Nate Bachmeier [AWS-SA]" w:date="2023-02-25T11:26:00Z"/>
          <w:trPrChange w:id="550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507" w:author="Nate Bachmeier [AWS-SA]" w:date="2023-02-25T11:26:00Z">
              <w:tcPr>
                <w:tcW w:w="4740" w:type="dxa"/>
                <w:tcBorders>
                  <w:top w:val="nil"/>
                  <w:left w:val="nil"/>
                  <w:bottom w:val="nil"/>
                  <w:right w:val="nil"/>
                </w:tcBorders>
                <w:shd w:val="clear" w:color="auto" w:fill="auto"/>
                <w:noWrap/>
                <w:vAlign w:val="bottom"/>
                <w:hideMark/>
              </w:tcPr>
            </w:tcPrChange>
          </w:tcPr>
          <w:p w14:paraId="7290FFFD" w14:textId="77777777" w:rsidR="00E16572" w:rsidRPr="00E16572" w:rsidRDefault="00E16572" w:rsidP="00E16572">
            <w:pPr>
              <w:spacing w:line="240" w:lineRule="auto"/>
              <w:ind w:firstLine="0"/>
              <w:rPr>
                <w:ins w:id="5508" w:author="Nate Bachmeier [AWS-SA]" w:date="2023-02-25T11:26:00Z"/>
                <w:rFonts w:ascii="Calibri" w:eastAsia="Times New Roman" w:hAnsi="Calibri" w:cs="Calibri"/>
                <w:b w:val="0"/>
                <w:bCs w:val="0"/>
                <w:color w:val="000000"/>
                <w:sz w:val="22"/>
                <w:rPrChange w:id="5509" w:author="Nate Bachmeier [AWS-SA]" w:date="2023-02-25T11:29:00Z">
                  <w:rPr>
                    <w:ins w:id="5510" w:author="Nate Bachmeier [AWS-SA]" w:date="2023-02-25T11:26:00Z"/>
                    <w:rFonts w:ascii="Calibri" w:eastAsia="Times New Roman" w:hAnsi="Calibri" w:cs="Calibri"/>
                    <w:color w:val="000000"/>
                    <w:sz w:val="22"/>
                  </w:rPr>
                </w:rPrChange>
              </w:rPr>
            </w:pPr>
            <w:ins w:id="5511" w:author="Nate Bachmeier [AWS-SA]" w:date="2023-02-25T11:26:00Z">
              <w:r w:rsidRPr="00E16572">
                <w:rPr>
                  <w:rFonts w:ascii="Calibri" w:eastAsia="Times New Roman" w:hAnsi="Calibri" w:cs="Calibri"/>
                  <w:b w:val="0"/>
                  <w:bCs w:val="0"/>
                  <w:color w:val="000000"/>
                  <w:sz w:val="22"/>
                  <w:rPrChange w:id="5512" w:author="Nate Bachmeier [AWS-SA]" w:date="2023-02-25T11:29:00Z">
                    <w:rPr>
                      <w:rFonts w:ascii="Calibri" w:eastAsia="Times New Roman" w:hAnsi="Calibri" w:cs="Calibri"/>
                      <w:color w:val="000000"/>
                      <w:sz w:val="22"/>
                    </w:rPr>
                  </w:rPrChange>
                </w:rPr>
                <w:t>playing cricket</w:t>
              </w:r>
            </w:ins>
          </w:p>
        </w:tc>
        <w:tc>
          <w:tcPr>
            <w:tcW w:w="960" w:type="dxa"/>
            <w:noWrap/>
            <w:hideMark/>
            <w:tcPrChange w:id="5513" w:author="Nate Bachmeier [AWS-SA]" w:date="2023-02-25T11:26:00Z">
              <w:tcPr>
                <w:tcW w:w="960" w:type="dxa"/>
                <w:tcBorders>
                  <w:top w:val="nil"/>
                  <w:left w:val="nil"/>
                  <w:bottom w:val="nil"/>
                  <w:right w:val="nil"/>
                </w:tcBorders>
                <w:shd w:val="clear" w:color="auto" w:fill="auto"/>
                <w:noWrap/>
                <w:vAlign w:val="bottom"/>
                <w:hideMark/>
              </w:tcPr>
            </w:tcPrChange>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514" w:author="Nate Bachmeier [AWS-SA]" w:date="2023-02-25T11:26:00Z"/>
                <w:rFonts w:ascii="Calibri" w:eastAsia="Times New Roman" w:hAnsi="Calibri" w:cs="Calibri"/>
                <w:color w:val="000000"/>
                <w:sz w:val="22"/>
              </w:rPr>
            </w:pPr>
            <w:ins w:id="5515" w:author="Nate Bachmeier [AWS-SA]" w:date="2023-02-25T11:26:00Z">
              <w:r w:rsidRPr="00E16572">
                <w:rPr>
                  <w:rFonts w:ascii="Calibri" w:eastAsia="Times New Roman" w:hAnsi="Calibri" w:cs="Calibri"/>
                  <w:color w:val="000000"/>
                  <w:sz w:val="22"/>
                </w:rPr>
                <w:t>715</w:t>
              </w:r>
            </w:ins>
          </w:p>
        </w:tc>
      </w:tr>
      <w:tr w:rsidR="00E16572" w:rsidRPr="00E16572" w14:paraId="353EB230" w14:textId="77777777" w:rsidTr="00E16572">
        <w:trPr>
          <w:cnfStyle w:val="000000100000" w:firstRow="0" w:lastRow="0" w:firstColumn="0" w:lastColumn="0" w:oddVBand="0" w:evenVBand="0" w:oddHBand="1" w:evenHBand="0" w:firstRowFirstColumn="0" w:firstRowLastColumn="0" w:lastRowFirstColumn="0" w:lastRowLastColumn="0"/>
          <w:trHeight w:val="300"/>
          <w:ins w:id="5516" w:author="Nate Bachmeier [AWS-SA]" w:date="2023-02-25T11:26:00Z"/>
          <w:trPrChange w:id="551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518" w:author="Nate Bachmeier [AWS-SA]" w:date="2023-02-25T11:26:00Z">
              <w:tcPr>
                <w:tcW w:w="4740" w:type="dxa"/>
                <w:tcBorders>
                  <w:top w:val="nil"/>
                  <w:left w:val="nil"/>
                  <w:bottom w:val="nil"/>
                  <w:right w:val="nil"/>
                </w:tcBorders>
                <w:shd w:val="clear" w:color="auto" w:fill="auto"/>
                <w:noWrap/>
                <w:vAlign w:val="bottom"/>
                <w:hideMark/>
              </w:tcPr>
            </w:tcPrChange>
          </w:tcPr>
          <w:p w14:paraId="2C14676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519" w:author="Nate Bachmeier [AWS-SA]" w:date="2023-02-25T11:26:00Z"/>
                <w:rFonts w:ascii="Calibri" w:eastAsia="Times New Roman" w:hAnsi="Calibri" w:cs="Calibri"/>
                <w:b w:val="0"/>
                <w:bCs w:val="0"/>
                <w:color w:val="000000"/>
                <w:sz w:val="22"/>
                <w:rPrChange w:id="5520" w:author="Nate Bachmeier [AWS-SA]" w:date="2023-02-25T11:29:00Z">
                  <w:rPr>
                    <w:ins w:id="5521" w:author="Nate Bachmeier [AWS-SA]" w:date="2023-02-25T11:26:00Z"/>
                    <w:rFonts w:ascii="Calibri" w:eastAsia="Times New Roman" w:hAnsi="Calibri" w:cs="Calibri"/>
                    <w:color w:val="000000"/>
                    <w:sz w:val="22"/>
                  </w:rPr>
                </w:rPrChange>
              </w:rPr>
            </w:pPr>
            <w:ins w:id="5522" w:author="Nate Bachmeier [AWS-SA]" w:date="2023-02-25T11:26:00Z">
              <w:r w:rsidRPr="00E16572">
                <w:rPr>
                  <w:rFonts w:ascii="Calibri" w:eastAsia="Times New Roman" w:hAnsi="Calibri" w:cs="Calibri"/>
                  <w:b w:val="0"/>
                  <w:bCs w:val="0"/>
                  <w:color w:val="000000"/>
                  <w:sz w:val="22"/>
                  <w:rPrChange w:id="5523" w:author="Nate Bachmeier [AWS-SA]" w:date="2023-02-25T11:29:00Z">
                    <w:rPr>
                      <w:rFonts w:ascii="Calibri" w:eastAsia="Times New Roman" w:hAnsi="Calibri" w:cs="Calibri"/>
                      <w:color w:val="000000"/>
                      <w:sz w:val="22"/>
                    </w:rPr>
                  </w:rPrChange>
                </w:rPr>
                <w:t>playing cymbals</w:t>
              </w:r>
            </w:ins>
          </w:p>
        </w:tc>
        <w:tc>
          <w:tcPr>
            <w:tcW w:w="960" w:type="dxa"/>
            <w:noWrap/>
            <w:hideMark/>
            <w:tcPrChange w:id="5524" w:author="Nate Bachmeier [AWS-SA]" w:date="2023-02-25T11:26:00Z">
              <w:tcPr>
                <w:tcW w:w="960" w:type="dxa"/>
                <w:tcBorders>
                  <w:top w:val="nil"/>
                  <w:left w:val="nil"/>
                  <w:bottom w:val="nil"/>
                  <w:right w:val="nil"/>
                </w:tcBorders>
                <w:shd w:val="clear" w:color="auto" w:fill="auto"/>
                <w:noWrap/>
                <w:vAlign w:val="bottom"/>
                <w:hideMark/>
              </w:tcPr>
            </w:tcPrChange>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525" w:author="Nate Bachmeier [AWS-SA]" w:date="2023-02-25T11:26:00Z"/>
                <w:rFonts w:ascii="Calibri" w:eastAsia="Times New Roman" w:hAnsi="Calibri" w:cs="Calibri"/>
                <w:color w:val="000000"/>
                <w:sz w:val="22"/>
              </w:rPr>
            </w:pPr>
            <w:ins w:id="5526" w:author="Nate Bachmeier [AWS-SA]" w:date="2023-02-25T11:26:00Z">
              <w:r w:rsidRPr="00E16572">
                <w:rPr>
                  <w:rFonts w:ascii="Calibri" w:eastAsia="Times New Roman" w:hAnsi="Calibri" w:cs="Calibri"/>
                  <w:color w:val="000000"/>
                  <w:sz w:val="22"/>
                </w:rPr>
                <w:t>735</w:t>
              </w:r>
            </w:ins>
          </w:p>
        </w:tc>
      </w:tr>
      <w:tr w:rsidR="00E16572" w:rsidRPr="00E16572" w14:paraId="204E0DC8" w14:textId="77777777" w:rsidTr="00E16572">
        <w:trPr>
          <w:trHeight w:val="300"/>
          <w:ins w:id="5527" w:author="Nate Bachmeier [AWS-SA]" w:date="2023-02-25T11:26:00Z"/>
          <w:trPrChange w:id="552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529" w:author="Nate Bachmeier [AWS-SA]" w:date="2023-02-25T11:26:00Z">
              <w:tcPr>
                <w:tcW w:w="4740" w:type="dxa"/>
                <w:tcBorders>
                  <w:top w:val="nil"/>
                  <w:left w:val="nil"/>
                  <w:bottom w:val="nil"/>
                  <w:right w:val="nil"/>
                </w:tcBorders>
                <w:shd w:val="clear" w:color="auto" w:fill="auto"/>
                <w:noWrap/>
                <w:vAlign w:val="bottom"/>
                <w:hideMark/>
              </w:tcPr>
            </w:tcPrChange>
          </w:tcPr>
          <w:p w14:paraId="4146B73A" w14:textId="77777777" w:rsidR="00E16572" w:rsidRPr="00E16572" w:rsidRDefault="00E16572" w:rsidP="00E16572">
            <w:pPr>
              <w:spacing w:line="240" w:lineRule="auto"/>
              <w:ind w:firstLine="0"/>
              <w:rPr>
                <w:ins w:id="5530" w:author="Nate Bachmeier [AWS-SA]" w:date="2023-02-25T11:26:00Z"/>
                <w:rFonts w:ascii="Calibri" w:eastAsia="Times New Roman" w:hAnsi="Calibri" w:cs="Calibri"/>
                <w:b w:val="0"/>
                <w:bCs w:val="0"/>
                <w:color w:val="000000"/>
                <w:sz w:val="22"/>
                <w:rPrChange w:id="5531" w:author="Nate Bachmeier [AWS-SA]" w:date="2023-02-25T11:29:00Z">
                  <w:rPr>
                    <w:ins w:id="5532" w:author="Nate Bachmeier [AWS-SA]" w:date="2023-02-25T11:26:00Z"/>
                    <w:rFonts w:ascii="Calibri" w:eastAsia="Times New Roman" w:hAnsi="Calibri" w:cs="Calibri"/>
                    <w:color w:val="000000"/>
                    <w:sz w:val="22"/>
                  </w:rPr>
                </w:rPrChange>
              </w:rPr>
            </w:pPr>
            <w:ins w:id="5533" w:author="Nate Bachmeier [AWS-SA]" w:date="2023-02-25T11:26:00Z">
              <w:r w:rsidRPr="00E16572">
                <w:rPr>
                  <w:rFonts w:ascii="Calibri" w:eastAsia="Times New Roman" w:hAnsi="Calibri" w:cs="Calibri"/>
                  <w:b w:val="0"/>
                  <w:bCs w:val="0"/>
                  <w:color w:val="000000"/>
                  <w:sz w:val="22"/>
                  <w:rPrChange w:id="5534" w:author="Nate Bachmeier [AWS-SA]" w:date="2023-02-25T11:29:00Z">
                    <w:rPr>
                      <w:rFonts w:ascii="Calibri" w:eastAsia="Times New Roman" w:hAnsi="Calibri" w:cs="Calibri"/>
                      <w:color w:val="000000"/>
                      <w:sz w:val="22"/>
                    </w:rPr>
                  </w:rPrChange>
                </w:rPr>
                <w:t>playing darts</w:t>
              </w:r>
            </w:ins>
          </w:p>
        </w:tc>
        <w:tc>
          <w:tcPr>
            <w:tcW w:w="960" w:type="dxa"/>
            <w:noWrap/>
            <w:hideMark/>
            <w:tcPrChange w:id="5535" w:author="Nate Bachmeier [AWS-SA]" w:date="2023-02-25T11:26:00Z">
              <w:tcPr>
                <w:tcW w:w="960" w:type="dxa"/>
                <w:tcBorders>
                  <w:top w:val="nil"/>
                  <w:left w:val="nil"/>
                  <w:bottom w:val="nil"/>
                  <w:right w:val="nil"/>
                </w:tcBorders>
                <w:shd w:val="clear" w:color="auto" w:fill="auto"/>
                <w:noWrap/>
                <w:vAlign w:val="bottom"/>
                <w:hideMark/>
              </w:tcPr>
            </w:tcPrChange>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536" w:author="Nate Bachmeier [AWS-SA]" w:date="2023-02-25T11:26:00Z"/>
                <w:rFonts w:ascii="Calibri" w:eastAsia="Times New Roman" w:hAnsi="Calibri" w:cs="Calibri"/>
                <w:color w:val="000000"/>
                <w:sz w:val="22"/>
              </w:rPr>
            </w:pPr>
            <w:ins w:id="5537" w:author="Nate Bachmeier [AWS-SA]" w:date="2023-02-25T11:26:00Z">
              <w:r w:rsidRPr="00E16572">
                <w:rPr>
                  <w:rFonts w:ascii="Calibri" w:eastAsia="Times New Roman" w:hAnsi="Calibri" w:cs="Calibri"/>
                  <w:color w:val="000000"/>
                  <w:sz w:val="22"/>
                </w:rPr>
                <w:t>498</w:t>
              </w:r>
            </w:ins>
          </w:p>
        </w:tc>
      </w:tr>
      <w:tr w:rsidR="00E16572" w:rsidRPr="00E16572" w14:paraId="5096B760" w14:textId="77777777" w:rsidTr="00E16572">
        <w:trPr>
          <w:cnfStyle w:val="000000100000" w:firstRow="0" w:lastRow="0" w:firstColumn="0" w:lastColumn="0" w:oddVBand="0" w:evenVBand="0" w:oddHBand="1" w:evenHBand="0" w:firstRowFirstColumn="0" w:firstRowLastColumn="0" w:lastRowFirstColumn="0" w:lastRowLastColumn="0"/>
          <w:trHeight w:val="300"/>
          <w:ins w:id="5538" w:author="Nate Bachmeier [AWS-SA]" w:date="2023-02-25T11:26:00Z"/>
          <w:trPrChange w:id="553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540" w:author="Nate Bachmeier [AWS-SA]" w:date="2023-02-25T11:26:00Z">
              <w:tcPr>
                <w:tcW w:w="4740" w:type="dxa"/>
                <w:tcBorders>
                  <w:top w:val="nil"/>
                  <w:left w:val="nil"/>
                  <w:bottom w:val="nil"/>
                  <w:right w:val="nil"/>
                </w:tcBorders>
                <w:shd w:val="clear" w:color="auto" w:fill="auto"/>
                <w:noWrap/>
                <w:vAlign w:val="bottom"/>
                <w:hideMark/>
              </w:tcPr>
            </w:tcPrChange>
          </w:tcPr>
          <w:p w14:paraId="6D73634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541" w:author="Nate Bachmeier [AWS-SA]" w:date="2023-02-25T11:26:00Z"/>
                <w:rFonts w:ascii="Calibri" w:eastAsia="Times New Roman" w:hAnsi="Calibri" w:cs="Calibri"/>
                <w:b w:val="0"/>
                <w:bCs w:val="0"/>
                <w:color w:val="000000"/>
                <w:sz w:val="22"/>
                <w:rPrChange w:id="5542" w:author="Nate Bachmeier [AWS-SA]" w:date="2023-02-25T11:29:00Z">
                  <w:rPr>
                    <w:ins w:id="5543" w:author="Nate Bachmeier [AWS-SA]" w:date="2023-02-25T11:26:00Z"/>
                    <w:rFonts w:ascii="Calibri" w:eastAsia="Times New Roman" w:hAnsi="Calibri" w:cs="Calibri"/>
                    <w:color w:val="000000"/>
                    <w:sz w:val="22"/>
                  </w:rPr>
                </w:rPrChange>
              </w:rPr>
            </w:pPr>
            <w:ins w:id="5544" w:author="Nate Bachmeier [AWS-SA]" w:date="2023-02-25T11:26:00Z">
              <w:r w:rsidRPr="00E16572">
                <w:rPr>
                  <w:rFonts w:ascii="Calibri" w:eastAsia="Times New Roman" w:hAnsi="Calibri" w:cs="Calibri"/>
                  <w:b w:val="0"/>
                  <w:bCs w:val="0"/>
                  <w:color w:val="000000"/>
                  <w:sz w:val="22"/>
                  <w:rPrChange w:id="5545" w:author="Nate Bachmeier [AWS-SA]" w:date="2023-02-25T11:29:00Z">
                    <w:rPr>
                      <w:rFonts w:ascii="Calibri" w:eastAsia="Times New Roman" w:hAnsi="Calibri" w:cs="Calibri"/>
                      <w:color w:val="000000"/>
                      <w:sz w:val="22"/>
                    </w:rPr>
                  </w:rPrChange>
                </w:rPr>
                <w:t>playing didgeridoo</w:t>
              </w:r>
            </w:ins>
          </w:p>
        </w:tc>
        <w:tc>
          <w:tcPr>
            <w:tcW w:w="960" w:type="dxa"/>
            <w:noWrap/>
            <w:hideMark/>
            <w:tcPrChange w:id="5546" w:author="Nate Bachmeier [AWS-SA]" w:date="2023-02-25T11:26:00Z">
              <w:tcPr>
                <w:tcW w:w="960" w:type="dxa"/>
                <w:tcBorders>
                  <w:top w:val="nil"/>
                  <w:left w:val="nil"/>
                  <w:bottom w:val="nil"/>
                  <w:right w:val="nil"/>
                </w:tcBorders>
                <w:shd w:val="clear" w:color="auto" w:fill="auto"/>
                <w:noWrap/>
                <w:vAlign w:val="bottom"/>
                <w:hideMark/>
              </w:tcPr>
            </w:tcPrChange>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547" w:author="Nate Bachmeier [AWS-SA]" w:date="2023-02-25T11:26:00Z"/>
                <w:rFonts w:ascii="Calibri" w:eastAsia="Times New Roman" w:hAnsi="Calibri" w:cs="Calibri"/>
                <w:color w:val="000000"/>
                <w:sz w:val="22"/>
              </w:rPr>
            </w:pPr>
            <w:ins w:id="5548" w:author="Nate Bachmeier [AWS-SA]" w:date="2023-02-25T11:26:00Z">
              <w:r w:rsidRPr="00E16572">
                <w:rPr>
                  <w:rFonts w:ascii="Calibri" w:eastAsia="Times New Roman" w:hAnsi="Calibri" w:cs="Calibri"/>
                  <w:color w:val="000000"/>
                  <w:sz w:val="22"/>
                </w:rPr>
                <w:t>879</w:t>
              </w:r>
            </w:ins>
          </w:p>
        </w:tc>
      </w:tr>
      <w:tr w:rsidR="00E16572" w:rsidRPr="00E16572" w14:paraId="2E27BEEA" w14:textId="77777777" w:rsidTr="00E16572">
        <w:trPr>
          <w:trHeight w:val="300"/>
          <w:ins w:id="5549" w:author="Nate Bachmeier [AWS-SA]" w:date="2023-02-25T11:26:00Z"/>
          <w:trPrChange w:id="555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551" w:author="Nate Bachmeier [AWS-SA]" w:date="2023-02-25T11:26:00Z">
              <w:tcPr>
                <w:tcW w:w="4740" w:type="dxa"/>
                <w:tcBorders>
                  <w:top w:val="nil"/>
                  <w:left w:val="nil"/>
                  <w:bottom w:val="nil"/>
                  <w:right w:val="nil"/>
                </w:tcBorders>
                <w:shd w:val="clear" w:color="auto" w:fill="auto"/>
                <w:noWrap/>
                <w:vAlign w:val="bottom"/>
                <w:hideMark/>
              </w:tcPr>
            </w:tcPrChange>
          </w:tcPr>
          <w:p w14:paraId="4105D024" w14:textId="77777777" w:rsidR="00E16572" w:rsidRPr="00E16572" w:rsidRDefault="00E16572" w:rsidP="00E16572">
            <w:pPr>
              <w:spacing w:line="240" w:lineRule="auto"/>
              <w:ind w:firstLine="0"/>
              <w:rPr>
                <w:ins w:id="5552" w:author="Nate Bachmeier [AWS-SA]" w:date="2023-02-25T11:26:00Z"/>
                <w:rFonts w:ascii="Calibri" w:eastAsia="Times New Roman" w:hAnsi="Calibri" w:cs="Calibri"/>
                <w:b w:val="0"/>
                <w:bCs w:val="0"/>
                <w:color w:val="000000"/>
                <w:sz w:val="22"/>
                <w:rPrChange w:id="5553" w:author="Nate Bachmeier [AWS-SA]" w:date="2023-02-25T11:29:00Z">
                  <w:rPr>
                    <w:ins w:id="5554" w:author="Nate Bachmeier [AWS-SA]" w:date="2023-02-25T11:26:00Z"/>
                    <w:rFonts w:ascii="Calibri" w:eastAsia="Times New Roman" w:hAnsi="Calibri" w:cs="Calibri"/>
                    <w:color w:val="000000"/>
                    <w:sz w:val="22"/>
                  </w:rPr>
                </w:rPrChange>
              </w:rPr>
            </w:pPr>
            <w:ins w:id="5555" w:author="Nate Bachmeier [AWS-SA]" w:date="2023-02-25T11:26:00Z">
              <w:r w:rsidRPr="00E16572">
                <w:rPr>
                  <w:rFonts w:ascii="Calibri" w:eastAsia="Times New Roman" w:hAnsi="Calibri" w:cs="Calibri"/>
                  <w:b w:val="0"/>
                  <w:bCs w:val="0"/>
                  <w:color w:val="000000"/>
                  <w:sz w:val="22"/>
                  <w:rPrChange w:id="5556" w:author="Nate Bachmeier [AWS-SA]" w:date="2023-02-25T11:29:00Z">
                    <w:rPr>
                      <w:rFonts w:ascii="Calibri" w:eastAsia="Times New Roman" w:hAnsi="Calibri" w:cs="Calibri"/>
                      <w:color w:val="000000"/>
                      <w:sz w:val="22"/>
                    </w:rPr>
                  </w:rPrChange>
                </w:rPr>
                <w:t>playing dominoes</w:t>
              </w:r>
            </w:ins>
          </w:p>
        </w:tc>
        <w:tc>
          <w:tcPr>
            <w:tcW w:w="960" w:type="dxa"/>
            <w:noWrap/>
            <w:hideMark/>
            <w:tcPrChange w:id="5557" w:author="Nate Bachmeier [AWS-SA]" w:date="2023-02-25T11:26:00Z">
              <w:tcPr>
                <w:tcW w:w="960" w:type="dxa"/>
                <w:tcBorders>
                  <w:top w:val="nil"/>
                  <w:left w:val="nil"/>
                  <w:bottom w:val="nil"/>
                  <w:right w:val="nil"/>
                </w:tcBorders>
                <w:shd w:val="clear" w:color="auto" w:fill="auto"/>
                <w:noWrap/>
                <w:vAlign w:val="bottom"/>
                <w:hideMark/>
              </w:tcPr>
            </w:tcPrChange>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558" w:author="Nate Bachmeier [AWS-SA]" w:date="2023-02-25T11:26:00Z"/>
                <w:rFonts w:ascii="Calibri" w:eastAsia="Times New Roman" w:hAnsi="Calibri" w:cs="Calibri"/>
                <w:color w:val="000000"/>
                <w:sz w:val="22"/>
              </w:rPr>
            </w:pPr>
            <w:ins w:id="5559" w:author="Nate Bachmeier [AWS-SA]" w:date="2023-02-25T11:26:00Z">
              <w:r w:rsidRPr="00E16572">
                <w:rPr>
                  <w:rFonts w:ascii="Calibri" w:eastAsia="Times New Roman" w:hAnsi="Calibri" w:cs="Calibri"/>
                  <w:color w:val="000000"/>
                  <w:sz w:val="22"/>
                </w:rPr>
                <w:t>496</w:t>
              </w:r>
            </w:ins>
          </w:p>
        </w:tc>
      </w:tr>
      <w:tr w:rsidR="00E16572" w:rsidRPr="00E16572" w14:paraId="4A2CA0EC" w14:textId="77777777" w:rsidTr="00E16572">
        <w:trPr>
          <w:cnfStyle w:val="000000100000" w:firstRow="0" w:lastRow="0" w:firstColumn="0" w:lastColumn="0" w:oddVBand="0" w:evenVBand="0" w:oddHBand="1" w:evenHBand="0" w:firstRowFirstColumn="0" w:firstRowLastColumn="0" w:lastRowFirstColumn="0" w:lastRowLastColumn="0"/>
          <w:trHeight w:val="300"/>
          <w:ins w:id="5560" w:author="Nate Bachmeier [AWS-SA]" w:date="2023-02-25T11:26:00Z"/>
          <w:trPrChange w:id="556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562" w:author="Nate Bachmeier [AWS-SA]" w:date="2023-02-25T11:26:00Z">
              <w:tcPr>
                <w:tcW w:w="4740" w:type="dxa"/>
                <w:tcBorders>
                  <w:top w:val="nil"/>
                  <w:left w:val="nil"/>
                  <w:bottom w:val="nil"/>
                  <w:right w:val="nil"/>
                </w:tcBorders>
                <w:shd w:val="clear" w:color="auto" w:fill="auto"/>
                <w:noWrap/>
                <w:vAlign w:val="bottom"/>
                <w:hideMark/>
              </w:tcPr>
            </w:tcPrChange>
          </w:tcPr>
          <w:p w14:paraId="45D3EC4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563" w:author="Nate Bachmeier [AWS-SA]" w:date="2023-02-25T11:26:00Z"/>
                <w:rFonts w:ascii="Calibri" w:eastAsia="Times New Roman" w:hAnsi="Calibri" w:cs="Calibri"/>
                <w:b w:val="0"/>
                <w:bCs w:val="0"/>
                <w:color w:val="000000"/>
                <w:sz w:val="22"/>
                <w:rPrChange w:id="5564" w:author="Nate Bachmeier [AWS-SA]" w:date="2023-02-25T11:29:00Z">
                  <w:rPr>
                    <w:ins w:id="5565" w:author="Nate Bachmeier [AWS-SA]" w:date="2023-02-25T11:26:00Z"/>
                    <w:rFonts w:ascii="Calibri" w:eastAsia="Times New Roman" w:hAnsi="Calibri" w:cs="Calibri"/>
                    <w:color w:val="000000"/>
                    <w:sz w:val="22"/>
                  </w:rPr>
                </w:rPrChange>
              </w:rPr>
            </w:pPr>
            <w:ins w:id="5566" w:author="Nate Bachmeier [AWS-SA]" w:date="2023-02-25T11:26:00Z">
              <w:r w:rsidRPr="00E16572">
                <w:rPr>
                  <w:rFonts w:ascii="Calibri" w:eastAsia="Times New Roman" w:hAnsi="Calibri" w:cs="Calibri"/>
                  <w:b w:val="0"/>
                  <w:bCs w:val="0"/>
                  <w:color w:val="000000"/>
                  <w:sz w:val="22"/>
                  <w:rPrChange w:id="5567" w:author="Nate Bachmeier [AWS-SA]" w:date="2023-02-25T11:29:00Z">
                    <w:rPr>
                      <w:rFonts w:ascii="Calibri" w:eastAsia="Times New Roman" w:hAnsi="Calibri" w:cs="Calibri"/>
                      <w:color w:val="000000"/>
                      <w:sz w:val="22"/>
                    </w:rPr>
                  </w:rPrChange>
                </w:rPr>
                <w:t>playing drums</w:t>
              </w:r>
            </w:ins>
          </w:p>
        </w:tc>
        <w:tc>
          <w:tcPr>
            <w:tcW w:w="960" w:type="dxa"/>
            <w:noWrap/>
            <w:hideMark/>
            <w:tcPrChange w:id="5568" w:author="Nate Bachmeier [AWS-SA]" w:date="2023-02-25T11:26:00Z">
              <w:tcPr>
                <w:tcW w:w="960" w:type="dxa"/>
                <w:tcBorders>
                  <w:top w:val="nil"/>
                  <w:left w:val="nil"/>
                  <w:bottom w:val="nil"/>
                  <w:right w:val="nil"/>
                </w:tcBorders>
                <w:shd w:val="clear" w:color="auto" w:fill="auto"/>
                <w:noWrap/>
                <w:vAlign w:val="bottom"/>
                <w:hideMark/>
              </w:tcPr>
            </w:tcPrChange>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569" w:author="Nate Bachmeier [AWS-SA]" w:date="2023-02-25T11:26:00Z"/>
                <w:rFonts w:ascii="Calibri" w:eastAsia="Times New Roman" w:hAnsi="Calibri" w:cs="Calibri"/>
                <w:color w:val="000000"/>
                <w:sz w:val="22"/>
              </w:rPr>
            </w:pPr>
            <w:ins w:id="5570" w:author="Nate Bachmeier [AWS-SA]" w:date="2023-02-25T11:26:00Z">
              <w:r w:rsidRPr="00E16572">
                <w:rPr>
                  <w:rFonts w:ascii="Calibri" w:eastAsia="Times New Roman" w:hAnsi="Calibri" w:cs="Calibri"/>
                  <w:color w:val="000000"/>
                  <w:sz w:val="22"/>
                </w:rPr>
                <w:t>814</w:t>
              </w:r>
            </w:ins>
          </w:p>
        </w:tc>
      </w:tr>
      <w:tr w:rsidR="00E16572" w:rsidRPr="00E16572" w14:paraId="3391589B" w14:textId="77777777" w:rsidTr="00E16572">
        <w:trPr>
          <w:trHeight w:val="300"/>
          <w:ins w:id="5571" w:author="Nate Bachmeier [AWS-SA]" w:date="2023-02-25T11:26:00Z"/>
          <w:trPrChange w:id="557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573" w:author="Nate Bachmeier [AWS-SA]" w:date="2023-02-25T11:26:00Z">
              <w:tcPr>
                <w:tcW w:w="4740" w:type="dxa"/>
                <w:tcBorders>
                  <w:top w:val="nil"/>
                  <w:left w:val="nil"/>
                  <w:bottom w:val="nil"/>
                  <w:right w:val="nil"/>
                </w:tcBorders>
                <w:shd w:val="clear" w:color="auto" w:fill="auto"/>
                <w:noWrap/>
                <w:vAlign w:val="bottom"/>
                <w:hideMark/>
              </w:tcPr>
            </w:tcPrChange>
          </w:tcPr>
          <w:p w14:paraId="2D265B79" w14:textId="77777777" w:rsidR="00E16572" w:rsidRPr="00E16572" w:rsidRDefault="00E16572" w:rsidP="00E16572">
            <w:pPr>
              <w:spacing w:line="240" w:lineRule="auto"/>
              <w:ind w:firstLine="0"/>
              <w:rPr>
                <w:ins w:id="5574" w:author="Nate Bachmeier [AWS-SA]" w:date="2023-02-25T11:26:00Z"/>
                <w:rFonts w:ascii="Calibri" w:eastAsia="Times New Roman" w:hAnsi="Calibri" w:cs="Calibri"/>
                <w:b w:val="0"/>
                <w:bCs w:val="0"/>
                <w:color w:val="000000"/>
                <w:sz w:val="22"/>
                <w:rPrChange w:id="5575" w:author="Nate Bachmeier [AWS-SA]" w:date="2023-02-25T11:29:00Z">
                  <w:rPr>
                    <w:ins w:id="5576" w:author="Nate Bachmeier [AWS-SA]" w:date="2023-02-25T11:26:00Z"/>
                    <w:rFonts w:ascii="Calibri" w:eastAsia="Times New Roman" w:hAnsi="Calibri" w:cs="Calibri"/>
                    <w:color w:val="000000"/>
                    <w:sz w:val="22"/>
                  </w:rPr>
                </w:rPrChange>
              </w:rPr>
            </w:pPr>
            <w:ins w:id="5577" w:author="Nate Bachmeier [AWS-SA]" w:date="2023-02-25T11:26:00Z">
              <w:r w:rsidRPr="00E16572">
                <w:rPr>
                  <w:rFonts w:ascii="Calibri" w:eastAsia="Times New Roman" w:hAnsi="Calibri" w:cs="Calibri"/>
                  <w:b w:val="0"/>
                  <w:bCs w:val="0"/>
                  <w:color w:val="000000"/>
                  <w:sz w:val="22"/>
                  <w:rPrChange w:id="5578" w:author="Nate Bachmeier [AWS-SA]" w:date="2023-02-25T11:29:00Z">
                    <w:rPr>
                      <w:rFonts w:ascii="Calibri" w:eastAsia="Times New Roman" w:hAnsi="Calibri" w:cs="Calibri"/>
                      <w:color w:val="000000"/>
                      <w:sz w:val="22"/>
                    </w:rPr>
                  </w:rPrChange>
                </w:rPr>
                <w:t>playing field hockey</w:t>
              </w:r>
            </w:ins>
          </w:p>
        </w:tc>
        <w:tc>
          <w:tcPr>
            <w:tcW w:w="960" w:type="dxa"/>
            <w:noWrap/>
            <w:hideMark/>
            <w:tcPrChange w:id="5579" w:author="Nate Bachmeier [AWS-SA]" w:date="2023-02-25T11:26:00Z">
              <w:tcPr>
                <w:tcW w:w="960" w:type="dxa"/>
                <w:tcBorders>
                  <w:top w:val="nil"/>
                  <w:left w:val="nil"/>
                  <w:bottom w:val="nil"/>
                  <w:right w:val="nil"/>
                </w:tcBorders>
                <w:shd w:val="clear" w:color="auto" w:fill="auto"/>
                <w:noWrap/>
                <w:vAlign w:val="bottom"/>
                <w:hideMark/>
              </w:tcPr>
            </w:tcPrChange>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580" w:author="Nate Bachmeier [AWS-SA]" w:date="2023-02-25T11:26:00Z"/>
                <w:rFonts w:ascii="Calibri" w:eastAsia="Times New Roman" w:hAnsi="Calibri" w:cs="Calibri"/>
                <w:color w:val="000000"/>
                <w:sz w:val="22"/>
              </w:rPr>
            </w:pPr>
            <w:ins w:id="5581" w:author="Nate Bachmeier [AWS-SA]" w:date="2023-02-25T11:26:00Z">
              <w:r w:rsidRPr="00E16572">
                <w:rPr>
                  <w:rFonts w:ascii="Calibri" w:eastAsia="Times New Roman" w:hAnsi="Calibri" w:cs="Calibri"/>
                  <w:color w:val="000000"/>
                  <w:sz w:val="22"/>
                </w:rPr>
                <w:t>498</w:t>
              </w:r>
            </w:ins>
          </w:p>
        </w:tc>
      </w:tr>
      <w:tr w:rsidR="00E16572" w:rsidRPr="00E16572" w14:paraId="5FDA933A" w14:textId="77777777" w:rsidTr="00E16572">
        <w:trPr>
          <w:cnfStyle w:val="000000100000" w:firstRow="0" w:lastRow="0" w:firstColumn="0" w:lastColumn="0" w:oddVBand="0" w:evenVBand="0" w:oddHBand="1" w:evenHBand="0" w:firstRowFirstColumn="0" w:firstRowLastColumn="0" w:lastRowFirstColumn="0" w:lastRowLastColumn="0"/>
          <w:trHeight w:val="300"/>
          <w:ins w:id="5582" w:author="Nate Bachmeier [AWS-SA]" w:date="2023-02-25T11:26:00Z"/>
          <w:trPrChange w:id="558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584" w:author="Nate Bachmeier [AWS-SA]" w:date="2023-02-25T11:26:00Z">
              <w:tcPr>
                <w:tcW w:w="4740" w:type="dxa"/>
                <w:tcBorders>
                  <w:top w:val="nil"/>
                  <w:left w:val="nil"/>
                  <w:bottom w:val="nil"/>
                  <w:right w:val="nil"/>
                </w:tcBorders>
                <w:shd w:val="clear" w:color="auto" w:fill="auto"/>
                <w:noWrap/>
                <w:vAlign w:val="bottom"/>
                <w:hideMark/>
              </w:tcPr>
            </w:tcPrChange>
          </w:tcPr>
          <w:p w14:paraId="6A01140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585" w:author="Nate Bachmeier [AWS-SA]" w:date="2023-02-25T11:26:00Z"/>
                <w:rFonts w:ascii="Calibri" w:eastAsia="Times New Roman" w:hAnsi="Calibri" w:cs="Calibri"/>
                <w:b w:val="0"/>
                <w:bCs w:val="0"/>
                <w:color w:val="000000"/>
                <w:sz w:val="22"/>
                <w:rPrChange w:id="5586" w:author="Nate Bachmeier [AWS-SA]" w:date="2023-02-25T11:29:00Z">
                  <w:rPr>
                    <w:ins w:id="5587" w:author="Nate Bachmeier [AWS-SA]" w:date="2023-02-25T11:26:00Z"/>
                    <w:rFonts w:ascii="Calibri" w:eastAsia="Times New Roman" w:hAnsi="Calibri" w:cs="Calibri"/>
                    <w:color w:val="000000"/>
                    <w:sz w:val="22"/>
                  </w:rPr>
                </w:rPrChange>
              </w:rPr>
            </w:pPr>
            <w:ins w:id="5588" w:author="Nate Bachmeier [AWS-SA]" w:date="2023-02-25T11:26:00Z">
              <w:r w:rsidRPr="00E16572">
                <w:rPr>
                  <w:rFonts w:ascii="Calibri" w:eastAsia="Times New Roman" w:hAnsi="Calibri" w:cs="Calibri"/>
                  <w:b w:val="0"/>
                  <w:bCs w:val="0"/>
                  <w:color w:val="000000"/>
                  <w:sz w:val="22"/>
                  <w:rPrChange w:id="5589" w:author="Nate Bachmeier [AWS-SA]" w:date="2023-02-25T11:29:00Z">
                    <w:rPr>
                      <w:rFonts w:ascii="Calibri" w:eastAsia="Times New Roman" w:hAnsi="Calibri" w:cs="Calibri"/>
                      <w:color w:val="000000"/>
                      <w:sz w:val="22"/>
                    </w:rPr>
                  </w:rPrChange>
                </w:rPr>
                <w:t>playing flute</w:t>
              </w:r>
            </w:ins>
          </w:p>
        </w:tc>
        <w:tc>
          <w:tcPr>
            <w:tcW w:w="960" w:type="dxa"/>
            <w:noWrap/>
            <w:hideMark/>
            <w:tcPrChange w:id="5590" w:author="Nate Bachmeier [AWS-SA]" w:date="2023-02-25T11:26:00Z">
              <w:tcPr>
                <w:tcW w:w="960" w:type="dxa"/>
                <w:tcBorders>
                  <w:top w:val="nil"/>
                  <w:left w:val="nil"/>
                  <w:bottom w:val="nil"/>
                  <w:right w:val="nil"/>
                </w:tcBorders>
                <w:shd w:val="clear" w:color="auto" w:fill="auto"/>
                <w:noWrap/>
                <w:vAlign w:val="bottom"/>
                <w:hideMark/>
              </w:tcPr>
            </w:tcPrChange>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591" w:author="Nate Bachmeier [AWS-SA]" w:date="2023-02-25T11:26:00Z"/>
                <w:rFonts w:ascii="Calibri" w:eastAsia="Times New Roman" w:hAnsi="Calibri" w:cs="Calibri"/>
                <w:color w:val="000000"/>
                <w:sz w:val="22"/>
              </w:rPr>
            </w:pPr>
            <w:ins w:id="5592" w:author="Nate Bachmeier [AWS-SA]" w:date="2023-02-25T11:26:00Z">
              <w:r w:rsidRPr="00E16572">
                <w:rPr>
                  <w:rFonts w:ascii="Calibri" w:eastAsia="Times New Roman" w:hAnsi="Calibri" w:cs="Calibri"/>
                  <w:color w:val="000000"/>
                  <w:sz w:val="22"/>
                </w:rPr>
                <w:t>709</w:t>
              </w:r>
            </w:ins>
          </w:p>
        </w:tc>
      </w:tr>
      <w:tr w:rsidR="00E16572" w:rsidRPr="00E16572" w14:paraId="5F058D5C" w14:textId="77777777" w:rsidTr="00E16572">
        <w:trPr>
          <w:trHeight w:val="300"/>
          <w:ins w:id="5593" w:author="Nate Bachmeier [AWS-SA]" w:date="2023-02-25T11:26:00Z"/>
          <w:trPrChange w:id="559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595" w:author="Nate Bachmeier [AWS-SA]" w:date="2023-02-25T11:26:00Z">
              <w:tcPr>
                <w:tcW w:w="4740" w:type="dxa"/>
                <w:tcBorders>
                  <w:top w:val="nil"/>
                  <w:left w:val="nil"/>
                  <w:bottom w:val="nil"/>
                  <w:right w:val="nil"/>
                </w:tcBorders>
                <w:shd w:val="clear" w:color="auto" w:fill="auto"/>
                <w:noWrap/>
                <w:vAlign w:val="bottom"/>
                <w:hideMark/>
              </w:tcPr>
            </w:tcPrChange>
          </w:tcPr>
          <w:p w14:paraId="5F4F0DA2" w14:textId="77777777" w:rsidR="00E16572" w:rsidRPr="00E16572" w:rsidRDefault="00E16572" w:rsidP="00E16572">
            <w:pPr>
              <w:spacing w:line="240" w:lineRule="auto"/>
              <w:ind w:firstLine="0"/>
              <w:rPr>
                <w:ins w:id="5596" w:author="Nate Bachmeier [AWS-SA]" w:date="2023-02-25T11:26:00Z"/>
                <w:rFonts w:ascii="Calibri" w:eastAsia="Times New Roman" w:hAnsi="Calibri" w:cs="Calibri"/>
                <w:b w:val="0"/>
                <w:bCs w:val="0"/>
                <w:color w:val="000000"/>
                <w:sz w:val="22"/>
                <w:rPrChange w:id="5597" w:author="Nate Bachmeier [AWS-SA]" w:date="2023-02-25T11:29:00Z">
                  <w:rPr>
                    <w:ins w:id="5598" w:author="Nate Bachmeier [AWS-SA]" w:date="2023-02-25T11:26:00Z"/>
                    <w:rFonts w:ascii="Calibri" w:eastAsia="Times New Roman" w:hAnsi="Calibri" w:cs="Calibri"/>
                    <w:color w:val="000000"/>
                    <w:sz w:val="22"/>
                  </w:rPr>
                </w:rPrChange>
              </w:rPr>
            </w:pPr>
            <w:ins w:id="5599" w:author="Nate Bachmeier [AWS-SA]" w:date="2023-02-25T11:26:00Z">
              <w:r w:rsidRPr="00E16572">
                <w:rPr>
                  <w:rFonts w:ascii="Calibri" w:eastAsia="Times New Roman" w:hAnsi="Calibri" w:cs="Calibri"/>
                  <w:b w:val="0"/>
                  <w:bCs w:val="0"/>
                  <w:color w:val="000000"/>
                  <w:sz w:val="22"/>
                  <w:rPrChange w:id="5600" w:author="Nate Bachmeier [AWS-SA]" w:date="2023-02-25T11:29:00Z">
                    <w:rPr>
                      <w:rFonts w:ascii="Calibri" w:eastAsia="Times New Roman" w:hAnsi="Calibri" w:cs="Calibri"/>
                      <w:color w:val="000000"/>
                      <w:sz w:val="22"/>
                    </w:rPr>
                  </w:rPrChange>
                </w:rPr>
                <w:t>playing gong</w:t>
              </w:r>
            </w:ins>
          </w:p>
        </w:tc>
        <w:tc>
          <w:tcPr>
            <w:tcW w:w="960" w:type="dxa"/>
            <w:noWrap/>
            <w:hideMark/>
            <w:tcPrChange w:id="5601" w:author="Nate Bachmeier [AWS-SA]" w:date="2023-02-25T11:26:00Z">
              <w:tcPr>
                <w:tcW w:w="960" w:type="dxa"/>
                <w:tcBorders>
                  <w:top w:val="nil"/>
                  <w:left w:val="nil"/>
                  <w:bottom w:val="nil"/>
                  <w:right w:val="nil"/>
                </w:tcBorders>
                <w:shd w:val="clear" w:color="auto" w:fill="auto"/>
                <w:noWrap/>
                <w:vAlign w:val="bottom"/>
                <w:hideMark/>
              </w:tcPr>
            </w:tcPrChange>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602" w:author="Nate Bachmeier [AWS-SA]" w:date="2023-02-25T11:26:00Z"/>
                <w:rFonts w:ascii="Calibri" w:eastAsia="Times New Roman" w:hAnsi="Calibri" w:cs="Calibri"/>
                <w:color w:val="000000"/>
                <w:sz w:val="22"/>
              </w:rPr>
            </w:pPr>
            <w:ins w:id="5603" w:author="Nate Bachmeier [AWS-SA]" w:date="2023-02-25T11:26:00Z">
              <w:r w:rsidRPr="00E16572">
                <w:rPr>
                  <w:rFonts w:ascii="Calibri" w:eastAsia="Times New Roman" w:hAnsi="Calibri" w:cs="Calibri"/>
                  <w:color w:val="000000"/>
                  <w:sz w:val="22"/>
                </w:rPr>
                <w:t>608</w:t>
              </w:r>
            </w:ins>
          </w:p>
        </w:tc>
      </w:tr>
      <w:tr w:rsidR="00E16572" w:rsidRPr="00E16572" w14:paraId="3A8A2323" w14:textId="77777777" w:rsidTr="00E16572">
        <w:trPr>
          <w:cnfStyle w:val="000000100000" w:firstRow="0" w:lastRow="0" w:firstColumn="0" w:lastColumn="0" w:oddVBand="0" w:evenVBand="0" w:oddHBand="1" w:evenHBand="0" w:firstRowFirstColumn="0" w:firstRowLastColumn="0" w:lastRowFirstColumn="0" w:lastRowLastColumn="0"/>
          <w:trHeight w:val="300"/>
          <w:ins w:id="5604" w:author="Nate Bachmeier [AWS-SA]" w:date="2023-02-25T11:26:00Z"/>
          <w:trPrChange w:id="56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606" w:author="Nate Bachmeier [AWS-SA]" w:date="2023-02-25T11:26:00Z">
              <w:tcPr>
                <w:tcW w:w="4740" w:type="dxa"/>
                <w:tcBorders>
                  <w:top w:val="nil"/>
                  <w:left w:val="nil"/>
                  <w:bottom w:val="nil"/>
                  <w:right w:val="nil"/>
                </w:tcBorders>
                <w:shd w:val="clear" w:color="auto" w:fill="auto"/>
                <w:noWrap/>
                <w:vAlign w:val="bottom"/>
                <w:hideMark/>
              </w:tcPr>
            </w:tcPrChange>
          </w:tcPr>
          <w:p w14:paraId="730CE83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607" w:author="Nate Bachmeier [AWS-SA]" w:date="2023-02-25T11:26:00Z"/>
                <w:rFonts w:ascii="Calibri" w:eastAsia="Times New Roman" w:hAnsi="Calibri" w:cs="Calibri"/>
                <w:b w:val="0"/>
                <w:bCs w:val="0"/>
                <w:color w:val="000000"/>
                <w:sz w:val="22"/>
                <w:rPrChange w:id="5608" w:author="Nate Bachmeier [AWS-SA]" w:date="2023-02-25T11:29:00Z">
                  <w:rPr>
                    <w:ins w:id="5609" w:author="Nate Bachmeier [AWS-SA]" w:date="2023-02-25T11:26:00Z"/>
                    <w:rFonts w:ascii="Calibri" w:eastAsia="Times New Roman" w:hAnsi="Calibri" w:cs="Calibri"/>
                    <w:color w:val="000000"/>
                    <w:sz w:val="22"/>
                  </w:rPr>
                </w:rPrChange>
              </w:rPr>
            </w:pPr>
            <w:ins w:id="5610" w:author="Nate Bachmeier [AWS-SA]" w:date="2023-02-25T11:26:00Z">
              <w:r w:rsidRPr="00E16572">
                <w:rPr>
                  <w:rFonts w:ascii="Calibri" w:eastAsia="Times New Roman" w:hAnsi="Calibri" w:cs="Calibri"/>
                  <w:b w:val="0"/>
                  <w:bCs w:val="0"/>
                  <w:color w:val="000000"/>
                  <w:sz w:val="22"/>
                  <w:rPrChange w:id="5611" w:author="Nate Bachmeier [AWS-SA]" w:date="2023-02-25T11:29:00Z">
                    <w:rPr>
                      <w:rFonts w:ascii="Calibri" w:eastAsia="Times New Roman" w:hAnsi="Calibri" w:cs="Calibri"/>
                      <w:color w:val="000000"/>
                      <w:sz w:val="22"/>
                    </w:rPr>
                  </w:rPrChange>
                </w:rPr>
                <w:t>playing guitar</w:t>
              </w:r>
            </w:ins>
          </w:p>
        </w:tc>
        <w:tc>
          <w:tcPr>
            <w:tcW w:w="960" w:type="dxa"/>
            <w:noWrap/>
            <w:hideMark/>
            <w:tcPrChange w:id="5612" w:author="Nate Bachmeier [AWS-SA]" w:date="2023-02-25T11:26:00Z">
              <w:tcPr>
                <w:tcW w:w="960" w:type="dxa"/>
                <w:tcBorders>
                  <w:top w:val="nil"/>
                  <w:left w:val="nil"/>
                  <w:bottom w:val="nil"/>
                  <w:right w:val="nil"/>
                </w:tcBorders>
                <w:shd w:val="clear" w:color="auto" w:fill="auto"/>
                <w:noWrap/>
                <w:vAlign w:val="bottom"/>
                <w:hideMark/>
              </w:tcPr>
            </w:tcPrChange>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613" w:author="Nate Bachmeier [AWS-SA]" w:date="2023-02-25T11:26:00Z"/>
                <w:rFonts w:ascii="Calibri" w:eastAsia="Times New Roman" w:hAnsi="Calibri" w:cs="Calibri"/>
                <w:color w:val="000000"/>
                <w:sz w:val="22"/>
              </w:rPr>
            </w:pPr>
            <w:ins w:id="5614" w:author="Nate Bachmeier [AWS-SA]" w:date="2023-02-25T11:26:00Z">
              <w:r w:rsidRPr="00E16572">
                <w:rPr>
                  <w:rFonts w:ascii="Calibri" w:eastAsia="Times New Roman" w:hAnsi="Calibri" w:cs="Calibri"/>
                  <w:color w:val="000000"/>
                  <w:sz w:val="22"/>
                </w:rPr>
                <w:t>677</w:t>
              </w:r>
            </w:ins>
          </w:p>
        </w:tc>
      </w:tr>
      <w:tr w:rsidR="00E16572" w:rsidRPr="00E16572" w14:paraId="51118478" w14:textId="77777777" w:rsidTr="00E16572">
        <w:trPr>
          <w:trHeight w:val="300"/>
          <w:ins w:id="5615" w:author="Nate Bachmeier [AWS-SA]" w:date="2023-02-25T11:26:00Z"/>
          <w:trPrChange w:id="561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617" w:author="Nate Bachmeier [AWS-SA]" w:date="2023-02-25T11:26:00Z">
              <w:tcPr>
                <w:tcW w:w="4740" w:type="dxa"/>
                <w:tcBorders>
                  <w:top w:val="nil"/>
                  <w:left w:val="nil"/>
                  <w:bottom w:val="nil"/>
                  <w:right w:val="nil"/>
                </w:tcBorders>
                <w:shd w:val="clear" w:color="auto" w:fill="auto"/>
                <w:noWrap/>
                <w:vAlign w:val="bottom"/>
                <w:hideMark/>
              </w:tcPr>
            </w:tcPrChange>
          </w:tcPr>
          <w:p w14:paraId="6072C117" w14:textId="77777777" w:rsidR="00E16572" w:rsidRPr="00E16572" w:rsidRDefault="00E16572" w:rsidP="00E16572">
            <w:pPr>
              <w:spacing w:line="240" w:lineRule="auto"/>
              <w:ind w:firstLine="0"/>
              <w:rPr>
                <w:ins w:id="5618" w:author="Nate Bachmeier [AWS-SA]" w:date="2023-02-25T11:26:00Z"/>
                <w:rFonts w:ascii="Calibri" w:eastAsia="Times New Roman" w:hAnsi="Calibri" w:cs="Calibri"/>
                <w:b w:val="0"/>
                <w:bCs w:val="0"/>
                <w:color w:val="000000"/>
                <w:sz w:val="22"/>
                <w:rPrChange w:id="5619" w:author="Nate Bachmeier [AWS-SA]" w:date="2023-02-25T11:29:00Z">
                  <w:rPr>
                    <w:ins w:id="5620" w:author="Nate Bachmeier [AWS-SA]" w:date="2023-02-25T11:26:00Z"/>
                    <w:rFonts w:ascii="Calibri" w:eastAsia="Times New Roman" w:hAnsi="Calibri" w:cs="Calibri"/>
                    <w:color w:val="000000"/>
                    <w:sz w:val="22"/>
                  </w:rPr>
                </w:rPrChange>
              </w:rPr>
            </w:pPr>
            <w:ins w:id="5621" w:author="Nate Bachmeier [AWS-SA]" w:date="2023-02-25T11:26:00Z">
              <w:r w:rsidRPr="00E16572">
                <w:rPr>
                  <w:rFonts w:ascii="Calibri" w:eastAsia="Times New Roman" w:hAnsi="Calibri" w:cs="Calibri"/>
                  <w:b w:val="0"/>
                  <w:bCs w:val="0"/>
                  <w:color w:val="000000"/>
                  <w:sz w:val="22"/>
                  <w:rPrChange w:id="5622" w:author="Nate Bachmeier [AWS-SA]" w:date="2023-02-25T11:29:00Z">
                    <w:rPr>
                      <w:rFonts w:ascii="Calibri" w:eastAsia="Times New Roman" w:hAnsi="Calibri" w:cs="Calibri"/>
                      <w:color w:val="000000"/>
                      <w:sz w:val="22"/>
                    </w:rPr>
                  </w:rPrChange>
                </w:rPr>
                <w:t>playing hand clapping games</w:t>
              </w:r>
            </w:ins>
          </w:p>
        </w:tc>
        <w:tc>
          <w:tcPr>
            <w:tcW w:w="960" w:type="dxa"/>
            <w:noWrap/>
            <w:hideMark/>
            <w:tcPrChange w:id="5623" w:author="Nate Bachmeier [AWS-SA]" w:date="2023-02-25T11:26:00Z">
              <w:tcPr>
                <w:tcW w:w="960" w:type="dxa"/>
                <w:tcBorders>
                  <w:top w:val="nil"/>
                  <w:left w:val="nil"/>
                  <w:bottom w:val="nil"/>
                  <w:right w:val="nil"/>
                </w:tcBorders>
                <w:shd w:val="clear" w:color="auto" w:fill="auto"/>
                <w:noWrap/>
                <w:vAlign w:val="bottom"/>
                <w:hideMark/>
              </w:tcPr>
            </w:tcPrChange>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624" w:author="Nate Bachmeier [AWS-SA]" w:date="2023-02-25T11:26:00Z"/>
                <w:rFonts w:ascii="Calibri" w:eastAsia="Times New Roman" w:hAnsi="Calibri" w:cs="Calibri"/>
                <w:color w:val="000000"/>
                <w:sz w:val="22"/>
              </w:rPr>
            </w:pPr>
            <w:ins w:id="5625" w:author="Nate Bachmeier [AWS-SA]" w:date="2023-02-25T11:26:00Z">
              <w:r w:rsidRPr="00E16572">
                <w:rPr>
                  <w:rFonts w:ascii="Calibri" w:eastAsia="Times New Roman" w:hAnsi="Calibri" w:cs="Calibri"/>
                  <w:color w:val="000000"/>
                  <w:sz w:val="22"/>
                </w:rPr>
                <w:t>534</w:t>
              </w:r>
            </w:ins>
          </w:p>
        </w:tc>
      </w:tr>
      <w:tr w:rsidR="00E16572" w:rsidRPr="00E16572" w14:paraId="037DF287" w14:textId="77777777" w:rsidTr="00E16572">
        <w:trPr>
          <w:cnfStyle w:val="000000100000" w:firstRow="0" w:lastRow="0" w:firstColumn="0" w:lastColumn="0" w:oddVBand="0" w:evenVBand="0" w:oddHBand="1" w:evenHBand="0" w:firstRowFirstColumn="0" w:firstRowLastColumn="0" w:lastRowFirstColumn="0" w:lastRowLastColumn="0"/>
          <w:trHeight w:val="300"/>
          <w:ins w:id="5626" w:author="Nate Bachmeier [AWS-SA]" w:date="2023-02-25T11:26:00Z"/>
          <w:trPrChange w:id="562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628" w:author="Nate Bachmeier [AWS-SA]" w:date="2023-02-25T11:26:00Z">
              <w:tcPr>
                <w:tcW w:w="4740" w:type="dxa"/>
                <w:tcBorders>
                  <w:top w:val="nil"/>
                  <w:left w:val="nil"/>
                  <w:bottom w:val="nil"/>
                  <w:right w:val="nil"/>
                </w:tcBorders>
                <w:shd w:val="clear" w:color="auto" w:fill="auto"/>
                <w:noWrap/>
                <w:vAlign w:val="bottom"/>
                <w:hideMark/>
              </w:tcPr>
            </w:tcPrChange>
          </w:tcPr>
          <w:p w14:paraId="2813C23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629" w:author="Nate Bachmeier [AWS-SA]" w:date="2023-02-25T11:26:00Z"/>
                <w:rFonts w:ascii="Calibri" w:eastAsia="Times New Roman" w:hAnsi="Calibri" w:cs="Calibri"/>
                <w:b w:val="0"/>
                <w:bCs w:val="0"/>
                <w:color w:val="000000"/>
                <w:sz w:val="22"/>
                <w:rPrChange w:id="5630" w:author="Nate Bachmeier [AWS-SA]" w:date="2023-02-25T11:29:00Z">
                  <w:rPr>
                    <w:ins w:id="5631" w:author="Nate Bachmeier [AWS-SA]" w:date="2023-02-25T11:26:00Z"/>
                    <w:rFonts w:ascii="Calibri" w:eastAsia="Times New Roman" w:hAnsi="Calibri" w:cs="Calibri"/>
                    <w:color w:val="000000"/>
                    <w:sz w:val="22"/>
                  </w:rPr>
                </w:rPrChange>
              </w:rPr>
            </w:pPr>
            <w:ins w:id="5632" w:author="Nate Bachmeier [AWS-SA]" w:date="2023-02-25T11:26:00Z">
              <w:r w:rsidRPr="00E16572">
                <w:rPr>
                  <w:rFonts w:ascii="Calibri" w:eastAsia="Times New Roman" w:hAnsi="Calibri" w:cs="Calibri"/>
                  <w:b w:val="0"/>
                  <w:bCs w:val="0"/>
                  <w:color w:val="000000"/>
                  <w:sz w:val="22"/>
                  <w:rPrChange w:id="5633" w:author="Nate Bachmeier [AWS-SA]" w:date="2023-02-25T11:29:00Z">
                    <w:rPr>
                      <w:rFonts w:ascii="Calibri" w:eastAsia="Times New Roman" w:hAnsi="Calibri" w:cs="Calibri"/>
                      <w:color w:val="000000"/>
                      <w:sz w:val="22"/>
                    </w:rPr>
                  </w:rPrChange>
                </w:rPr>
                <w:t>playing harmonica</w:t>
              </w:r>
            </w:ins>
          </w:p>
        </w:tc>
        <w:tc>
          <w:tcPr>
            <w:tcW w:w="960" w:type="dxa"/>
            <w:noWrap/>
            <w:hideMark/>
            <w:tcPrChange w:id="5634" w:author="Nate Bachmeier [AWS-SA]" w:date="2023-02-25T11:26:00Z">
              <w:tcPr>
                <w:tcW w:w="960" w:type="dxa"/>
                <w:tcBorders>
                  <w:top w:val="nil"/>
                  <w:left w:val="nil"/>
                  <w:bottom w:val="nil"/>
                  <w:right w:val="nil"/>
                </w:tcBorders>
                <w:shd w:val="clear" w:color="auto" w:fill="auto"/>
                <w:noWrap/>
                <w:vAlign w:val="bottom"/>
                <w:hideMark/>
              </w:tcPr>
            </w:tcPrChange>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635" w:author="Nate Bachmeier [AWS-SA]" w:date="2023-02-25T11:26:00Z"/>
                <w:rFonts w:ascii="Calibri" w:eastAsia="Times New Roman" w:hAnsi="Calibri" w:cs="Calibri"/>
                <w:color w:val="000000"/>
                <w:sz w:val="22"/>
              </w:rPr>
            </w:pPr>
            <w:ins w:id="5636" w:author="Nate Bachmeier [AWS-SA]" w:date="2023-02-25T11:26:00Z">
              <w:r w:rsidRPr="00E16572">
                <w:rPr>
                  <w:rFonts w:ascii="Calibri" w:eastAsia="Times New Roman" w:hAnsi="Calibri" w:cs="Calibri"/>
                  <w:color w:val="000000"/>
                  <w:sz w:val="22"/>
                </w:rPr>
                <w:t>714</w:t>
              </w:r>
            </w:ins>
          </w:p>
        </w:tc>
      </w:tr>
      <w:tr w:rsidR="00E16572" w:rsidRPr="00E16572" w14:paraId="71B3DDBF" w14:textId="77777777" w:rsidTr="00E16572">
        <w:trPr>
          <w:trHeight w:val="300"/>
          <w:ins w:id="5637" w:author="Nate Bachmeier [AWS-SA]" w:date="2023-02-25T11:26:00Z"/>
          <w:trPrChange w:id="563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639" w:author="Nate Bachmeier [AWS-SA]" w:date="2023-02-25T11:26:00Z">
              <w:tcPr>
                <w:tcW w:w="4740" w:type="dxa"/>
                <w:tcBorders>
                  <w:top w:val="nil"/>
                  <w:left w:val="nil"/>
                  <w:bottom w:val="nil"/>
                  <w:right w:val="nil"/>
                </w:tcBorders>
                <w:shd w:val="clear" w:color="auto" w:fill="auto"/>
                <w:noWrap/>
                <w:vAlign w:val="bottom"/>
                <w:hideMark/>
              </w:tcPr>
            </w:tcPrChange>
          </w:tcPr>
          <w:p w14:paraId="11CDCF4E" w14:textId="77777777" w:rsidR="00E16572" w:rsidRPr="00E16572" w:rsidRDefault="00E16572" w:rsidP="00E16572">
            <w:pPr>
              <w:spacing w:line="240" w:lineRule="auto"/>
              <w:ind w:firstLine="0"/>
              <w:rPr>
                <w:ins w:id="5640" w:author="Nate Bachmeier [AWS-SA]" w:date="2023-02-25T11:26:00Z"/>
                <w:rFonts w:ascii="Calibri" w:eastAsia="Times New Roman" w:hAnsi="Calibri" w:cs="Calibri"/>
                <w:b w:val="0"/>
                <w:bCs w:val="0"/>
                <w:color w:val="000000"/>
                <w:sz w:val="22"/>
                <w:rPrChange w:id="5641" w:author="Nate Bachmeier [AWS-SA]" w:date="2023-02-25T11:29:00Z">
                  <w:rPr>
                    <w:ins w:id="5642" w:author="Nate Bachmeier [AWS-SA]" w:date="2023-02-25T11:26:00Z"/>
                    <w:rFonts w:ascii="Calibri" w:eastAsia="Times New Roman" w:hAnsi="Calibri" w:cs="Calibri"/>
                    <w:color w:val="000000"/>
                    <w:sz w:val="22"/>
                  </w:rPr>
                </w:rPrChange>
              </w:rPr>
            </w:pPr>
            <w:ins w:id="5643" w:author="Nate Bachmeier [AWS-SA]" w:date="2023-02-25T11:26:00Z">
              <w:r w:rsidRPr="00E16572">
                <w:rPr>
                  <w:rFonts w:ascii="Calibri" w:eastAsia="Times New Roman" w:hAnsi="Calibri" w:cs="Calibri"/>
                  <w:b w:val="0"/>
                  <w:bCs w:val="0"/>
                  <w:color w:val="000000"/>
                  <w:sz w:val="22"/>
                  <w:rPrChange w:id="5644" w:author="Nate Bachmeier [AWS-SA]" w:date="2023-02-25T11:29:00Z">
                    <w:rPr>
                      <w:rFonts w:ascii="Calibri" w:eastAsia="Times New Roman" w:hAnsi="Calibri" w:cs="Calibri"/>
                      <w:color w:val="000000"/>
                      <w:sz w:val="22"/>
                    </w:rPr>
                  </w:rPrChange>
                </w:rPr>
                <w:t>playing harp</w:t>
              </w:r>
            </w:ins>
          </w:p>
        </w:tc>
        <w:tc>
          <w:tcPr>
            <w:tcW w:w="960" w:type="dxa"/>
            <w:noWrap/>
            <w:hideMark/>
            <w:tcPrChange w:id="5645" w:author="Nate Bachmeier [AWS-SA]" w:date="2023-02-25T11:26:00Z">
              <w:tcPr>
                <w:tcW w:w="960" w:type="dxa"/>
                <w:tcBorders>
                  <w:top w:val="nil"/>
                  <w:left w:val="nil"/>
                  <w:bottom w:val="nil"/>
                  <w:right w:val="nil"/>
                </w:tcBorders>
                <w:shd w:val="clear" w:color="auto" w:fill="auto"/>
                <w:noWrap/>
                <w:vAlign w:val="bottom"/>
                <w:hideMark/>
              </w:tcPr>
            </w:tcPrChange>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646" w:author="Nate Bachmeier [AWS-SA]" w:date="2023-02-25T11:26:00Z"/>
                <w:rFonts w:ascii="Calibri" w:eastAsia="Times New Roman" w:hAnsi="Calibri" w:cs="Calibri"/>
                <w:color w:val="000000"/>
                <w:sz w:val="22"/>
              </w:rPr>
            </w:pPr>
            <w:ins w:id="5647" w:author="Nate Bachmeier [AWS-SA]" w:date="2023-02-25T11:26:00Z">
              <w:r w:rsidRPr="00E16572">
                <w:rPr>
                  <w:rFonts w:ascii="Calibri" w:eastAsia="Times New Roman" w:hAnsi="Calibri" w:cs="Calibri"/>
                  <w:color w:val="000000"/>
                  <w:sz w:val="22"/>
                </w:rPr>
                <w:t>816</w:t>
              </w:r>
            </w:ins>
          </w:p>
        </w:tc>
      </w:tr>
      <w:tr w:rsidR="00E16572" w:rsidRPr="00E16572" w14:paraId="2A35CE83" w14:textId="77777777" w:rsidTr="00E16572">
        <w:trPr>
          <w:cnfStyle w:val="000000100000" w:firstRow="0" w:lastRow="0" w:firstColumn="0" w:lastColumn="0" w:oddVBand="0" w:evenVBand="0" w:oddHBand="1" w:evenHBand="0" w:firstRowFirstColumn="0" w:firstRowLastColumn="0" w:lastRowFirstColumn="0" w:lastRowLastColumn="0"/>
          <w:trHeight w:val="300"/>
          <w:ins w:id="5648" w:author="Nate Bachmeier [AWS-SA]" w:date="2023-02-25T11:26:00Z"/>
          <w:trPrChange w:id="564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650" w:author="Nate Bachmeier [AWS-SA]" w:date="2023-02-25T11:26:00Z">
              <w:tcPr>
                <w:tcW w:w="4740" w:type="dxa"/>
                <w:tcBorders>
                  <w:top w:val="nil"/>
                  <w:left w:val="nil"/>
                  <w:bottom w:val="nil"/>
                  <w:right w:val="nil"/>
                </w:tcBorders>
                <w:shd w:val="clear" w:color="auto" w:fill="auto"/>
                <w:noWrap/>
                <w:vAlign w:val="bottom"/>
                <w:hideMark/>
              </w:tcPr>
            </w:tcPrChange>
          </w:tcPr>
          <w:p w14:paraId="1C4ED54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651" w:author="Nate Bachmeier [AWS-SA]" w:date="2023-02-25T11:26:00Z"/>
                <w:rFonts w:ascii="Calibri" w:eastAsia="Times New Roman" w:hAnsi="Calibri" w:cs="Calibri"/>
                <w:b w:val="0"/>
                <w:bCs w:val="0"/>
                <w:color w:val="000000"/>
                <w:sz w:val="22"/>
                <w:rPrChange w:id="5652" w:author="Nate Bachmeier [AWS-SA]" w:date="2023-02-25T11:29:00Z">
                  <w:rPr>
                    <w:ins w:id="5653" w:author="Nate Bachmeier [AWS-SA]" w:date="2023-02-25T11:26:00Z"/>
                    <w:rFonts w:ascii="Calibri" w:eastAsia="Times New Roman" w:hAnsi="Calibri" w:cs="Calibri"/>
                    <w:color w:val="000000"/>
                    <w:sz w:val="22"/>
                  </w:rPr>
                </w:rPrChange>
              </w:rPr>
            </w:pPr>
            <w:ins w:id="5654" w:author="Nate Bachmeier [AWS-SA]" w:date="2023-02-25T11:26:00Z">
              <w:r w:rsidRPr="00E16572">
                <w:rPr>
                  <w:rFonts w:ascii="Calibri" w:eastAsia="Times New Roman" w:hAnsi="Calibri" w:cs="Calibri"/>
                  <w:b w:val="0"/>
                  <w:bCs w:val="0"/>
                  <w:color w:val="000000"/>
                  <w:sz w:val="22"/>
                  <w:rPrChange w:id="5655" w:author="Nate Bachmeier [AWS-SA]" w:date="2023-02-25T11:29:00Z">
                    <w:rPr>
                      <w:rFonts w:ascii="Calibri" w:eastAsia="Times New Roman" w:hAnsi="Calibri" w:cs="Calibri"/>
                      <w:color w:val="000000"/>
                      <w:sz w:val="22"/>
                    </w:rPr>
                  </w:rPrChange>
                </w:rPr>
                <w:lastRenderedPageBreak/>
                <w:t>playing ice hockey</w:t>
              </w:r>
            </w:ins>
          </w:p>
        </w:tc>
        <w:tc>
          <w:tcPr>
            <w:tcW w:w="960" w:type="dxa"/>
            <w:noWrap/>
            <w:hideMark/>
            <w:tcPrChange w:id="5656" w:author="Nate Bachmeier [AWS-SA]" w:date="2023-02-25T11:26:00Z">
              <w:tcPr>
                <w:tcW w:w="960" w:type="dxa"/>
                <w:tcBorders>
                  <w:top w:val="nil"/>
                  <w:left w:val="nil"/>
                  <w:bottom w:val="nil"/>
                  <w:right w:val="nil"/>
                </w:tcBorders>
                <w:shd w:val="clear" w:color="auto" w:fill="auto"/>
                <w:noWrap/>
                <w:vAlign w:val="bottom"/>
                <w:hideMark/>
              </w:tcPr>
            </w:tcPrChange>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657" w:author="Nate Bachmeier [AWS-SA]" w:date="2023-02-25T11:26:00Z"/>
                <w:rFonts w:ascii="Calibri" w:eastAsia="Times New Roman" w:hAnsi="Calibri" w:cs="Calibri"/>
                <w:color w:val="000000"/>
                <w:sz w:val="22"/>
              </w:rPr>
            </w:pPr>
            <w:ins w:id="5658" w:author="Nate Bachmeier [AWS-SA]" w:date="2023-02-25T11:26:00Z">
              <w:r w:rsidRPr="00E16572">
                <w:rPr>
                  <w:rFonts w:ascii="Calibri" w:eastAsia="Times New Roman" w:hAnsi="Calibri" w:cs="Calibri"/>
                  <w:color w:val="000000"/>
                  <w:sz w:val="22"/>
                </w:rPr>
                <w:t>792</w:t>
              </w:r>
            </w:ins>
          </w:p>
        </w:tc>
      </w:tr>
      <w:tr w:rsidR="00E16572" w:rsidRPr="00E16572" w14:paraId="026B9675" w14:textId="77777777" w:rsidTr="00E16572">
        <w:trPr>
          <w:trHeight w:val="300"/>
          <w:ins w:id="5659" w:author="Nate Bachmeier [AWS-SA]" w:date="2023-02-25T11:26:00Z"/>
          <w:trPrChange w:id="566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661" w:author="Nate Bachmeier [AWS-SA]" w:date="2023-02-25T11:26:00Z">
              <w:tcPr>
                <w:tcW w:w="4740" w:type="dxa"/>
                <w:tcBorders>
                  <w:top w:val="nil"/>
                  <w:left w:val="nil"/>
                  <w:bottom w:val="nil"/>
                  <w:right w:val="nil"/>
                </w:tcBorders>
                <w:shd w:val="clear" w:color="auto" w:fill="auto"/>
                <w:noWrap/>
                <w:vAlign w:val="bottom"/>
                <w:hideMark/>
              </w:tcPr>
            </w:tcPrChange>
          </w:tcPr>
          <w:p w14:paraId="6D405420" w14:textId="77777777" w:rsidR="00E16572" w:rsidRPr="00E16572" w:rsidRDefault="00E16572" w:rsidP="00E16572">
            <w:pPr>
              <w:spacing w:line="240" w:lineRule="auto"/>
              <w:ind w:firstLine="0"/>
              <w:rPr>
                <w:ins w:id="5662" w:author="Nate Bachmeier [AWS-SA]" w:date="2023-02-25T11:26:00Z"/>
                <w:rFonts w:ascii="Calibri" w:eastAsia="Times New Roman" w:hAnsi="Calibri" w:cs="Calibri"/>
                <w:b w:val="0"/>
                <w:bCs w:val="0"/>
                <w:color w:val="000000"/>
                <w:sz w:val="22"/>
                <w:rPrChange w:id="5663" w:author="Nate Bachmeier [AWS-SA]" w:date="2023-02-25T11:29:00Z">
                  <w:rPr>
                    <w:ins w:id="5664" w:author="Nate Bachmeier [AWS-SA]" w:date="2023-02-25T11:26:00Z"/>
                    <w:rFonts w:ascii="Calibri" w:eastAsia="Times New Roman" w:hAnsi="Calibri" w:cs="Calibri"/>
                    <w:color w:val="000000"/>
                    <w:sz w:val="22"/>
                  </w:rPr>
                </w:rPrChange>
              </w:rPr>
            </w:pPr>
            <w:ins w:id="5665" w:author="Nate Bachmeier [AWS-SA]" w:date="2023-02-25T11:26:00Z">
              <w:r w:rsidRPr="00E16572">
                <w:rPr>
                  <w:rFonts w:ascii="Calibri" w:eastAsia="Times New Roman" w:hAnsi="Calibri" w:cs="Calibri"/>
                  <w:b w:val="0"/>
                  <w:bCs w:val="0"/>
                  <w:color w:val="000000"/>
                  <w:sz w:val="22"/>
                  <w:rPrChange w:id="5666" w:author="Nate Bachmeier [AWS-SA]" w:date="2023-02-25T11:29:00Z">
                    <w:rPr>
                      <w:rFonts w:ascii="Calibri" w:eastAsia="Times New Roman" w:hAnsi="Calibri" w:cs="Calibri"/>
                      <w:color w:val="000000"/>
                      <w:sz w:val="22"/>
                    </w:rPr>
                  </w:rPrChange>
                </w:rPr>
                <w:t>playing keyboard</w:t>
              </w:r>
            </w:ins>
          </w:p>
        </w:tc>
        <w:tc>
          <w:tcPr>
            <w:tcW w:w="960" w:type="dxa"/>
            <w:noWrap/>
            <w:hideMark/>
            <w:tcPrChange w:id="5667" w:author="Nate Bachmeier [AWS-SA]" w:date="2023-02-25T11:26:00Z">
              <w:tcPr>
                <w:tcW w:w="960" w:type="dxa"/>
                <w:tcBorders>
                  <w:top w:val="nil"/>
                  <w:left w:val="nil"/>
                  <w:bottom w:val="nil"/>
                  <w:right w:val="nil"/>
                </w:tcBorders>
                <w:shd w:val="clear" w:color="auto" w:fill="auto"/>
                <w:noWrap/>
                <w:vAlign w:val="bottom"/>
                <w:hideMark/>
              </w:tcPr>
            </w:tcPrChange>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668" w:author="Nate Bachmeier [AWS-SA]" w:date="2023-02-25T11:26:00Z"/>
                <w:rFonts w:ascii="Calibri" w:eastAsia="Times New Roman" w:hAnsi="Calibri" w:cs="Calibri"/>
                <w:color w:val="000000"/>
                <w:sz w:val="22"/>
              </w:rPr>
            </w:pPr>
            <w:ins w:id="5669" w:author="Nate Bachmeier [AWS-SA]" w:date="2023-02-25T11:26:00Z">
              <w:r w:rsidRPr="00E16572">
                <w:rPr>
                  <w:rFonts w:ascii="Calibri" w:eastAsia="Times New Roman" w:hAnsi="Calibri" w:cs="Calibri"/>
                  <w:color w:val="000000"/>
                  <w:sz w:val="22"/>
                </w:rPr>
                <w:t>802</w:t>
              </w:r>
            </w:ins>
          </w:p>
        </w:tc>
      </w:tr>
      <w:tr w:rsidR="00E16572" w:rsidRPr="00E16572" w14:paraId="39723FE2" w14:textId="77777777" w:rsidTr="00E16572">
        <w:trPr>
          <w:cnfStyle w:val="000000100000" w:firstRow="0" w:lastRow="0" w:firstColumn="0" w:lastColumn="0" w:oddVBand="0" w:evenVBand="0" w:oddHBand="1" w:evenHBand="0" w:firstRowFirstColumn="0" w:firstRowLastColumn="0" w:lastRowFirstColumn="0" w:lastRowLastColumn="0"/>
          <w:trHeight w:val="300"/>
          <w:ins w:id="5670" w:author="Nate Bachmeier [AWS-SA]" w:date="2023-02-25T11:26:00Z"/>
          <w:trPrChange w:id="567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672" w:author="Nate Bachmeier [AWS-SA]" w:date="2023-02-25T11:26:00Z">
              <w:tcPr>
                <w:tcW w:w="4740" w:type="dxa"/>
                <w:tcBorders>
                  <w:top w:val="nil"/>
                  <w:left w:val="nil"/>
                  <w:bottom w:val="nil"/>
                  <w:right w:val="nil"/>
                </w:tcBorders>
                <w:shd w:val="clear" w:color="auto" w:fill="auto"/>
                <w:noWrap/>
                <w:vAlign w:val="bottom"/>
                <w:hideMark/>
              </w:tcPr>
            </w:tcPrChange>
          </w:tcPr>
          <w:p w14:paraId="7477C9C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673" w:author="Nate Bachmeier [AWS-SA]" w:date="2023-02-25T11:26:00Z"/>
                <w:rFonts w:ascii="Calibri" w:eastAsia="Times New Roman" w:hAnsi="Calibri" w:cs="Calibri"/>
                <w:b w:val="0"/>
                <w:bCs w:val="0"/>
                <w:color w:val="000000"/>
                <w:sz w:val="22"/>
                <w:rPrChange w:id="5674" w:author="Nate Bachmeier [AWS-SA]" w:date="2023-02-25T11:29:00Z">
                  <w:rPr>
                    <w:ins w:id="5675" w:author="Nate Bachmeier [AWS-SA]" w:date="2023-02-25T11:26:00Z"/>
                    <w:rFonts w:ascii="Calibri" w:eastAsia="Times New Roman" w:hAnsi="Calibri" w:cs="Calibri"/>
                    <w:color w:val="000000"/>
                    <w:sz w:val="22"/>
                  </w:rPr>
                </w:rPrChange>
              </w:rPr>
            </w:pPr>
            <w:ins w:id="5676" w:author="Nate Bachmeier [AWS-SA]" w:date="2023-02-25T11:26:00Z">
              <w:r w:rsidRPr="00E16572">
                <w:rPr>
                  <w:rFonts w:ascii="Calibri" w:eastAsia="Times New Roman" w:hAnsi="Calibri" w:cs="Calibri"/>
                  <w:b w:val="0"/>
                  <w:bCs w:val="0"/>
                  <w:color w:val="000000"/>
                  <w:sz w:val="22"/>
                  <w:rPrChange w:id="5677" w:author="Nate Bachmeier [AWS-SA]" w:date="2023-02-25T11:29:00Z">
                    <w:rPr>
                      <w:rFonts w:ascii="Calibri" w:eastAsia="Times New Roman" w:hAnsi="Calibri" w:cs="Calibri"/>
                      <w:color w:val="000000"/>
                      <w:sz w:val="22"/>
                    </w:rPr>
                  </w:rPrChange>
                </w:rPr>
                <w:t>playing kickball</w:t>
              </w:r>
            </w:ins>
          </w:p>
        </w:tc>
        <w:tc>
          <w:tcPr>
            <w:tcW w:w="960" w:type="dxa"/>
            <w:noWrap/>
            <w:hideMark/>
            <w:tcPrChange w:id="5678" w:author="Nate Bachmeier [AWS-SA]" w:date="2023-02-25T11:26:00Z">
              <w:tcPr>
                <w:tcW w:w="960" w:type="dxa"/>
                <w:tcBorders>
                  <w:top w:val="nil"/>
                  <w:left w:val="nil"/>
                  <w:bottom w:val="nil"/>
                  <w:right w:val="nil"/>
                </w:tcBorders>
                <w:shd w:val="clear" w:color="auto" w:fill="auto"/>
                <w:noWrap/>
                <w:vAlign w:val="bottom"/>
                <w:hideMark/>
              </w:tcPr>
            </w:tcPrChange>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679" w:author="Nate Bachmeier [AWS-SA]" w:date="2023-02-25T11:26:00Z"/>
                <w:rFonts w:ascii="Calibri" w:eastAsia="Times New Roman" w:hAnsi="Calibri" w:cs="Calibri"/>
                <w:color w:val="000000"/>
                <w:sz w:val="22"/>
              </w:rPr>
            </w:pPr>
            <w:ins w:id="5680" w:author="Nate Bachmeier [AWS-SA]" w:date="2023-02-25T11:26:00Z">
              <w:r w:rsidRPr="00E16572">
                <w:rPr>
                  <w:rFonts w:ascii="Calibri" w:eastAsia="Times New Roman" w:hAnsi="Calibri" w:cs="Calibri"/>
                  <w:color w:val="000000"/>
                  <w:sz w:val="22"/>
                </w:rPr>
                <w:t>509</w:t>
              </w:r>
            </w:ins>
          </w:p>
        </w:tc>
      </w:tr>
      <w:tr w:rsidR="00E16572" w:rsidRPr="00E16572" w14:paraId="612EC9F5" w14:textId="77777777" w:rsidTr="00E16572">
        <w:trPr>
          <w:trHeight w:val="300"/>
          <w:ins w:id="5681" w:author="Nate Bachmeier [AWS-SA]" w:date="2023-02-25T11:26:00Z"/>
          <w:trPrChange w:id="568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683" w:author="Nate Bachmeier [AWS-SA]" w:date="2023-02-25T11:26:00Z">
              <w:tcPr>
                <w:tcW w:w="4740" w:type="dxa"/>
                <w:tcBorders>
                  <w:top w:val="nil"/>
                  <w:left w:val="nil"/>
                  <w:bottom w:val="nil"/>
                  <w:right w:val="nil"/>
                </w:tcBorders>
                <w:shd w:val="clear" w:color="auto" w:fill="auto"/>
                <w:noWrap/>
                <w:vAlign w:val="bottom"/>
                <w:hideMark/>
              </w:tcPr>
            </w:tcPrChange>
          </w:tcPr>
          <w:p w14:paraId="6F098895" w14:textId="77777777" w:rsidR="00E16572" w:rsidRPr="00E16572" w:rsidRDefault="00E16572" w:rsidP="00E16572">
            <w:pPr>
              <w:spacing w:line="240" w:lineRule="auto"/>
              <w:ind w:firstLine="0"/>
              <w:rPr>
                <w:ins w:id="5684" w:author="Nate Bachmeier [AWS-SA]" w:date="2023-02-25T11:26:00Z"/>
                <w:rFonts w:ascii="Calibri" w:eastAsia="Times New Roman" w:hAnsi="Calibri" w:cs="Calibri"/>
                <w:b w:val="0"/>
                <w:bCs w:val="0"/>
                <w:color w:val="000000"/>
                <w:sz w:val="22"/>
                <w:rPrChange w:id="5685" w:author="Nate Bachmeier [AWS-SA]" w:date="2023-02-25T11:29:00Z">
                  <w:rPr>
                    <w:ins w:id="5686" w:author="Nate Bachmeier [AWS-SA]" w:date="2023-02-25T11:26:00Z"/>
                    <w:rFonts w:ascii="Calibri" w:eastAsia="Times New Roman" w:hAnsi="Calibri" w:cs="Calibri"/>
                    <w:color w:val="000000"/>
                    <w:sz w:val="22"/>
                  </w:rPr>
                </w:rPrChange>
              </w:rPr>
            </w:pPr>
            <w:ins w:id="5687" w:author="Nate Bachmeier [AWS-SA]" w:date="2023-02-25T11:26:00Z">
              <w:r w:rsidRPr="00E16572">
                <w:rPr>
                  <w:rFonts w:ascii="Calibri" w:eastAsia="Times New Roman" w:hAnsi="Calibri" w:cs="Calibri"/>
                  <w:b w:val="0"/>
                  <w:bCs w:val="0"/>
                  <w:color w:val="000000"/>
                  <w:sz w:val="22"/>
                  <w:rPrChange w:id="5688" w:author="Nate Bachmeier [AWS-SA]" w:date="2023-02-25T11:29:00Z">
                    <w:rPr>
                      <w:rFonts w:ascii="Calibri" w:eastAsia="Times New Roman" w:hAnsi="Calibri" w:cs="Calibri"/>
                      <w:color w:val="000000"/>
                      <w:sz w:val="22"/>
                    </w:rPr>
                  </w:rPrChange>
                </w:rPr>
                <w:t>playing laser tag</w:t>
              </w:r>
            </w:ins>
          </w:p>
        </w:tc>
        <w:tc>
          <w:tcPr>
            <w:tcW w:w="960" w:type="dxa"/>
            <w:noWrap/>
            <w:hideMark/>
            <w:tcPrChange w:id="5689" w:author="Nate Bachmeier [AWS-SA]" w:date="2023-02-25T11:26:00Z">
              <w:tcPr>
                <w:tcW w:w="960" w:type="dxa"/>
                <w:tcBorders>
                  <w:top w:val="nil"/>
                  <w:left w:val="nil"/>
                  <w:bottom w:val="nil"/>
                  <w:right w:val="nil"/>
                </w:tcBorders>
                <w:shd w:val="clear" w:color="auto" w:fill="auto"/>
                <w:noWrap/>
                <w:vAlign w:val="bottom"/>
                <w:hideMark/>
              </w:tcPr>
            </w:tcPrChange>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690" w:author="Nate Bachmeier [AWS-SA]" w:date="2023-02-25T11:26:00Z"/>
                <w:rFonts w:ascii="Calibri" w:eastAsia="Times New Roman" w:hAnsi="Calibri" w:cs="Calibri"/>
                <w:color w:val="000000"/>
                <w:sz w:val="22"/>
              </w:rPr>
            </w:pPr>
            <w:ins w:id="5691" w:author="Nate Bachmeier [AWS-SA]" w:date="2023-02-25T11:26:00Z">
              <w:r w:rsidRPr="00E16572">
                <w:rPr>
                  <w:rFonts w:ascii="Calibri" w:eastAsia="Times New Roman" w:hAnsi="Calibri" w:cs="Calibri"/>
                  <w:color w:val="000000"/>
                  <w:sz w:val="22"/>
                </w:rPr>
                <w:t>586</w:t>
              </w:r>
            </w:ins>
          </w:p>
        </w:tc>
      </w:tr>
      <w:tr w:rsidR="00E16572" w:rsidRPr="00E16572" w14:paraId="7145AA3D" w14:textId="77777777" w:rsidTr="00E16572">
        <w:trPr>
          <w:cnfStyle w:val="000000100000" w:firstRow="0" w:lastRow="0" w:firstColumn="0" w:lastColumn="0" w:oddVBand="0" w:evenVBand="0" w:oddHBand="1" w:evenHBand="0" w:firstRowFirstColumn="0" w:firstRowLastColumn="0" w:lastRowFirstColumn="0" w:lastRowLastColumn="0"/>
          <w:trHeight w:val="300"/>
          <w:ins w:id="5692" w:author="Nate Bachmeier [AWS-SA]" w:date="2023-02-25T11:26:00Z"/>
          <w:trPrChange w:id="569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694" w:author="Nate Bachmeier [AWS-SA]" w:date="2023-02-25T11:26:00Z">
              <w:tcPr>
                <w:tcW w:w="4740" w:type="dxa"/>
                <w:tcBorders>
                  <w:top w:val="nil"/>
                  <w:left w:val="nil"/>
                  <w:bottom w:val="nil"/>
                  <w:right w:val="nil"/>
                </w:tcBorders>
                <w:shd w:val="clear" w:color="auto" w:fill="auto"/>
                <w:noWrap/>
                <w:vAlign w:val="bottom"/>
                <w:hideMark/>
              </w:tcPr>
            </w:tcPrChange>
          </w:tcPr>
          <w:p w14:paraId="5B06A88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695" w:author="Nate Bachmeier [AWS-SA]" w:date="2023-02-25T11:26:00Z"/>
                <w:rFonts w:ascii="Calibri" w:eastAsia="Times New Roman" w:hAnsi="Calibri" w:cs="Calibri"/>
                <w:b w:val="0"/>
                <w:bCs w:val="0"/>
                <w:color w:val="000000"/>
                <w:sz w:val="22"/>
                <w:rPrChange w:id="5696" w:author="Nate Bachmeier [AWS-SA]" w:date="2023-02-25T11:29:00Z">
                  <w:rPr>
                    <w:ins w:id="5697" w:author="Nate Bachmeier [AWS-SA]" w:date="2023-02-25T11:26:00Z"/>
                    <w:rFonts w:ascii="Calibri" w:eastAsia="Times New Roman" w:hAnsi="Calibri" w:cs="Calibri"/>
                    <w:color w:val="000000"/>
                    <w:sz w:val="22"/>
                  </w:rPr>
                </w:rPrChange>
              </w:rPr>
            </w:pPr>
            <w:ins w:id="5698" w:author="Nate Bachmeier [AWS-SA]" w:date="2023-02-25T11:26:00Z">
              <w:r w:rsidRPr="00E16572">
                <w:rPr>
                  <w:rFonts w:ascii="Calibri" w:eastAsia="Times New Roman" w:hAnsi="Calibri" w:cs="Calibri"/>
                  <w:b w:val="0"/>
                  <w:bCs w:val="0"/>
                  <w:color w:val="000000"/>
                  <w:sz w:val="22"/>
                  <w:rPrChange w:id="5699" w:author="Nate Bachmeier [AWS-SA]" w:date="2023-02-25T11:29:00Z">
                    <w:rPr>
                      <w:rFonts w:ascii="Calibri" w:eastAsia="Times New Roman" w:hAnsi="Calibri" w:cs="Calibri"/>
                      <w:color w:val="000000"/>
                      <w:sz w:val="22"/>
                    </w:rPr>
                  </w:rPrChange>
                </w:rPr>
                <w:t>playing lute</w:t>
              </w:r>
            </w:ins>
          </w:p>
        </w:tc>
        <w:tc>
          <w:tcPr>
            <w:tcW w:w="960" w:type="dxa"/>
            <w:noWrap/>
            <w:hideMark/>
            <w:tcPrChange w:id="5700" w:author="Nate Bachmeier [AWS-SA]" w:date="2023-02-25T11:26:00Z">
              <w:tcPr>
                <w:tcW w:w="960" w:type="dxa"/>
                <w:tcBorders>
                  <w:top w:val="nil"/>
                  <w:left w:val="nil"/>
                  <w:bottom w:val="nil"/>
                  <w:right w:val="nil"/>
                </w:tcBorders>
                <w:shd w:val="clear" w:color="auto" w:fill="auto"/>
                <w:noWrap/>
                <w:vAlign w:val="bottom"/>
                <w:hideMark/>
              </w:tcPr>
            </w:tcPrChange>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701" w:author="Nate Bachmeier [AWS-SA]" w:date="2023-02-25T11:26:00Z"/>
                <w:rFonts w:ascii="Calibri" w:eastAsia="Times New Roman" w:hAnsi="Calibri" w:cs="Calibri"/>
                <w:color w:val="000000"/>
                <w:sz w:val="22"/>
              </w:rPr>
            </w:pPr>
            <w:ins w:id="5702" w:author="Nate Bachmeier [AWS-SA]" w:date="2023-02-25T11:26:00Z">
              <w:r w:rsidRPr="00E16572">
                <w:rPr>
                  <w:rFonts w:ascii="Calibri" w:eastAsia="Times New Roman" w:hAnsi="Calibri" w:cs="Calibri"/>
                  <w:color w:val="000000"/>
                  <w:sz w:val="22"/>
                </w:rPr>
                <w:t>543</w:t>
              </w:r>
            </w:ins>
          </w:p>
        </w:tc>
      </w:tr>
      <w:tr w:rsidR="00E16572" w:rsidRPr="00E16572" w14:paraId="14C9418D" w14:textId="77777777" w:rsidTr="00E16572">
        <w:trPr>
          <w:trHeight w:val="300"/>
          <w:ins w:id="5703" w:author="Nate Bachmeier [AWS-SA]" w:date="2023-02-25T11:26:00Z"/>
          <w:trPrChange w:id="570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705" w:author="Nate Bachmeier [AWS-SA]" w:date="2023-02-25T11:26:00Z">
              <w:tcPr>
                <w:tcW w:w="4740" w:type="dxa"/>
                <w:tcBorders>
                  <w:top w:val="nil"/>
                  <w:left w:val="nil"/>
                  <w:bottom w:val="nil"/>
                  <w:right w:val="nil"/>
                </w:tcBorders>
                <w:shd w:val="clear" w:color="auto" w:fill="auto"/>
                <w:noWrap/>
                <w:vAlign w:val="bottom"/>
                <w:hideMark/>
              </w:tcPr>
            </w:tcPrChange>
          </w:tcPr>
          <w:p w14:paraId="18A0EB4F" w14:textId="77777777" w:rsidR="00E16572" w:rsidRPr="00E16572" w:rsidRDefault="00E16572" w:rsidP="00E16572">
            <w:pPr>
              <w:spacing w:line="240" w:lineRule="auto"/>
              <w:ind w:firstLine="0"/>
              <w:rPr>
                <w:ins w:id="5706" w:author="Nate Bachmeier [AWS-SA]" w:date="2023-02-25T11:26:00Z"/>
                <w:rFonts w:ascii="Calibri" w:eastAsia="Times New Roman" w:hAnsi="Calibri" w:cs="Calibri"/>
                <w:b w:val="0"/>
                <w:bCs w:val="0"/>
                <w:color w:val="000000"/>
                <w:sz w:val="22"/>
                <w:rPrChange w:id="5707" w:author="Nate Bachmeier [AWS-SA]" w:date="2023-02-25T11:29:00Z">
                  <w:rPr>
                    <w:ins w:id="5708" w:author="Nate Bachmeier [AWS-SA]" w:date="2023-02-25T11:26:00Z"/>
                    <w:rFonts w:ascii="Calibri" w:eastAsia="Times New Roman" w:hAnsi="Calibri" w:cs="Calibri"/>
                    <w:color w:val="000000"/>
                    <w:sz w:val="22"/>
                  </w:rPr>
                </w:rPrChange>
              </w:rPr>
            </w:pPr>
            <w:ins w:id="5709" w:author="Nate Bachmeier [AWS-SA]" w:date="2023-02-25T11:26:00Z">
              <w:r w:rsidRPr="00E16572">
                <w:rPr>
                  <w:rFonts w:ascii="Calibri" w:eastAsia="Times New Roman" w:hAnsi="Calibri" w:cs="Calibri"/>
                  <w:b w:val="0"/>
                  <w:bCs w:val="0"/>
                  <w:color w:val="000000"/>
                  <w:sz w:val="22"/>
                  <w:rPrChange w:id="5710" w:author="Nate Bachmeier [AWS-SA]" w:date="2023-02-25T11:29:00Z">
                    <w:rPr>
                      <w:rFonts w:ascii="Calibri" w:eastAsia="Times New Roman" w:hAnsi="Calibri" w:cs="Calibri"/>
                      <w:color w:val="000000"/>
                      <w:sz w:val="22"/>
                    </w:rPr>
                  </w:rPrChange>
                </w:rPr>
                <w:t>playing mahjong</w:t>
              </w:r>
            </w:ins>
          </w:p>
        </w:tc>
        <w:tc>
          <w:tcPr>
            <w:tcW w:w="960" w:type="dxa"/>
            <w:noWrap/>
            <w:hideMark/>
            <w:tcPrChange w:id="5711" w:author="Nate Bachmeier [AWS-SA]" w:date="2023-02-25T11:26:00Z">
              <w:tcPr>
                <w:tcW w:w="960" w:type="dxa"/>
                <w:tcBorders>
                  <w:top w:val="nil"/>
                  <w:left w:val="nil"/>
                  <w:bottom w:val="nil"/>
                  <w:right w:val="nil"/>
                </w:tcBorders>
                <w:shd w:val="clear" w:color="auto" w:fill="auto"/>
                <w:noWrap/>
                <w:vAlign w:val="bottom"/>
                <w:hideMark/>
              </w:tcPr>
            </w:tcPrChange>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712" w:author="Nate Bachmeier [AWS-SA]" w:date="2023-02-25T11:26:00Z"/>
                <w:rFonts w:ascii="Calibri" w:eastAsia="Times New Roman" w:hAnsi="Calibri" w:cs="Calibri"/>
                <w:color w:val="000000"/>
                <w:sz w:val="22"/>
              </w:rPr>
            </w:pPr>
            <w:ins w:id="5713" w:author="Nate Bachmeier [AWS-SA]" w:date="2023-02-25T11:26:00Z">
              <w:r w:rsidRPr="00E16572">
                <w:rPr>
                  <w:rFonts w:ascii="Calibri" w:eastAsia="Times New Roman" w:hAnsi="Calibri" w:cs="Calibri"/>
                  <w:color w:val="000000"/>
                  <w:sz w:val="22"/>
                </w:rPr>
                <w:t>434</w:t>
              </w:r>
            </w:ins>
          </w:p>
        </w:tc>
      </w:tr>
      <w:tr w:rsidR="00E16572" w:rsidRPr="00E16572" w14:paraId="34B19C4C" w14:textId="77777777" w:rsidTr="00E16572">
        <w:trPr>
          <w:cnfStyle w:val="000000100000" w:firstRow="0" w:lastRow="0" w:firstColumn="0" w:lastColumn="0" w:oddVBand="0" w:evenVBand="0" w:oddHBand="1" w:evenHBand="0" w:firstRowFirstColumn="0" w:firstRowLastColumn="0" w:lastRowFirstColumn="0" w:lastRowLastColumn="0"/>
          <w:trHeight w:val="300"/>
          <w:ins w:id="5714" w:author="Nate Bachmeier [AWS-SA]" w:date="2023-02-25T11:26:00Z"/>
          <w:trPrChange w:id="57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716" w:author="Nate Bachmeier [AWS-SA]" w:date="2023-02-25T11:26:00Z">
              <w:tcPr>
                <w:tcW w:w="4740" w:type="dxa"/>
                <w:tcBorders>
                  <w:top w:val="nil"/>
                  <w:left w:val="nil"/>
                  <w:bottom w:val="nil"/>
                  <w:right w:val="nil"/>
                </w:tcBorders>
                <w:shd w:val="clear" w:color="auto" w:fill="auto"/>
                <w:noWrap/>
                <w:vAlign w:val="bottom"/>
                <w:hideMark/>
              </w:tcPr>
            </w:tcPrChange>
          </w:tcPr>
          <w:p w14:paraId="07E47AB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717" w:author="Nate Bachmeier [AWS-SA]" w:date="2023-02-25T11:26:00Z"/>
                <w:rFonts w:ascii="Calibri" w:eastAsia="Times New Roman" w:hAnsi="Calibri" w:cs="Calibri"/>
                <w:b w:val="0"/>
                <w:bCs w:val="0"/>
                <w:color w:val="000000"/>
                <w:sz w:val="22"/>
                <w:rPrChange w:id="5718" w:author="Nate Bachmeier [AWS-SA]" w:date="2023-02-25T11:29:00Z">
                  <w:rPr>
                    <w:ins w:id="5719" w:author="Nate Bachmeier [AWS-SA]" w:date="2023-02-25T11:26:00Z"/>
                    <w:rFonts w:ascii="Calibri" w:eastAsia="Times New Roman" w:hAnsi="Calibri" w:cs="Calibri"/>
                    <w:color w:val="000000"/>
                    <w:sz w:val="22"/>
                  </w:rPr>
                </w:rPrChange>
              </w:rPr>
            </w:pPr>
            <w:ins w:id="5720" w:author="Nate Bachmeier [AWS-SA]" w:date="2023-02-25T11:26:00Z">
              <w:r w:rsidRPr="00E16572">
                <w:rPr>
                  <w:rFonts w:ascii="Calibri" w:eastAsia="Times New Roman" w:hAnsi="Calibri" w:cs="Calibri"/>
                  <w:b w:val="0"/>
                  <w:bCs w:val="0"/>
                  <w:color w:val="000000"/>
                  <w:sz w:val="22"/>
                  <w:rPrChange w:id="5721" w:author="Nate Bachmeier [AWS-SA]" w:date="2023-02-25T11:29:00Z">
                    <w:rPr>
                      <w:rFonts w:ascii="Calibri" w:eastAsia="Times New Roman" w:hAnsi="Calibri" w:cs="Calibri"/>
                      <w:color w:val="000000"/>
                      <w:sz w:val="22"/>
                    </w:rPr>
                  </w:rPrChange>
                </w:rPr>
                <w:t>playing maracas</w:t>
              </w:r>
            </w:ins>
          </w:p>
        </w:tc>
        <w:tc>
          <w:tcPr>
            <w:tcW w:w="960" w:type="dxa"/>
            <w:noWrap/>
            <w:hideMark/>
            <w:tcPrChange w:id="5722" w:author="Nate Bachmeier [AWS-SA]" w:date="2023-02-25T11:26:00Z">
              <w:tcPr>
                <w:tcW w:w="960" w:type="dxa"/>
                <w:tcBorders>
                  <w:top w:val="nil"/>
                  <w:left w:val="nil"/>
                  <w:bottom w:val="nil"/>
                  <w:right w:val="nil"/>
                </w:tcBorders>
                <w:shd w:val="clear" w:color="auto" w:fill="auto"/>
                <w:noWrap/>
                <w:vAlign w:val="bottom"/>
                <w:hideMark/>
              </w:tcPr>
            </w:tcPrChange>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723" w:author="Nate Bachmeier [AWS-SA]" w:date="2023-02-25T11:26:00Z"/>
                <w:rFonts w:ascii="Calibri" w:eastAsia="Times New Roman" w:hAnsi="Calibri" w:cs="Calibri"/>
                <w:color w:val="000000"/>
                <w:sz w:val="22"/>
              </w:rPr>
            </w:pPr>
            <w:ins w:id="5724" w:author="Nate Bachmeier [AWS-SA]" w:date="2023-02-25T11:26:00Z">
              <w:r w:rsidRPr="00E16572">
                <w:rPr>
                  <w:rFonts w:ascii="Calibri" w:eastAsia="Times New Roman" w:hAnsi="Calibri" w:cs="Calibri"/>
                  <w:color w:val="000000"/>
                  <w:sz w:val="22"/>
                </w:rPr>
                <w:t>686</w:t>
              </w:r>
            </w:ins>
          </w:p>
        </w:tc>
      </w:tr>
      <w:tr w:rsidR="00E16572" w:rsidRPr="00E16572" w14:paraId="19F2087F" w14:textId="77777777" w:rsidTr="00E16572">
        <w:trPr>
          <w:trHeight w:val="300"/>
          <w:ins w:id="5725" w:author="Nate Bachmeier [AWS-SA]" w:date="2023-02-25T11:26:00Z"/>
          <w:trPrChange w:id="572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727" w:author="Nate Bachmeier [AWS-SA]" w:date="2023-02-25T11:26:00Z">
              <w:tcPr>
                <w:tcW w:w="4740" w:type="dxa"/>
                <w:tcBorders>
                  <w:top w:val="nil"/>
                  <w:left w:val="nil"/>
                  <w:bottom w:val="nil"/>
                  <w:right w:val="nil"/>
                </w:tcBorders>
                <w:shd w:val="clear" w:color="auto" w:fill="auto"/>
                <w:noWrap/>
                <w:vAlign w:val="bottom"/>
                <w:hideMark/>
              </w:tcPr>
            </w:tcPrChange>
          </w:tcPr>
          <w:p w14:paraId="1CC5E46E" w14:textId="77777777" w:rsidR="00E16572" w:rsidRPr="00E16572" w:rsidRDefault="00E16572" w:rsidP="00E16572">
            <w:pPr>
              <w:spacing w:line="240" w:lineRule="auto"/>
              <w:ind w:firstLine="0"/>
              <w:rPr>
                <w:ins w:id="5728" w:author="Nate Bachmeier [AWS-SA]" w:date="2023-02-25T11:26:00Z"/>
                <w:rFonts w:ascii="Calibri" w:eastAsia="Times New Roman" w:hAnsi="Calibri" w:cs="Calibri"/>
                <w:b w:val="0"/>
                <w:bCs w:val="0"/>
                <w:color w:val="000000"/>
                <w:sz w:val="22"/>
                <w:rPrChange w:id="5729" w:author="Nate Bachmeier [AWS-SA]" w:date="2023-02-25T11:29:00Z">
                  <w:rPr>
                    <w:ins w:id="5730" w:author="Nate Bachmeier [AWS-SA]" w:date="2023-02-25T11:26:00Z"/>
                    <w:rFonts w:ascii="Calibri" w:eastAsia="Times New Roman" w:hAnsi="Calibri" w:cs="Calibri"/>
                    <w:color w:val="000000"/>
                    <w:sz w:val="22"/>
                  </w:rPr>
                </w:rPrChange>
              </w:rPr>
            </w:pPr>
            <w:ins w:id="5731" w:author="Nate Bachmeier [AWS-SA]" w:date="2023-02-25T11:26:00Z">
              <w:r w:rsidRPr="00E16572">
                <w:rPr>
                  <w:rFonts w:ascii="Calibri" w:eastAsia="Times New Roman" w:hAnsi="Calibri" w:cs="Calibri"/>
                  <w:b w:val="0"/>
                  <w:bCs w:val="0"/>
                  <w:color w:val="000000"/>
                  <w:sz w:val="22"/>
                  <w:rPrChange w:id="5732" w:author="Nate Bachmeier [AWS-SA]" w:date="2023-02-25T11:29:00Z">
                    <w:rPr>
                      <w:rFonts w:ascii="Calibri" w:eastAsia="Times New Roman" w:hAnsi="Calibri" w:cs="Calibri"/>
                      <w:color w:val="000000"/>
                      <w:sz w:val="22"/>
                    </w:rPr>
                  </w:rPrChange>
                </w:rPr>
                <w:t>playing marbles</w:t>
              </w:r>
            </w:ins>
          </w:p>
        </w:tc>
        <w:tc>
          <w:tcPr>
            <w:tcW w:w="960" w:type="dxa"/>
            <w:noWrap/>
            <w:hideMark/>
            <w:tcPrChange w:id="5733" w:author="Nate Bachmeier [AWS-SA]" w:date="2023-02-25T11:26:00Z">
              <w:tcPr>
                <w:tcW w:w="960" w:type="dxa"/>
                <w:tcBorders>
                  <w:top w:val="nil"/>
                  <w:left w:val="nil"/>
                  <w:bottom w:val="nil"/>
                  <w:right w:val="nil"/>
                </w:tcBorders>
                <w:shd w:val="clear" w:color="auto" w:fill="auto"/>
                <w:noWrap/>
                <w:vAlign w:val="bottom"/>
                <w:hideMark/>
              </w:tcPr>
            </w:tcPrChange>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734" w:author="Nate Bachmeier [AWS-SA]" w:date="2023-02-25T11:26:00Z"/>
                <w:rFonts w:ascii="Calibri" w:eastAsia="Times New Roman" w:hAnsi="Calibri" w:cs="Calibri"/>
                <w:color w:val="000000"/>
                <w:sz w:val="22"/>
              </w:rPr>
            </w:pPr>
            <w:ins w:id="5735" w:author="Nate Bachmeier [AWS-SA]" w:date="2023-02-25T11:26:00Z">
              <w:r w:rsidRPr="00E16572">
                <w:rPr>
                  <w:rFonts w:ascii="Calibri" w:eastAsia="Times New Roman" w:hAnsi="Calibri" w:cs="Calibri"/>
                  <w:color w:val="000000"/>
                  <w:sz w:val="22"/>
                </w:rPr>
                <w:t>528</w:t>
              </w:r>
            </w:ins>
          </w:p>
        </w:tc>
      </w:tr>
      <w:tr w:rsidR="00E16572" w:rsidRPr="00E16572" w14:paraId="20F8D9AC" w14:textId="77777777" w:rsidTr="00E16572">
        <w:trPr>
          <w:cnfStyle w:val="000000100000" w:firstRow="0" w:lastRow="0" w:firstColumn="0" w:lastColumn="0" w:oddVBand="0" w:evenVBand="0" w:oddHBand="1" w:evenHBand="0" w:firstRowFirstColumn="0" w:firstRowLastColumn="0" w:lastRowFirstColumn="0" w:lastRowLastColumn="0"/>
          <w:trHeight w:val="300"/>
          <w:ins w:id="5736" w:author="Nate Bachmeier [AWS-SA]" w:date="2023-02-25T11:26:00Z"/>
          <w:trPrChange w:id="573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738" w:author="Nate Bachmeier [AWS-SA]" w:date="2023-02-25T11:26:00Z">
              <w:tcPr>
                <w:tcW w:w="4740" w:type="dxa"/>
                <w:tcBorders>
                  <w:top w:val="nil"/>
                  <w:left w:val="nil"/>
                  <w:bottom w:val="nil"/>
                  <w:right w:val="nil"/>
                </w:tcBorders>
                <w:shd w:val="clear" w:color="auto" w:fill="auto"/>
                <w:noWrap/>
                <w:vAlign w:val="bottom"/>
                <w:hideMark/>
              </w:tcPr>
            </w:tcPrChange>
          </w:tcPr>
          <w:p w14:paraId="753CA56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739" w:author="Nate Bachmeier [AWS-SA]" w:date="2023-02-25T11:26:00Z"/>
                <w:rFonts w:ascii="Calibri" w:eastAsia="Times New Roman" w:hAnsi="Calibri" w:cs="Calibri"/>
                <w:b w:val="0"/>
                <w:bCs w:val="0"/>
                <w:color w:val="000000"/>
                <w:sz w:val="22"/>
                <w:rPrChange w:id="5740" w:author="Nate Bachmeier [AWS-SA]" w:date="2023-02-25T11:29:00Z">
                  <w:rPr>
                    <w:ins w:id="5741" w:author="Nate Bachmeier [AWS-SA]" w:date="2023-02-25T11:26:00Z"/>
                    <w:rFonts w:ascii="Calibri" w:eastAsia="Times New Roman" w:hAnsi="Calibri" w:cs="Calibri"/>
                    <w:color w:val="000000"/>
                    <w:sz w:val="22"/>
                  </w:rPr>
                </w:rPrChange>
              </w:rPr>
            </w:pPr>
            <w:ins w:id="5742" w:author="Nate Bachmeier [AWS-SA]" w:date="2023-02-25T11:26:00Z">
              <w:r w:rsidRPr="00E16572">
                <w:rPr>
                  <w:rFonts w:ascii="Calibri" w:eastAsia="Times New Roman" w:hAnsi="Calibri" w:cs="Calibri"/>
                  <w:b w:val="0"/>
                  <w:bCs w:val="0"/>
                  <w:color w:val="000000"/>
                  <w:sz w:val="22"/>
                  <w:rPrChange w:id="5743" w:author="Nate Bachmeier [AWS-SA]" w:date="2023-02-25T11:29:00Z">
                    <w:rPr>
                      <w:rFonts w:ascii="Calibri" w:eastAsia="Times New Roman" w:hAnsi="Calibri" w:cs="Calibri"/>
                      <w:color w:val="000000"/>
                      <w:sz w:val="22"/>
                    </w:rPr>
                  </w:rPrChange>
                </w:rPr>
                <w:t>playing monopoly</w:t>
              </w:r>
            </w:ins>
          </w:p>
        </w:tc>
        <w:tc>
          <w:tcPr>
            <w:tcW w:w="960" w:type="dxa"/>
            <w:noWrap/>
            <w:hideMark/>
            <w:tcPrChange w:id="5744" w:author="Nate Bachmeier [AWS-SA]" w:date="2023-02-25T11:26:00Z">
              <w:tcPr>
                <w:tcW w:w="960" w:type="dxa"/>
                <w:tcBorders>
                  <w:top w:val="nil"/>
                  <w:left w:val="nil"/>
                  <w:bottom w:val="nil"/>
                  <w:right w:val="nil"/>
                </w:tcBorders>
                <w:shd w:val="clear" w:color="auto" w:fill="auto"/>
                <w:noWrap/>
                <w:vAlign w:val="bottom"/>
                <w:hideMark/>
              </w:tcPr>
            </w:tcPrChange>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745" w:author="Nate Bachmeier [AWS-SA]" w:date="2023-02-25T11:26:00Z"/>
                <w:rFonts w:ascii="Calibri" w:eastAsia="Times New Roman" w:hAnsi="Calibri" w:cs="Calibri"/>
                <w:color w:val="000000"/>
                <w:sz w:val="22"/>
              </w:rPr>
            </w:pPr>
            <w:ins w:id="5746" w:author="Nate Bachmeier [AWS-SA]" w:date="2023-02-25T11:26:00Z">
              <w:r w:rsidRPr="00E16572">
                <w:rPr>
                  <w:rFonts w:ascii="Calibri" w:eastAsia="Times New Roman" w:hAnsi="Calibri" w:cs="Calibri"/>
                  <w:color w:val="000000"/>
                  <w:sz w:val="22"/>
                </w:rPr>
                <w:t>624</w:t>
              </w:r>
            </w:ins>
          </w:p>
        </w:tc>
      </w:tr>
      <w:tr w:rsidR="00E16572" w:rsidRPr="00E16572" w14:paraId="508B9F83" w14:textId="77777777" w:rsidTr="00E16572">
        <w:trPr>
          <w:trHeight w:val="300"/>
          <w:ins w:id="5747" w:author="Nate Bachmeier [AWS-SA]" w:date="2023-02-25T11:26:00Z"/>
          <w:trPrChange w:id="574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749" w:author="Nate Bachmeier [AWS-SA]" w:date="2023-02-25T11:26:00Z">
              <w:tcPr>
                <w:tcW w:w="4740" w:type="dxa"/>
                <w:tcBorders>
                  <w:top w:val="nil"/>
                  <w:left w:val="nil"/>
                  <w:bottom w:val="nil"/>
                  <w:right w:val="nil"/>
                </w:tcBorders>
                <w:shd w:val="clear" w:color="auto" w:fill="auto"/>
                <w:noWrap/>
                <w:vAlign w:val="bottom"/>
                <w:hideMark/>
              </w:tcPr>
            </w:tcPrChange>
          </w:tcPr>
          <w:p w14:paraId="05C35A47" w14:textId="77777777" w:rsidR="00E16572" w:rsidRPr="00E16572" w:rsidRDefault="00E16572" w:rsidP="00E16572">
            <w:pPr>
              <w:spacing w:line="240" w:lineRule="auto"/>
              <w:ind w:firstLine="0"/>
              <w:rPr>
                <w:ins w:id="5750" w:author="Nate Bachmeier [AWS-SA]" w:date="2023-02-25T11:26:00Z"/>
                <w:rFonts w:ascii="Calibri" w:eastAsia="Times New Roman" w:hAnsi="Calibri" w:cs="Calibri"/>
                <w:b w:val="0"/>
                <w:bCs w:val="0"/>
                <w:color w:val="000000"/>
                <w:sz w:val="22"/>
                <w:rPrChange w:id="5751" w:author="Nate Bachmeier [AWS-SA]" w:date="2023-02-25T11:29:00Z">
                  <w:rPr>
                    <w:ins w:id="5752" w:author="Nate Bachmeier [AWS-SA]" w:date="2023-02-25T11:26:00Z"/>
                    <w:rFonts w:ascii="Calibri" w:eastAsia="Times New Roman" w:hAnsi="Calibri" w:cs="Calibri"/>
                    <w:color w:val="000000"/>
                    <w:sz w:val="22"/>
                  </w:rPr>
                </w:rPrChange>
              </w:rPr>
            </w:pPr>
            <w:ins w:id="5753" w:author="Nate Bachmeier [AWS-SA]" w:date="2023-02-25T11:26:00Z">
              <w:r w:rsidRPr="00E16572">
                <w:rPr>
                  <w:rFonts w:ascii="Calibri" w:eastAsia="Times New Roman" w:hAnsi="Calibri" w:cs="Calibri"/>
                  <w:b w:val="0"/>
                  <w:bCs w:val="0"/>
                  <w:color w:val="000000"/>
                  <w:sz w:val="22"/>
                  <w:rPrChange w:id="5754" w:author="Nate Bachmeier [AWS-SA]" w:date="2023-02-25T11:29:00Z">
                    <w:rPr>
                      <w:rFonts w:ascii="Calibri" w:eastAsia="Times New Roman" w:hAnsi="Calibri" w:cs="Calibri"/>
                      <w:color w:val="000000"/>
                      <w:sz w:val="22"/>
                    </w:rPr>
                  </w:rPrChange>
                </w:rPr>
                <w:t>playing netball</w:t>
              </w:r>
            </w:ins>
          </w:p>
        </w:tc>
        <w:tc>
          <w:tcPr>
            <w:tcW w:w="960" w:type="dxa"/>
            <w:noWrap/>
            <w:hideMark/>
            <w:tcPrChange w:id="5755" w:author="Nate Bachmeier [AWS-SA]" w:date="2023-02-25T11:26:00Z">
              <w:tcPr>
                <w:tcW w:w="960" w:type="dxa"/>
                <w:tcBorders>
                  <w:top w:val="nil"/>
                  <w:left w:val="nil"/>
                  <w:bottom w:val="nil"/>
                  <w:right w:val="nil"/>
                </w:tcBorders>
                <w:shd w:val="clear" w:color="auto" w:fill="auto"/>
                <w:noWrap/>
                <w:vAlign w:val="bottom"/>
                <w:hideMark/>
              </w:tcPr>
            </w:tcPrChange>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756" w:author="Nate Bachmeier [AWS-SA]" w:date="2023-02-25T11:26:00Z"/>
                <w:rFonts w:ascii="Calibri" w:eastAsia="Times New Roman" w:hAnsi="Calibri" w:cs="Calibri"/>
                <w:color w:val="000000"/>
                <w:sz w:val="22"/>
              </w:rPr>
            </w:pPr>
            <w:ins w:id="5757" w:author="Nate Bachmeier [AWS-SA]" w:date="2023-02-25T11:26:00Z">
              <w:r w:rsidRPr="00E16572">
                <w:rPr>
                  <w:rFonts w:ascii="Calibri" w:eastAsia="Times New Roman" w:hAnsi="Calibri" w:cs="Calibri"/>
                  <w:color w:val="000000"/>
                  <w:sz w:val="22"/>
                </w:rPr>
                <w:t>652</w:t>
              </w:r>
            </w:ins>
          </w:p>
        </w:tc>
      </w:tr>
      <w:tr w:rsidR="00E16572" w:rsidRPr="00E16572" w14:paraId="76AE2D9E" w14:textId="77777777" w:rsidTr="00E16572">
        <w:trPr>
          <w:cnfStyle w:val="000000100000" w:firstRow="0" w:lastRow="0" w:firstColumn="0" w:lastColumn="0" w:oddVBand="0" w:evenVBand="0" w:oddHBand="1" w:evenHBand="0" w:firstRowFirstColumn="0" w:firstRowLastColumn="0" w:lastRowFirstColumn="0" w:lastRowLastColumn="0"/>
          <w:trHeight w:val="300"/>
          <w:ins w:id="5758" w:author="Nate Bachmeier [AWS-SA]" w:date="2023-02-25T11:26:00Z"/>
          <w:trPrChange w:id="575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760" w:author="Nate Bachmeier [AWS-SA]" w:date="2023-02-25T11:26:00Z">
              <w:tcPr>
                <w:tcW w:w="4740" w:type="dxa"/>
                <w:tcBorders>
                  <w:top w:val="nil"/>
                  <w:left w:val="nil"/>
                  <w:bottom w:val="nil"/>
                  <w:right w:val="nil"/>
                </w:tcBorders>
                <w:shd w:val="clear" w:color="auto" w:fill="auto"/>
                <w:noWrap/>
                <w:vAlign w:val="bottom"/>
                <w:hideMark/>
              </w:tcPr>
            </w:tcPrChange>
          </w:tcPr>
          <w:p w14:paraId="1773450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761" w:author="Nate Bachmeier [AWS-SA]" w:date="2023-02-25T11:26:00Z"/>
                <w:rFonts w:ascii="Calibri" w:eastAsia="Times New Roman" w:hAnsi="Calibri" w:cs="Calibri"/>
                <w:b w:val="0"/>
                <w:bCs w:val="0"/>
                <w:color w:val="000000"/>
                <w:sz w:val="22"/>
                <w:rPrChange w:id="5762" w:author="Nate Bachmeier [AWS-SA]" w:date="2023-02-25T11:29:00Z">
                  <w:rPr>
                    <w:ins w:id="5763" w:author="Nate Bachmeier [AWS-SA]" w:date="2023-02-25T11:26:00Z"/>
                    <w:rFonts w:ascii="Calibri" w:eastAsia="Times New Roman" w:hAnsi="Calibri" w:cs="Calibri"/>
                    <w:color w:val="000000"/>
                    <w:sz w:val="22"/>
                  </w:rPr>
                </w:rPrChange>
              </w:rPr>
            </w:pPr>
            <w:ins w:id="5764" w:author="Nate Bachmeier [AWS-SA]" w:date="2023-02-25T11:26:00Z">
              <w:r w:rsidRPr="00E16572">
                <w:rPr>
                  <w:rFonts w:ascii="Calibri" w:eastAsia="Times New Roman" w:hAnsi="Calibri" w:cs="Calibri"/>
                  <w:b w:val="0"/>
                  <w:bCs w:val="0"/>
                  <w:color w:val="000000"/>
                  <w:sz w:val="22"/>
                  <w:rPrChange w:id="5765" w:author="Nate Bachmeier [AWS-SA]" w:date="2023-02-25T11:29:00Z">
                    <w:rPr>
                      <w:rFonts w:ascii="Calibri" w:eastAsia="Times New Roman" w:hAnsi="Calibri" w:cs="Calibri"/>
                      <w:color w:val="000000"/>
                      <w:sz w:val="22"/>
                    </w:rPr>
                  </w:rPrChange>
                </w:rPr>
                <w:t>playing nose flute</w:t>
              </w:r>
            </w:ins>
          </w:p>
        </w:tc>
        <w:tc>
          <w:tcPr>
            <w:tcW w:w="960" w:type="dxa"/>
            <w:noWrap/>
            <w:hideMark/>
            <w:tcPrChange w:id="5766" w:author="Nate Bachmeier [AWS-SA]" w:date="2023-02-25T11:26:00Z">
              <w:tcPr>
                <w:tcW w:w="960" w:type="dxa"/>
                <w:tcBorders>
                  <w:top w:val="nil"/>
                  <w:left w:val="nil"/>
                  <w:bottom w:val="nil"/>
                  <w:right w:val="nil"/>
                </w:tcBorders>
                <w:shd w:val="clear" w:color="auto" w:fill="auto"/>
                <w:noWrap/>
                <w:vAlign w:val="bottom"/>
                <w:hideMark/>
              </w:tcPr>
            </w:tcPrChange>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767" w:author="Nate Bachmeier [AWS-SA]" w:date="2023-02-25T11:26:00Z"/>
                <w:rFonts w:ascii="Calibri" w:eastAsia="Times New Roman" w:hAnsi="Calibri" w:cs="Calibri"/>
                <w:color w:val="000000"/>
                <w:sz w:val="22"/>
              </w:rPr>
            </w:pPr>
            <w:ins w:id="5768" w:author="Nate Bachmeier [AWS-SA]" w:date="2023-02-25T11:26:00Z">
              <w:r w:rsidRPr="00E16572">
                <w:rPr>
                  <w:rFonts w:ascii="Calibri" w:eastAsia="Times New Roman" w:hAnsi="Calibri" w:cs="Calibri"/>
                  <w:color w:val="000000"/>
                  <w:sz w:val="22"/>
                </w:rPr>
                <w:t>485</w:t>
              </w:r>
            </w:ins>
          </w:p>
        </w:tc>
      </w:tr>
      <w:tr w:rsidR="00E16572" w:rsidRPr="00E16572" w14:paraId="74D0889B" w14:textId="77777777" w:rsidTr="00E16572">
        <w:trPr>
          <w:trHeight w:val="300"/>
          <w:ins w:id="5769" w:author="Nate Bachmeier [AWS-SA]" w:date="2023-02-25T11:26:00Z"/>
          <w:trPrChange w:id="577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771" w:author="Nate Bachmeier [AWS-SA]" w:date="2023-02-25T11:26:00Z">
              <w:tcPr>
                <w:tcW w:w="4740" w:type="dxa"/>
                <w:tcBorders>
                  <w:top w:val="nil"/>
                  <w:left w:val="nil"/>
                  <w:bottom w:val="nil"/>
                  <w:right w:val="nil"/>
                </w:tcBorders>
                <w:shd w:val="clear" w:color="auto" w:fill="auto"/>
                <w:noWrap/>
                <w:vAlign w:val="bottom"/>
                <w:hideMark/>
              </w:tcPr>
            </w:tcPrChange>
          </w:tcPr>
          <w:p w14:paraId="1318F598" w14:textId="77777777" w:rsidR="00E16572" w:rsidRPr="00E16572" w:rsidRDefault="00E16572" w:rsidP="00E16572">
            <w:pPr>
              <w:spacing w:line="240" w:lineRule="auto"/>
              <w:ind w:firstLine="0"/>
              <w:rPr>
                <w:ins w:id="5772" w:author="Nate Bachmeier [AWS-SA]" w:date="2023-02-25T11:26:00Z"/>
                <w:rFonts w:ascii="Calibri" w:eastAsia="Times New Roman" w:hAnsi="Calibri" w:cs="Calibri"/>
                <w:b w:val="0"/>
                <w:bCs w:val="0"/>
                <w:color w:val="000000"/>
                <w:sz w:val="22"/>
                <w:rPrChange w:id="5773" w:author="Nate Bachmeier [AWS-SA]" w:date="2023-02-25T11:29:00Z">
                  <w:rPr>
                    <w:ins w:id="5774" w:author="Nate Bachmeier [AWS-SA]" w:date="2023-02-25T11:26:00Z"/>
                    <w:rFonts w:ascii="Calibri" w:eastAsia="Times New Roman" w:hAnsi="Calibri" w:cs="Calibri"/>
                    <w:color w:val="000000"/>
                    <w:sz w:val="22"/>
                  </w:rPr>
                </w:rPrChange>
              </w:rPr>
            </w:pPr>
            <w:ins w:id="5775" w:author="Nate Bachmeier [AWS-SA]" w:date="2023-02-25T11:26:00Z">
              <w:r w:rsidRPr="00E16572">
                <w:rPr>
                  <w:rFonts w:ascii="Calibri" w:eastAsia="Times New Roman" w:hAnsi="Calibri" w:cs="Calibri"/>
                  <w:b w:val="0"/>
                  <w:bCs w:val="0"/>
                  <w:color w:val="000000"/>
                  <w:sz w:val="22"/>
                  <w:rPrChange w:id="5776" w:author="Nate Bachmeier [AWS-SA]" w:date="2023-02-25T11:29:00Z">
                    <w:rPr>
                      <w:rFonts w:ascii="Calibri" w:eastAsia="Times New Roman" w:hAnsi="Calibri" w:cs="Calibri"/>
                      <w:color w:val="000000"/>
                      <w:sz w:val="22"/>
                    </w:rPr>
                  </w:rPrChange>
                </w:rPr>
                <w:t>playing oboe</w:t>
              </w:r>
            </w:ins>
          </w:p>
        </w:tc>
        <w:tc>
          <w:tcPr>
            <w:tcW w:w="960" w:type="dxa"/>
            <w:noWrap/>
            <w:hideMark/>
            <w:tcPrChange w:id="5777" w:author="Nate Bachmeier [AWS-SA]" w:date="2023-02-25T11:26:00Z">
              <w:tcPr>
                <w:tcW w:w="960" w:type="dxa"/>
                <w:tcBorders>
                  <w:top w:val="nil"/>
                  <w:left w:val="nil"/>
                  <w:bottom w:val="nil"/>
                  <w:right w:val="nil"/>
                </w:tcBorders>
                <w:shd w:val="clear" w:color="auto" w:fill="auto"/>
                <w:noWrap/>
                <w:vAlign w:val="bottom"/>
                <w:hideMark/>
              </w:tcPr>
            </w:tcPrChange>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778" w:author="Nate Bachmeier [AWS-SA]" w:date="2023-02-25T11:26:00Z"/>
                <w:rFonts w:ascii="Calibri" w:eastAsia="Times New Roman" w:hAnsi="Calibri" w:cs="Calibri"/>
                <w:color w:val="000000"/>
                <w:sz w:val="22"/>
              </w:rPr>
            </w:pPr>
            <w:ins w:id="5779" w:author="Nate Bachmeier [AWS-SA]" w:date="2023-02-25T11:26:00Z">
              <w:r w:rsidRPr="00E16572">
                <w:rPr>
                  <w:rFonts w:ascii="Calibri" w:eastAsia="Times New Roman" w:hAnsi="Calibri" w:cs="Calibri"/>
                  <w:color w:val="000000"/>
                  <w:sz w:val="22"/>
                </w:rPr>
                <w:t>535</w:t>
              </w:r>
            </w:ins>
          </w:p>
        </w:tc>
      </w:tr>
      <w:tr w:rsidR="00E16572" w:rsidRPr="00E16572" w14:paraId="5061B5C2" w14:textId="77777777" w:rsidTr="00E16572">
        <w:trPr>
          <w:cnfStyle w:val="000000100000" w:firstRow="0" w:lastRow="0" w:firstColumn="0" w:lastColumn="0" w:oddVBand="0" w:evenVBand="0" w:oddHBand="1" w:evenHBand="0" w:firstRowFirstColumn="0" w:firstRowLastColumn="0" w:lastRowFirstColumn="0" w:lastRowLastColumn="0"/>
          <w:trHeight w:val="300"/>
          <w:ins w:id="5780" w:author="Nate Bachmeier [AWS-SA]" w:date="2023-02-25T11:26:00Z"/>
          <w:trPrChange w:id="578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782" w:author="Nate Bachmeier [AWS-SA]" w:date="2023-02-25T11:26:00Z">
              <w:tcPr>
                <w:tcW w:w="4740" w:type="dxa"/>
                <w:tcBorders>
                  <w:top w:val="nil"/>
                  <w:left w:val="nil"/>
                  <w:bottom w:val="nil"/>
                  <w:right w:val="nil"/>
                </w:tcBorders>
                <w:shd w:val="clear" w:color="auto" w:fill="auto"/>
                <w:noWrap/>
                <w:vAlign w:val="bottom"/>
                <w:hideMark/>
              </w:tcPr>
            </w:tcPrChange>
          </w:tcPr>
          <w:p w14:paraId="7F158E9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783" w:author="Nate Bachmeier [AWS-SA]" w:date="2023-02-25T11:26:00Z"/>
                <w:rFonts w:ascii="Calibri" w:eastAsia="Times New Roman" w:hAnsi="Calibri" w:cs="Calibri"/>
                <w:b w:val="0"/>
                <w:bCs w:val="0"/>
                <w:color w:val="000000"/>
                <w:sz w:val="22"/>
                <w:rPrChange w:id="5784" w:author="Nate Bachmeier [AWS-SA]" w:date="2023-02-25T11:29:00Z">
                  <w:rPr>
                    <w:ins w:id="5785" w:author="Nate Bachmeier [AWS-SA]" w:date="2023-02-25T11:26:00Z"/>
                    <w:rFonts w:ascii="Calibri" w:eastAsia="Times New Roman" w:hAnsi="Calibri" w:cs="Calibri"/>
                    <w:color w:val="000000"/>
                    <w:sz w:val="22"/>
                  </w:rPr>
                </w:rPrChange>
              </w:rPr>
            </w:pPr>
            <w:ins w:id="5786" w:author="Nate Bachmeier [AWS-SA]" w:date="2023-02-25T11:26:00Z">
              <w:r w:rsidRPr="00E16572">
                <w:rPr>
                  <w:rFonts w:ascii="Calibri" w:eastAsia="Times New Roman" w:hAnsi="Calibri" w:cs="Calibri"/>
                  <w:b w:val="0"/>
                  <w:bCs w:val="0"/>
                  <w:color w:val="000000"/>
                  <w:sz w:val="22"/>
                  <w:rPrChange w:id="5787" w:author="Nate Bachmeier [AWS-SA]" w:date="2023-02-25T11:29:00Z">
                    <w:rPr>
                      <w:rFonts w:ascii="Calibri" w:eastAsia="Times New Roman" w:hAnsi="Calibri" w:cs="Calibri"/>
                      <w:color w:val="000000"/>
                      <w:sz w:val="22"/>
                    </w:rPr>
                  </w:rPrChange>
                </w:rPr>
                <w:t>playing ocarina</w:t>
              </w:r>
            </w:ins>
          </w:p>
        </w:tc>
        <w:tc>
          <w:tcPr>
            <w:tcW w:w="960" w:type="dxa"/>
            <w:noWrap/>
            <w:hideMark/>
            <w:tcPrChange w:id="5788" w:author="Nate Bachmeier [AWS-SA]" w:date="2023-02-25T11:26:00Z">
              <w:tcPr>
                <w:tcW w:w="960" w:type="dxa"/>
                <w:tcBorders>
                  <w:top w:val="nil"/>
                  <w:left w:val="nil"/>
                  <w:bottom w:val="nil"/>
                  <w:right w:val="nil"/>
                </w:tcBorders>
                <w:shd w:val="clear" w:color="auto" w:fill="auto"/>
                <w:noWrap/>
                <w:vAlign w:val="bottom"/>
                <w:hideMark/>
              </w:tcPr>
            </w:tcPrChange>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789" w:author="Nate Bachmeier [AWS-SA]" w:date="2023-02-25T11:26:00Z"/>
                <w:rFonts w:ascii="Calibri" w:eastAsia="Times New Roman" w:hAnsi="Calibri" w:cs="Calibri"/>
                <w:color w:val="000000"/>
                <w:sz w:val="22"/>
              </w:rPr>
            </w:pPr>
            <w:ins w:id="5790" w:author="Nate Bachmeier [AWS-SA]" w:date="2023-02-25T11:26:00Z">
              <w:r w:rsidRPr="00E16572">
                <w:rPr>
                  <w:rFonts w:ascii="Calibri" w:eastAsia="Times New Roman" w:hAnsi="Calibri" w:cs="Calibri"/>
                  <w:color w:val="000000"/>
                  <w:sz w:val="22"/>
                </w:rPr>
                <w:t>739</w:t>
              </w:r>
            </w:ins>
          </w:p>
        </w:tc>
      </w:tr>
      <w:tr w:rsidR="00E16572" w:rsidRPr="00E16572" w14:paraId="5DB7A8A1" w14:textId="77777777" w:rsidTr="00E16572">
        <w:trPr>
          <w:trHeight w:val="300"/>
          <w:ins w:id="5791" w:author="Nate Bachmeier [AWS-SA]" w:date="2023-02-25T11:26:00Z"/>
          <w:trPrChange w:id="579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793" w:author="Nate Bachmeier [AWS-SA]" w:date="2023-02-25T11:26:00Z">
              <w:tcPr>
                <w:tcW w:w="4740" w:type="dxa"/>
                <w:tcBorders>
                  <w:top w:val="nil"/>
                  <w:left w:val="nil"/>
                  <w:bottom w:val="nil"/>
                  <w:right w:val="nil"/>
                </w:tcBorders>
                <w:shd w:val="clear" w:color="auto" w:fill="auto"/>
                <w:noWrap/>
                <w:vAlign w:val="bottom"/>
                <w:hideMark/>
              </w:tcPr>
            </w:tcPrChange>
          </w:tcPr>
          <w:p w14:paraId="4F86B40F" w14:textId="77777777" w:rsidR="00E16572" w:rsidRPr="00E16572" w:rsidRDefault="00E16572" w:rsidP="00E16572">
            <w:pPr>
              <w:spacing w:line="240" w:lineRule="auto"/>
              <w:ind w:firstLine="0"/>
              <w:rPr>
                <w:ins w:id="5794" w:author="Nate Bachmeier [AWS-SA]" w:date="2023-02-25T11:26:00Z"/>
                <w:rFonts w:ascii="Calibri" w:eastAsia="Times New Roman" w:hAnsi="Calibri" w:cs="Calibri"/>
                <w:b w:val="0"/>
                <w:bCs w:val="0"/>
                <w:color w:val="000000"/>
                <w:sz w:val="22"/>
                <w:rPrChange w:id="5795" w:author="Nate Bachmeier [AWS-SA]" w:date="2023-02-25T11:29:00Z">
                  <w:rPr>
                    <w:ins w:id="5796" w:author="Nate Bachmeier [AWS-SA]" w:date="2023-02-25T11:26:00Z"/>
                    <w:rFonts w:ascii="Calibri" w:eastAsia="Times New Roman" w:hAnsi="Calibri" w:cs="Calibri"/>
                    <w:color w:val="000000"/>
                    <w:sz w:val="22"/>
                  </w:rPr>
                </w:rPrChange>
              </w:rPr>
            </w:pPr>
            <w:ins w:id="5797" w:author="Nate Bachmeier [AWS-SA]" w:date="2023-02-25T11:26:00Z">
              <w:r w:rsidRPr="00E16572">
                <w:rPr>
                  <w:rFonts w:ascii="Calibri" w:eastAsia="Times New Roman" w:hAnsi="Calibri" w:cs="Calibri"/>
                  <w:b w:val="0"/>
                  <w:bCs w:val="0"/>
                  <w:color w:val="000000"/>
                  <w:sz w:val="22"/>
                  <w:rPrChange w:id="5798" w:author="Nate Bachmeier [AWS-SA]" w:date="2023-02-25T11:29:00Z">
                    <w:rPr>
                      <w:rFonts w:ascii="Calibri" w:eastAsia="Times New Roman" w:hAnsi="Calibri" w:cs="Calibri"/>
                      <w:color w:val="000000"/>
                      <w:sz w:val="22"/>
                    </w:rPr>
                  </w:rPrChange>
                </w:rPr>
                <w:t>playing organ</w:t>
              </w:r>
            </w:ins>
          </w:p>
        </w:tc>
        <w:tc>
          <w:tcPr>
            <w:tcW w:w="960" w:type="dxa"/>
            <w:noWrap/>
            <w:hideMark/>
            <w:tcPrChange w:id="5799" w:author="Nate Bachmeier [AWS-SA]" w:date="2023-02-25T11:26:00Z">
              <w:tcPr>
                <w:tcW w:w="960" w:type="dxa"/>
                <w:tcBorders>
                  <w:top w:val="nil"/>
                  <w:left w:val="nil"/>
                  <w:bottom w:val="nil"/>
                  <w:right w:val="nil"/>
                </w:tcBorders>
                <w:shd w:val="clear" w:color="auto" w:fill="auto"/>
                <w:noWrap/>
                <w:vAlign w:val="bottom"/>
                <w:hideMark/>
              </w:tcPr>
            </w:tcPrChange>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800" w:author="Nate Bachmeier [AWS-SA]" w:date="2023-02-25T11:26:00Z"/>
                <w:rFonts w:ascii="Calibri" w:eastAsia="Times New Roman" w:hAnsi="Calibri" w:cs="Calibri"/>
                <w:color w:val="000000"/>
                <w:sz w:val="22"/>
              </w:rPr>
            </w:pPr>
            <w:ins w:id="5801" w:author="Nate Bachmeier [AWS-SA]" w:date="2023-02-25T11:26:00Z">
              <w:r w:rsidRPr="00E16572">
                <w:rPr>
                  <w:rFonts w:ascii="Calibri" w:eastAsia="Times New Roman" w:hAnsi="Calibri" w:cs="Calibri"/>
                  <w:color w:val="000000"/>
                  <w:sz w:val="22"/>
                </w:rPr>
                <w:t>860</w:t>
              </w:r>
            </w:ins>
          </w:p>
        </w:tc>
      </w:tr>
      <w:tr w:rsidR="00E16572" w:rsidRPr="00E16572" w14:paraId="2499D477" w14:textId="77777777" w:rsidTr="00E16572">
        <w:trPr>
          <w:cnfStyle w:val="000000100000" w:firstRow="0" w:lastRow="0" w:firstColumn="0" w:lastColumn="0" w:oddVBand="0" w:evenVBand="0" w:oddHBand="1" w:evenHBand="0" w:firstRowFirstColumn="0" w:firstRowLastColumn="0" w:lastRowFirstColumn="0" w:lastRowLastColumn="0"/>
          <w:trHeight w:val="300"/>
          <w:ins w:id="5802" w:author="Nate Bachmeier [AWS-SA]" w:date="2023-02-25T11:26:00Z"/>
          <w:trPrChange w:id="580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804" w:author="Nate Bachmeier [AWS-SA]" w:date="2023-02-25T11:26:00Z">
              <w:tcPr>
                <w:tcW w:w="4740" w:type="dxa"/>
                <w:tcBorders>
                  <w:top w:val="nil"/>
                  <w:left w:val="nil"/>
                  <w:bottom w:val="nil"/>
                  <w:right w:val="nil"/>
                </w:tcBorders>
                <w:shd w:val="clear" w:color="auto" w:fill="auto"/>
                <w:noWrap/>
                <w:vAlign w:val="bottom"/>
                <w:hideMark/>
              </w:tcPr>
            </w:tcPrChange>
          </w:tcPr>
          <w:p w14:paraId="69CD188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805" w:author="Nate Bachmeier [AWS-SA]" w:date="2023-02-25T11:26:00Z"/>
                <w:rFonts w:ascii="Calibri" w:eastAsia="Times New Roman" w:hAnsi="Calibri" w:cs="Calibri"/>
                <w:b w:val="0"/>
                <w:bCs w:val="0"/>
                <w:color w:val="000000"/>
                <w:sz w:val="22"/>
                <w:rPrChange w:id="5806" w:author="Nate Bachmeier [AWS-SA]" w:date="2023-02-25T11:29:00Z">
                  <w:rPr>
                    <w:ins w:id="5807" w:author="Nate Bachmeier [AWS-SA]" w:date="2023-02-25T11:26:00Z"/>
                    <w:rFonts w:ascii="Calibri" w:eastAsia="Times New Roman" w:hAnsi="Calibri" w:cs="Calibri"/>
                    <w:color w:val="000000"/>
                    <w:sz w:val="22"/>
                  </w:rPr>
                </w:rPrChange>
              </w:rPr>
            </w:pPr>
            <w:ins w:id="5808" w:author="Nate Bachmeier [AWS-SA]" w:date="2023-02-25T11:26:00Z">
              <w:r w:rsidRPr="00E16572">
                <w:rPr>
                  <w:rFonts w:ascii="Calibri" w:eastAsia="Times New Roman" w:hAnsi="Calibri" w:cs="Calibri"/>
                  <w:b w:val="0"/>
                  <w:bCs w:val="0"/>
                  <w:color w:val="000000"/>
                  <w:sz w:val="22"/>
                  <w:rPrChange w:id="5809" w:author="Nate Bachmeier [AWS-SA]" w:date="2023-02-25T11:29:00Z">
                    <w:rPr>
                      <w:rFonts w:ascii="Calibri" w:eastAsia="Times New Roman" w:hAnsi="Calibri" w:cs="Calibri"/>
                      <w:color w:val="000000"/>
                      <w:sz w:val="22"/>
                    </w:rPr>
                  </w:rPrChange>
                </w:rPr>
                <w:t>playing paintball</w:t>
              </w:r>
            </w:ins>
          </w:p>
        </w:tc>
        <w:tc>
          <w:tcPr>
            <w:tcW w:w="960" w:type="dxa"/>
            <w:noWrap/>
            <w:hideMark/>
            <w:tcPrChange w:id="5810" w:author="Nate Bachmeier [AWS-SA]" w:date="2023-02-25T11:26:00Z">
              <w:tcPr>
                <w:tcW w:w="960" w:type="dxa"/>
                <w:tcBorders>
                  <w:top w:val="nil"/>
                  <w:left w:val="nil"/>
                  <w:bottom w:val="nil"/>
                  <w:right w:val="nil"/>
                </w:tcBorders>
                <w:shd w:val="clear" w:color="auto" w:fill="auto"/>
                <w:noWrap/>
                <w:vAlign w:val="bottom"/>
                <w:hideMark/>
              </w:tcPr>
            </w:tcPrChange>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811" w:author="Nate Bachmeier [AWS-SA]" w:date="2023-02-25T11:26:00Z"/>
                <w:rFonts w:ascii="Calibri" w:eastAsia="Times New Roman" w:hAnsi="Calibri" w:cs="Calibri"/>
                <w:color w:val="000000"/>
                <w:sz w:val="22"/>
              </w:rPr>
            </w:pPr>
            <w:ins w:id="5812" w:author="Nate Bachmeier [AWS-SA]" w:date="2023-02-25T11:26:00Z">
              <w:r w:rsidRPr="00E16572">
                <w:rPr>
                  <w:rFonts w:ascii="Calibri" w:eastAsia="Times New Roman" w:hAnsi="Calibri" w:cs="Calibri"/>
                  <w:color w:val="000000"/>
                  <w:sz w:val="22"/>
                </w:rPr>
                <w:t>711</w:t>
              </w:r>
            </w:ins>
          </w:p>
        </w:tc>
      </w:tr>
      <w:tr w:rsidR="00E16572" w:rsidRPr="00E16572" w14:paraId="6B7892F7" w14:textId="77777777" w:rsidTr="00E16572">
        <w:trPr>
          <w:trHeight w:val="300"/>
          <w:ins w:id="5813" w:author="Nate Bachmeier [AWS-SA]" w:date="2023-02-25T11:26:00Z"/>
          <w:trPrChange w:id="581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815" w:author="Nate Bachmeier [AWS-SA]" w:date="2023-02-25T11:26:00Z">
              <w:tcPr>
                <w:tcW w:w="4740" w:type="dxa"/>
                <w:tcBorders>
                  <w:top w:val="nil"/>
                  <w:left w:val="nil"/>
                  <w:bottom w:val="nil"/>
                  <w:right w:val="nil"/>
                </w:tcBorders>
                <w:shd w:val="clear" w:color="auto" w:fill="auto"/>
                <w:noWrap/>
                <w:vAlign w:val="bottom"/>
                <w:hideMark/>
              </w:tcPr>
            </w:tcPrChange>
          </w:tcPr>
          <w:p w14:paraId="3C78A356" w14:textId="77777777" w:rsidR="00E16572" w:rsidRPr="00E16572" w:rsidRDefault="00E16572" w:rsidP="00E16572">
            <w:pPr>
              <w:spacing w:line="240" w:lineRule="auto"/>
              <w:ind w:firstLine="0"/>
              <w:rPr>
                <w:ins w:id="5816" w:author="Nate Bachmeier [AWS-SA]" w:date="2023-02-25T11:26:00Z"/>
                <w:rFonts w:ascii="Calibri" w:eastAsia="Times New Roman" w:hAnsi="Calibri" w:cs="Calibri"/>
                <w:b w:val="0"/>
                <w:bCs w:val="0"/>
                <w:color w:val="000000"/>
                <w:sz w:val="22"/>
                <w:rPrChange w:id="5817" w:author="Nate Bachmeier [AWS-SA]" w:date="2023-02-25T11:29:00Z">
                  <w:rPr>
                    <w:ins w:id="5818" w:author="Nate Bachmeier [AWS-SA]" w:date="2023-02-25T11:26:00Z"/>
                    <w:rFonts w:ascii="Calibri" w:eastAsia="Times New Roman" w:hAnsi="Calibri" w:cs="Calibri"/>
                    <w:color w:val="000000"/>
                    <w:sz w:val="22"/>
                  </w:rPr>
                </w:rPrChange>
              </w:rPr>
            </w:pPr>
            <w:ins w:id="5819" w:author="Nate Bachmeier [AWS-SA]" w:date="2023-02-25T11:26:00Z">
              <w:r w:rsidRPr="00E16572">
                <w:rPr>
                  <w:rFonts w:ascii="Calibri" w:eastAsia="Times New Roman" w:hAnsi="Calibri" w:cs="Calibri"/>
                  <w:b w:val="0"/>
                  <w:bCs w:val="0"/>
                  <w:color w:val="000000"/>
                  <w:sz w:val="22"/>
                  <w:rPrChange w:id="5820" w:author="Nate Bachmeier [AWS-SA]" w:date="2023-02-25T11:29:00Z">
                    <w:rPr>
                      <w:rFonts w:ascii="Calibri" w:eastAsia="Times New Roman" w:hAnsi="Calibri" w:cs="Calibri"/>
                      <w:color w:val="000000"/>
                      <w:sz w:val="22"/>
                    </w:rPr>
                  </w:rPrChange>
                </w:rPr>
                <w:t>playing pan pipes</w:t>
              </w:r>
            </w:ins>
          </w:p>
        </w:tc>
        <w:tc>
          <w:tcPr>
            <w:tcW w:w="960" w:type="dxa"/>
            <w:noWrap/>
            <w:hideMark/>
            <w:tcPrChange w:id="5821" w:author="Nate Bachmeier [AWS-SA]" w:date="2023-02-25T11:26:00Z">
              <w:tcPr>
                <w:tcW w:w="960" w:type="dxa"/>
                <w:tcBorders>
                  <w:top w:val="nil"/>
                  <w:left w:val="nil"/>
                  <w:bottom w:val="nil"/>
                  <w:right w:val="nil"/>
                </w:tcBorders>
                <w:shd w:val="clear" w:color="auto" w:fill="auto"/>
                <w:noWrap/>
                <w:vAlign w:val="bottom"/>
                <w:hideMark/>
              </w:tcPr>
            </w:tcPrChange>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822" w:author="Nate Bachmeier [AWS-SA]" w:date="2023-02-25T11:26:00Z"/>
                <w:rFonts w:ascii="Calibri" w:eastAsia="Times New Roman" w:hAnsi="Calibri" w:cs="Calibri"/>
                <w:color w:val="000000"/>
                <w:sz w:val="22"/>
              </w:rPr>
            </w:pPr>
            <w:ins w:id="5823" w:author="Nate Bachmeier [AWS-SA]" w:date="2023-02-25T11:26:00Z">
              <w:r w:rsidRPr="00E16572">
                <w:rPr>
                  <w:rFonts w:ascii="Calibri" w:eastAsia="Times New Roman" w:hAnsi="Calibri" w:cs="Calibri"/>
                  <w:color w:val="000000"/>
                  <w:sz w:val="22"/>
                </w:rPr>
                <w:t>586</w:t>
              </w:r>
            </w:ins>
          </w:p>
        </w:tc>
      </w:tr>
      <w:tr w:rsidR="00E16572" w:rsidRPr="00E16572" w14:paraId="4F3D5C14" w14:textId="77777777" w:rsidTr="00E16572">
        <w:trPr>
          <w:cnfStyle w:val="000000100000" w:firstRow="0" w:lastRow="0" w:firstColumn="0" w:lastColumn="0" w:oddVBand="0" w:evenVBand="0" w:oddHBand="1" w:evenHBand="0" w:firstRowFirstColumn="0" w:firstRowLastColumn="0" w:lastRowFirstColumn="0" w:lastRowLastColumn="0"/>
          <w:trHeight w:val="300"/>
          <w:ins w:id="5824" w:author="Nate Bachmeier [AWS-SA]" w:date="2023-02-25T11:26:00Z"/>
          <w:trPrChange w:id="58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826" w:author="Nate Bachmeier [AWS-SA]" w:date="2023-02-25T11:26:00Z">
              <w:tcPr>
                <w:tcW w:w="4740" w:type="dxa"/>
                <w:tcBorders>
                  <w:top w:val="nil"/>
                  <w:left w:val="nil"/>
                  <w:bottom w:val="nil"/>
                  <w:right w:val="nil"/>
                </w:tcBorders>
                <w:shd w:val="clear" w:color="auto" w:fill="auto"/>
                <w:noWrap/>
                <w:vAlign w:val="bottom"/>
                <w:hideMark/>
              </w:tcPr>
            </w:tcPrChange>
          </w:tcPr>
          <w:p w14:paraId="0BAB007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827" w:author="Nate Bachmeier [AWS-SA]" w:date="2023-02-25T11:26:00Z"/>
                <w:rFonts w:ascii="Calibri" w:eastAsia="Times New Roman" w:hAnsi="Calibri" w:cs="Calibri"/>
                <w:b w:val="0"/>
                <w:bCs w:val="0"/>
                <w:color w:val="000000"/>
                <w:sz w:val="22"/>
                <w:rPrChange w:id="5828" w:author="Nate Bachmeier [AWS-SA]" w:date="2023-02-25T11:29:00Z">
                  <w:rPr>
                    <w:ins w:id="5829" w:author="Nate Bachmeier [AWS-SA]" w:date="2023-02-25T11:26:00Z"/>
                    <w:rFonts w:ascii="Calibri" w:eastAsia="Times New Roman" w:hAnsi="Calibri" w:cs="Calibri"/>
                    <w:color w:val="000000"/>
                    <w:sz w:val="22"/>
                  </w:rPr>
                </w:rPrChange>
              </w:rPr>
            </w:pPr>
            <w:ins w:id="5830" w:author="Nate Bachmeier [AWS-SA]" w:date="2023-02-25T11:26:00Z">
              <w:r w:rsidRPr="00E16572">
                <w:rPr>
                  <w:rFonts w:ascii="Calibri" w:eastAsia="Times New Roman" w:hAnsi="Calibri" w:cs="Calibri"/>
                  <w:b w:val="0"/>
                  <w:bCs w:val="0"/>
                  <w:color w:val="000000"/>
                  <w:sz w:val="22"/>
                  <w:rPrChange w:id="5831" w:author="Nate Bachmeier [AWS-SA]" w:date="2023-02-25T11:29:00Z">
                    <w:rPr>
                      <w:rFonts w:ascii="Calibri" w:eastAsia="Times New Roman" w:hAnsi="Calibri" w:cs="Calibri"/>
                      <w:color w:val="000000"/>
                      <w:sz w:val="22"/>
                    </w:rPr>
                  </w:rPrChange>
                </w:rPr>
                <w:t>playing piano</w:t>
              </w:r>
            </w:ins>
          </w:p>
        </w:tc>
        <w:tc>
          <w:tcPr>
            <w:tcW w:w="960" w:type="dxa"/>
            <w:noWrap/>
            <w:hideMark/>
            <w:tcPrChange w:id="5832" w:author="Nate Bachmeier [AWS-SA]" w:date="2023-02-25T11:26:00Z">
              <w:tcPr>
                <w:tcW w:w="960" w:type="dxa"/>
                <w:tcBorders>
                  <w:top w:val="nil"/>
                  <w:left w:val="nil"/>
                  <w:bottom w:val="nil"/>
                  <w:right w:val="nil"/>
                </w:tcBorders>
                <w:shd w:val="clear" w:color="auto" w:fill="auto"/>
                <w:noWrap/>
                <w:vAlign w:val="bottom"/>
                <w:hideMark/>
              </w:tcPr>
            </w:tcPrChange>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833" w:author="Nate Bachmeier [AWS-SA]" w:date="2023-02-25T11:26:00Z"/>
                <w:rFonts w:ascii="Calibri" w:eastAsia="Times New Roman" w:hAnsi="Calibri" w:cs="Calibri"/>
                <w:color w:val="000000"/>
                <w:sz w:val="22"/>
              </w:rPr>
            </w:pPr>
            <w:ins w:id="5834" w:author="Nate Bachmeier [AWS-SA]" w:date="2023-02-25T11:26:00Z">
              <w:r w:rsidRPr="00E16572">
                <w:rPr>
                  <w:rFonts w:ascii="Calibri" w:eastAsia="Times New Roman" w:hAnsi="Calibri" w:cs="Calibri"/>
                  <w:color w:val="000000"/>
                  <w:sz w:val="22"/>
                </w:rPr>
                <w:t>814</w:t>
              </w:r>
            </w:ins>
          </w:p>
        </w:tc>
      </w:tr>
      <w:tr w:rsidR="00E16572" w:rsidRPr="00E16572" w14:paraId="0F1F2B7B" w14:textId="77777777" w:rsidTr="00E16572">
        <w:trPr>
          <w:trHeight w:val="300"/>
          <w:ins w:id="5835" w:author="Nate Bachmeier [AWS-SA]" w:date="2023-02-25T11:26:00Z"/>
          <w:trPrChange w:id="583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837" w:author="Nate Bachmeier [AWS-SA]" w:date="2023-02-25T11:26:00Z">
              <w:tcPr>
                <w:tcW w:w="4740" w:type="dxa"/>
                <w:tcBorders>
                  <w:top w:val="nil"/>
                  <w:left w:val="nil"/>
                  <w:bottom w:val="nil"/>
                  <w:right w:val="nil"/>
                </w:tcBorders>
                <w:shd w:val="clear" w:color="auto" w:fill="auto"/>
                <w:noWrap/>
                <w:vAlign w:val="bottom"/>
                <w:hideMark/>
              </w:tcPr>
            </w:tcPrChange>
          </w:tcPr>
          <w:p w14:paraId="00023EAA" w14:textId="77777777" w:rsidR="00E16572" w:rsidRPr="00E16572" w:rsidRDefault="00E16572" w:rsidP="00E16572">
            <w:pPr>
              <w:spacing w:line="240" w:lineRule="auto"/>
              <w:ind w:firstLine="0"/>
              <w:rPr>
                <w:ins w:id="5838" w:author="Nate Bachmeier [AWS-SA]" w:date="2023-02-25T11:26:00Z"/>
                <w:rFonts w:ascii="Calibri" w:eastAsia="Times New Roman" w:hAnsi="Calibri" w:cs="Calibri"/>
                <w:b w:val="0"/>
                <w:bCs w:val="0"/>
                <w:color w:val="000000"/>
                <w:sz w:val="22"/>
                <w:rPrChange w:id="5839" w:author="Nate Bachmeier [AWS-SA]" w:date="2023-02-25T11:29:00Z">
                  <w:rPr>
                    <w:ins w:id="5840" w:author="Nate Bachmeier [AWS-SA]" w:date="2023-02-25T11:26:00Z"/>
                    <w:rFonts w:ascii="Calibri" w:eastAsia="Times New Roman" w:hAnsi="Calibri" w:cs="Calibri"/>
                    <w:color w:val="000000"/>
                    <w:sz w:val="22"/>
                  </w:rPr>
                </w:rPrChange>
              </w:rPr>
            </w:pPr>
            <w:ins w:id="5841" w:author="Nate Bachmeier [AWS-SA]" w:date="2023-02-25T11:26:00Z">
              <w:r w:rsidRPr="00E16572">
                <w:rPr>
                  <w:rFonts w:ascii="Calibri" w:eastAsia="Times New Roman" w:hAnsi="Calibri" w:cs="Calibri"/>
                  <w:b w:val="0"/>
                  <w:bCs w:val="0"/>
                  <w:color w:val="000000"/>
                  <w:sz w:val="22"/>
                  <w:rPrChange w:id="5842" w:author="Nate Bachmeier [AWS-SA]" w:date="2023-02-25T11:29:00Z">
                    <w:rPr>
                      <w:rFonts w:ascii="Calibri" w:eastAsia="Times New Roman" w:hAnsi="Calibri" w:cs="Calibri"/>
                      <w:color w:val="000000"/>
                      <w:sz w:val="22"/>
                    </w:rPr>
                  </w:rPrChange>
                </w:rPr>
                <w:t>playing piccolo</w:t>
              </w:r>
            </w:ins>
          </w:p>
        </w:tc>
        <w:tc>
          <w:tcPr>
            <w:tcW w:w="960" w:type="dxa"/>
            <w:noWrap/>
            <w:hideMark/>
            <w:tcPrChange w:id="5843" w:author="Nate Bachmeier [AWS-SA]" w:date="2023-02-25T11:26:00Z">
              <w:tcPr>
                <w:tcW w:w="960" w:type="dxa"/>
                <w:tcBorders>
                  <w:top w:val="nil"/>
                  <w:left w:val="nil"/>
                  <w:bottom w:val="nil"/>
                  <w:right w:val="nil"/>
                </w:tcBorders>
                <w:shd w:val="clear" w:color="auto" w:fill="auto"/>
                <w:noWrap/>
                <w:vAlign w:val="bottom"/>
                <w:hideMark/>
              </w:tcPr>
            </w:tcPrChange>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844" w:author="Nate Bachmeier [AWS-SA]" w:date="2023-02-25T11:26:00Z"/>
                <w:rFonts w:ascii="Calibri" w:eastAsia="Times New Roman" w:hAnsi="Calibri" w:cs="Calibri"/>
                <w:color w:val="000000"/>
                <w:sz w:val="22"/>
              </w:rPr>
            </w:pPr>
            <w:ins w:id="5845" w:author="Nate Bachmeier [AWS-SA]" w:date="2023-02-25T11:26:00Z">
              <w:r w:rsidRPr="00E16572">
                <w:rPr>
                  <w:rFonts w:ascii="Calibri" w:eastAsia="Times New Roman" w:hAnsi="Calibri" w:cs="Calibri"/>
                  <w:color w:val="000000"/>
                  <w:sz w:val="22"/>
                </w:rPr>
                <w:t>467</w:t>
              </w:r>
            </w:ins>
          </w:p>
        </w:tc>
      </w:tr>
      <w:tr w:rsidR="00E16572" w:rsidRPr="00E16572" w14:paraId="3C17CED2" w14:textId="77777777" w:rsidTr="00E16572">
        <w:trPr>
          <w:cnfStyle w:val="000000100000" w:firstRow="0" w:lastRow="0" w:firstColumn="0" w:lastColumn="0" w:oddVBand="0" w:evenVBand="0" w:oddHBand="1" w:evenHBand="0" w:firstRowFirstColumn="0" w:firstRowLastColumn="0" w:lastRowFirstColumn="0" w:lastRowLastColumn="0"/>
          <w:trHeight w:val="300"/>
          <w:ins w:id="5846" w:author="Nate Bachmeier [AWS-SA]" w:date="2023-02-25T11:26:00Z"/>
          <w:trPrChange w:id="584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848" w:author="Nate Bachmeier [AWS-SA]" w:date="2023-02-25T11:26:00Z">
              <w:tcPr>
                <w:tcW w:w="4740" w:type="dxa"/>
                <w:tcBorders>
                  <w:top w:val="nil"/>
                  <w:left w:val="nil"/>
                  <w:bottom w:val="nil"/>
                  <w:right w:val="nil"/>
                </w:tcBorders>
                <w:shd w:val="clear" w:color="auto" w:fill="auto"/>
                <w:noWrap/>
                <w:vAlign w:val="bottom"/>
                <w:hideMark/>
              </w:tcPr>
            </w:tcPrChange>
          </w:tcPr>
          <w:p w14:paraId="39D3C98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849" w:author="Nate Bachmeier [AWS-SA]" w:date="2023-02-25T11:26:00Z"/>
                <w:rFonts w:ascii="Calibri" w:eastAsia="Times New Roman" w:hAnsi="Calibri" w:cs="Calibri"/>
                <w:b w:val="0"/>
                <w:bCs w:val="0"/>
                <w:color w:val="000000"/>
                <w:sz w:val="22"/>
                <w:rPrChange w:id="5850" w:author="Nate Bachmeier [AWS-SA]" w:date="2023-02-25T11:29:00Z">
                  <w:rPr>
                    <w:ins w:id="5851" w:author="Nate Bachmeier [AWS-SA]" w:date="2023-02-25T11:26:00Z"/>
                    <w:rFonts w:ascii="Calibri" w:eastAsia="Times New Roman" w:hAnsi="Calibri" w:cs="Calibri"/>
                    <w:color w:val="000000"/>
                    <w:sz w:val="22"/>
                  </w:rPr>
                </w:rPrChange>
              </w:rPr>
            </w:pPr>
            <w:ins w:id="5852" w:author="Nate Bachmeier [AWS-SA]" w:date="2023-02-25T11:26:00Z">
              <w:r w:rsidRPr="00E16572">
                <w:rPr>
                  <w:rFonts w:ascii="Calibri" w:eastAsia="Times New Roman" w:hAnsi="Calibri" w:cs="Calibri"/>
                  <w:b w:val="0"/>
                  <w:bCs w:val="0"/>
                  <w:color w:val="000000"/>
                  <w:sz w:val="22"/>
                  <w:rPrChange w:id="5853" w:author="Nate Bachmeier [AWS-SA]" w:date="2023-02-25T11:29:00Z">
                    <w:rPr>
                      <w:rFonts w:ascii="Calibri" w:eastAsia="Times New Roman" w:hAnsi="Calibri" w:cs="Calibri"/>
                      <w:color w:val="000000"/>
                      <w:sz w:val="22"/>
                    </w:rPr>
                  </w:rPrChange>
                </w:rPr>
                <w:t>playing pinball</w:t>
              </w:r>
            </w:ins>
          </w:p>
        </w:tc>
        <w:tc>
          <w:tcPr>
            <w:tcW w:w="960" w:type="dxa"/>
            <w:noWrap/>
            <w:hideMark/>
            <w:tcPrChange w:id="5854" w:author="Nate Bachmeier [AWS-SA]" w:date="2023-02-25T11:26:00Z">
              <w:tcPr>
                <w:tcW w:w="960" w:type="dxa"/>
                <w:tcBorders>
                  <w:top w:val="nil"/>
                  <w:left w:val="nil"/>
                  <w:bottom w:val="nil"/>
                  <w:right w:val="nil"/>
                </w:tcBorders>
                <w:shd w:val="clear" w:color="auto" w:fill="auto"/>
                <w:noWrap/>
                <w:vAlign w:val="bottom"/>
                <w:hideMark/>
              </w:tcPr>
            </w:tcPrChange>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855" w:author="Nate Bachmeier [AWS-SA]" w:date="2023-02-25T11:26:00Z"/>
                <w:rFonts w:ascii="Calibri" w:eastAsia="Times New Roman" w:hAnsi="Calibri" w:cs="Calibri"/>
                <w:color w:val="000000"/>
                <w:sz w:val="22"/>
              </w:rPr>
            </w:pPr>
            <w:ins w:id="5856" w:author="Nate Bachmeier [AWS-SA]" w:date="2023-02-25T11:26:00Z">
              <w:r w:rsidRPr="00E16572">
                <w:rPr>
                  <w:rFonts w:ascii="Calibri" w:eastAsia="Times New Roman" w:hAnsi="Calibri" w:cs="Calibri"/>
                  <w:color w:val="000000"/>
                  <w:sz w:val="22"/>
                </w:rPr>
                <w:t>688</w:t>
              </w:r>
            </w:ins>
          </w:p>
        </w:tc>
      </w:tr>
      <w:tr w:rsidR="00E16572" w:rsidRPr="00E16572" w14:paraId="47DB298F" w14:textId="77777777" w:rsidTr="00E16572">
        <w:trPr>
          <w:trHeight w:val="300"/>
          <w:ins w:id="5857" w:author="Nate Bachmeier [AWS-SA]" w:date="2023-02-25T11:26:00Z"/>
          <w:trPrChange w:id="585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859" w:author="Nate Bachmeier [AWS-SA]" w:date="2023-02-25T11:26:00Z">
              <w:tcPr>
                <w:tcW w:w="4740" w:type="dxa"/>
                <w:tcBorders>
                  <w:top w:val="nil"/>
                  <w:left w:val="nil"/>
                  <w:bottom w:val="nil"/>
                  <w:right w:val="nil"/>
                </w:tcBorders>
                <w:shd w:val="clear" w:color="auto" w:fill="auto"/>
                <w:noWrap/>
                <w:vAlign w:val="bottom"/>
                <w:hideMark/>
              </w:tcPr>
            </w:tcPrChange>
          </w:tcPr>
          <w:p w14:paraId="7866201C" w14:textId="77777777" w:rsidR="00E16572" w:rsidRPr="00E16572" w:rsidRDefault="00E16572" w:rsidP="00E16572">
            <w:pPr>
              <w:spacing w:line="240" w:lineRule="auto"/>
              <w:ind w:firstLine="0"/>
              <w:rPr>
                <w:ins w:id="5860" w:author="Nate Bachmeier [AWS-SA]" w:date="2023-02-25T11:26:00Z"/>
                <w:rFonts w:ascii="Calibri" w:eastAsia="Times New Roman" w:hAnsi="Calibri" w:cs="Calibri"/>
                <w:b w:val="0"/>
                <w:bCs w:val="0"/>
                <w:color w:val="000000"/>
                <w:sz w:val="22"/>
                <w:rPrChange w:id="5861" w:author="Nate Bachmeier [AWS-SA]" w:date="2023-02-25T11:29:00Z">
                  <w:rPr>
                    <w:ins w:id="5862" w:author="Nate Bachmeier [AWS-SA]" w:date="2023-02-25T11:26:00Z"/>
                    <w:rFonts w:ascii="Calibri" w:eastAsia="Times New Roman" w:hAnsi="Calibri" w:cs="Calibri"/>
                    <w:color w:val="000000"/>
                    <w:sz w:val="22"/>
                  </w:rPr>
                </w:rPrChange>
              </w:rPr>
            </w:pPr>
            <w:ins w:id="5863" w:author="Nate Bachmeier [AWS-SA]" w:date="2023-02-25T11:26:00Z">
              <w:r w:rsidRPr="00E16572">
                <w:rPr>
                  <w:rFonts w:ascii="Calibri" w:eastAsia="Times New Roman" w:hAnsi="Calibri" w:cs="Calibri"/>
                  <w:b w:val="0"/>
                  <w:bCs w:val="0"/>
                  <w:color w:val="000000"/>
                  <w:sz w:val="22"/>
                  <w:rPrChange w:id="5864" w:author="Nate Bachmeier [AWS-SA]" w:date="2023-02-25T11:29:00Z">
                    <w:rPr>
                      <w:rFonts w:ascii="Calibri" w:eastAsia="Times New Roman" w:hAnsi="Calibri" w:cs="Calibri"/>
                      <w:color w:val="000000"/>
                      <w:sz w:val="22"/>
                    </w:rPr>
                  </w:rPrChange>
                </w:rPr>
                <w:t>playing ping pong</w:t>
              </w:r>
            </w:ins>
          </w:p>
        </w:tc>
        <w:tc>
          <w:tcPr>
            <w:tcW w:w="960" w:type="dxa"/>
            <w:noWrap/>
            <w:hideMark/>
            <w:tcPrChange w:id="5865" w:author="Nate Bachmeier [AWS-SA]" w:date="2023-02-25T11:26:00Z">
              <w:tcPr>
                <w:tcW w:w="960" w:type="dxa"/>
                <w:tcBorders>
                  <w:top w:val="nil"/>
                  <w:left w:val="nil"/>
                  <w:bottom w:val="nil"/>
                  <w:right w:val="nil"/>
                </w:tcBorders>
                <w:shd w:val="clear" w:color="auto" w:fill="auto"/>
                <w:noWrap/>
                <w:vAlign w:val="bottom"/>
                <w:hideMark/>
              </w:tcPr>
            </w:tcPrChange>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866" w:author="Nate Bachmeier [AWS-SA]" w:date="2023-02-25T11:26:00Z"/>
                <w:rFonts w:ascii="Calibri" w:eastAsia="Times New Roman" w:hAnsi="Calibri" w:cs="Calibri"/>
                <w:color w:val="000000"/>
                <w:sz w:val="22"/>
              </w:rPr>
            </w:pPr>
            <w:ins w:id="5867" w:author="Nate Bachmeier [AWS-SA]" w:date="2023-02-25T11:26:00Z">
              <w:r w:rsidRPr="00E16572">
                <w:rPr>
                  <w:rFonts w:ascii="Calibri" w:eastAsia="Times New Roman" w:hAnsi="Calibri" w:cs="Calibri"/>
                  <w:color w:val="000000"/>
                  <w:sz w:val="22"/>
                </w:rPr>
                <w:t>700</w:t>
              </w:r>
            </w:ins>
          </w:p>
        </w:tc>
      </w:tr>
      <w:tr w:rsidR="00E16572" w:rsidRPr="00E16572" w14:paraId="431B7CFB" w14:textId="77777777" w:rsidTr="00E16572">
        <w:trPr>
          <w:cnfStyle w:val="000000100000" w:firstRow="0" w:lastRow="0" w:firstColumn="0" w:lastColumn="0" w:oddVBand="0" w:evenVBand="0" w:oddHBand="1" w:evenHBand="0" w:firstRowFirstColumn="0" w:firstRowLastColumn="0" w:lastRowFirstColumn="0" w:lastRowLastColumn="0"/>
          <w:trHeight w:val="300"/>
          <w:ins w:id="5868" w:author="Nate Bachmeier [AWS-SA]" w:date="2023-02-25T11:26:00Z"/>
          <w:trPrChange w:id="586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870" w:author="Nate Bachmeier [AWS-SA]" w:date="2023-02-25T11:26:00Z">
              <w:tcPr>
                <w:tcW w:w="4740" w:type="dxa"/>
                <w:tcBorders>
                  <w:top w:val="nil"/>
                  <w:left w:val="nil"/>
                  <w:bottom w:val="nil"/>
                  <w:right w:val="nil"/>
                </w:tcBorders>
                <w:shd w:val="clear" w:color="auto" w:fill="auto"/>
                <w:noWrap/>
                <w:vAlign w:val="bottom"/>
                <w:hideMark/>
              </w:tcPr>
            </w:tcPrChange>
          </w:tcPr>
          <w:p w14:paraId="3DD6266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871" w:author="Nate Bachmeier [AWS-SA]" w:date="2023-02-25T11:26:00Z"/>
                <w:rFonts w:ascii="Calibri" w:eastAsia="Times New Roman" w:hAnsi="Calibri" w:cs="Calibri"/>
                <w:b w:val="0"/>
                <w:bCs w:val="0"/>
                <w:color w:val="000000"/>
                <w:sz w:val="22"/>
                <w:rPrChange w:id="5872" w:author="Nate Bachmeier [AWS-SA]" w:date="2023-02-25T11:29:00Z">
                  <w:rPr>
                    <w:ins w:id="5873" w:author="Nate Bachmeier [AWS-SA]" w:date="2023-02-25T11:26:00Z"/>
                    <w:rFonts w:ascii="Calibri" w:eastAsia="Times New Roman" w:hAnsi="Calibri" w:cs="Calibri"/>
                    <w:color w:val="000000"/>
                    <w:sz w:val="22"/>
                  </w:rPr>
                </w:rPrChange>
              </w:rPr>
            </w:pPr>
            <w:ins w:id="5874" w:author="Nate Bachmeier [AWS-SA]" w:date="2023-02-25T11:26:00Z">
              <w:r w:rsidRPr="00E16572">
                <w:rPr>
                  <w:rFonts w:ascii="Calibri" w:eastAsia="Times New Roman" w:hAnsi="Calibri" w:cs="Calibri"/>
                  <w:b w:val="0"/>
                  <w:bCs w:val="0"/>
                  <w:color w:val="000000"/>
                  <w:sz w:val="22"/>
                  <w:rPrChange w:id="5875" w:author="Nate Bachmeier [AWS-SA]" w:date="2023-02-25T11:29:00Z">
                    <w:rPr>
                      <w:rFonts w:ascii="Calibri" w:eastAsia="Times New Roman" w:hAnsi="Calibri" w:cs="Calibri"/>
                      <w:color w:val="000000"/>
                      <w:sz w:val="22"/>
                    </w:rPr>
                  </w:rPrChange>
                </w:rPr>
                <w:t>playing poker</w:t>
              </w:r>
            </w:ins>
          </w:p>
        </w:tc>
        <w:tc>
          <w:tcPr>
            <w:tcW w:w="960" w:type="dxa"/>
            <w:noWrap/>
            <w:hideMark/>
            <w:tcPrChange w:id="5876" w:author="Nate Bachmeier [AWS-SA]" w:date="2023-02-25T11:26:00Z">
              <w:tcPr>
                <w:tcW w:w="960" w:type="dxa"/>
                <w:tcBorders>
                  <w:top w:val="nil"/>
                  <w:left w:val="nil"/>
                  <w:bottom w:val="nil"/>
                  <w:right w:val="nil"/>
                </w:tcBorders>
                <w:shd w:val="clear" w:color="auto" w:fill="auto"/>
                <w:noWrap/>
                <w:vAlign w:val="bottom"/>
                <w:hideMark/>
              </w:tcPr>
            </w:tcPrChange>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877" w:author="Nate Bachmeier [AWS-SA]" w:date="2023-02-25T11:26:00Z"/>
                <w:rFonts w:ascii="Calibri" w:eastAsia="Times New Roman" w:hAnsi="Calibri" w:cs="Calibri"/>
                <w:color w:val="000000"/>
                <w:sz w:val="22"/>
              </w:rPr>
            </w:pPr>
            <w:ins w:id="5878" w:author="Nate Bachmeier [AWS-SA]" w:date="2023-02-25T11:26:00Z">
              <w:r w:rsidRPr="00E16572">
                <w:rPr>
                  <w:rFonts w:ascii="Calibri" w:eastAsia="Times New Roman" w:hAnsi="Calibri" w:cs="Calibri"/>
                  <w:color w:val="000000"/>
                  <w:sz w:val="22"/>
                </w:rPr>
                <w:t>589</w:t>
              </w:r>
            </w:ins>
          </w:p>
        </w:tc>
      </w:tr>
      <w:tr w:rsidR="00E16572" w:rsidRPr="00E16572" w14:paraId="0D00446D" w14:textId="77777777" w:rsidTr="00E16572">
        <w:trPr>
          <w:trHeight w:val="300"/>
          <w:ins w:id="5879" w:author="Nate Bachmeier [AWS-SA]" w:date="2023-02-25T11:26:00Z"/>
          <w:trPrChange w:id="588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881" w:author="Nate Bachmeier [AWS-SA]" w:date="2023-02-25T11:26:00Z">
              <w:tcPr>
                <w:tcW w:w="4740" w:type="dxa"/>
                <w:tcBorders>
                  <w:top w:val="nil"/>
                  <w:left w:val="nil"/>
                  <w:bottom w:val="nil"/>
                  <w:right w:val="nil"/>
                </w:tcBorders>
                <w:shd w:val="clear" w:color="auto" w:fill="auto"/>
                <w:noWrap/>
                <w:vAlign w:val="bottom"/>
                <w:hideMark/>
              </w:tcPr>
            </w:tcPrChange>
          </w:tcPr>
          <w:p w14:paraId="10969396" w14:textId="77777777" w:rsidR="00E16572" w:rsidRPr="00E16572" w:rsidRDefault="00E16572" w:rsidP="00E16572">
            <w:pPr>
              <w:spacing w:line="240" w:lineRule="auto"/>
              <w:ind w:firstLine="0"/>
              <w:rPr>
                <w:ins w:id="5882" w:author="Nate Bachmeier [AWS-SA]" w:date="2023-02-25T11:26:00Z"/>
                <w:rFonts w:ascii="Calibri" w:eastAsia="Times New Roman" w:hAnsi="Calibri" w:cs="Calibri"/>
                <w:b w:val="0"/>
                <w:bCs w:val="0"/>
                <w:color w:val="000000"/>
                <w:sz w:val="22"/>
                <w:rPrChange w:id="5883" w:author="Nate Bachmeier [AWS-SA]" w:date="2023-02-25T11:29:00Z">
                  <w:rPr>
                    <w:ins w:id="5884" w:author="Nate Bachmeier [AWS-SA]" w:date="2023-02-25T11:26:00Z"/>
                    <w:rFonts w:ascii="Calibri" w:eastAsia="Times New Roman" w:hAnsi="Calibri" w:cs="Calibri"/>
                    <w:color w:val="000000"/>
                    <w:sz w:val="22"/>
                  </w:rPr>
                </w:rPrChange>
              </w:rPr>
            </w:pPr>
            <w:ins w:id="5885" w:author="Nate Bachmeier [AWS-SA]" w:date="2023-02-25T11:26:00Z">
              <w:r w:rsidRPr="00E16572">
                <w:rPr>
                  <w:rFonts w:ascii="Calibri" w:eastAsia="Times New Roman" w:hAnsi="Calibri" w:cs="Calibri"/>
                  <w:b w:val="0"/>
                  <w:bCs w:val="0"/>
                  <w:color w:val="000000"/>
                  <w:sz w:val="22"/>
                  <w:rPrChange w:id="5886" w:author="Nate Bachmeier [AWS-SA]" w:date="2023-02-25T11:29:00Z">
                    <w:rPr>
                      <w:rFonts w:ascii="Calibri" w:eastAsia="Times New Roman" w:hAnsi="Calibri" w:cs="Calibri"/>
                      <w:color w:val="000000"/>
                      <w:sz w:val="22"/>
                    </w:rPr>
                  </w:rPrChange>
                </w:rPr>
                <w:t>playing polo</w:t>
              </w:r>
            </w:ins>
          </w:p>
        </w:tc>
        <w:tc>
          <w:tcPr>
            <w:tcW w:w="960" w:type="dxa"/>
            <w:noWrap/>
            <w:hideMark/>
            <w:tcPrChange w:id="5887" w:author="Nate Bachmeier [AWS-SA]" w:date="2023-02-25T11:26:00Z">
              <w:tcPr>
                <w:tcW w:w="960" w:type="dxa"/>
                <w:tcBorders>
                  <w:top w:val="nil"/>
                  <w:left w:val="nil"/>
                  <w:bottom w:val="nil"/>
                  <w:right w:val="nil"/>
                </w:tcBorders>
                <w:shd w:val="clear" w:color="auto" w:fill="auto"/>
                <w:noWrap/>
                <w:vAlign w:val="bottom"/>
                <w:hideMark/>
              </w:tcPr>
            </w:tcPrChange>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888" w:author="Nate Bachmeier [AWS-SA]" w:date="2023-02-25T11:26:00Z"/>
                <w:rFonts w:ascii="Calibri" w:eastAsia="Times New Roman" w:hAnsi="Calibri" w:cs="Calibri"/>
                <w:color w:val="000000"/>
                <w:sz w:val="22"/>
              </w:rPr>
            </w:pPr>
            <w:ins w:id="5889" w:author="Nate Bachmeier [AWS-SA]" w:date="2023-02-25T11:26:00Z">
              <w:r w:rsidRPr="00E16572">
                <w:rPr>
                  <w:rFonts w:ascii="Calibri" w:eastAsia="Times New Roman" w:hAnsi="Calibri" w:cs="Calibri"/>
                  <w:color w:val="000000"/>
                  <w:sz w:val="22"/>
                </w:rPr>
                <w:t>603</w:t>
              </w:r>
            </w:ins>
          </w:p>
        </w:tc>
      </w:tr>
      <w:tr w:rsidR="00E16572" w:rsidRPr="00E16572" w14:paraId="31D43FAA" w14:textId="77777777" w:rsidTr="00E16572">
        <w:trPr>
          <w:cnfStyle w:val="000000100000" w:firstRow="0" w:lastRow="0" w:firstColumn="0" w:lastColumn="0" w:oddVBand="0" w:evenVBand="0" w:oddHBand="1" w:evenHBand="0" w:firstRowFirstColumn="0" w:firstRowLastColumn="0" w:lastRowFirstColumn="0" w:lastRowLastColumn="0"/>
          <w:trHeight w:val="300"/>
          <w:ins w:id="5890" w:author="Nate Bachmeier [AWS-SA]" w:date="2023-02-25T11:26:00Z"/>
          <w:trPrChange w:id="589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892" w:author="Nate Bachmeier [AWS-SA]" w:date="2023-02-25T11:26:00Z">
              <w:tcPr>
                <w:tcW w:w="4740" w:type="dxa"/>
                <w:tcBorders>
                  <w:top w:val="nil"/>
                  <w:left w:val="nil"/>
                  <w:bottom w:val="nil"/>
                  <w:right w:val="nil"/>
                </w:tcBorders>
                <w:shd w:val="clear" w:color="auto" w:fill="auto"/>
                <w:noWrap/>
                <w:vAlign w:val="bottom"/>
                <w:hideMark/>
              </w:tcPr>
            </w:tcPrChange>
          </w:tcPr>
          <w:p w14:paraId="5E4DB7A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893" w:author="Nate Bachmeier [AWS-SA]" w:date="2023-02-25T11:26:00Z"/>
                <w:rFonts w:ascii="Calibri" w:eastAsia="Times New Roman" w:hAnsi="Calibri" w:cs="Calibri"/>
                <w:b w:val="0"/>
                <w:bCs w:val="0"/>
                <w:color w:val="000000"/>
                <w:sz w:val="22"/>
                <w:rPrChange w:id="5894" w:author="Nate Bachmeier [AWS-SA]" w:date="2023-02-25T11:29:00Z">
                  <w:rPr>
                    <w:ins w:id="5895" w:author="Nate Bachmeier [AWS-SA]" w:date="2023-02-25T11:26:00Z"/>
                    <w:rFonts w:ascii="Calibri" w:eastAsia="Times New Roman" w:hAnsi="Calibri" w:cs="Calibri"/>
                    <w:color w:val="000000"/>
                    <w:sz w:val="22"/>
                  </w:rPr>
                </w:rPrChange>
              </w:rPr>
            </w:pPr>
            <w:ins w:id="5896" w:author="Nate Bachmeier [AWS-SA]" w:date="2023-02-25T11:26:00Z">
              <w:r w:rsidRPr="00E16572">
                <w:rPr>
                  <w:rFonts w:ascii="Calibri" w:eastAsia="Times New Roman" w:hAnsi="Calibri" w:cs="Calibri"/>
                  <w:b w:val="0"/>
                  <w:bCs w:val="0"/>
                  <w:color w:val="000000"/>
                  <w:sz w:val="22"/>
                  <w:rPrChange w:id="5897" w:author="Nate Bachmeier [AWS-SA]" w:date="2023-02-25T11:29:00Z">
                    <w:rPr>
                      <w:rFonts w:ascii="Calibri" w:eastAsia="Times New Roman" w:hAnsi="Calibri" w:cs="Calibri"/>
                      <w:color w:val="000000"/>
                      <w:sz w:val="22"/>
                    </w:rPr>
                  </w:rPrChange>
                </w:rPr>
                <w:t>playing recorder</w:t>
              </w:r>
            </w:ins>
          </w:p>
        </w:tc>
        <w:tc>
          <w:tcPr>
            <w:tcW w:w="960" w:type="dxa"/>
            <w:noWrap/>
            <w:hideMark/>
            <w:tcPrChange w:id="5898" w:author="Nate Bachmeier [AWS-SA]" w:date="2023-02-25T11:26:00Z">
              <w:tcPr>
                <w:tcW w:w="960" w:type="dxa"/>
                <w:tcBorders>
                  <w:top w:val="nil"/>
                  <w:left w:val="nil"/>
                  <w:bottom w:val="nil"/>
                  <w:right w:val="nil"/>
                </w:tcBorders>
                <w:shd w:val="clear" w:color="auto" w:fill="auto"/>
                <w:noWrap/>
                <w:vAlign w:val="bottom"/>
                <w:hideMark/>
              </w:tcPr>
            </w:tcPrChange>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899" w:author="Nate Bachmeier [AWS-SA]" w:date="2023-02-25T11:26:00Z"/>
                <w:rFonts w:ascii="Calibri" w:eastAsia="Times New Roman" w:hAnsi="Calibri" w:cs="Calibri"/>
                <w:color w:val="000000"/>
                <w:sz w:val="22"/>
              </w:rPr>
            </w:pPr>
            <w:ins w:id="5900" w:author="Nate Bachmeier [AWS-SA]" w:date="2023-02-25T11:26:00Z">
              <w:r w:rsidRPr="00E16572">
                <w:rPr>
                  <w:rFonts w:ascii="Calibri" w:eastAsia="Times New Roman" w:hAnsi="Calibri" w:cs="Calibri"/>
                  <w:color w:val="000000"/>
                  <w:sz w:val="22"/>
                </w:rPr>
                <w:t>750</w:t>
              </w:r>
            </w:ins>
          </w:p>
        </w:tc>
      </w:tr>
      <w:tr w:rsidR="00E16572" w:rsidRPr="00E16572" w14:paraId="3B552255" w14:textId="77777777" w:rsidTr="00E16572">
        <w:trPr>
          <w:trHeight w:val="300"/>
          <w:ins w:id="5901" w:author="Nate Bachmeier [AWS-SA]" w:date="2023-02-25T11:26:00Z"/>
          <w:trPrChange w:id="590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903" w:author="Nate Bachmeier [AWS-SA]" w:date="2023-02-25T11:26:00Z">
              <w:tcPr>
                <w:tcW w:w="4740" w:type="dxa"/>
                <w:tcBorders>
                  <w:top w:val="nil"/>
                  <w:left w:val="nil"/>
                  <w:bottom w:val="nil"/>
                  <w:right w:val="nil"/>
                </w:tcBorders>
                <w:shd w:val="clear" w:color="auto" w:fill="auto"/>
                <w:noWrap/>
                <w:vAlign w:val="bottom"/>
                <w:hideMark/>
              </w:tcPr>
            </w:tcPrChange>
          </w:tcPr>
          <w:p w14:paraId="369B365F" w14:textId="77777777" w:rsidR="00E16572" w:rsidRPr="00E16572" w:rsidRDefault="00E16572" w:rsidP="00E16572">
            <w:pPr>
              <w:spacing w:line="240" w:lineRule="auto"/>
              <w:ind w:firstLine="0"/>
              <w:rPr>
                <w:ins w:id="5904" w:author="Nate Bachmeier [AWS-SA]" w:date="2023-02-25T11:26:00Z"/>
                <w:rFonts w:ascii="Calibri" w:eastAsia="Times New Roman" w:hAnsi="Calibri" w:cs="Calibri"/>
                <w:b w:val="0"/>
                <w:bCs w:val="0"/>
                <w:color w:val="000000"/>
                <w:sz w:val="22"/>
                <w:rPrChange w:id="5905" w:author="Nate Bachmeier [AWS-SA]" w:date="2023-02-25T11:29:00Z">
                  <w:rPr>
                    <w:ins w:id="5906" w:author="Nate Bachmeier [AWS-SA]" w:date="2023-02-25T11:26:00Z"/>
                    <w:rFonts w:ascii="Calibri" w:eastAsia="Times New Roman" w:hAnsi="Calibri" w:cs="Calibri"/>
                    <w:color w:val="000000"/>
                    <w:sz w:val="22"/>
                  </w:rPr>
                </w:rPrChange>
              </w:rPr>
            </w:pPr>
            <w:ins w:id="5907" w:author="Nate Bachmeier [AWS-SA]" w:date="2023-02-25T11:26:00Z">
              <w:r w:rsidRPr="00E16572">
                <w:rPr>
                  <w:rFonts w:ascii="Calibri" w:eastAsia="Times New Roman" w:hAnsi="Calibri" w:cs="Calibri"/>
                  <w:b w:val="0"/>
                  <w:bCs w:val="0"/>
                  <w:color w:val="000000"/>
                  <w:sz w:val="22"/>
                  <w:rPrChange w:id="5908" w:author="Nate Bachmeier [AWS-SA]" w:date="2023-02-25T11:29:00Z">
                    <w:rPr>
                      <w:rFonts w:ascii="Calibri" w:eastAsia="Times New Roman" w:hAnsi="Calibri" w:cs="Calibri"/>
                      <w:color w:val="000000"/>
                      <w:sz w:val="22"/>
                    </w:rPr>
                  </w:rPrChange>
                </w:rPr>
                <w:t>playing road hockey</w:t>
              </w:r>
            </w:ins>
          </w:p>
        </w:tc>
        <w:tc>
          <w:tcPr>
            <w:tcW w:w="960" w:type="dxa"/>
            <w:noWrap/>
            <w:hideMark/>
            <w:tcPrChange w:id="5909" w:author="Nate Bachmeier [AWS-SA]" w:date="2023-02-25T11:26:00Z">
              <w:tcPr>
                <w:tcW w:w="960" w:type="dxa"/>
                <w:tcBorders>
                  <w:top w:val="nil"/>
                  <w:left w:val="nil"/>
                  <w:bottom w:val="nil"/>
                  <w:right w:val="nil"/>
                </w:tcBorders>
                <w:shd w:val="clear" w:color="auto" w:fill="auto"/>
                <w:noWrap/>
                <w:vAlign w:val="bottom"/>
                <w:hideMark/>
              </w:tcPr>
            </w:tcPrChange>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910" w:author="Nate Bachmeier [AWS-SA]" w:date="2023-02-25T11:26:00Z"/>
                <w:rFonts w:ascii="Calibri" w:eastAsia="Times New Roman" w:hAnsi="Calibri" w:cs="Calibri"/>
                <w:color w:val="000000"/>
                <w:sz w:val="22"/>
              </w:rPr>
            </w:pPr>
            <w:ins w:id="5911" w:author="Nate Bachmeier [AWS-SA]" w:date="2023-02-25T11:26:00Z">
              <w:r w:rsidRPr="00E16572">
                <w:rPr>
                  <w:rFonts w:ascii="Calibri" w:eastAsia="Times New Roman" w:hAnsi="Calibri" w:cs="Calibri"/>
                  <w:color w:val="000000"/>
                  <w:sz w:val="22"/>
                </w:rPr>
                <w:t>447</w:t>
              </w:r>
            </w:ins>
          </w:p>
        </w:tc>
      </w:tr>
      <w:tr w:rsidR="00E16572" w:rsidRPr="00E16572" w14:paraId="5F7DE7B6" w14:textId="77777777" w:rsidTr="00E16572">
        <w:trPr>
          <w:cnfStyle w:val="000000100000" w:firstRow="0" w:lastRow="0" w:firstColumn="0" w:lastColumn="0" w:oddVBand="0" w:evenVBand="0" w:oddHBand="1" w:evenHBand="0" w:firstRowFirstColumn="0" w:firstRowLastColumn="0" w:lastRowFirstColumn="0" w:lastRowLastColumn="0"/>
          <w:trHeight w:val="300"/>
          <w:ins w:id="5912" w:author="Nate Bachmeier [AWS-SA]" w:date="2023-02-25T11:26:00Z"/>
          <w:trPrChange w:id="591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914" w:author="Nate Bachmeier [AWS-SA]" w:date="2023-02-25T11:26:00Z">
              <w:tcPr>
                <w:tcW w:w="4740" w:type="dxa"/>
                <w:tcBorders>
                  <w:top w:val="nil"/>
                  <w:left w:val="nil"/>
                  <w:bottom w:val="nil"/>
                  <w:right w:val="nil"/>
                </w:tcBorders>
                <w:shd w:val="clear" w:color="auto" w:fill="auto"/>
                <w:noWrap/>
                <w:vAlign w:val="bottom"/>
                <w:hideMark/>
              </w:tcPr>
            </w:tcPrChange>
          </w:tcPr>
          <w:p w14:paraId="4C12E42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915" w:author="Nate Bachmeier [AWS-SA]" w:date="2023-02-25T11:26:00Z"/>
                <w:rFonts w:ascii="Calibri" w:eastAsia="Times New Roman" w:hAnsi="Calibri" w:cs="Calibri"/>
                <w:b w:val="0"/>
                <w:bCs w:val="0"/>
                <w:color w:val="000000"/>
                <w:sz w:val="22"/>
                <w:rPrChange w:id="5916" w:author="Nate Bachmeier [AWS-SA]" w:date="2023-02-25T11:29:00Z">
                  <w:rPr>
                    <w:ins w:id="5917" w:author="Nate Bachmeier [AWS-SA]" w:date="2023-02-25T11:26:00Z"/>
                    <w:rFonts w:ascii="Calibri" w:eastAsia="Times New Roman" w:hAnsi="Calibri" w:cs="Calibri"/>
                    <w:color w:val="000000"/>
                    <w:sz w:val="22"/>
                  </w:rPr>
                </w:rPrChange>
              </w:rPr>
            </w:pPr>
            <w:ins w:id="5918" w:author="Nate Bachmeier [AWS-SA]" w:date="2023-02-25T11:26:00Z">
              <w:r w:rsidRPr="00E16572">
                <w:rPr>
                  <w:rFonts w:ascii="Calibri" w:eastAsia="Times New Roman" w:hAnsi="Calibri" w:cs="Calibri"/>
                  <w:b w:val="0"/>
                  <w:bCs w:val="0"/>
                  <w:color w:val="000000"/>
                  <w:sz w:val="22"/>
                  <w:rPrChange w:id="5919" w:author="Nate Bachmeier [AWS-SA]" w:date="2023-02-25T11:29:00Z">
                    <w:rPr>
                      <w:rFonts w:ascii="Calibri" w:eastAsia="Times New Roman" w:hAnsi="Calibri" w:cs="Calibri"/>
                      <w:color w:val="000000"/>
                      <w:sz w:val="22"/>
                    </w:rPr>
                  </w:rPrChange>
                </w:rPr>
                <w:t>playing rounders</w:t>
              </w:r>
            </w:ins>
          </w:p>
        </w:tc>
        <w:tc>
          <w:tcPr>
            <w:tcW w:w="960" w:type="dxa"/>
            <w:noWrap/>
            <w:hideMark/>
            <w:tcPrChange w:id="5920" w:author="Nate Bachmeier [AWS-SA]" w:date="2023-02-25T11:26:00Z">
              <w:tcPr>
                <w:tcW w:w="960" w:type="dxa"/>
                <w:tcBorders>
                  <w:top w:val="nil"/>
                  <w:left w:val="nil"/>
                  <w:bottom w:val="nil"/>
                  <w:right w:val="nil"/>
                </w:tcBorders>
                <w:shd w:val="clear" w:color="auto" w:fill="auto"/>
                <w:noWrap/>
                <w:vAlign w:val="bottom"/>
                <w:hideMark/>
              </w:tcPr>
            </w:tcPrChange>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921" w:author="Nate Bachmeier [AWS-SA]" w:date="2023-02-25T11:26:00Z"/>
                <w:rFonts w:ascii="Calibri" w:eastAsia="Times New Roman" w:hAnsi="Calibri" w:cs="Calibri"/>
                <w:color w:val="000000"/>
                <w:sz w:val="22"/>
              </w:rPr>
            </w:pPr>
            <w:ins w:id="5922" w:author="Nate Bachmeier [AWS-SA]" w:date="2023-02-25T11:26:00Z">
              <w:r w:rsidRPr="00E16572">
                <w:rPr>
                  <w:rFonts w:ascii="Calibri" w:eastAsia="Times New Roman" w:hAnsi="Calibri" w:cs="Calibri"/>
                  <w:color w:val="000000"/>
                  <w:sz w:val="22"/>
                </w:rPr>
                <w:t>521</w:t>
              </w:r>
            </w:ins>
          </w:p>
        </w:tc>
      </w:tr>
      <w:tr w:rsidR="00E16572" w:rsidRPr="00E16572" w14:paraId="05A00725" w14:textId="77777777" w:rsidTr="00E16572">
        <w:trPr>
          <w:trHeight w:val="300"/>
          <w:ins w:id="5923" w:author="Nate Bachmeier [AWS-SA]" w:date="2023-02-25T11:26:00Z"/>
          <w:trPrChange w:id="592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925" w:author="Nate Bachmeier [AWS-SA]" w:date="2023-02-25T11:26:00Z">
              <w:tcPr>
                <w:tcW w:w="4740" w:type="dxa"/>
                <w:tcBorders>
                  <w:top w:val="nil"/>
                  <w:left w:val="nil"/>
                  <w:bottom w:val="nil"/>
                  <w:right w:val="nil"/>
                </w:tcBorders>
                <w:shd w:val="clear" w:color="auto" w:fill="auto"/>
                <w:noWrap/>
                <w:vAlign w:val="bottom"/>
                <w:hideMark/>
              </w:tcPr>
            </w:tcPrChange>
          </w:tcPr>
          <w:p w14:paraId="7C2F0D20" w14:textId="77777777" w:rsidR="00E16572" w:rsidRPr="00E16572" w:rsidRDefault="00E16572" w:rsidP="00E16572">
            <w:pPr>
              <w:spacing w:line="240" w:lineRule="auto"/>
              <w:ind w:firstLine="0"/>
              <w:rPr>
                <w:ins w:id="5926" w:author="Nate Bachmeier [AWS-SA]" w:date="2023-02-25T11:26:00Z"/>
                <w:rFonts w:ascii="Calibri" w:eastAsia="Times New Roman" w:hAnsi="Calibri" w:cs="Calibri"/>
                <w:b w:val="0"/>
                <w:bCs w:val="0"/>
                <w:color w:val="000000"/>
                <w:sz w:val="22"/>
                <w:rPrChange w:id="5927" w:author="Nate Bachmeier [AWS-SA]" w:date="2023-02-25T11:29:00Z">
                  <w:rPr>
                    <w:ins w:id="5928" w:author="Nate Bachmeier [AWS-SA]" w:date="2023-02-25T11:26:00Z"/>
                    <w:rFonts w:ascii="Calibri" w:eastAsia="Times New Roman" w:hAnsi="Calibri" w:cs="Calibri"/>
                    <w:color w:val="000000"/>
                    <w:sz w:val="22"/>
                  </w:rPr>
                </w:rPrChange>
              </w:rPr>
            </w:pPr>
            <w:ins w:id="5929" w:author="Nate Bachmeier [AWS-SA]" w:date="2023-02-25T11:26:00Z">
              <w:r w:rsidRPr="00E16572">
                <w:rPr>
                  <w:rFonts w:ascii="Calibri" w:eastAsia="Times New Roman" w:hAnsi="Calibri" w:cs="Calibri"/>
                  <w:b w:val="0"/>
                  <w:bCs w:val="0"/>
                  <w:color w:val="000000"/>
                  <w:sz w:val="22"/>
                  <w:rPrChange w:id="5930" w:author="Nate Bachmeier [AWS-SA]" w:date="2023-02-25T11:29:00Z">
                    <w:rPr>
                      <w:rFonts w:ascii="Calibri" w:eastAsia="Times New Roman" w:hAnsi="Calibri" w:cs="Calibri"/>
                      <w:color w:val="000000"/>
                      <w:sz w:val="22"/>
                    </w:rPr>
                  </w:rPrChange>
                </w:rPr>
                <w:t xml:space="preserve">playing </w:t>
              </w:r>
              <w:proofErr w:type="spellStart"/>
              <w:r w:rsidRPr="00E16572">
                <w:rPr>
                  <w:rFonts w:ascii="Calibri" w:eastAsia="Times New Roman" w:hAnsi="Calibri" w:cs="Calibri"/>
                  <w:b w:val="0"/>
                  <w:bCs w:val="0"/>
                  <w:color w:val="000000"/>
                  <w:sz w:val="22"/>
                  <w:rPrChange w:id="5931" w:author="Nate Bachmeier [AWS-SA]" w:date="2023-02-25T11:29:00Z">
                    <w:rPr>
                      <w:rFonts w:ascii="Calibri" w:eastAsia="Times New Roman" w:hAnsi="Calibri" w:cs="Calibri"/>
                      <w:color w:val="000000"/>
                      <w:sz w:val="22"/>
                    </w:rPr>
                  </w:rPrChange>
                </w:rPr>
                <w:t>rubiks</w:t>
              </w:r>
              <w:proofErr w:type="spellEnd"/>
              <w:r w:rsidRPr="00E16572">
                <w:rPr>
                  <w:rFonts w:ascii="Calibri" w:eastAsia="Times New Roman" w:hAnsi="Calibri" w:cs="Calibri"/>
                  <w:b w:val="0"/>
                  <w:bCs w:val="0"/>
                  <w:color w:val="000000"/>
                  <w:sz w:val="22"/>
                  <w:rPrChange w:id="5932" w:author="Nate Bachmeier [AWS-SA]" w:date="2023-02-25T11:29:00Z">
                    <w:rPr>
                      <w:rFonts w:ascii="Calibri" w:eastAsia="Times New Roman" w:hAnsi="Calibri" w:cs="Calibri"/>
                      <w:color w:val="000000"/>
                      <w:sz w:val="22"/>
                    </w:rPr>
                  </w:rPrChange>
                </w:rPr>
                <w:t xml:space="preserve"> cube</w:t>
              </w:r>
            </w:ins>
          </w:p>
        </w:tc>
        <w:tc>
          <w:tcPr>
            <w:tcW w:w="960" w:type="dxa"/>
            <w:noWrap/>
            <w:hideMark/>
            <w:tcPrChange w:id="5933" w:author="Nate Bachmeier [AWS-SA]" w:date="2023-02-25T11:26:00Z">
              <w:tcPr>
                <w:tcW w:w="960" w:type="dxa"/>
                <w:tcBorders>
                  <w:top w:val="nil"/>
                  <w:left w:val="nil"/>
                  <w:bottom w:val="nil"/>
                  <w:right w:val="nil"/>
                </w:tcBorders>
                <w:shd w:val="clear" w:color="auto" w:fill="auto"/>
                <w:noWrap/>
                <w:vAlign w:val="bottom"/>
                <w:hideMark/>
              </w:tcPr>
            </w:tcPrChange>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934" w:author="Nate Bachmeier [AWS-SA]" w:date="2023-02-25T11:26:00Z"/>
                <w:rFonts w:ascii="Calibri" w:eastAsia="Times New Roman" w:hAnsi="Calibri" w:cs="Calibri"/>
                <w:color w:val="000000"/>
                <w:sz w:val="22"/>
              </w:rPr>
            </w:pPr>
            <w:ins w:id="5935" w:author="Nate Bachmeier [AWS-SA]" w:date="2023-02-25T11:26:00Z">
              <w:r w:rsidRPr="00E16572">
                <w:rPr>
                  <w:rFonts w:ascii="Calibri" w:eastAsia="Times New Roman" w:hAnsi="Calibri" w:cs="Calibri"/>
                  <w:color w:val="000000"/>
                  <w:sz w:val="22"/>
                </w:rPr>
                <w:t>567</w:t>
              </w:r>
            </w:ins>
          </w:p>
        </w:tc>
      </w:tr>
      <w:tr w:rsidR="00E16572" w:rsidRPr="00E16572" w14:paraId="3F5CEA50" w14:textId="77777777" w:rsidTr="00E16572">
        <w:trPr>
          <w:cnfStyle w:val="000000100000" w:firstRow="0" w:lastRow="0" w:firstColumn="0" w:lastColumn="0" w:oddVBand="0" w:evenVBand="0" w:oddHBand="1" w:evenHBand="0" w:firstRowFirstColumn="0" w:firstRowLastColumn="0" w:lastRowFirstColumn="0" w:lastRowLastColumn="0"/>
          <w:trHeight w:val="300"/>
          <w:ins w:id="5936" w:author="Nate Bachmeier [AWS-SA]" w:date="2023-02-25T11:26:00Z"/>
          <w:trPrChange w:id="593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938" w:author="Nate Bachmeier [AWS-SA]" w:date="2023-02-25T11:26:00Z">
              <w:tcPr>
                <w:tcW w:w="4740" w:type="dxa"/>
                <w:tcBorders>
                  <w:top w:val="nil"/>
                  <w:left w:val="nil"/>
                  <w:bottom w:val="nil"/>
                  <w:right w:val="nil"/>
                </w:tcBorders>
                <w:shd w:val="clear" w:color="auto" w:fill="auto"/>
                <w:noWrap/>
                <w:vAlign w:val="bottom"/>
                <w:hideMark/>
              </w:tcPr>
            </w:tcPrChange>
          </w:tcPr>
          <w:p w14:paraId="673ED02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939" w:author="Nate Bachmeier [AWS-SA]" w:date="2023-02-25T11:26:00Z"/>
                <w:rFonts w:ascii="Calibri" w:eastAsia="Times New Roman" w:hAnsi="Calibri" w:cs="Calibri"/>
                <w:b w:val="0"/>
                <w:bCs w:val="0"/>
                <w:color w:val="000000"/>
                <w:sz w:val="22"/>
                <w:rPrChange w:id="5940" w:author="Nate Bachmeier [AWS-SA]" w:date="2023-02-25T11:29:00Z">
                  <w:rPr>
                    <w:ins w:id="5941" w:author="Nate Bachmeier [AWS-SA]" w:date="2023-02-25T11:26:00Z"/>
                    <w:rFonts w:ascii="Calibri" w:eastAsia="Times New Roman" w:hAnsi="Calibri" w:cs="Calibri"/>
                    <w:color w:val="000000"/>
                    <w:sz w:val="22"/>
                  </w:rPr>
                </w:rPrChange>
              </w:rPr>
            </w:pPr>
            <w:ins w:id="5942" w:author="Nate Bachmeier [AWS-SA]" w:date="2023-02-25T11:26:00Z">
              <w:r w:rsidRPr="00E16572">
                <w:rPr>
                  <w:rFonts w:ascii="Calibri" w:eastAsia="Times New Roman" w:hAnsi="Calibri" w:cs="Calibri"/>
                  <w:b w:val="0"/>
                  <w:bCs w:val="0"/>
                  <w:color w:val="000000"/>
                  <w:sz w:val="22"/>
                  <w:rPrChange w:id="5943" w:author="Nate Bachmeier [AWS-SA]" w:date="2023-02-25T11:29:00Z">
                    <w:rPr>
                      <w:rFonts w:ascii="Calibri" w:eastAsia="Times New Roman" w:hAnsi="Calibri" w:cs="Calibri"/>
                      <w:color w:val="000000"/>
                      <w:sz w:val="22"/>
                    </w:rPr>
                  </w:rPrChange>
                </w:rPr>
                <w:t>playing saxophone</w:t>
              </w:r>
            </w:ins>
          </w:p>
        </w:tc>
        <w:tc>
          <w:tcPr>
            <w:tcW w:w="960" w:type="dxa"/>
            <w:noWrap/>
            <w:hideMark/>
            <w:tcPrChange w:id="5944" w:author="Nate Bachmeier [AWS-SA]" w:date="2023-02-25T11:26:00Z">
              <w:tcPr>
                <w:tcW w:w="960" w:type="dxa"/>
                <w:tcBorders>
                  <w:top w:val="nil"/>
                  <w:left w:val="nil"/>
                  <w:bottom w:val="nil"/>
                  <w:right w:val="nil"/>
                </w:tcBorders>
                <w:shd w:val="clear" w:color="auto" w:fill="auto"/>
                <w:noWrap/>
                <w:vAlign w:val="bottom"/>
                <w:hideMark/>
              </w:tcPr>
            </w:tcPrChange>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945" w:author="Nate Bachmeier [AWS-SA]" w:date="2023-02-25T11:26:00Z"/>
                <w:rFonts w:ascii="Calibri" w:eastAsia="Times New Roman" w:hAnsi="Calibri" w:cs="Calibri"/>
                <w:color w:val="000000"/>
                <w:sz w:val="22"/>
              </w:rPr>
            </w:pPr>
            <w:ins w:id="5946" w:author="Nate Bachmeier [AWS-SA]" w:date="2023-02-25T11:26:00Z">
              <w:r w:rsidRPr="00E16572">
                <w:rPr>
                  <w:rFonts w:ascii="Calibri" w:eastAsia="Times New Roman" w:hAnsi="Calibri" w:cs="Calibri"/>
                  <w:color w:val="000000"/>
                  <w:sz w:val="22"/>
                </w:rPr>
                <w:t>793</w:t>
              </w:r>
            </w:ins>
          </w:p>
        </w:tc>
      </w:tr>
      <w:tr w:rsidR="00E16572" w:rsidRPr="00E16572" w14:paraId="70A728CC" w14:textId="77777777" w:rsidTr="00E16572">
        <w:trPr>
          <w:trHeight w:val="300"/>
          <w:ins w:id="5947" w:author="Nate Bachmeier [AWS-SA]" w:date="2023-02-25T11:26:00Z"/>
          <w:trPrChange w:id="594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949" w:author="Nate Bachmeier [AWS-SA]" w:date="2023-02-25T11:26:00Z">
              <w:tcPr>
                <w:tcW w:w="4740" w:type="dxa"/>
                <w:tcBorders>
                  <w:top w:val="nil"/>
                  <w:left w:val="nil"/>
                  <w:bottom w:val="nil"/>
                  <w:right w:val="nil"/>
                </w:tcBorders>
                <w:shd w:val="clear" w:color="auto" w:fill="auto"/>
                <w:noWrap/>
                <w:vAlign w:val="bottom"/>
                <w:hideMark/>
              </w:tcPr>
            </w:tcPrChange>
          </w:tcPr>
          <w:p w14:paraId="6A95C604" w14:textId="77777777" w:rsidR="00E16572" w:rsidRPr="00E16572" w:rsidRDefault="00E16572" w:rsidP="00E16572">
            <w:pPr>
              <w:spacing w:line="240" w:lineRule="auto"/>
              <w:ind w:firstLine="0"/>
              <w:rPr>
                <w:ins w:id="5950" w:author="Nate Bachmeier [AWS-SA]" w:date="2023-02-25T11:26:00Z"/>
                <w:rFonts w:ascii="Calibri" w:eastAsia="Times New Roman" w:hAnsi="Calibri" w:cs="Calibri"/>
                <w:b w:val="0"/>
                <w:bCs w:val="0"/>
                <w:color w:val="000000"/>
                <w:sz w:val="22"/>
                <w:rPrChange w:id="5951" w:author="Nate Bachmeier [AWS-SA]" w:date="2023-02-25T11:29:00Z">
                  <w:rPr>
                    <w:ins w:id="5952" w:author="Nate Bachmeier [AWS-SA]" w:date="2023-02-25T11:26:00Z"/>
                    <w:rFonts w:ascii="Calibri" w:eastAsia="Times New Roman" w:hAnsi="Calibri" w:cs="Calibri"/>
                    <w:color w:val="000000"/>
                    <w:sz w:val="22"/>
                  </w:rPr>
                </w:rPrChange>
              </w:rPr>
            </w:pPr>
            <w:ins w:id="5953" w:author="Nate Bachmeier [AWS-SA]" w:date="2023-02-25T11:26:00Z">
              <w:r w:rsidRPr="00E16572">
                <w:rPr>
                  <w:rFonts w:ascii="Calibri" w:eastAsia="Times New Roman" w:hAnsi="Calibri" w:cs="Calibri"/>
                  <w:b w:val="0"/>
                  <w:bCs w:val="0"/>
                  <w:color w:val="000000"/>
                  <w:sz w:val="22"/>
                  <w:rPrChange w:id="5954" w:author="Nate Bachmeier [AWS-SA]" w:date="2023-02-25T11:29:00Z">
                    <w:rPr>
                      <w:rFonts w:ascii="Calibri" w:eastAsia="Times New Roman" w:hAnsi="Calibri" w:cs="Calibri"/>
                      <w:color w:val="000000"/>
                      <w:sz w:val="22"/>
                    </w:rPr>
                  </w:rPrChange>
                </w:rPr>
                <w:t>playing scrabble</w:t>
              </w:r>
            </w:ins>
          </w:p>
        </w:tc>
        <w:tc>
          <w:tcPr>
            <w:tcW w:w="960" w:type="dxa"/>
            <w:noWrap/>
            <w:hideMark/>
            <w:tcPrChange w:id="5955" w:author="Nate Bachmeier [AWS-SA]" w:date="2023-02-25T11:26:00Z">
              <w:tcPr>
                <w:tcW w:w="960" w:type="dxa"/>
                <w:tcBorders>
                  <w:top w:val="nil"/>
                  <w:left w:val="nil"/>
                  <w:bottom w:val="nil"/>
                  <w:right w:val="nil"/>
                </w:tcBorders>
                <w:shd w:val="clear" w:color="auto" w:fill="auto"/>
                <w:noWrap/>
                <w:vAlign w:val="bottom"/>
                <w:hideMark/>
              </w:tcPr>
            </w:tcPrChange>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956" w:author="Nate Bachmeier [AWS-SA]" w:date="2023-02-25T11:26:00Z"/>
                <w:rFonts w:ascii="Calibri" w:eastAsia="Times New Roman" w:hAnsi="Calibri" w:cs="Calibri"/>
                <w:color w:val="000000"/>
                <w:sz w:val="22"/>
              </w:rPr>
            </w:pPr>
            <w:ins w:id="5957" w:author="Nate Bachmeier [AWS-SA]" w:date="2023-02-25T11:26:00Z">
              <w:r w:rsidRPr="00E16572">
                <w:rPr>
                  <w:rFonts w:ascii="Calibri" w:eastAsia="Times New Roman" w:hAnsi="Calibri" w:cs="Calibri"/>
                  <w:color w:val="000000"/>
                  <w:sz w:val="22"/>
                </w:rPr>
                <w:t>500</w:t>
              </w:r>
            </w:ins>
          </w:p>
        </w:tc>
      </w:tr>
      <w:tr w:rsidR="00E16572" w:rsidRPr="00E16572" w14:paraId="64B78A6F" w14:textId="77777777" w:rsidTr="00E16572">
        <w:trPr>
          <w:cnfStyle w:val="000000100000" w:firstRow="0" w:lastRow="0" w:firstColumn="0" w:lastColumn="0" w:oddVBand="0" w:evenVBand="0" w:oddHBand="1" w:evenHBand="0" w:firstRowFirstColumn="0" w:firstRowLastColumn="0" w:lastRowFirstColumn="0" w:lastRowLastColumn="0"/>
          <w:trHeight w:val="300"/>
          <w:ins w:id="5958" w:author="Nate Bachmeier [AWS-SA]" w:date="2023-02-25T11:26:00Z"/>
          <w:trPrChange w:id="595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960" w:author="Nate Bachmeier [AWS-SA]" w:date="2023-02-25T11:26:00Z">
              <w:tcPr>
                <w:tcW w:w="4740" w:type="dxa"/>
                <w:tcBorders>
                  <w:top w:val="nil"/>
                  <w:left w:val="nil"/>
                  <w:bottom w:val="nil"/>
                  <w:right w:val="nil"/>
                </w:tcBorders>
                <w:shd w:val="clear" w:color="auto" w:fill="auto"/>
                <w:noWrap/>
                <w:vAlign w:val="bottom"/>
                <w:hideMark/>
              </w:tcPr>
            </w:tcPrChange>
          </w:tcPr>
          <w:p w14:paraId="57D4FD0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961" w:author="Nate Bachmeier [AWS-SA]" w:date="2023-02-25T11:26:00Z"/>
                <w:rFonts w:ascii="Calibri" w:eastAsia="Times New Roman" w:hAnsi="Calibri" w:cs="Calibri"/>
                <w:b w:val="0"/>
                <w:bCs w:val="0"/>
                <w:color w:val="000000"/>
                <w:sz w:val="22"/>
                <w:rPrChange w:id="5962" w:author="Nate Bachmeier [AWS-SA]" w:date="2023-02-25T11:29:00Z">
                  <w:rPr>
                    <w:ins w:id="5963" w:author="Nate Bachmeier [AWS-SA]" w:date="2023-02-25T11:26:00Z"/>
                    <w:rFonts w:ascii="Calibri" w:eastAsia="Times New Roman" w:hAnsi="Calibri" w:cs="Calibri"/>
                    <w:color w:val="000000"/>
                    <w:sz w:val="22"/>
                  </w:rPr>
                </w:rPrChange>
              </w:rPr>
            </w:pPr>
            <w:ins w:id="5964" w:author="Nate Bachmeier [AWS-SA]" w:date="2023-02-25T11:26:00Z">
              <w:r w:rsidRPr="00E16572">
                <w:rPr>
                  <w:rFonts w:ascii="Calibri" w:eastAsia="Times New Roman" w:hAnsi="Calibri" w:cs="Calibri"/>
                  <w:b w:val="0"/>
                  <w:bCs w:val="0"/>
                  <w:color w:val="000000"/>
                  <w:sz w:val="22"/>
                  <w:rPrChange w:id="5965" w:author="Nate Bachmeier [AWS-SA]" w:date="2023-02-25T11:29:00Z">
                    <w:rPr>
                      <w:rFonts w:ascii="Calibri" w:eastAsia="Times New Roman" w:hAnsi="Calibri" w:cs="Calibri"/>
                      <w:color w:val="000000"/>
                      <w:sz w:val="22"/>
                    </w:rPr>
                  </w:rPrChange>
                </w:rPr>
                <w:t>playing shuffleboard</w:t>
              </w:r>
            </w:ins>
          </w:p>
        </w:tc>
        <w:tc>
          <w:tcPr>
            <w:tcW w:w="960" w:type="dxa"/>
            <w:noWrap/>
            <w:hideMark/>
            <w:tcPrChange w:id="5966" w:author="Nate Bachmeier [AWS-SA]" w:date="2023-02-25T11:26:00Z">
              <w:tcPr>
                <w:tcW w:w="960" w:type="dxa"/>
                <w:tcBorders>
                  <w:top w:val="nil"/>
                  <w:left w:val="nil"/>
                  <w:bottom w:val="nil"/>
                  <w:right w:val="nil"/>
                </w:tcBorders>
                <w:shd w:val="clear" w:color="auto" w:fill="auto"/>
                <w:noWrap/>
                <w:vAlign w:val="bottom"/>
                <w:hideMark/>
              </w:tcPr>
            </w:tcPrChange>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967" w:author="Nate Bachmeier [AWS-SA]" w:date="2023-02-25T11:26:00Z"/>
                <w:rFonts w:ascii="Calibri" w:eastAsia="Times New Roman" w:hAnsi="Calibri" w:cs="Calibri"/>
                <w:color w:val="000000"/>
                <w:sz w:val="22"/>
              </w:rPr>
            </w:pPr>
            <w:ins w:id="5968" w:author="Nate Bachmeier [AWS-SA]" w:date="2023-02-25T11:26:00Z">
              <w:r w:rsidRPr="00E16572">
                <w:rPr>
                  <w:rFonts w:ascii="Calibri" w:eastAsia="Times New Roman" w:hAnsi="Calibri" w:cs="Calibri"/>
                  <w:color w:val="000000"/>
                  <w:sz w:val="22"/>
                </w:rPr>
                <w:t>533</w:t>
              </w:r>
            </w:ins>
          </w:p>
        </w:tc>
      </w:tr>
      <w:tr w:rsidR="00E16572" w:rsidRPr="00E16572" w14:paraId="4B27E0A6" w14:textId="77777777" w:rsidTr="00E16572">
        <w:trPr>
          <w:trHeight w:val="300"/>
          <w:ins w:id="5969" w:author="Nate Bachmeier [AWS-SA]" w:date="2023-02-25T11:26:00Z"/>
          <w:trPrChange w:id="597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971" w:author="Nate Bachmeier [AWS-SA]" w:date="2023-02-25T11:26:00Z">
              <w:tcPr>
                <w:tcW w:w="4740" w:type="dxa"/>
                <w:tcBorders>
                  <w:top w:val="nil"/>
                  <w:left w:val="nil"/>
                  <w:bottom w:val="nil"/>
                  <w:right w:val="nil"/>
                </w:tcBorders>
                <w:shd w:val="clear" w:color="auto" w:fill="auto"/>
                <w:noWrap/>
                <w:vAlign w:val="bottom"/>
                <w:hideMark/>
              </w:tcPr>
            </w:tcPrChange>
          </w:tcPr>
          <w:p w14:paraId="7046BFE1" w14:textId="77777777" w:rsidR="00E16572" w:rsidRPr="00E16572" w:rsidRDefault="00E16572" w:rsidP="00E16572">
            <w:pPr>
              <w:spacing w:line="240" w:lineRule="auto"/>
              <w:ind w:firstLine="0"/>
              <w:rPr>
                <w:ins w:id="5972" w:author="Nate Bachmeier [AWS-SA]" w:date="2023-02-25T11:26:00Z"/>
                <w:rFonts w:ascii="Calibri" w:eastAsia="Times New Roman" w:hAnsi="Calibri" w:cs="Calibri"/>
                <w:b w:val="0"/>
                <w:bCs w:val="0"/>
                <w:color w:val="000000"/>
                <w:sz w:val="22"/>
                <w:rPrChange w:id="5973" w:author="Nate Bachmeier [AWS-SA]" w:date="2023-02-25T11:29:00Z">
                  <w:rPr>
                    <w:ins w:id="5974" w:author="Nate Bachmeier [AWS-SA]" w:date="2023-02-25T11:26:00Z"/>
                    <w:rFonts w:ascii="Calibri" w:eastAsia="Times New Roman" w:hAnsi="Calibri" w:cs="Calibri"/>
                    <w:color w:val="000000"/>
                    <w:sz w:val="22"/>
                  </w:rPr>
                </w:rPrChange>
              </w:rPr>
            </w:pPr>
            <w:ins w:id="5975" w:author="Nate Bachmeier [AWS-SA]" w:date="2023-02-25T11:26:00Z">
              <w:r w:rsidRPr="00E16572">
                <w:rPr>
                  <w:rFonts w:ascii="Calibri" w:eastAsia="Times New Roman" w:hAnsi="Calibri" w:cs="Calibri"/>
                  <w:b w:val="0"/>
                  <w:bCs w:val="0"/>
                  <w:color w:val="000000"/>
                  <w:sz w:val="22"/>
                  <w:rPrChange w:id="5976" w:author="Nate Bachmeier [AWS-SA]" w:date="2023-02-25T11:29:00Z">
                    <w:rPr>
                      <w:rFonts w:ascii="Calibri" w:eastAsia="Times New Roman" w:hAnsi="Calibri" w:cs="Calibri"/>
                      <w:color w:val="000000"/>
                      <w:sz w:val="22"/>
                    </w:rPr>
                  </w:rPrChange>
                </w:rPr>
                <w:t>playing slot machine</w:t>
              </w:r>
            </w:ins>
          </w:p>
        </w:tc>
        <w:tc>
          <w:tcPr>
            <w:tcW w:w="960" w:type="dxa"/>
            <w:noWrap/>
            <w:hideMark/>
            <w:tcPrChange w:id="5977" w:author="Nate Bachmeier [AWS-SA]" w:date="2023-02-25T11:26:00Z">
              <w:tcPr>
                <w:tcW w:w="960" w:type="dxa"/>
                <w:tcBorders>
                  <w:top w:val="nil"/>
                  <w:left w:val="nil"/>
                  <w:bottom w:val="nil"/>
                  <w:right w:val="nil"/>
                </w:tcBorders>
                <w:shd w:val="clear" w:color="auto" w:fill="auto"/>
                <w:noWrap/>
                <w:vAlign w:val="bottom"/>
                <w:hideMark/>
              </w:tcPr>
            </w:tcPrChange>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978" w:author="Nate Bachmeier [AWS-SA]" w:date="2023-02-25T11:26:00Z"/>
                <w:rFonts w:ascii="Calibri" w:eastAsia="Times New Roman" w:hAnsi="Calibri" w:cs="Calibri"/>
                <w:color w:val="000000"/>
                <w:sz w:val="22"/>
              </w:rPr>
            </w:pPr>
            <w:ins w:id="5979" w:author="Nate Bachmeier [AWS-SA]" w:date="2023-02-25T11:26:00Z">
              <w:r w:rsidRPr="00E16572">
                <w:rPr>
                  <w:rFonts w:ascii="Calibri" w:eastAsia="Times New Roman" w:hAnsi="Calibri" w:cs="Calibri"/>
                  <w:color w:val="000000"/>
                  <w:sz w:val="22"/>
                </w:rPr>
                <w:t>498</w:t>
              </w:r>
            </w:ins>
          </w:p>
        </w:tc>
      </w:tr>
      <w:tr w:rsidR="00E16572" w:rsidRPr="00E16572" w14:paraId="1930D5CA" w14:textId="77777777" w:rsidTr="00E16572">
        <w:trPr>
          <w:cnfStyle w:val="000000100000" w:firstRow="0" w:lastRow="0" w:firstColumn="0" w:lastColumn="0" w:oddVBand="0" w:evenVBand="0" w:oddHBand="1" w:evenHBand="0" w:firstRowFirstColumn="0" w:firstRowLastColumn="0" w:lastRowFirstColumn="0" w:lastRowLastColumn="0"/>
          <w:trHeight w:val="300"/>
          <w:ins w:id="5980" w:author="Nate Bachmeier [AWS-SA]" w:date="2023-02-25T11:26:00Z"/>
          <w:trPrChange w:id="598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982" w:author="Nate Bachmeier [AWS-SA]" w:date="2023-02-25T11:26:00Z">
              <w:tcPr>
                <w:tcW w:w="4740" w:type="dxa"/>
                <w:tcBorders>
                  <w:top w:val="nil"/>
                  <w:left w:val="nil"/>
                  <w:bottom w:val="nil"/>
                  <w:right w:val="nil"/>
                </w:tcBorders>
                <w:shd w:val="clear" w:color="auto" w:fill="auto"/>
                <w:noWrap/>
                <w:vAlign w:val="bottom"/>
                <w:hideMark/>
              </w:tcPr>
            </w:tcPrChange>
          </w:tcPr>
          <w:p w14:paraId="53E21DA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983" w:author="Nate Bachmeier [AWS-SA]" w:date="2023-02-25T11:26:00Z"/>
                <w:rFonts w:ascii="Calibri" w:eastAsia="Times New Roman" w:hAnsi="Calibri" w:cs="Calibri"/>
                <w:b w:val="0"/>
                <w:bCs w:val="0"/>
                <w:color w:val="000000"/>
                <w:sz w:val="22"/>
                <w:rPrChange w:id="5984" w:author="Nate Bachmeier [AWS-SA]" w:date="2023-02-25T11:29:00Z">
                  <w:rPr>
                    <w:ins w:id="5985" w:author="Nate Bachmeier [AWS-SA]" w:date="2023-02-25T11:26:00Z"/>
                    <w:rFonts w:ascii="Calibri" w:eastAsia="Times New Roman" w:hAnsi="Calibri" w:cs="Calibri"/>
                    <w:color w:val="000000"/>
                    <w:sz w:val="22"/>
                  </w:rPr>
                </w:rPrChange>
              </w:rPr>
            </w:pPr>
            <w:ins w:id="5986" w:author="Nate Bachmeier [AWS-SA]" w:date="2023-02-25T11:26:00Z">
              <w:r w:rsidRPr="00E16572">
                <w:rPr>
                  <w:rFonts w:ascii="Calibri" w:eastAsia="Times New Roman" w:hAnsi="Calibri" w:cs="Calibri"/>
                  <w:b w:val="0"/>
                  <w:bCs w:val="0"/>
                  <w:color w:val="000000"/>
                  <w:sz w:val="22"/>
                  <w:rPrChange w:id="5987" w:author="Nate Bachmeier [AWS-SA]" w:date="2023-02-25T11:29:00Z">
                    <w:rPr>
                      <w:rFonts w:ascii="Calibri" w:eastAsia="Times New Roman" w:hAnsi="Calibri" w:cs="Calibri"/>
                      <w:color w:val="000000"/>
                      <w:sz w:val="22"/>
                    </w:rPr>
                  </w:rPrChange>
                </w:rPr>
                <w:t>playing squash or racquetball</w:t>
              </w:r>
            </w:ins>
          </w:p>
        </w:tc>
        <w:tc>
          <w:tcPr>
            <w:tcW w:w="960" w:type="dxa"/>
            <w:noWrap/>
            <w:hideMark/>
            <w:tcPrChange w:id="5988" w:author="Nate Bachmeier [AWS-SA]" w:date="2023-02-25T11:26:00Z">
              <w:tcPr>
                <w:tcW w:w="960" w:type="dxa"/>
                <w:tcBorders>
                  <w:top w:val="nil"/>
                  <w:left w:val="nil"/>
                  <w:bottom w:val="nil"/>
                  <w:right w:val="nil"/>
                </w:tcBorders>
                <w:shd w:val="clear" w:color="auto" w:fill="auto"/>
                <w:noWrap/>
                <w:vAlign w:val="bottom"/>
                <w:hideMark/>
              </w:tcPr>
            </w:tcPrChange>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989" w:author="Nate Bachmeier [AWS-SA]" w:date="2023-02-25T11:26:00Z"/>
                <w:rFonts w:ascii="Calibri" w:eastAsia="Times New Roman" w:hAnsi="Calibri" w:cs="Calibri"/>
                <w:color w:val="000000"/>
                <w:sz w:val="22"/>
              </w:rPr>
            </w:pPr>
            <w:ins w:id="5990" w:author="Nate Bachmeier [AWS-SA]" w:date="2023-02-25T11:26:00Z">
              <w:r w:rsidRPr="00E16572">
                <w:rPr>
                  <w:rFonts w:ascii="Calibri" w:eastAsia="Times New Roman" w:hAnsi="Calibri" w:cs="Calibri"/>
                  <w:color w:val="000000"/>
                  <w:sz w:val="22"/>
                </w:rPr>
                <w:t>824</w:t>
              </w:r>
            </w:ins>
          </w:p>
        </w:tc>
      </w:tr>
      <w:tr w:rsidR="00E16572" w:rsidRPr="00E16572" w14:paraId="05CD9DDE" w14:textId="77777777" w:rsidTr="00E16572">
        <w:trPr>
          <w:trHeight w:val="300"/>
          <w:ins w:id="5991" w:author="Nate Bachmeier [AWS-SA]" w:date="2023-02-25T11:26:00Z"/>
          <w:trPrChange w:id="599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5993" w:author="Nate Bachmeier [AWS-SA]" w:date="2023-02-25T11:26:00Z">
              <w:tcPr>
                <w:tcW w:w="4740" w:type="dxa"/>
                <w:tcBorders>
                  <w:top w:val="nil"/>
                  <w:left w:val="nil"/>
                  <w:bottom w:val="nil"/>
                  <w:right w:val="nil"/>
                </w:tcBorders>
                <w:shd w:val="clear" w:color="auto" w:fill="auto"/>
                <w:noWrap/>
                <w:vAlign w:val="bottom"/>
                <w:hideMark/>
              </w:tcPr>
            </w:tcPrChange>
          </w:tcPr>
          <w:p w14:paraId="01865FDB" w14:textId="77777777" w:rsidR="00E16572" w:rsidRPr="00E16572" w:rsidRDefault="00E16572" w:rsidP="00E16572">
            <w:pPr>
              <w:spacing w:line="240" w:lineRule="auto"/>
              <w:ind w:firstLine="0"/>
              <w:rPr>
                <w:ins w:id="5994" w:author="Nate Bachmeier [AWS-SA]" w:date="2023-02-25T11:26:00Z"/>
                <w:rFonts w:ascii="Calibri" w:eastAsia="Times New Roman" w:hAnsi="Calibri" w:cs="Calibri"/>
                <w:b w:val="0"/>
                <w:bCs w:val="0"/>
                <w:color w:val="000000"/>
                <w:sz w:val="22"/>
                <w:rPrChange w:id="5995" w:author="Nate Bachmeier [AWS-SA]" w:date="2023-02-25T11:29:00Z">
                  <w:rPr>
                    <w:ins w:id="5996" w:author="Nate Bachmeier [AWS-SA]" w:date="2023-02-25T11:26:00Z"/>
                    <w:rFonts w:ascii="Calibri" w:eastAsia="Times New Roman" w:hAnsi="Calibri" w:cs="Calibri"/>
                    <w:color w:val="000000"/>
                    <w:sz w:val="22"/>
                  </w:rPr>
                </w:rPrChange>
              </w:rPr>
            </w:pPr>
            <w:ins w:id="5997" w:author="Nate Bachmeier [AWS-SA]" w:date="2023-02-25T11:26:00Z">
              <w:r w:rsidRPr="00E16572">
                <w:rPr>
                  <w:rFonts w:ascii="Calibri" w:eastAsia="Times New Roman" w:hAnsi="Calibri" w:cs="Calibri"/>
                  <w:b w:val="0"/>
                  <w:bCs w:val="0"/>
                  <w:color w:val="000000"/>
                  <w:sz w:val="22"/>
                  <w:rPrChange w:id="5998" w:author="Nate Bachmeier [AWS-SA]" w:date="2023-02-25T11:29:00Z">
                    <w:rPr>
                      <w:rFonts w:ascii="Calibri" w:eastAsia="Times New Roman" w:hAnsi="Calibri" w:cs="Calibri"/>
                      <w:color w:val="000000"/>
                      <w:sz w:val="22"/>
                    </w:rPr>
                  </w:rPrChange>
                </w:rPr>
                <w:t>playing tennis</w:t>
              </w:r>
            </w:ins>
          </w:p>
        </w:tc>
        <w:tc>
          <w:tcPr>
            <w:tcW w:w="960" w:type="dxa"/>
            <w:noWrap/>
            <w:hideMark/>
            <w:tcPrChange w:id="5999" w:author="Nate Bachmeier [AWS-SA]" w:date="2023-02-25T11:26:00Z">
              <w:tcPr>
                <w:tcW w:w="960" w:type="dxa"/>
                <w:tcBorders>
                  <w:top w:val="nil"/>
                  <w:left w:val="nil"/>
                  <w:bottom w:val="nil"/>
                  <w:right w:val="nil"/>
                </w:tcBorders>
                <w:shd w:val="clear" w:color="auto" w:fill="auto"/>
                <w:noWrap/>
                <w:vAlign w:val="bottom"/>
                <w:hideMark/>
              </w:tcPr>
            </w:tcPrChange>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000" w:author="Nate Bachmeier [AWS-SA]" w:date="2023-02-25T11:26:00Z"/>
                <w:rFonts w:ascii="Calibri" w:eastAsia="Times New Roman" w:hAnsi="Calibri" w:cs="Calibri"/>
                <w:color w:val="000000"/>
                <w:sz w:val="22"/>
              </w:rPr>
            </w:pPr>
            <w:ins w:id="6001" w:author="Nate Bachmeier [AWS-SA]" w:date="2023-02-25T11:26:00Z">
              <w:r w:rsidRPr="00E16572">
                <w:rPr>
                  <w:rFonts w:ascii="Calibri" w:eastAsia="Times New Roman" w:hAnsi="Calibri" w:cs="Calibri"/>
                  <w:color w:val="000000"/>
                  <w:sz w:val="22"/>
                </w:rPr>
                <w:t>777</w:t>
              </w:r>
            </w:ins>
          </w:p>
        </w:tc>
      </w:tr>
      <w:tr w:rsidR="00E16572" w:rsidRPr="00E16572" w14:paraId="1F701C73" w14:textId="77777777" w:rsidTr="00E16572">
        <w:trPr>
          <w:cnfStyle w:val="000000100000" w:firstRow="0" w:lastRow="0" w:firstColumn="0" w:lastColumn="0" w:oddVBand="0" w:evenVBand="0" w:oddHBand="1" w:evenHBand="0" w:firstRowFirstColumn="0" w:firstRowLastColumn="0" w:lastRowFirstColumn="0" w:lastRowLastColumn="0"/>
          <w:trHeight w:val="300"/>
          <w:ins w:id="6002" w:author="Nate Bachmeier [AWS-SA]" w:date="2023-02-25T11:26:00Z"/>
          <w:trPrChange w:id="600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004" w:author="Nate Bachmeier [AWS-SA]" w:date="2023-02-25T11:26:00Z">
              <w:tcPr>
                <w:tcW w:w="4740" w:type="dxa"/>
                <w:tcBorders>
                  <w:top w:val="nil"/>
                  <w:left w:val="nil"/>
                  <w:bottom w:val="nil"/>
                  <w:right w:val="nil"/>
                </w:tcBorders>
                <w:shd w:val="clear" w:color="auto" w:fill="auto"/>
                <w:noWrap/>
                <w:vAlign w:val="bottom"/>
                <w:hideMark/>
              </w:tcPr>
            </w:tcPrChange>
          </w:tcPr>
          <w:p w14:paraId="3C2DF89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005" w:author="Nate Bachmeier [AWS-SA]" w:date="2023-02-25T11:26:00Z"/>
                <w:rFonts w:ascii="Calibri" w:eastAsia="Times New Roman" w:hAnsi="Calibri" w:cs="Calibri"/>
                <w:b w:val="0"/>
                <w:bCs w:val="0"/>
                <w:color w:val="000000"/>
                <w:sz w:val="22"/>
                <w:rPrChange w:id="6006" w:author="Nate Bachmeier [AWS-SA]" w:date="2023-02-25T11:29:00Z">
                  <w:rPr>
                    <w:ins w:id="6007" w:author="Nate Bachmeier [AWS-SA]" w:date="2023-02-25T11:26:00Z"/>
                    <w:rFonts w:ascii="Calibri" w:eastAsia="Times New Roman" w:hAnsi="Calibri" w:cs="Calibri"/>
                    <w:color w:val="000000"/>
                    <w:sz w:val="22"/>
                  </w:rPr>
                </w:rPrChange>
              </w:rPr>
            </w:pPr>
            <w:ins w:id="6008" w:author="Nate Bachmeier [AWS-SA]" w:date="2023-02-25T11:26:00Z">
              <w:r w:rsidRPr="00E16572">
                <w:rPr>
                  <w:rFonts w:ascii="Calibri" w:eastAsia="Times New Roman" w:hAnsi="Calibri" w:cs="Calibri"/>
                  <w:b w:val="0"/>
                  <w:bCs w:val="0"/>
                  <w:color w:val="000000"/>
                  <w:sz w:val="22"/>
                  <w:rPrChange w:id="6009" w:author="Nate Bachmeier [AWS-SA]" w:date="2023-02-25T11:29:00Z">
                    <w:rPr>
                      <w:rFonts w:ascii="Calibri" w:eastAsia="Times New Roman" w:hAnsi="Calibri" w:cs="Calibri"/>
                      <w:color w:val="000000"/>
                      <w:sz w:val="22"/>
                    </w:rPr>
                  </w:rPrChange>
                </w:rPr>
                <w:t>playing trombone</w:t>
              </w:r>
            </w:ins>
          </w:p>
        </w:tc>
        <w:tc>
          <w:tcPr>
            <w:tcW w:w="960" w:type="dxa"/>
            <w:noWrap/>
            <w:hideMark/>
            <w:tcPrChange w:id="6010" w:author="Nate Bachmeier [AWS-SA]" w:date="2023-02-25T11:26:00Z">
              <w:tcPr>
                <w:tcW w:w="960" w:type="dxa"/>
                <w:tcBorders>
                  <w:top w:val="nil"/>
                  <w:left w:val="nil"/>
                  <w:bottom w:val="nil"/>
                  <w:right w:val="nil"/>
                </w:tcBorders>
                <w:shd w:val="clear" w:color="auto" w:fill="auto"/>
                <w:noWrap/>
                <w:vAlign w:val="bottom"/>
                <w:hideMark/>
              </w:tcPr>
            </w:tcPrChange>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011" w:author="Nate Bachmeier [AWS-SA]" w:date="2023-02-25T11:26:00Z"/>
                <w:rFonts w:ascii="Calibri" w:eastAsia="Times New Roman" w:hAnsi="Calibri" w:cs="Calibri"/>
                <w:color w:val="000000"/>
                <w:sz w:val="22"/>
              </w:rPr>
            </w:pPr>
            <w:ins w:id="6012" w:author="Nate Bachmeier [AWS-SA]" w:date="2023-02-25T11:26:00Z">
              <w:r w:rsidRPr="00E16572">
                <w:rPr>
                  <w:rFonts w:ascii="Calibri" w:eastAsia="Times New Roman" w:hAnsi="Calibri" w:cs="Calibri"/>
                  <w:color w:val="000000"/>
                  <w:sz w:val="22"/>
                </w:rPr>
                <w:t>756</w:t>
              </w:r>
            </w:ins>
          </w:p>
        </w:tc>
      </w:tr>
      <w:tr w:rsidR="00E16572" w:rsidRPr="00E16572" w14:paraId="68D5FDD9" w14:textId="77777777" w:rsidTr="00E16572">
        <w:trPr>
          <w:trHeight w:val="300"/>
          <w:ins w:id="6013" w:author="Nate Bachmeier [AWS-SA]" w:date="2023-02-25T11:26:00Z"/>
          <w:trPrChange w:id="601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015" w:author="Nate Bachmeier [AWS-SA]" w:date="2023-02-25T11:26:00Z">
              <w:tcPr>
                <w:tcW w:w="4740" w:type="dxa"/>
                <w:tcBorders>
                  <w:top w:val="nil"/>
                  <w:left w:val="nil"/>
                  <w:bottom w:val="nil"/>
                  <w:right w:val="nil"/>
                </w:tcBorders>
                <w:shd w:val="clear" w:color="auto" w:fill="auto"/>
                <w:noWrap/>
                <w:vAlign w:val="bottom"/>
                <w:hideMark/>
              </w:tcPr>
            </w:tcPrChange>
          </w:tcPr>
          <w:p w14:paraId="2B002226" w14:textId="77777777" w:rsidR="00E16572" w:rsidRPr="00E16572" w:rsidRDefault="00E16572" w:rsidP="00E16572">
            <w:pPr>
              <w:spacing w:line="240" w:lineRule="auto"/>
              <w:ind w:firstLine="0"/>
              <w:rPr>
                <w:ins w:id="6016" w:author="Nate Bachmeier [AWS-SA]" w:date="2023-02-25T11:26:00Z"/>
                <w:rFonts w:ascii="Calibri" w:eastAsia="Times New Roman" w:hAnsi="Calibri" w:cs="Calibri"/>
                <w:b w:val="0"/>
                <w:bCs w:val="0"/>
                <w:color w:val="000000"/>
                <w:sz w:val="22"/>
                <w:rPrChange w:id="6017" w:author="Nate Bachmeier [AWS-SA]" w:date="2023-02-25T11:29:00Z">
                  <w:rPr>
                    <w:ins w:id="6018" w:author="Nate Bachmeier [AWS-SA]" w:date="2023-02-25T11:26:00Z"/>
                    <w:rFonts w:ascii="Calibri" w:eastAsia="Times New Roman" w:hAnsi="Calibri" w:cs="Calibri"/>
                    <w:color w:val="000000"/>
                    <w:sz w:val="22"/>
                  </w:rPr>
                </w:rPrChange>
              </w:rPr>
            </w:pPr>
            <w:ins w:id="6019" w:author="Nate Bachmeier [AWS-SA]" w:date="2023-02-25T11:26:00Z">
              <w:r w:rsidRPr="00E16572">
                <w:rPr>
                  <w:rFonts w:ascii="Calibri" w:eastAsia="Times New Roman" w:hAnsi="Calibri" w:cs="Calibri"/>
                  <w:b w:val="0"/>
                  <w:bCs w:val="0"/>
                  <w:color w:val="000000"/>
                  <w:sz w:val="22"/>
                  <w:rPrChange w:id="6020" w:author="Nate Bachmeier [AWS-SA]" w:date="2023-02-25T11:29:00Z">
                    <w:rPr>
                      <w:rFonts w:ascii="Calibri" w:eastAsia="Times New Roman" w:hAnsi="Calibri" w:cs="Calibri"/>
                      <w:color w:val="000000"/>
                      <w:sz w:val="22"/>
                    </w:rPr>
                  </w:rPrChange>
                </w:rPr>
                <w:t>playing trumpet</w:t>
              </w:r>
            </w:ins>
          </w:p>
        </w:tc>
        <w:tc>
          <w:tcPr>
            <w:tcW w:w="960" w:type="dxa"/>
            <w:noWrap/>
            <w:hideMark/>
            <w:tcPrChange w:id="6021" w:author="Nate Bachmeier [AWS-SA]" w:date="2023-02-25T11:26:00Z">
              <w:tcPr>
                <w:tcW w:w="960" w:type="dxa"/>
                <w:tcBorders>
                  <w:top w:val="nil"/>
                  <w:left w:val="nil"/>
                  <w:bottom w:val="nil"/>
                  <w:right w:val="nil"/>
                </w:tcBorders>
                <w:shd w:val="clear" w:color="auto" w:fill="auto"/>
                <w:noWrap/>
                <w:vAlign w:val="bottom"/>
                <w:hideMark/>
              </w:tcPr>
            </w:tcPrChange>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022" w:author="Nate Bachmeier [AWS-SA]" w:date="2023-02-25T11:26:00Z"/>
                <w:rFonts w:ascii="Calibri" w:eastAsia="Times New Roman" w:hAnsi="Calibri" w:cs="Calibri"/>
                <w:color w:val="000000"/>
                <w:sz w:val="22"/>
              </w:rPr>
            </w:pPr>
            <w:ins w:id="6023" w:author="Nate Bachmeier [AWS-SA]" w:date="2023-02-25T11:26:00Z">
              <w:r w:rsidRPr="00E16572">
                <w:rPr>
                  <w:rFonts w:ascii="Calibri" w:eastAsia="Times New Roman" w:hAnsi="Calibri" w:cs="Calibri"/>
                  <w:color w:val="000000"/>
                  <w:sz w:val="22"/>
                </w:rPr>
                <w:t>817</w:t>
              </w:r>
            </w:ins>
          </w:p>
        </w:tc>
      </w:tr>
      <w:tr w:rsidR="00E16572" w:rsidRPr="00E16572" w14:paraId="4C66F7A6" w14:textId="77777777" w:rsidTr="00E16572">
        <w:trPr>
          <w:cnfStyle w:val="000000100000" w:firstRow="0" w:lastRow="0" w:firstColumn="0" w:lastColumn="0" w:oddVBand="0" w:evenVBand="0" w:oddHBand="1" w:evenHBand="0" w:firstRowFirstColumn="0" w:firstRowLastColumn="0" w:lastRowFirstColumn="0" w:lastRowLastColumn="0"/>
          <w:trHeight w:val="300"/>
          <w:ins w:id="6024" w:author="Nate Bachmeier [AWS-SA]" w:date="2023-02-25T11:26:00Z"/>
          <w:trPrChange w:id="60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026" w:author="Nate Bachmeier [AWS-SA]" w:date="2023-02-25T11:26:00Z">
              <w:tcPr>
                <w:tcW w:w="4740" w:type="dxa"/>
                <w:tcBorders>
                  <w:top w:val="nil"/>
                  <w:left w:val="nil"/>
                  <w:bottom w:val="nil"/>
                  <w:right w:val="nil"/>
                </w:tcBorders>
                <w:shd w:val="clear" w:color="auto" w:fill="auto"/>
                <w:noWrap/>
                <w:vAlign w:val="bottom"/>
                <w:hideMark/>
              </w:tcPr>
            </w:tcPrChange>
          </w:tcPr>
          <w:p w14:paraId="74785E8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027" w:author="Nate Bachmeier [AWS-SA]" w:date="2023-02-25T11:26:00Z"/>
                <w:rFonts w:ascii="Calibri" w:eastAsia="Times New Roman" w:hAnsi="Calibri" w:cs="Calibri"/>
                <w:b w:val="0"/>
                <w:bCs w:val="0"/>
                <w:color w:val="000000"/>
                <w:sz w:val="22"/>
                <w:rPrChange w:id="6028" w:author="Nate Bachmeier [AWS-SA]" w:date="2023-02-25T11:29:00Z">
                  <w:rPr>
                    <w:ins w:id="6029" w:author="Nate Bachmeier [AWS-SA]" w:date="2023-02-25T11:26:00Z"/>
                    <w:rFonts w:ascii="Calibri" w:eastAsia="Times New Roman" w:hAnsi="Calibri" w:cs="Calibri"/>
                    <w:color w:val="000000"/>
                    <w:sz w:val="22"/>
                  </w:rPr>
                </w:rPrChange>
              </w:rPr>
            </w:pPr>
            <w:ins w:id="6030" w:author="Nate Bachmeier [AWS-SA]" w:date="2023-02-25T11:26:00Z">
              <w:r w:rsidRPr="00E16572">
                <w:rPr>
                  <w:rFonts w:ascii="Calibri" w:eastAsia="Times New Roman" w:hAnsi="Calibri" w:cs="Calibri"/>
                  <w:b w:val="0"/>
                  <w:bCs w:val="0"/>
                  <w:color w:val="000000"/>
                  <w:sz w:val="22"/>
                  <w:rPrChange w:id="6031" w:author="Nate Bachmeier [AWS-SA]" w:date="2023-02-25T11:29:00Z">
                    <w:rPr>
                      <w:rFonts w:ascii="Calibri" w:eastAsia="Times New Roman" w:hAnsi="Calibri" w:cs="Calibri"/>
                      <w:color w:val="000000"/>
                      <w:sz w:val="22"/>
                    </w:rPr>
                  </w:rPrChange>
                </w:rPr>
                <w:t>playing ukulele</w:t>
              </w:r>
            </w:ins>
          </w:p>
        </w:tc>
        <w:tc>
          <w:tcPr>
            <w:tcW w:w="960" w:type="dxa"/>
            <w:noWrap/>
            <w:hideMark/>
            <w:tcPrChange w:id="6032" w:author="Nate Bachmeier [AWS-SA]" w:date="2023-02-25T11:26:00Z">
              <w:tcPr>
                <w:tcW w:w="960" w:type="dxa"/>
                <w:tcBorders>
                  <w:top w:val="nil"/>
                  <w:left w:val="nil"/>
                  <w:bottom w:val="nil"/>
                  <w:right w:val="nil"/>
                </w:tcBorders>
                <w:shd w:val="clear" w:color="auto" w:fill="auto"/>
                <w:noWrap/>
                <w:vAlign w:val="bottom"/>
                <w:hideMark/>
              </w:tcPr>
            </w:tcPrChange>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033" w:author="Nate Bachmeier [AWS-SA]" w:date="2023-02-25T11:26:00Z"/>
                <w:rFonts w:ascii="Calibri" w:eastAsia="Times New Roman" w:hAnsi="Calibri" w:cs="Calibri"/>
                <w:color w:val="000000"/>
                <w:sz w:val="22"/>
              </w:rPr>
            </w:pPr>
            <w:ins w:id="6034" w:author="Nate Bachmeier [AWS-SA]" w:date="2023-02-25T11:26:00Z">
              <w:r w:rsidRPr="00E16572">
                <w:rPr>
                  <w:rFonts w:ascii="Calibri" w:eastAsia="Times New Roman" w:hAnsi="Calibri" w:cs="Calibri"/>
                  <w:color w:val="000000"/>
                  <w:sz w:val="22"/>
                </w:rPr>
                <w:t>751</w:t>
              </w:r>
            </w:ins>
          </w:p>
        </w:tc>
      </w:tr>
      <w:tr w:rsidR="00E16572" w:rsidRPr="00E16572" w14:paraId="2D62A5E8" w14:textId="77777777" w:rsidTr="00E16572">
        <w:trPr>
          <w:trHeight w:val="300"/>
          <w:ins w:id="6035" w:author="Nate Bachmeier [AWS-SA]" w:date="2023-02-25T11:26:00Z"/>
          <w:trPrChange w:id="603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037" w:author="Nate Bachmeier [AWS-SA]" w:date="2023-02-25T11:26:00Z">
              <w:tcPr>
                <w:tcW w:w="4740" w:type="dxa"/>
                <w:tcBorders>
                  <w:top w:val="nil"/>
                  <w:left w:val="nil"/>
                  <w:bottom w:val="nil"/>
                  <w:right w:val="nil"/>
                </w:tcBorders>
                <w:shd w:val="clear" w:color="auto" w:fill="auto"/>
                <w:noWrap/>
                <w:vAlign w:val="bottom"/>
                <w:hideMark/>
              </w:tcPr>
            </w:tcPrChange>
          </w:tcPr>
          <w:p w14:paraId="25376FAD" w14:textId="77777777" w:rsidR="00E16572" w:rsidRPr="00E16572" w:rsidRDefault="00E16572" w:rsidP="00E16572">
            <w:pPr>
              <w:spacing w:line="240" w:lineRule="auto"/>
              <w:ind w:firstLine="0"/>
              <w:rPr>
                <w:ins w:id="6038" w:author="Nate Bachmeier [AWS-SA]" w:date="2023-02-25T11:26:00Z"/>
                <w:rFonts w:ascii="Calibri" w:eastAsia="Times New Roman" w:hAnsi="Calibri" w:cs="Calibri"/>
                <w:b w:val="0"/>
                <w:bCs w:val="0"/>
                <w:color w:val="000000"/>
                <w:sz w:val="22"/>
                <w:rPrChange w:id="6039" w:author="Nate Bachmeier [AWS-SA]" w:date="2023-02-25T11:29:00Z">
                  <w:rPr>
                    <w:ins w:id="6040" w:author="Nate Bachmeier [AWS-SA]" w:date="2023-02-25T11:26:00Z"/>
                    <w:rFonts w:ascii="Calibri" w:eastAsia="Times New Roman" w:hAnsi="Calibri" w:cs="Calibri"/>
                    <w:color w:val="000000"/>
                    <w:sz w:val="22"/>
                  </w:rPr>
                </w:rPrChange>
              </w:rPr>
            </w:pPr>
            <w:ins w:id="6041" w:author="Nate Bachmeier [AWS-SA]" w:date="2023-02-25T11:26:00Z">
              <w:r w:rsidRPr="00E16572">
                <w:rPr>
                  <w:rFonts w:ascii="Calibri" w:eastAsia="Times New Roman" w:hAnsi="Calibri" w:cs="Calibri"/>
                  <w:b w:val="0"/>
                  <w:bCs w:val="0"/>
                  <w:color w:val="000000"/>
                  <w:sz w:val="22"/>
                  <w:rPrChange w:id="6042" w:author="Nate Bachmeier [AWS-SA]" w:date="2023-02-25T11:29:00Z">
                    <w:rPr>
                      <w:rFonts w:ascii="Calibri" w:eastAsia="Times New Roman" w:hAnsi="Calibri" w:cs="Calibri"/>
                      <w:color w:val="000000"/>
                      <w:sz w:val="22"/>
                    </w:rPr>
                  </w:rPrChange>
                </w:rPr>
                <w:t>playing violin</w:t>
              </w:r>
            </w:ins>
          </w:p>
        </w:tc>
        <w:tc>
          <w:tcPr>
            <w:tcW w:w="960" w:type="dxa"/>
            <w:noWrap/>
            <w:hideMark/>
            <w:tcPrChange w:id="6043" w:author="Nate Bachmeier [AWS-SA]" w:date="2023-02-25T11:26:00Z">
              <w:tcPr>
                <w:tcW w:w="960" w:type="dxa"/>
                <w:tcBorders>
                  <w:top w:val="nil"/>
                  <w:left w:val="nil"/>
                  <w:bottom w:val="nil"/>
                  <w:right w:val="nil"/>
                </w:tcBorders>
                <w:shd w:val="clear" w:color="auto" w:fill="auto"/>
                <w:noWrap/>
                <w:vAlign w:val="bottom"/>
                <w:hideMark/>
              </w:tcPr>
            </w:tcPrChange>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044" w:author="Nate Bachmeier [AWS-SA]" w:date="2023-02-25T11:26:00Z"/>
                <w:rFonts w:ascii="Calibri" w:eastAsia="Times New Roman" w:hAnsi="Calibri" w:cs="Calibri"/>
                <w:color w:val="000000"/>
                <w:sz w:val="22"/>
              </w:rPr>
            </w:pPr>
            <w:ins w:id="6045" w:author="Nate Bachmeier [AWS-SA]" w:date="2023-02-25T11:26:00Z">
              <w:r w:rsidRPr="00E16572">
                <w:rPr>
                  <w:rFonts w:ascii="Calibri" w:eastAsia="Times New Roman" w:hAnsi="Calibri" w:cs="Calibri"/>
                  <w:color w:val="000000"/>
                  <w:sz w:val="22"/>
                </w:rPr>
                <w:t>716</w:t>
              </w:r>
            </w:ins>
          </w:p>
        </w:tc>
      </w:tr>
      <w:tr w:rsidR="00E16572" w:rsidRPr="00E16572" w14:paraId="6AB78016" w14:textId="77777777" w:rsidTr="00E16572">
        <w:trPr>
          <w:cnfStyle w:val="000000100000" w:firstRow="0" w:lastRow="0" w:firstColumn="0" w:lastColumn="0" w:oddVBand="0" w:evenVBand="0" w:oddHBand="1" w:evenHBand="0" w:firstRowFirstColumn="0" w:firstRowLastColumn="0" w:lastRowFirstColumn="0" w:lastRowLastColumn="0"/>
          <w:trHeight w:val="300"/>
          <w:ins w:id="6046" w:author="Nate Bachmeier [AWS-SA]" w:date="2023-02-25T11:26:00Z"/>
          <w:trPrChange w:id="604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048" w:author="Nate Bachmeier [AWS-SA]" w:date="2023-02-25T11:26:00Z">
              <w:tcPr>
                <w:tcW w:w="4740" w:type="dxa"/>
                <w:tcBorders>
                  <w:top w:val="nil"/>
                  <w:left w:val="nil"/>
                  <w:bottom w:val="nil"/>
                  <w:right w:val="nil"/>
                </w:tcBorders>
                <w:shd w:val="clear" w:color="auto" w:fill="auto"/>
                <w:noWrap/>
                <w:vAlign w:val="bottom"/>
                <w:hideMark/>
              </w:tcPr>
            </w:tcPrChange>
          </w:tcPr>
          <w:p w14:paraId="3C838E8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049" w:author="Nate Bachmeier [AWS-SA]" w:date="2023-02-25T11:26:00Z"/>
                <w:rFonts w:ascii="Calibri" w:eastAsia="Times New Roman" w:hAnsi="Calibri" w:cs="Calibri"/>
                <w:b w:val="0"/>
                <w:bCs w:val="0"/>
                <w:color w:val="000000"/>
                <w:sz w:val="22"/>
                <w:rPrChange w:id="6050" w:author="Nate Bachmeier [AWS-SA]" w:date="2023-02-25T11:29:00Z">
                  <w:rPr>
                    <w:ins w:id="6051" w:author="Nate Bachmeier [AWS-SA]" w:date="2023-02-25T11:26:00Z"/>
                    <w:rFonts w:ascii="Calibri" w:eastAsia="Times New Roman" w:hAnsi="Calibri" w:cs="Calibri"/>
                    <w:color w:val="000000"/>
                    <w:sz w:val="22"/>
                  </w:rPr>
                </w:rPrChange>
              </w:rPr>
            </w:pPr>
            <w:ins w:id="6052" w:author="Nate Bachmeier [AWS-SA]" w:date="2023-02-25T11:26:00Z">
              <w:r w:rsidRPr="00E16572">
                <w:rPr>
                  <w:rFonts w:ascii="Calibri" w:eastAsia="Times New Roman" w:hAnsi="Calibri" w:cs="Calibri"/>
                  <w:b w:val="0"/>
                  <w:bCs w:val="0"/>
                  <w:color w:val="000000"/>
                  <w:sz w:val="22"/>
                  <w:rPrChange w:id="6053" w:author="Nate Bachmeier [AWS-SA]" w:date="2023-02-25T11:29:00Z">
                    <w:rPr>
                      <w:rFonts w:ascii="Calibri" w:eastAsia="Times New Roman" w:hAnsi="Calibri" w:cs="Calibri"/>
                      <w:color w:val="000000"/>
                      <w:sz w:val="22"/>
                    </w:rPr>
                  </w:rPrChange>
                </w:rPr>
                <w:t>playing volleyball</w:t>
              </w:r>
            </w:ins>
          </w:p>
        </w:tc>
        <w:tc>
          <w:tcPr>
            <w:tcW w:w="960" w:type="dxa"/>
            <w:noWrap/>
            <w:hideMark/>
            <w:tcPrChange w:id="6054" w:author="Nate Bachmeier [AWS-SA]" w:date="2023-02-25T11:26:00Z">
              <w:tcPr>
                <w:tcW w:w="960" w:type="dxa"/>
                <w:tcBorders>
                  <w:top w:val="nil"/>
                  <w:left w:val="nil"/>
                  <w:bottom w:val="nil"/>
                  <w:right w:val="nil"/>
                </w:tcBorders>
                <w:shd w:val="clear" w:color="auto" w:fill="auto"/>
                <w:noWrap/>
                <w:vAlign w:val="bottom"/>
                <w:hideMark/>
              </w:tcPr>
            </w:tcPrChange>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055" w:author="Nate Bachmeier [AWS-SA]" w:date="2023-02-25T11:26:00Z"/>
                <w:rFonts w:ascii="Calibri" w:eastAsia="Times New Roman" w:hAnsi="Calibri" w:cs="Calibri"/>
                <w:color w:val="000000"/>
                <w:sz w:val="22"/>
              </w:rPr>
            </w:pPr>
            <w:ins w:id="6056" w:author="Nate Bachmeier [AWS-SA]" w:date="2023-02-25T11:26:00Z">
              <w:r w:rsidRPr="00E16572">
                <w:rPr>
                  <w:rFonts w:ascii="Calibri" w:eastAsia="Times New Roman" w:hAnsi="Calibri" w:cs="Calibri"/>
                  <w:color w:val="000000"/>
                  <w:sz w:val="22"/>
                </w:rPr>
                <w:t>791</w:t>
              </w:r>
            </w:ins>
          </w:p>
        </w:tc>
      </w:tr>
      <w:tr w:rsidR="00E16572" w:rsidRPr="00E16572" w14:paraId="63222173" w14:textId="77777777" w:rsidTr="00E16572">
        <w:trPr>
          <w:trHeight w:val="300"/>
          <w:ins w:id="6057" w:author="Nate Bachmeier [AWS-SA]" w:date="2023-02-25T11:26:00Z"/>
          <w:trPrChange w:id="605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059" w:author="Nate Bachmeier [AWS-SA]" w:date="2023-02-25T11:26:00Z">
              <w:tcPr>
                <w:tcW w:w="4740" w:type="dxa"/>
                <w:tcBorders>
                  <w:top w:val="nil"/>
                  <w:left w:val="nil"/>
                  <w:bottom w:val="nil"/>
                  <w:right w:val="nil"/>
                </w:tcBorders>
                <w:shd w:val="clear" w:color="auto" w:fill="auto"/>
                <w:noWrap/>
                <w:vAlign w:val="bottom"/>
                <w:hideMark/>
              </w:tcPr>
            </w:tcPrChange>
          </w:tcPr>
          <w:p w14:paraId="1CB9BD96" w14:textId="77777777" w:rsidR="00E16572" w:rsidRPr="00E16572" w:rsidRDefault="00E16572" w:rsidP="00E16572">
            <w:pPr>
              <w:spacing w:line="240" w:lineRule="auto"/>
              <w:ind w:firstLine="0"/>
              <w:rPr>
                <w:ins w:id="6060" w:author="Nate Bachmeier [AWS-SA]" w:date="2023-02-25T11:26:00Z"/>
                <w:rFonts w:ascii="Calibri" w:eastAsia="Times New Roman" w:hAnsi="Calibri" w:cs="Calibri"/>
                <w:b w:val="0"/>
                <w:bCs w:val="0"/>
                <w:color w:val="000000"/>
                <w:sz w:val="22"/>
                <w:rPrChange w:id="6061" w:author="Nate Bachmeier [AWS-SA]" w:date="2023-02-25T11:29:00Z">
                  <w:rPr>
                    <w:ins w:id="6062" w:author="Nate Bachmeier [AWS-SA]" w:date="2023-02-25T11:26:00Z"/>
                    <w:rFonts w:ascii="Calibri" w:eastAsia="Times New Roman" w:hAnsi="Calibri" w:cs="Calibri"/>
                    <w:color w:val="000000"/>
                    <w:sz w:val="22"/>
                  </w:rPr>
                </w:rPrChange>
              </w:rPr>
            </w:pPr>
            <w:ins w:id="6063" w:author="Nate Bachmeier [AWS-SA]" w:date="2023-02-25T11:26:00Z">
              <w:r w:rsidRPr="00E16572">
                <w:rPr>
                  <w:rFonts w:ascii="Calibri" w:eastAsia="Times New Roman" w:hAnsi="Calibri" w:cs="Calibri"/>
                  <w:b w:val="0"/>
                  <w:bCs w:val="0"/>
                  <w:color w:val="000000"/>
                  <w:sz w:val="22"/>
                  <w:rPrChange w:id="6064" w:author="Nate Bachmeier [AWS-SA]" w:date="2023-02-25T11:29:00Z">
                    <w:rPr>
                      <w:rFonts w:ascii="Calibri" w:eastAsia="Times New Roman" w:hAnsi="Calibri" w:cs="Calibri"/>
                      <w:color w:val="000000"/>
                      <w:sz w:val="22"/>
                    </w:rPr>
                  </w:rPrChange>
                </w:rPr>
                <w:t>playing with trains</w:t>
              </w:r>
            </w:ins>
          </w:p>
        </w:tc>
        <w:tc>
          <w:tcPr>
            <w:tcW w:w="960" w:type="dxa"/>
            <w:noWrap/>
            <w:hideMark/>
            <w:tcPrChange w:id="6065" w:author="Nate Bachmeier [AWS-SA]" w:date="2023-02-25T11:26:00Z">
              <w:tcPr>
                <w:tcW w:w="960" w:type="dxa"/>
                <w:tcBorders>
                  <w:top w:val="nil"/>
                  <w:left w:val="nil"/>
                  <w:bottom w:val="nil"/>
                  <w:right w:val="nil"/>
                </w:tcBorders>
                <w:shd w:val="clear" w:color="auto" w:fill="auto"/>
                <w:noWrap/>
                <w:vAlign w:val="bottom"/>
                <w:hideMark/>
              </w:tcPr>
            </w:tcPrChange>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066" w:author="Nate Bachmeier [AWS-SA]" w:date="2023-02-25T11:26:00Z"/>
                <w:rFonts w:ascii="Calibri" w:eastAsia="Times New Roman" w:hAnsi="Calibri" w:cs="Calibri"/>
                <w:color w:val="000000"/>
                <w:sz w:val="22"/>
              </w:rPr>
            </w:pPr>
            <w:ins w:id="6067" w:author="Nate Bachmeier [AWS-SA]" w:date="2023-02-25T11:26:00Z">
              <w:r w:rsidRPr="00E16572">
                <w:rPr>
                  <w:rFonts w:ascii="Calibri" w:eastAsia="Times New Roman" w:hAnsi="Calibri" w:cs="Calibri"/>
                  <w:color w:val="000000"/>
                  <w:sz w:val="22"/>
                </w:rPr>
                <w:t>446</w:t>
              </w:r>
            </w:ins>
          </w:p>
        </w:tc>
      </w:tr>
      <w:tr w:rsidR="00E16572" w:rsidRPr="00E16572" w14:paraId="3D69C08A" w14:textId="77777777" w:rsidTr="00E16572">
        <w:trPr>
          <w:cnfStyle w:val="000000100000" w:firstRow="0" w:lastRow="0" w:firstColumn="0" w:lastColumn="0" w:oddVBand="0" w:evenVBand="0" w:oddHBand="1" w:evenHBand="0" w:firstRowFirstColumn="0" w:firstRowLastColumn="0" w:lastRowFirstColumn="0" w:lastRowLastColumn="0"/>
          <w:trHeight w:val="300"/>
          <w:ins w:id="6068" w:author="Nate Bachmeier [AWS-SA]" w:date="2023-02-25T11:26:00Z"/>
          <w:trPrChange w:id="606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070" w:author="Nate Bachmeier [AWS-SA]" w:date="2023-02-25T11:26:00Z">
              <w:tcPr>
                <w:tcW w:w="4740" w:type="dxa"/>
                <w:tcBorders>
                  <w:top w:val="nil"/>
                  <w:left w:val="nil"/>
                  <w:bottom w:val="nil"/>
                  <w:right w:val="nil"/>
                </w:tcBorders>
                <w:shd w:val="clear" w:color="auto" w:fill="auto"/>
                <w:noWrap/>
                <w:vAlign w:val="bottom"/>
                <w:hideMark/>
              </w:tcPr>
            </w:tcPrChange>
          </w:tcPr>
          <w:p w14:paraId="2F6A310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071" w:author="Nate Bachmeier [AWS-SA]" w:date="2023-02-25T11:26:00Z"/>
                <w:rFonts w:ascii="Calibri" w:eastAsia="Times New Roman" w:hAnsi="Calibri" w:cs="Calibri"/>
                <w:b w:val="0"/>
                <w:bCs w:val="0"/>
                <w:color w:val="000000"/>
                <w:sz w:val="22"/>
                <w:rPrChange w:id="6072" w:author="Nate Bachmeier [AWS-SA]" w:date="2023-02-25T11:29:00Z">
                  <w:rPr>
                    <w:ins w:id="6073" w:author="Nate Bachmeier [AWS-SA]" w:date="2023-02-25T11:26:00Z"/>
                    <w:rFonts w:ascii="Calibri" w:eastAsia="Times New Roman" w:hAnsi="Calibri" w:cs="Calibri"/>
                    <w:color w:val="000000"/>
                    <w:sz w:val="22"/>
                  </w:rPr>
                </w:rPrChange>
              </w:rPr>
            </w:pPr>
            <w:ins w:id="6074" w:author="Nate Bachmeier [AWS-SA]" w:date="2023-02-25T11:26:00Z">
              <w:r w:rsidRPr="00E16572">
                <w:rPr>
                  <w:rFonts w:ascii="Calibri" w:eastAsia="Times New Roman" w:hAnsi="Calibri" w:cs="Calibri"/>
                  <w:b w:val="0"/>
                  <w:bCs w:val="0"/>
                  <w:color w:val="000000"/>
                  <w:sz w:val="22"/>
                  <w:rPrChange w:id="6075" w:author="Nate Bachmeier [AWS-SA]" w:date="2023-02-25T11:29:00Z">
                    <w:rPr>
                      <w:rFonts w:ascii="Calibri" w:eastAsia="Times New Roman" w:hAnsi="Calibri" w:cs="Calibri"/>
                      <w:color w:val="000000"/>
                      <w:sz w:val="22"/>
                    </w:rPr>
                  </w:rPrChange>
                </w:rPr>
                <w:t>playing xylophone</w:t>
              </w:r>
            </w:ins>
          </w:p>
        </w:tc>
        <w:tc>
          <w:tcPr>
            <w:tcW w:w="960" w:type="dxa"/>
            <w:noWrap/>
            <w:hideMark/>
            <w:tcPrChange w:id="6076" w:author="Nate Bachmeier [AWS-SA]" w:date="2023-02-25T11:26:00Z">
              <w:tcPr>
                <w:tcW w:w="960" w:type="dxa"/>
                <w:tcBorders>
                  <w:top w:val="nil"/>
                  <w:left w:val="nil"/>
                  <w:bottom w:val="nil"/>
                  <w:right w:val="nil"/>
                </w:tcBorders>
                <w:shd w:val="clear" w:color="auto" w:fill="auto"/>
                <w:noWrap/>
                <w:vAlign w:val="bottom"/>
                <w:hideMark/>
              </w:tcPr>
            </w:tcPrChange>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077" w:author="Nate Bachmeier [AWS-SA]" w:date="2023-02-25T11:26:00Z"/>
                <w:rFonts w:ascii="Calibri" w:eastAsia="Times New Roman" w:hAnsi="Calibri" w:cs="Calibri"/>
                <w:color w:val="000000"/>
                <w:sz w:val="22"/>
              </w:rPr>
            </w:pPr>
            <w:ins w:id="6078" w:author="Nate Bachmeier [AWS-SA]" w:date="2023-02-25T11:26:00Z">
              <w:r w:rsidRPr="00E16572">
                <w:rPr>
                  <w:rFonts w:ascii="Calibri" w:eastAsia="Times New Roman" w:hAnsi="Calibri" w:cs="Calibri"/>
                  <w:color w:val="000000"/>
                  <w:sz w:val="22"/>
                </w:rPr>
                <w:t>838</w:t>
              </w:r>
            </w:ins>
          </w:p>
        </w:tc>
      </w:tr>
      <w:tr w:rsidR="00E16572" w:rsidRPr="00E16572" w14:paraId="3FCD554B" w14:textId="77777777" w:rsidTr="00E16572">
        <w:trPr>
          <w:trHeight w:val="300"/>
          <w:ins w:id="6079" w:author="Nate Bachmeier [AWS-SA]" w:date="2023-02-25T11:26:00Z"/>
          <w:trPrChange w:id="608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081" w:author="Nate Bachmeier [AWS-SA]" w:date="2023-02-25T11:26:00Z">
              <w:tcPr>
                <w:tcW w:w="4740" w:type="dxa"/>
                <w:tcBorders>
                  <w:top w:val="nil"/>
                  <w:left w:val="nil"/>
                  <w:bottom w:val="nil"/>
                  <w:right w:val="nil"/>
                </w:tcBorders>
                <w:shd w:val="clear" w:color="auto" w:fill="auto"/>
                <w:noWrap/>
                <w:vAlign w:val="bottom"/>
                <w:hideMark/>
              </w:tcPr>
            </w:tcPrChange>
          </w:tcPr>
          <w:p w14:paraId="1D0C3B03" w14:textId="77777777" w:rsidR="00E16572" w:rsidRPr="00E16572" w:rsidRDefault="00E16572" w:rsidP="00E16572">
            <w:pPr>
              <w:spacing w:line="240" w:lineRule="auto"/>
              <w:ind w:firstLine="0"/>
              <w:rPr>
                <w:ins w:id="6082" w:author="Nate Bachmeier [AWS-SA]" w:date="2023-02-25T11:26:00Z"/>
                <w:rFonts w:ascii="Calibri" w:eastAsia="Times New Roman" w:hAnsi="Calibri" w:cs="Calibri"/>
                <w:b w:val="0"/>
                <w:bCs w:val="0"/>
                <w:color w:val="000000"/>
                <w:sz w:val="22"/>
                <w:rPrChange w:id="6083" w:author="Nate Bachmeier [AWS-SA]" w:date="2023-02-25T11:29:00Z">
                  <w:rPr>
                    <w:ins w:id="6084" w:author="Nate Bachmeier [AWS-SA]" w:date="2023-02-25T11:26:00Z"/>
                    <w:rFonts w:ascii="Calibri" w:eastAsia="Times New Roman" w:hAnsi="Calibri" w:cs="Calibri"/>
                    <w:color w:val="000000"/>
                    <w:sz w:val="22"/>
                  </w:rPr>
                </w:rPrChange>
              </w:rPr>
            </w:pPr>
            <w:ins w:id="6085" w:author="Nate Bachmeier [AWS-SA]" w:date="2023-02-25T11:26:00Z">
              <w:r w:rsidRPr="00E16572">
                <w:rPr>
                  <w:rFonts w:ascii="Calibri" w:eastAsia="Times New Roman" w:hAnsi="Calibri" w:cs="Calibri"/>
                  <w:b w:val="0"/>
                  <w:bCs w:val="0"/>
                  <w:color w:val="000000"/>
                  <w:sz w:val="22"/>
                  <w:rPrChange w:id="6086" w:author="Nate Bachmeier [AWS-SA]" w:date="2023-02-25T11:29:00Z">
                    <w:rPr>
                      <w:rFonts w:ascii="Calibri" w:eastAsia="Times New Roman" w:hAnsi="Calibri" w:cs="Calibri"/>
                      <w:color w:val="000000"/>
                      <w:sz w:val="22"/>
                    </w:rPr>
                  </w:rPrChange>
                </w:rPr>
                <w:t>poaching eggs</w:t>
              </w:r>
            </w:ins>
          </w:p>
        </w:tc>
        <w:tc>
          <w:tcPr>
            <w:tcW w:w="960" w:type="dxa"/>
            <w:noWrap/>
            <w:hideMark/>
            <w:tcPrChange w:id="6087" w:author="Nate Bachmeier [AWS-SA]" w:date="2023-02-25T11:26:00Z">
              <w:tcPr>
                <w:tcW w:w="960" w:type="dxa"/>
                <w:tcBorders>
                  <w:top w:val="nil"/>
                  <w:left w:val="nil"/>
                  <w:bottom w:val="nil"/>
                  <w:right w:val="nil"/>
                </w:tcBorders>
                <w:shd w:val="clear" w:color="auto" w:fill="auto"/>
                <w:noWrap/>
                <w:vAlign w:val="bottom"/>
                <w:hideMark/>
              </w:tcPr>
            </w:tcPrChange>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088" w:author="Nate Bachmeier [AWS-SA]" w:date="2023-02-25T11:26:00Z"/>
                <w:rFonts w:ascii="Calibri" w:eastAsia="Times New Roman" w:hAnsi="Calibri" w:cs="Calibri"/>
                <w:color w:val="000000"/>
                <w:sz w:val="22"/>
              </w:rPr>
            </w:pPr>
            <w:ins w:id="6089" w:author="Nate Bachmeier [AWS-SA]" w:date="2023-02-25T11:26:00Z">
              <w:r w:rsidRPr="00E16572">
                <w:rPr>
                  <w:rFonts w:ascii="Calibri" w:eastAsia="Times New Roman" w:hAnsi="Calibri" w:cs="Calibri"/>
                  <w:color w:val="000000"/>
                  <w:sz w:val="22"/>
                </w:rPr>
                <w:t>464</w:t>
              </w:r>
            </w:ins>
          </w:p>
        </w:tc>
      </w:tr>
      <w:tr w:rsidR="00E16572" w:rsidRPr="00E16572" w14:paraId="7DB83BB5" w14:textId="77777777" w:rsidTr="00E16572">
        <w:trPr>
          <w:cnfStyle w:val="000000100000" w:firstRow="0" w:lastRow="0" w:firstColumn="0" w:lastColumn="0" w:oddVBand="0" w:evenVBand="0" w:oddHBand="1" w:evenHBand="0" w:firstRowFirstColumn="0" w:firstRowLastColumn="0" w:lastRowFirstColumn="0" w:lastRowLastColumn="0"/>
          <w:trHeight w:val="300"/>
          <w:ins w:id="6090" w:author="Nate Bachmeier [AWS-SA]" w:date="2023-02-25T11:26:00Z"/>
          <w:trPrChange w:id="609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092" w:author="Nate Bachmeier [AWS-SA]" w:date="2023-02-25T11:26:00Z">
              <w:tcPr>
                <w:tcW w:w="4740" w:type="dxa"/>
                <w:tcBorders>
                  <w:top w:val="nil"/>
                  <w:left w:val="nil"/>
                  <w:bottom w:val="nil"/>
                  <w:right w:val="nil"/>
                </w:tcBorders>
                <w:shd w:val="clear" w:color="auto" w:fill="auto"/>
                <w:noWrap/>
                <w:vAlign w:val="bottom"/>
                <w:hideMark/>
              </w:tcPr>
            </w:tcPrChange>
          </w:tcPr>
          <w:p w14:paraId="434DF86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093" w:author="Nate Bachmeier [AWS-SA]" w:date="2023-02-25T11:26:00Z"/>
                <w:rFonts w:ascii="Calibri" w:eastAsia="Times New Roman" w:hAnsi="Calibri" w:cs="Calibri"/>
                <w:b w:val="0"/>
                <w:bCs w:val="0"/>
                <w:color w:val="000000"/>
                <w:sz w:val="22"/>
                <w:rPrChange w:id="6094" w:author="Nate Bachmeier [AWS-SA]" w:date="2023-02-25T11:29:00Z">
                  <w:rPr>
                    <w:ins w:id="6095" w:author="Nate Bachmeier [AWS-SA]" w:date="2023-02-25T11:26:00Z"/>
                    <w:rFonts w:ascii="Calibri" w:eastAsia="Times New Roman" w:hAnsi="Calibri" w:cs="Calibri"/>
                    <w:color w:val="000000"/>
                    <w:sz w:val="22"/>
                  </w:rPr>
                </w:rPrChange>
              </w:rPr>
            </w:pPr>
            <w:ins w:id="6096" w:author="Nate Bachmeier [AWS-SA]" w:date="2023-02-25T11:26:00Z">
              <w:r w:rsidRPr="00E16572">
                <w:rPr>
                  <w:rFonts w:ascii="Calibri" w:eastAsia="Times New Roman" w:hAnsi="Calibri" w:cs="Calibri"/>
                  <w:b w:val="0"/>
                  <w:bCs w:val="0"/>
                  <w:color w:val="000000"/>
                  <w:sz w:val="22"/>
                  <w:rPrChange w:id="6097" w:author="Nate Bachmeier [AWS-SA]" w:date="2023-02-25T11:29:00Z">
                    <w:rPr>
                      <w:rFonts w:ascii="Calibri" w:eastAsia="Times New Roman" w:hAnsi="Calibri" w:cs="Calibri"/>
                      <w:color w:val="000000"/>
                      <w:sz w:val="22"/>
                    </w:rPr>
                  </w:rPrChange>
                </w:rPr>
                <w:t>poking bellybutton</w:t>
              </w:r>
            </w:ins>
          </w:p>
        </w:tc>
        <w:tc>
          <w:tcPr>
            <w:tcW w:w="960" w:type="dxa"/>
            <w:noWrap/>
            <w:hideMark/>
            <w:tcPrChange w:id="6098" w:author="Nate Bachmeier [AWS-SA]" w:date="2023-02-25T11:26:00Z">
              <w:tcPr>
                <w:tcW w:w="960" w:type="dxa"/>
                <w:tcBorders>
                  <w:top w:val="nil"/>
                  <w:left w:val="nil"/>
                  <w:bottom w:val="nil"/>
                  <w:right w:val="nil"/>
                </w:tcBorders>
                <w:shd w:val="clear" w:color="auto" w:fill="auto"/>
                <w:noWrap/>
                <w:vAlign w:val="bottom"/>
                <w:hideMark/>
              </w:tcPr>
            </w:tcPrChange>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099" w:author="Nate Bachmeier [AWS-SA]" w:date="2023-02-25T11:26:00Z"/>
                <w:rFonts w:ascii="Calibri" w:eastAsia="Times New Roman" w:hAnsi="Calibri" w:cs="Calibri"/>
                <w:color w:val="000000"/>
                <w:sz w:val="22"/>
              </w:rPr>
            </w:pPr>
            <w:ins w:id="6100" w:author="Nate Bachmeier [AWS-SA]" w:date="2023-02-25T11:26:00Z">
              <w:r w:rsidRPr="00E16572">
                <w:rPr>
                  <w:rFonts w:ascii="Calibri" w:eastAsia="Times New Roman" w:hAnsi="Calibri" w:cs="Calibri"/>
                  <w:color w:val="000000"/>
                  <w:sz w:val="22"/>
                </w:rPr>
                <w:t>255</w:t>
              </w:r>
            </w:ins>
          </w:p>
        </w:tc>
      </w:tr>
      <w:tr w:rsidR="00E16572" w:rsidRPr="00E16572" w14:paraId="4547D4FF" w14:textId="77777777" w:rsidTr="00E16572">
        <w:trPr>
          <w:trHeight w:val="300"/>
          <w:ins w:id="6101" w:author="Nate Bachmeier [AWS-SA]" w:date="2023-02-25T11:26:00Z"/>
          <w:trPrChange w:id="610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103" w:author="Nate Bachmeier [AWS-SA]" w:date="2023-02-25T11:26:00Z">
              <w:tcPr>
                <w:tcW w:w="4740" w:type="dxa"/>
                <w:tcBorders>
                  <w:top w:val="nil"/>
                  <w:left w:val="nil"/>
                  <w:bottom w:val="nil"/>
                  <w:right w:val="nil"/>
                </w:tcBorders>
                <w:shd w:val="clear" w:color="auto" w:fill="auto"/>
                <w:noWrap/>
                <w:vAlign w:val="bottom"/>
                <w:hideMark/>
              </w:tcPr>
            </w:tcPrChange>
          </w:tcPr>
          <w:p w14:paraId="1FD784D8" w14:textId="77777777" w:rsidR="00E16572" w:rsidRPr="00E16572" w:rsidRDefault="00E16572" w:rsidP="00E16572">
            <w:pPr>
              <w:spacing w:line="240" w:lineRule="auto"/>
              <w:ind w:firstLine="0"/>
              <w:rPr>
                <w:ins w:id="6104" w:author="Nate Bachmeier [AWS-SA]" w:date="2023-02-25T11:26:00Z"/>
                <w:rFonts w:ascii="Calibri" w:eastAsia="Times New Roman" w:hAnsi="Calibri" w:cs="Calibri"/>
                <w:b w:val="0"/>
                <w:bCs w:val="0"/>
                <w:color w:val="000000"/>
                <w:sz w:val="22"/>
                <w:rPrChange w:id="6105" w:author="Nate Bachmeier [AWS-SA]" w:date="2023-02-25T11:29:00Z">
                  <w:rPr>
                    <w:ins w:id="6106" w:author="Nate Bachmeier [AWS-SA]" w:date="2023-02-25T11:26:00Z"/>
                    <w:rFonts w:ascii="Calibri" w:eastAsia="Times New Roman" w:hAnsi="Calibri" w:cs="Calibri"/>
                    <w:color w:val="000000"/>
                    <w:sz w:val="22"/>
                  </w:rPr>
                </w:rPrChange>
              </w:rPr>
            </w:pPr>
            <w:ins w:id="6107" w:author="Nate Bachmeier [AWS-SA]" w:date="2023-02-25T11:26:00Z">
              <w:r w:rsidRPr="00E16572">
                <w:rPr>
                  <w:rFonts w:ascii="Calibri" w:eastAsia="Times New Roman" w:hAnsi="Calibri" w:cs="Calibri"/>
                  <w:b w:val="0"/>
                  <w:bCs w:val="0"/>
                  <w:color w:val="000000"/>
                  <w:sz w:val="22"/>
                  <w:rPrChange w:id="6108" w:author="Nate Bachmeier [AWS-SA]" w:date="2023-02-25T11:29:00Z">
                    <w:rPr>
                      <w:rFonts w:ascii="Calibri" w:eastAsia="Times New Roman" w:hAnsi="Calibri" w:cs="Calibri"/>
                      <w:color w:val="000000"/>
                      <w:sz w:val="22"/>
                    </w:rPr>
                  </w:rPrChange>
                </w:rPr>
                <w:lastRenderedPageBreak/>
                <w:t>pole vault</w:t>
              </w:r>
            </w:ins>
          </w:p>
        </w:tc>
        <w:tc>
          <w:tcPr>
            <w:tcW w:w="960" w:type="dxa"/>
            <w:noWrap/>
            <w:hideMark/>
            <w:tcPrChange w:id="6109" w:author="Nate Bachmeier [AWS-SA]" w:date="2023-02-25T11:26:00Z">
              <w:tcPr>
                <w:tcW w:w="960" w:type="dxa"/>
                <w:tcBorders>
                  <w:top w:val="nil"/>
                  <w:left w:val="nil"/>
                  <w:bottom w:val="nil"/>
                  <w:right w:val="nil"/>
                </w:tcBorders>
                <w:shd w:val="clear" w:color="auto" w:fill="auto"/>
                <w:noWrap/>
                <w:vAlign w:val="bottom"/>
                <w:hideMark/>
              </w:tcPr>
            </w:tcPrChange>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110" w:author="Nate Bachmeier [AWS-SA]" w:date="2023-02-25T11:26:00Z"/>
                <w:rFonts w:ascii="Calibri" w:eastAsia="Times New Roman" w:hAnsi="Calibri" w:cs="Calibri"/>
                <w:color w:val="000000"/>
                <w:sz w:val="22"/>
              </w:rPr>
            </w:pPr>
            <w:ins w:id="6111" w:author="Nate Bachmeier [AWS-SA]" w:date="2023-02-25T11:26:00Z">
              <w:r w:rsidRPr="00E16572">
                <w:rPr>
                  <w:rFonts w:ascii="Calibri" w:eastAsia="Times New Roman" w:hAnsi="Calibri" w:cs="Calibri"/>
                  <w:color w:val="000000"/>
                  <w:sz w:val="22"/>
                </w:rPr>
                <w:t>846</w:t>
              </w:r>
            </w:ins>
          </w:p>
        </w:tc>
      </w:tr>
      <w:tr w:rsidR="00E16572" w:rsidRPr="00E16572" w14:paraId="567FF173" w14:textId="77777777" w:rsidTr="00E16572">
        <w:trPr>
          <w:cnfStyle w:val="000000100000" w:firstRow="0" w:lastRow="0" w:firstColumn="0" w:lastColumn="0" w:oddVBand="0" w:evenVBand="0" w:oddHBand="1" w:evenHBand="0" w:firstRowFirstColumn="0" w:firstRowLastColumn="0" w:lastRowFirstColumn="0" w:lastRowLastColumn="0"/>
          <w:trHeight w:val="300"/>
          <w:ins w:id="6112" w:author="Nate Bachmeier [AWS-SA]" w:date="2023-02-25T11:26:00Z"/>
          <w:trPrChange w:id="611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114" w:author="Nate Bachmeier [AWS-SA]" w:date="2023-02-25T11:26:00Z">
              <w:tcPr>
                <w:tcW w:w="4740" w:type="dxa"/>
                <w:tcBorders>
                  <w:top w:val="nil"/>
                  <w:left w:val="nil"/>
                  <w:bottom w:val="nil"/>
                  <w:right w:val="nil"/>
                </w:tcBorders>
                <w:shd w:val="clear" w:color="auto" w:fill="auto"/>
                <w:noWrap/>
                <w:vAlign w:val="bottom"/>
                <w:hideMark/>
              </w:tcPr>
            </w:tcPrChange>
          </w:tcPr>
          <w:p w14:paraId="6FC3230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115" w:author="Nate Bachmeier [AWS-SA]" w:date="2023-02-25T11:26:00Z"/>
                <w:rFonts w:ascii="Calibri" w:eastAsia="Times New Roman" w:hAnsi="Calibri" w:cs="Calibri"/>
                <w:b w:val="0"/>
                <w:bCs w:val="0"/>
                <w:color w:val="000000"/>
                <w:sz w:val="22"/>
                <w:rPrChange w:id="6116" w:author="Nate Bachmeier [AWS-SA]" w:date="2023-02-25T11:29:00Z">
                  <w:rPr>
                    <w:ins w:id="6117" w:author="Nate Bachmeier [AWS-SA]" w:date="2023-02-25T11:26:00Z"/>
                    <w:rFonts w:ascii="Calibri" w:eastAsia="Times New Roman" w:hAnsi="Calibri" w:cs="Calibri"/>
                    <w:color w:val="000000"/>
                    <w:sz w:val="22"/>
                  </w:rPr>
                </w:rPrChange>
              </w:rPr>
            </w:pPr>
            <w:ins w:id="6118" w:author="Nate Bachmeier [AWS-SA]" w:date="2023-02-25T11:26:00Z">
              <w:r w:rsidRPr="00E16572">
                <w:rPr>
                  <w:rFonts w:ascii="Calibri" w:eastAsia="Times New Roman" w:hAnsi="Calibri" w:cs="Calibri"/>
                  <w:b w:val="0"/>
                  <w:bCs w:val="0"/>
                  <w:color w:val="000000"/>
                  <w:sz w:val="22"/>
                  <w:rPrChange w:id="6119" w:author="Nate Bachmeier [AWS-SA]" w:date="2023-02-25T11:29:00Z">
                    <w:rPr>
                      <w:rFonts w:ascii="Calibri" w:eastAsia="Times New Roman" w:hAnsi="Calibri" w:cs="Calibri"/>
                      <w:color w:val="000000"/>
                      <w:sz w:val="22"/>
                    </w:rPr>
                  </w:rPrChange>
                </w:rPr>
                <w:t>polishing furniture</w:t>
              </w:r>
            </w:ins>
          </w:p>
        </w:tc>
        <w:tc>
          <w:tcPr>
            <w:tcW w:w="960" w:type="dxa"/>
            <w:noWrap/>
            <w:hideMark/>
            <w:tcPrChange w:id="6120" w:author="Nate Bachmeier [AWS-SA]" w:date="2023-02-25T11:26:00Z">
              <w:tcPr>
                <w:tcW w:w="960" w:type="dxa"/>
                <w:tcBorders>
                  <w:top w:val="nil"/>
                  <w:left w:val="nil"/>
                  <w:bottom w:val="nil"/>
                  <w:right w:val="nil"/>
                </w:tcBorders>
                <w:shd w:val="clear" w:color="auto" w:fill="auto"/>
                <w:noWrap/>
                <w:vAlign w:val="bottom"/>
                <w:hideMark/>
              </w:tcPr>
            </w:tcPrChange>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121" w:author="Nate Bachmeier [AWS-SA]" w:date="2023-02-25T11:26:00Z"/>
                <w:rFonts w:ascii="Calibri" w:eastAsia="Times New Roman" w:hAnsi="Calibri" w:cs="Calibri"/>
                <w:color w:val="000000"/>
                <w:sz w:val="22"/>
              </w:rPr>
            </w:pPr>
            <w:ins w:id="6122" w:author="Nate Bachmeier [AWS-SA]" w:date="2023-02-25T11:26:00Z">
              <w:r w:rsidRPr="00E16572">
                <w:rPr>
                  <w:rFonts w:ascii="Calibri" w:eastAsia="Times New Roman" w:hAnsi="Calibri" w:cs="Calibri"/>
                  <w:color w:val="000000"/>
                  <w:sz w:val="22"/>
                </w:rPr>
                <w:t>506</w:t>
              </w:r>
            </w:ins>
          </w:p>
        </w:tc>
      </w:tr>
      <w:tr w:rsidR="00E16572" w:rsidRPr="00E16572" w14:paraId="5A6A35CC" w14:textId="77777777" w:rsidTr="00E16572">
        <w:trPr>
          <w:trHeight w:val="300"/>
          <w:ins w:id="6123" w:author="Nate Bachmeier [AWS-SA]" w:date="2023-02-25T11:26:00Z"/>
          <w:trPrChange w:id="612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125" w:author="Nate Bachmeier [AWS-SA]" w:date="2023-02-25T11:26:00Z">
              <w:tcPr>
                <w:tcW w:w="4740" w:type="dxa"/>
                <w:tcBorders>
                  <w:top w:val="nil"/>
                  <w:left w:val="nil"/>
                  <w:bottom w:val="nil"/>
                  <w:right w:val="nil"/>
                </w:tcBorders>
                <w:shd w:val="clear" w:color="auto" w:fill="auto"/>
                <w:noWrap/>
                <w:vAlign w:val="bottom"/>
                <w:hideMark/>
              </w:tcPr>
            </w:tcPrChange>
          </w:tcPr>
          <w:p w14:paraId="055EB953" w14:textId="77777777" w:rsidR="00E16572" w:rsidRPr="00E16572" w:rsidRDefault="00E16572" w:rsidP="00E16572">
            <w:pPr>
              <w:spacing w:line="240" w:lineRule="auto"/>
              <w:ind w:firstLine="0"/>
              <w:rPr>
                <w:ins w:id="6126" w:author="Nate Bachmeier [AWS-SA]" w:date="2023-02-25T11:26:00Z"/>
                <w:rFonts w:ascii="Calibri" w:eastAsia="Times New Roman" w:hAnsi="Calibri" w:cs="Calibri"/>
                <w:b w:val="0"/>
                <w:bCs w:val="0"/>
                <w:color w:val="000000"/>
                <w:sz w:val="22"/>
                <w:rPrChange w:id="6127" w:author="Nate Bachmeier [AWS-SA]" w:date="2023-02-25T11:29:00Z">
                  <w:rPr>
                    <w:ins w:id="6128" w:author="Nate Bachmeier [AWS-SA]" w:date="2023-02-25T11:26:00Z"/>
                    <w:rFonts w:ascii="Calibri" w:eastAsia="Times New Roman" w:hAnsi="Calibri" w:cs="Calibri"/>
                    <w:color w:val="000000"/>
                    <w:sz w:val="22"/>
                  </w:rPr>
                </w:rPrChange>
              </w:rPr>
            </w:pPr>
            <w:ins w:id="6129" w:author="Nate Bachmeier [AWS-SA]" w:date="2023-02-25T11:26:00Z">
              <w:r w:rsidRPr="00E16572">
                <w:rPr>
                  <w:rFonts w:ascii="Calibri" w:eastAsia="Times New Roman" w:hAnsi="Calibri" w:cs="Calibri"/>
                  <w:b w:val="0"/>
                  <w:bCs w:val="0"/>
                  <w:color w:val="000000"/>
                  <w:sz w:val="22"/>
                  <w:rPrChange w:id="6130" w:author="Nate Bachmeier [AWS-SA]" w:date="2023-02-25T11:29:00Z">
                    <w:rPr>
                      <w:rFonts w:ascii="Calibri" w:eastAsia="Times New Roman" w:hAnsi="Calibri" w:cs="Calibri"/>
                      <w:color w:val="000000"/>
                      <w:sz w:val="22"/>
                    </w:rPr>
                  </w:rPrChange>
                </w:rPr>
                <w:t>polishing metal</w:t>
              </w:r>
            </w:ins>
          </w:p>
        </w:tc>
        <w:tc>
          <w:tcPr>
            <w:tcW w:w="960" w:type="dxa"/>
            <w:noWrap/>
            <w:hideMark/>
            <w:tcPrChange w:id="6131" w:author="Nate Bachmeier [AWS-SA]" w:date="2023-02-25T11:26:00Z">
              <w:tcPr>
                <w:tcW w:w="960" w:type="dxa"/>
                <w:tcBorders>
                  <w:top w:val="nil"/>
                  <w:left w:val="nil"/>
                  <w:bottom w:val="nil"/>
                  <w:right w:val="nil"/>
                </w:tcBorders>
                <w:shd w:val="clear" w:color="auto" w:fill="auto"/>
                <w:noWrap/>
                <w:vAlign w:val="bottom"/>
                <w:hideMark/>
              </w:tcPr>
            </w:tcPrChange>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132" w:author="Nate Bachmeier [AWS-SA]" w:date="2023-02-25T11:26:00Z"/>
                <w:rFonts w:ascii="Calibri" w:eastAsia="Times New Roman" w:hAnsi="Calibri" w:cs="Calibri"/>
                <w:color w:val="000000"/>
                <w:sz w:val="22"/>
              </w:rPr>
            </w:pPr>
            <w:ins w:id="6133" w:author="Nate Bachmeier [AWS-SA]" w:date="2023-02-25T11:26:00Z">
              <w:r w:rsidRPr="00E16572">
                <w:rPr>
                  <w:rFonts w:ascii="Calibri" w:eastAsia="Times New Roman" w:hAnsi="Calibri" w:cs="Calibri"/>
                  <w:color w:val="000000"/>
                  <w:sz w:val="22"/>
                </w:rPr>
                <w:t>627</w:t>
              </w:r>
            </w:ins>
          </w:p>
        </w:tc>
      </w:tr>
      <w:tr w:rsidR="00E16572" w:rsidRPr="00E16572" w14:paraId="2BD1B9EE" w14:textId="77777777" w:rsidTr="00E16572">
        <w:trPr>
          <w:cnfStyle w:val="000000100000" w:firstRow="0" w:lastRow="0" w:firstColumn="0" w:lastColumn="0" w:oddVBand="0" w:evenVBand="0" w:oddHBand="1" w:evenHBand="0" w:firstRowFirstColumn="0" w:firstRowLastColumn="0" w:lastRowFirstColumn="0" w:lastRowLastColumn="0"/>
          <w:trHeight w:val="300"/>
          <w:ins w:id="6134" w:author="Nate Bachmeier [AWS-SA]" w:date="2023-02-25T11:26:00Z"/>
          <w:trPrChange w:id="61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136" w:author="Nate Bachmeier [AWS-SA]" w:date="2023-02-25T11:26:00Z">
              <w:tcPr>
                <w:tcW w:w="4740" w:type="dxa"/>
                <w:tcBorders>
                  <w:top w:val="nil"/>
                  <w:left w:val="nil"/>
                  <w:bottom w:val="nil"/>
                  <w:right w:val="nil"/>
                </w:tcBorders>
                <w:shd w:val="clear" w:color="auto" w:fill="auto"/>
                <w:noWrap/>
                <w:vAlign w:val="bottom"/>
                <w:hideMark/>
              </w:tcPr>
            </w:tcPrChange>
          </w:tcPr>
          <w:p w14:paraId="379EC62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137" w:author="Nate Bachmeier [AWS-SA]" w:date="2023-02-25T11:26:00Z"/>
                <w:rFonts w:ascii="Calibri" w:eastAsia="Times New Roman" w:hAnsi="Calibri" w:cs="Calibri"/>
                <w:b w:val="0"/>
                <w:bCs w:val="0"/>
                <w:color w:val="000000"/>
                <w:sz w:val="22"/>
                <w:rPrChange w:id="6138" w:author="Nate Bachmeier [AWS-SA]" w:date="2023-02-25T11:29:00Z">
                  <w:rPr>
                    <w:ins w:id="6139" w:author="Nate Bachmeier [AWS-SA]" w:date="2023-02-25T11:26:00Z"/>
                    <w:rFonts w:ascii="Calibri" w:eastAsia="Times New Roman" w:hAnsi="Calibri" w:cs="Calibri"/>
                    <w:color w:val="000000"/>
                    <w:sz w:val="22"/>
                  </w:rPr>
                </w:rPrChange>
              </w:rPr>
            </w:pPr>
            <w:ins w:id="6140" w:author="Nate Bachmeier [AWS-SA]" w:date="2023-02-25T11:26:00Z">
              <w:r w:rsidRPr="00E16572">
                <w:rPr>
                  <w:rFonts w:ascii="Calibri" w:eastAsia="Times New Roman" w:hAnsi="Calibri" w:cs="Calibri"/>
                  <w:b w:val="0"/>
                  <w:bCs w:val="0"/>
                  <w:color w:val="000000"/>
                  <w:sz w:val="22"/>
                  <w:rPrChange w:id="6141" w:author="Nate Bachmeier [AWS-SA]" w:date="2023-02-25T11:29:00Z">
                    <w:rPr>
                      <w:rFonts w:ascii="Calibri" w:eastAsia="Times New Roman" w:hAnsi="Calibri" w:cs="Calibri"/>
                      <w:color w:val="000000"/>
                      <w:sz w:val="22"/>
                    </w:rPr>
                  </w:rPrChange>
                </w:rPr>
                <w:t>popping balloons</w:t>
              </w:r>
            </w:ins>
          </w:p>
        </w:tc>
        <w:tc>
          <w:tcPr>
            <w:tcW w:w="960" w:type="dxa"/>
            <w:noWrap/>
            <w:hideMark/>
            <w:tcPrChange w:id="6142" w:author="Nate Bachmeier [AWS-SA]" w:date="2023-02-25T11:26:00Z">
              <w:tcPr>
                <w:tcW w:w="960" w:type="dxa"/>
                <w:tcBorders>
                  <w:top w:val="nil"/>
                  <w:left w:val="nil"/>
                  <w:bottom w:val="nil"/>
                  <w:right w:val="nil"/>
                </w:tcBorders>
                <w:shd w:val="clear" w:color="auto" w:fill="auto"/>
                <w:noWrap/>
                <w:vAlign w:val="bottom"/>
                <w:hideMark/>
              </w:tcPr>
            </w:tcPrChange>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143" w:author="Nate Bachmeier [AWS-SA]" w:date="2023-02-25T11:26:00Z"/>
                <w:rFonts w:ascii="Calibri" w:eastAsia="Times New Roman" w:hAnsi="Calibri" w:cs="Calibri"/>
                <w:color w:val="000000"/>
                <w:sz w:val="22"/>
              </w:rPr>
            </w:pPr>
            <w:ins w:id="6144" w:author="Nate Bachmeier [AWS-SA]" w:date="2023-02-25T11:26:00Z">
              <w:r w:rsidRPr="00E16572">
                <w:rPr>
                  <w:rFonts w:ascii="Calibri" w:eastAsia="Times New Roman" w:hAnsi="Calibri" w:cs="Calibri"/>
                  <w:color w:val="000000"/>
                  <w:sz w:val="22"/>
                </w:rPr>
                <w:t>542</w:t>
              </w:r>
            </w:ins>
          </w:p>
        </w:tc>
      </w:tr>
      <w:tr w:rsidR="00E16572" w:rsidRPr="00E16572" w14:paraId="28A65689" w14:textId="77777777" w:rsidTr="00E16572">
        <w:trPr>
          <w:trHeight w:val="300"/>
          <w:ins w:id="6145" w:author="Nate Bachmeier [AWS-SA]" w:date="2023-02-25T11:26:00Z"/>
          <w:trPrChange w:id="614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147" w:author="Nate Bachmeier [AWS-SA]" w:date="2023-02-25T11:26:00Z">
              <w:tcPr>
                <w:tcW w:w="4740" w:type="dxa"/>
                <w:tcBorders>
                  <w:top w:val="nil"/>
                  <w:left w:val="nil"/>
                  <w:bottom w:val="nil"/>
                  <w:right w:val="nil"/>
                </w:tcBorders>
                <w:shd w:val="clear" w:color="auto" w:fill="auto"/>
                <w:noWrap/>
                <w:vAlign w:val="bottom"/>
                <w:hideMark/>
              </w:tcPr>
            </w:tcPrChange>
          </w:tcPr>
          <w:p w14:paraId="27D6B87A" w14:textId="77777777" w:rsidR="00E16572" w:rsidRPr="00E16572" w:rsidRDefault="00E16572" w:rsidP="00E16572">
            <w:pPr>
              <w:spacing w:line="240" w:lineRule="auto"/>
              <w:ind w:firstLine="0"/>
              <w:rPr>
                <w:ins w:id="6148" w:author="Nate Bachmeier [AWS-SA]" w:date="2023-02-25T11:26:00Z"/>
                <w:rFonts w:ascii="Calibri" w:eastAsia="Times New Roman" w:hAnsi="Calibri" w:cs="Calibri"/>
                <w:b w:val="0"/>
                <w:bCs w:val="0"/>
                <w:color w:val="000000"/>
                <w:sz w:val="22"/>
                <w:rPrChange w:id="6149" w:author="Nate Bachmeier [AWS-SA]" w:date="2023-02-25T11:29:00Z">
                  <w:rPr>
                    <w:ins w:id="6150" w:author="Nate Bachmeier [AWS-SA]" w:date="2023-02-25T11:26:00Z"/>
                    <w:rFonts w:ascii="Calibri" w:eastAsia="Times New Roman" w:hAnsi="Calibri" w:cs="Calibri"/>
                    <w:color w:val="000000"/>
                    <w:sz w:val="22"/>
                  </w:rPr>
                </w:rPrChange>
              </w:rPr>
            </w:pPr>
            <w:ins w:id="6151" w:author="Nate Bachmeier [AWS-SA]" w:date="2023-02-25T11:26:00Z">
              <w:r w:rsidRPr="00E16572">
                <w:rPr>
                  <w:rFonts w:ascii="Calibri" w:eastAsia="Times New Roman" w:hAnsi="Calibri" w:cs="Calibri"/>
                  <w:b w:val="0"/>
                  <w:bCs w:val="0"/>
                  <w:color w:val="000000"/>
                  <w:sz w:val="22"/>
                  <w:rPrChange w:id="6152" w:author="Nate Bachmeier [AWS-SA]" w:date="2023-02-25T11:29:00Z">
                    <w:rPr>
                      <w:rFonts w:ascii="Calibri" w:eastAsia="Times New Roman" w:hAnsi="Calibri" w:cs="Calibri"/>
                      <w:color w:val="000000"/>
                      <w:sz w:val="22"/>
                    </w:rPr>
                  </w:rPrChange>
                </w:rPr>
                <w:t>pouring beer</w:t>
              </w:r>
            </w:ins>
          </w:p>
        </w:tc>
        <w:tc>
          <w:tcPr>
            <w:tcW w:w="960" w:type="dxa"/>
            <w:noWrap/>
            <w:hideMark/>
            <w:tcPrChange w:id="6153" w:author="Nate Bachmeier [AWS-SA]" w:date="2023-02-25T11:26:00Z">
              <w:tcPr>
                <w:tcW w:w="960" w:type="dxa"/>
                <w:tcBorders>
                  <w:top w:val="nil"/>
                  <w:left w:val="nil"/>
                  <w:bottom w:val="nil"/>
                  <w:right w:val="nil"/>
                </w:tcBorders>
                <w:shd w:val="clear" w:color="auto" w:fill="auto"/>
                <w:noWrap/>
                <w:vAlign w:val="bottom"/>
                <w:hideMark/>
              </w:tcPr>
            </w:tcPrChange>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154" w:author="Nate Bachmeier [AWS-SA]" w:date="2023-02-25T11:26:00Z"/>
                <w:rFonts w:ascii="Calibri" w:eastAsia="Times New Roman" w:hAnsi="Calibri" w:cs="Calibri"/>
                <w:color w:val="000000"/>
                <w:sz w:val="22"/>
              </w:rPr>
            </w:pPr>
            <w:ins w:id="6155" w:author="Nate Bachmeier [AWS-SA]" w:date="2023-02-25T11:26:00Z">
              <w:r w:rsidRPr="00E16572">
                <w:rPr>
                  <w:rFonts w:ascii="Calibri" w:eastAsia="Times New Roman" w:hAnsi="Calibri" w:cs="Calibri"/>
                  <w:color w:val="000000"/>
                  <w:sz w:val="22"/>
                </w:rPr>
                <w:t>608</w:t>
              </w:r>
            </w:ins>
          </w:p>
        </w:tc>
      </w:tr>
      <w:tr w:rsidR="00E16572" w:rsidRPr="00E16572" w14:paraId="2EB8011A" w14:textId="77777777" w:rsidTr="00E16572">
        <w:trPr>
          <w:cnfStyle w:val="000000100000" w:firstRow="0" w:lastRow="0" w:firstColumn="0" w:lastColumn="0" w:oddVBand="0" w:evenVBand="0" w:oddHBand="1" w:evenHBand="0" w:firstRowFirstColumn="0" w:firstRowLastColumn="0" w:lastRowFirstColumn="0" w:lastRowLastColumn="0"/>
          <w:trHeight w:val="300"/>
          <w:ins w:id="6156" w:author="Nate Bachmeier [AWS-SA]" w:date="2023-02-25T11:26:00Z"/>
          <w:trPrChange w:id="615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158" w:author="Nate Bachmeier [AWS-SA]" w:date="2023-02-25T11:26:00Z">
              <w:tcPr>
                <w:tcW w:w="4740" w:type="dxa"/>
                <w:tcBorders>
                  <w:top w:val="nil"/>
                  <w:left w:val="nil"/>
                  <w:bottom w:val="nil"/>
                  <w:right w:val="nil"/>
                </w:tcBorders>
                <w:shd w:val="clear" w:color="auto" w:fill="auto"/>
                <w:noWrap/>
                <w:vAlign w:val="bottom"/>
                <w:hideMark/>
              </w:tcPr>
            </w:tcPrChange>
          </w:tcPr>
          <w:p w14:paraId="1052900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159" w:author="Nate Bachmeier [AWS-SA]" w:date="2023-02-25T11:26:00Z"/>
                <w:rFonts w:ascii="Calibri" w:eastAsia="Times New Roman" w:hAnsi="Calibri" w:cs="Calibri"/>
                <w:b w:val="0"/>
                <w:bCs w:val="0"/>
                <w:color w:val="000000"/>
                <w:sz w:val="22"/>
                <w:rPrChange w:id="6160" w:author="Nate Bachmeier [AWS-SA]" w:date="2023-02-25T11:29:00Z">
                  <w:rPr>
                    <w:ins w:id="6161" w:author="Nate Bachmeier [AWS-SA]" w:date="2023-02-25T11:26:00Z"/>
                    <w:rFonts w:ascii="Calibri" w:eastAsia="Times New Roman" w:hAnsi="Calibri" w:cs="Calibri"/>
                    <w:color w:val="000000"/>
                    <w:sz w:val="22"/>
                  </w:rPr>
                </w:rPrChange>
              </w:rPr>
            </w:pPr>
            <w:ins w:id="6162" w:author="Nate Bachmeier [AWS-SA]" w:date="2023-02-25T11:26:00Z">
              <w:r w:rsidRPr="00E16572">
                <w:rPr>
                  <w:rFonts w:ascii="Calibri" w:eastAsia="Times New Roman" w:hAnsi="Calibri" w:cs="Calibri"/>
                  <w:b w:val="0"/>
                  <w:bCs w:val="0"/>
                  <w:color w:val="000000"/>
                  <w:sz w:val="22"/>
                  <w:rPrChange w:id="6163" w:author="Nate Bachmeier [AWS-SA]" w:date="2023-02-25T11:29:00Z">
                    <w:rPr>
                      <w:rFonts w:ascii="Calibri" w:eastAsia="Times New Roman" w:hAnsi="Calibri" w:cs="Calibri"/>
                      <w:color w:val="000000"/>
                      <w:sz w:val="22"/>
                    </w:rPr>
                  </w:rPrChange>
                </w:rPr>
                <w:t>pouring milk</w:t>
              </w:r>
            </w:ins>
          </w:p>
        </w:tc>
        <w:tc>
          <w:tcPr>
            <w:tcW w:w="960" w:type="dxa"/>
            <w:noWrap/>
            <w:hideMark/>
            <w:tcPrChange w:id="6164" w:author="Nate Bachmeier [AWS-SA]" w:date="2023-02-25T11:26:00Z">
              <w:tcPr>
                <w:tcW w:w="960" w:type="dxa"/>
                <w:tcBorders>
                  <w:top w:val="nil"/>
                  <w:left w:val="nil"/>
                  <w:bottom w:val="nil"/>
                  <w:right w:val="nil"/>
                </w:tcBorders>
                <w:shd w:val="clear" w:color="auto" w:fill="auto"/>
                <w:noWrap/>
                <w:vAlign w:val="bottom"/>
                <w:hideMark/>
              </w:tcPr>
            </w:tcPrChange>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165" w:author="Nate Bachmeier [AWS-SA]" w:date="2023-02-25T11:26:00Z"/>
                <w:rFonts w:ascii="Calibri" w:eastAsia="Times New Roman" w:hAnsi="Calibri" w:cs="Calibri"/>
                <w:color w:val="000000"/>
                <w:sz w:val="22"/>
              </w:rPr>
            </w:pPr>
            <w:ins w:id="6166" w:author="Nate Bachmeier [AWS-SA]" w:date="2023-02-25T11:26:00Z">
              <w:r w:rsidRPr="00E16572">
                <w:rPr>
                  <w:rFonts w:ascii="Calibri" w:eastAsia="Times New Roman" w:hAnsi="Calibri" w:cs="Calibri"/>
                  <w:color w:val="000000"/>
                  <w:sz w:val="22"/>
                </w:rPr>
                <w:t>454</w:t>
              </w:r>
            </w:ins>
          </w:p>
        </w:tc>
      </w:tr>
      <w:tr w:rsidR="00E16572" w:rsidRPr="00E16572" w14:paraId="6C01EBE2" w14:textId="77777777" w:rsidTr="00E16572">
        <w:trPr>
          <w:trHeight w:val="300"/>
          <w:ins w:id="6167" w:author="Nate Bachmeier [AWS-SA]" w:date="2023-02-25T11:26:00Z"/>
          <w:trPrChange w:id="616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169" w:author="Nate Bachmeier [AWS-SA]" w:date="2023-02-25T11:26:00Z">
              <w:tcPr>
                <w:tcW w:w="4740" w:type="dxa"/>
                <w:tcBorders>
                  <w:top w:val="nil"/>
                  <w:left w:val="nil"/>
                  <w:bottom w:val="nil"/>
                  <w:right w:val="nil"/>
                </w:tcBorders>
                <w:shd w:val="clear" w:color="auto" w:fill="auto"/>
                <w:noWrap/>
                <w:vAlign w:val="bottom"/>
                <w:hideMark/>
              </w:tcPr>
            </w:tcPrChange>
          </w:tcPr>
          <w:p w14:paraId="640F0F78" w14:textId="77777777" w:rsidR="00E16572" w:rsidRPr="00E16572" w:rsidRDefault="00E16572" w:rsidP="00E16572">
            <w:pPr>
              <w:spacing w:line="240" w:lineRule="auto"/>
              <w:ind w:firstLine="0"/>
              <w:rPr>
                <w:ins w:id="6170" w:author="Nate Bachmeier [AWS-SA]" w:date="2023-02-25T11:26:00Z"/>
                <w:rFonts w:ascii="Calibri" w:eastAsia="Times New Roman" w:hAnsi="Calibri" w:cs="Calibri"/>
                <w:b w:val="0"/>
                <w:bCs w:val="0"/>
                <w:color w:val="000000"/>
                <w:sz w:val="22"/>
                <w:rPrChange w:id="6171" w:author="Nate Bachmeier [AWS-SA]" w:date="2023-02-25T11:29:00Z">
                  <w:rPr>
                    <w:ins w:id="6172" w:author="Nate Bachmeier [AWS-SA]" w:date="2023-02-25T11:26:00Z"/>
                    <w:rFonts w:ascii="Calibri" w:eastAsia="Times New Roman" w:hAnsi="Calibri" w:cs="Calibri"/>
                    <w:color w:val="000000"/>
                    <w:sz w:val="22"/>
                  </w:rPr>
                </w:rPrChange>
              </w:rPr>
            </w:pPr>
            <w:ins w:id="6173" w:author="Nate Bachmeier [AWS-SA]" w:date="2023-02-25T11:26:00Z">
              <w:r w:rsidRPr="00E16572">
                <w:rPr>
                  <w:rFonts w:ascii="Calibri" w:eastAsia="Times New Roman" w:hAnsi="Calibri" w:cs="Calibri"/>
                  <w:b w:val="0"/>
                  <w:bCs w:val="0"/>
                  <w:color w:val="000000"/>
                  <w:sz w:val="22"/>
                  <w:rPrChange w:id="6174" w:author="Nate Bachmeier [AWS-SA]" w:date="2023-02-25T11:29:00Z">
                    <w:rPr>
                      <w:rFonts w:ascii="Calibri" w:eastAsia="Times New Roman" w:hAnsi="Calibri" w:cs="Calibri"/>
                      <w:color w:val="000000"/>
                      <w:sz w:val="22"/>
                    </w:rPr>
                  </w:rPrChange>
                </w:rPr>
                <w:t>pouring wine</w:t>
              </w:r>
            </w:ins>
          </w:p>
        </w:tc>
        <w:tc>
          <w:tcPr>
            <w:tcW w:w="960" w:type="dxa"/>
            <w:noWrap/>
            <w:hideMark/>
            <w:tcPrChange w:id="6175" w:author="Nate Bachmeier [AWS-SA]" w:date="2023-02-25T11:26:00Z">
              <w:tcPr>
                <w:tcW w:w="960" w:type="dxa"/>
                <w:tcBorders>
                  <w:top w:val="nil"/>
                  <w:left w:val="nil"/>
                  <w:bottom w:val="nil"/>
                  <w:right w:val="nil"/>
                </w:tcBorders>
                <w:shd w:val="clear" w:color="auto" w:fill="auto"/>
                <w:noWrap/>
                <w:vAlign w:val="bottom"/>
                <w:hideMark/>
              </w:tcPr>
            </w:tcPrChange>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176" w:author="Nate Bachmeier [AWS-SA]" w:date="2023-02-25T11:26:00Z"/>
                <w:rFonts w:ascii="Calibri" w:eastAsia="Times New Roman" w:hAnsi="Calibri" w:cs="Calibri"/>
                <w:color w:val="000000"/>
                <w:sz w:val="22"/>
              </w:rPr>
            </w:pPr>
            <w:ins w:id="6177" w:author="Nate Bachmeier [AWS-SA]" w:date="2023-02-25T11:26:00Z">
              <w:r w:rsidRPr="00E16572">
                <w:rPr>
                  <w:rFonts w:ascii="Calibri" w:eastAsia="Times New Roman" w:hAnsi="Calibri" w:cs="Calibri"/>
                  <w:color w:val="000000"/>
                  <w:sz w:val="22"/>
                </w:rPr>
                <w:t>512</w:t>
              </w:r>
            </w:ins>
          </w:p>
        </w:tc>
      </w:tr>
      <w:tr w:rsidR="00E16572" w:rsidRPr="00E16572" w14:paraId="7E70EF74" w14:textId="77777777" w:rsidTr="00E16572">
        <w:trPr>
          <w:cnfStyle w:val="000000100000" w:firstRow="0" w:lastRow="0" w:firstColumn="0" w:lastColumn="0" w:oddVBand="0" w:evenVBand="0" w:oddHBand="1" w:evenHBand="0" w:firstRowFirstColumn="0" w:firstRowLastColumn="0" w:lastRowFirstColumn="0" w:lastRowLastColumn="0"/>
          <w:trHeight w:val="300"/>
          <w:ins w:id="6178" w:author="Nate Bachmeier [AWS-SA]" w:date="2023-02-25T11:26:00Z"/>
          <w:trPrChange w:id="617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180" w:author="Nate Bachmeier [AWS-SA]" w:date="2023-02-25T11:26:00Z">
              <w:tcPr>
                <w:tcW w:w="4740" w:type="dxa"/>
                <w:tcBorders>
                  <w:top w:val="nil"/>
                  <w:left w:val="nil"/>
                  <w:bottom w:val="nil"/>
                  <w:right w:val="nil"/>
                </w:tcBorders>
                <w:shd w:val="clear" w:color="auto" w:fill="auto"/>
                <w:noWrap/>
                <w:vAlign w:val="bottom"/>
                <w:hideMark/>
              </w:tcPr>
            </w:tcPrChange>
          </w:tcPr>
          <w:p w14:paraId="20C33E5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181" w:author="Nate Bachmeier [AWS-SA]" w:date="2023-02-25T11:26:00Z"/>
                <w:rFonts w:ascii="Calibri" w:eastAsia="Times New Roman" w:hAnsi="Calibri" w:cs="Calibri"/>
                <w:b w:val="0"/>
                <w:bCs w:val="0"/>
                <w:color w:val="000000"/>
                <w:sz w:val="22"/>
                <w:rPrChange w:id="6182" w:author="Nate Bachmeier [AWS-SA]" w:date="2023-02-25T11:29:00Z">
                  <w:rPr>
                    <w:ins w:id="6183" w:author="Nate Bachmeier [AWS-SA]" w:date="2023-02-25T11:26:00Z"/>
                    <w:rFonts w:ascii="Calibri" w:eastAsia="Times New Roman" w:hAnsi="Calibri" w:cs="Calibri"/>
                    <w:color w:val="000000"/>
                    <w:sz w:val="22"/>
                  </w:rPr>
                </w:rPrChange>
              </w:rPr>
            </w:pPr>
            <w:ins w:id="6184" w:author="Nate Bachmeier [AWS-SA]" w:date="2023-02-25T11:26:00Z">
              <w:r w:rsidRPr="00E16572">
                <w:rPr>
                  <w:rFonts w:ascii="Calibri" w:eastAsia="Times New Roman" w:hAnsi="Calibri" w:cs="Calibri"/>
                  <w:b w:val="0"/>
                  <w:bCs w:val="0"/>
                  <w:color w:val="000000"/>
                  <w:sz w:val="22"/>
                  <w:rPrChange w:id="6185" w:author="Nate Bachmeier [AWS-SA]" w:date="2023-02-25T11:29:00Z">
                    <w:rPr>
                      <w:rFonts w:ascii="Calibri" w:eastAsia="Times New Roman" w:hAnsi="Calibri" w:cs="Calibri"/>
                      <w:color w:val="000000"/>
                      <w:sz w:val="22"/>
                    </w:rPr>
                  </w:rPrChange>
                </w:rPr>
                <w:t>preparing salad</w:t>
              </w:r>
            </w:ins>
          </w:p>
        </w:tc>
        <w:tc>
          <w:tcPr>
            <w:tcW w:w="960" w:type="dxa"/>
            <w:noWrap/>
            <w:hideMark/>
            <w:tcPrChange w:id="6186" w:author="Nate Bachmeier [AWS-SA]" w:date="2023-02-25T11:26:00Z">
              <w:tcPr>
                <w:tcW w:w="960" w:type="dxa"/>
                <w:tcBorders>
                  <w:top w:val="nil"/>
                  <w:left w:val="nil"/>
                  <w:bottom w:val="nil"/>
                  <w:right w:val="nil"/>
                </w:tcBorders>
                <w:shd w:val="clear" w:color="auto" w:fill="auto"/>
                <w:noWrap/>
                <w:vAlign w:val="bottom"/>
                <w:hideMark/>
              </w:tcPr>
            </w:tcPrChange>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187" w:author="Nate Bachmeier [AWS-SA]" w:date="2023-02-25T11:26:00Z"/>
                <w:rFonts w:ascii="Calibri" w:eastAsia="Times New Roman" w:hAnsi="Calibri" w:cs="Calibri"/>
                <w:color w:val="000000"/>
                <w:sz w:val="22"/>
              </w:rPr>
            </w:pPr>
            <w:ins w:id="6188" w:author="Nate Bachmeier [AWS-SA]" w:date="2023-02-25T11:26:00Z">
              <w:r w:rsidRPr="00E16572">
                <w:rPr>
                  <w:rFonts w:ascii="Calibri" w:eastAsia="Times New Roman" w:hAnsi="Calibri" w:cs="Calibri"/>
                  <w:color w:val="000000"/>
                  <w:sz w:val="22"/>
                </w:rPr>
                <w:t>804</w:t>
              </w:r>
            </w:ins>
          </w:p>
        </w:tc>
      </w:tr>
      <w:tr w:rsidR="00E16572" w:rsidRPr="00E16572" w14:paraId="08605E26" w14:textId="77777777" w:rsidTr="00E16572">
        <w:trPr>
          <w:trHeight w:val="300"/>
          <w:ins w:id="6189" w:author="Nate Bachmeier [AWS-SA]" w:date="2023-02-25T11:26:00Z"/>
          <w:trPrChange w:id="619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191" w:author="Nate Bachmeier [AWS-SA]" w:date="2023-02-25T11:26:00Z">
              <w:tcPr>
                <w:tcW w:w="4740" w:type="dxa"/>
                <w:tcBorders>
                  <w:top w:val="nil"/>
                  <w:left w:val="nil"/>
                  <w:bottom w:val="nil"/>
                  <w:right w:val="nil"/>
                </w:tcBorders>
                <w:shd w:val="clear" w:color="auto" w:fill="auto"/>
                <w:noWrap/>
                <w:vAlign w:val="bottom"/>
                <w:hideMark/>
              </w:tcPr>
            </w:tcPrChange>
          </w:tcPr>
          <w:p w14:paraId="4D9F2ADA" w14:textId="77777777" w:rsidR="00E16572" w:rsidRPr="00E16572" w:rsidRDefault="00E16572" w:rsidP="00E16572">
            <w:pPr>
              <w:spacing w:line="240" w:lineRule="auto"/>
              <w:ind w:firstLine="0"/>
              <w:rPr>
                <w:ins w:id="6192" w:author="Nate Bachmeier [AWS-SA]" w:date="2023-02-25T11:26:00Z"/>
                <w:rFonts w:ascii="Calibri" w:eastAsia="Times New Roman" w:hAnsi="Calibri" w:cs="Calibri"/>
                <w:b w:val="0"/>
                <w:bCs w:val="0"/>
                <w:color w:val="000000"/>
                <w:sz w:val="22"/>
                <w:rPrChange w:id="6193" w:author="Nate Bachmeier [AWS-SA]" w:date="2023-02-25T11:29:00Z">
                  <w:rPr>
                    <w:ins w:id="6194" w:author="Nate Bachmeier [AWS-SA]" w:date="2023-02-25T11:26:00Z"/>
                    <w:rFonts w:ascii="Calibri" w:eastAsia="Times New Roman" w:hAnsi="Calibri" w:cs="Calibri"/>
                    <w:color w:val="000000"/>
                    <w:sz w:val="22"/>
                  </w:rPr>
                </w:rPrChange>
              </w:rPr>
            </w:pPr>
            <w:ins w:id="6195" w:author="Nate Bachmeier [AWS-SA]" w:date="2023-02-25T11:26:00Z">
              <w:r w:rsidRPr="00E16572">
                <w:rPr>
                  <w:rFonts w:ascii="Calibri" w:eastAsia="Times New Roman" w:hAnsi="Calibri" w:cs="Calibri"/>
                  <w:b w:val="0"/>
                  <w:bCs w:val="0"/>
                  <w:color w:val="000000"/>
                  <w:sz w:val="22"/>
                  <w:rPrChange w:id="6196" w:author="Nate Bachmeier [AWS-SA]" w:date="2023-02-25T11:29:00Z">
                    <w:rPr>
                      <w:rFonts w:ascii="Calibri" w:eastAsia="Times New Roman" w:hAnsi="Calibri" w:cs="Calibri"/>
                      <w:color w:val="000000"/>
                      <w:sz w:val="22"/>
                    </w:rPr>
                  </w:rPrChange>
                </w:rPr>
                <w:t>presenting weather forecast</w:t>
              </w:r>
            </w:ins>
          </w:p>
        </w:tc>
        <w:tc>
          <w:tcPr>
            <w:tcW w:w="960" w:type="dxa"/>
            <w:noWrap/>
            <w:hideMark/>
            <w:tcPrChange w:id="6197" w:author="Nate Bachmeier [AWS-SA]" w:date="2023-02-25T11:26:00Z">
              <w:tcPr>
                <w:tcW w:w="960" w:type="dxa"/>
                <w:tcBorders>
                  <w:top w:val="nil"/>
                  <w:left w:val="nil"/>
                  <w:bottom w:val="nil"/>
                  <w:right w:val="nil"/>
                </w:tcBorders>
                <w:shd w:val="clear" w:color="auto" w:fill="auto"/>
                <w:noWrap/>
                <w:vAlign w:val="bottom"/>
                <w:hideMark/>
              </w:tcPr>
            </w:tcPrChange>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198" w:author="Nate Bachmeier [AWS-SA]" w:date="2023-02-25T11:26:00Z"/>
                <w:rFonts w:ascii="Calibri" w:eastAsia="Times New Roman" w:hAnsi="Calibri" w:cs="Calibri"/>
                <w:color w:val="000000"/>
                <w:sz w:val="22"/>
              </w:rPr>
            </w:pPr>
            <w:ins w:id="6199" w:author="Nate Bachmeier [AWS-SA]" w:date="2023-02-25T11:26:00Z">
              <w:r w:rsidRPr="00E16572">
                <w:rPr>
                  <w:rFonts w:ascii="Calibri" w:eastAsia="Times New Roman" w:hAnsi="Calibri" w:cs="Calibri"/>
                  <w:color w:val="000000"/>
                  <w:sz w:val="22"/>
                </w:rPr>
                <w:t>859</w:t>
              </w:r>
            </w:ins>
          </w:p>
        </w:tc>
      </w:tr>
      <w:tr w:rsidR="00E16572" w:rsidRPr="00E16572" w14:paraId="09FE0BE0" w14:textId="77777777" w:rsidTr="00E16572">
        <w:trPr>
          <w:cnfStyle w:val="000000100000" w:firstRow="0" w:lastRow="0" w:firstColumn="0" w:lastColumn="0" w:oddVBand="0" w:evenVBand="0" w:oddHBand="1" w:evenHBand="0" w:firstRowFirstColumn="0" w:firstRowLastColumn="0" w:lastRowFirstColumn="0" w:lastRowLastColumn="0"/>
          <w:trHeight w:val="300"/>
          <w:ins w:id="6200" w:author="Nate Bachmeier [AWS-SA]" w:date="2023-02-25T11:26:00Z"/>
          <w:trPrChange w:id="620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202" w:author="Nate Bachmeier [AWS-SA]" w:date="2023-02-25T11:26:00Z">
              <w:tcPr>
                <w:tcW w:w="4740" w:type="dxa"/>
                <w:tcBorders>
                  <w:top w:val="nil"/>
                  <w:left w:val="nil"/>
                  <w:bottom w:val="nil"/>
                  <w:right w:val="nil"/>
                </w:tcBorders>
                <w:shd w:val="clear" w:color="auto" w:fill="auto"/>
                <w:noWrap/>
                <w:vAlign w:val="bottom"/>
                <w:hideMark/>
              </w:tcPr>
            </w:tcPrChange>
          </w:tcPr>
          <w:p w14:paraId="740893F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203" w:author="Nate Bachmeier [AWS-SA]" w:date="2023-02-25T11:26:00Z"/>
                <w:rFonts w:ascii="Calibri" w:eastAsia="Times New Roman" w:hAnsi="Calibri" w:cs="Calibri"/>
                <w:b w:val="0"/>
                <w:bCs w:val="0"/>
                <w:color w:val="000000"/>
                <w:sz w:val="22"/>
                <w:rPrChange w:id="6204" w:author="Nate Bachmeier [AWS-SA]" w:date="2023-02-25T11:29:00Z">
                  <w:rPr>
                    <w:ins w:id="6205" w:author="Nate Bachmeier [AWS-SA]" w:date="2023-02-25T11:26:00Z"/>
                    <w:rFonts w:ascii="Calibri" w:eastAsia="Times New Roman" w:hAnsi="Calibri" w:cs="Calibri"/>
                    <w:color w:val="000000"/>
                    <w:sz w:val="22"/>
                  </w:rPr>
                </w:rPrChange>
              </w:rPr>
            </w:pPr>
            <w:ins w:id="6206" w:author="Nate Bachmeier [AWS-SA]" w:date="2023-02-25T11:26:00Z">
              <w:r w:rsidRPr="00E16572">
                <w:rPr>
                  <w:rFonts w:ascii="Calibri" w:eastAsia="Times New Roman" w:hAnsi="Calibri" w:cs="Calibri"/>
                  <w:b w:val="0"/>
                  <w:bCs w:val="0"/>
                  <w:color w:val="000000"/>
                  <w:sz w:val="22"/>
                  <w:rPrChange w:id="6207" w:author="Nate Bachmeier [AWS-SA]" w:date="2023-02-25T11:29:00Z">
                    <w:rPr>
                      <w:rFonts w:ascii="Calibri" w:eastAsia="Times New Roman" w:hAnsi="Calibri" w:cs="Calibri"/>
                      <w:color w:val="000000"/>
                      <w:sz w:val="22"/>
                    </w:rPr>
                  </w:rPrChange>
                </w:rPr>
                <w:t>pretending to be a statue</w:t>
              </w:r>
            </w:ins>
          </w:p>
        </w:tc>
        <w:tc>
          <w:tcPr>
            <w:tcW w:w="960" w:type="dxa"/>
            <w:noWrap/>
            <w:hideMark/>
            <w:tcPrChange w:id="6208" w:author="Nate Bachmeier [AWS-SA]" w:date="2023-02-25T11:26:00Z">
              <w:tcPr>
                <w:tcW w:w="960" w:type="dxa"/>
                <w:tcBorders>
                  <w:top w:val="nil"/>
                  <w:left w:val="nil"/>
                  <w:bottom w:val="nil"/>
                  <w:right w:val="nil"/>
                </w:tcBorders>
                <w:shd w:val="clear" w:color="auto" w:fill="auto"/>
                <w:noWrap/>
                <w:vAlign w:val="bottom"/>
                <w:hideMark/>
              </w:tcPr>
            </w:tcPrChange>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209" w:author="Nate Bachmeier [AWS-SA]" w:date="2023-02-25T11:26:00Z"/>
                <w:rFonts w:ascii="Calibri" w:eastAsia="Times New Roman" w:hAnsi="Calibri" w:cs="Calibri"/>
                <w:color w:val="000000"/>
                <w:sz w:val="22"/>
              </w:rPr>
            </w:pPr>
            <w:ins w:id="6210" w:author="Nate Bachmeier [AWS-SA]" w:date="2023-02-25T11:26:00Z">
              <w:r w:rsidRPr="00E16572">
                <w:rPr>
                  <w:rFonts w:ascii="Calibri" w:eastAsia="Times New Roman" w:hAnsi="Calibri" w:cs="Calibri"/>
                  <w:color w:val="000000"/>
                  <w:sz w:val="22"/>
                </w:rPr>
                <w:t>610</w:t>
              </w:r>
            </w:ins>
          </w:p>
        </w:tc>
      </w:tr>
      <w:tr w:rsidR="00E16572" w:rsidRPr="00E16572" w14:paraId="576CB84A" w14:textId="77777777" w:rsidTr="00E16572">
        <w:trPr>
          <w:trHeight w:val="300"/>
          <w:ins w:id="6211" w:author="Nate Bachmeier [AWS-SA]" w:date="2023-02-25T11:26:00Z"/>
          <w:trPrChange w:id="621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213" w:author="Nate Bachmeier [AWS-SA]" w:date="2023-02-25T11:26:00Z">
              <w:tcPr>
                <w:tcW w:w="4740" w:type="dxa"/>
                <w:tcBorders>
                  <w:top w:val="nil"/>
                  <w:left w:val="nil"/>
                  <w:bottom w:val="nil"/>
                  <w:right w:val="nil"/>
                </w:tcBorders>
                <w:shd w:val="clear" w:color="auto" w:fill="auto"/>
                <w:noWrap/>
                <w:vAlign w:val="bottom"/>
                <w:hideMark/>
              </w:tcPr>
            </w:tcPrChange>
          </w:tcPr>
          <w:p w14:paraId="721A4B44" w14:textId="77777777" w:rsidR="00E16572" w:rsidRPr="00E16572" w:rsidRDefault="00E16572" w:rsidP="00E16572">
            <w:pPr>
              <w:spacing w:line="240" w:lineRule="auto"/>
              <w:ind w:firstLine="0"/>
              <w:rPr>
                <w:ins w:id="6214" w:author="Nate Bachmeier [AWS-SA]" w:date="2023-02-25T11:26:00Z"/>
                <w:rFonts w:ascii="Calibri" w:eastAsia="Times New Roman" w:hAnsi="Calibri" w:cs="Calibri"/>
                <w:b w:val="0"/>
                <w:bCs w:val="0"/>
                <w:color w:val="000000"/>
                <w:sz w:val="22"/>
                <w:rPrChange w:id="6215" w:author="Nate Bachmeier [AWS-SA]" w:date="2023-02-25T11:29:00Z">
                  <w:rPr>
                    <w:ins w:id="6216" w:author="Nate Bachmeier [AWS-SA]" w:date="2023-02-25T11:26:00Z"/>
                    <w:rFonts w:ascii="Calibri" w:eastAsia="Times New Roman" w:hAnsi="Calibri" w:cs="Calibri"/>
                    <w:color w:val="000000"/>
                    <w:sz w:val="22"/>
                  </w:rPr>
                </w:rPrChange>
              </w:rPr>
            </w:pPr>
            <w:ins w:id="6217" w:author="Nate Bachmeier [AWS-SA]" w:date="2023-02-25T11:26:00Z">
              <w:r w:rsidRPr="00E16572">
                <w:rPr>
                  <w:rFonts w:ascii="Calibri" w:eastAsia="Times New Roman" w:hAnsi="Calibri" w:cs="Calibri"/>
                  <w:b w:val="0"/>
                  <w:bCs w:val="0"/>
                  <w:color w:val="000000"/>
                  <w:sz w:val="22"/>
                  <w:rPrChange w:id="6218" w:author="Nate Bachmeier [AWS-SA]" w:date="2023-02-25T11:29:00Z">
                    <w:rPr>
                      <w:rFonts w:ascii="Calibri" w:eastAsia="Times New Roman" w:hAnsi="Calibri" w:cs="Calibri"/>
                      <w:color w:val="000000"/>
                      <w:sz w:val="22"/>
                    </w:rPr>
                  </w:rPrChange>
                </w:rPr>
                <w:t>pull ups</w:t>
              </w:r>
            </w:ins>
          </w:p>
        </w:tc>
        <w:tc>
          <w:tcPr>
            <w:tcW w:w="960" w:type="dxa"/>
            <w:noWrap/>
            <w:hideMark/>
            <w:tcPrChange w:id="6219" w:author="Nate Bachmeier [AWS-SA]" w:date="2023-02-25T11:26:00Z">
              <w:tcPr>
                <w:tcW w:w="960" w:type="dxa"/>
                <w:tcBorders>
                  <w:top w:val="nil"/>
                  <w:left w:val="nil"/>
                  <w:bottom w:val="nil"/>
                  <w:right w:val="nil"/>
                </w:tcBorders>
                <w:shd w:val="clear" w:color="auto" w:fill="auto"/>
                <w:noWrap/>
                <w:vAlign w:val="bottom"/>
                <w:hideMark/>
              </w:tcPr>
            </w:tcPrChange>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220" w:author="Nate Bachmeier [AWS-SA]" w:date="2023-02-25T11:26:00Z"/>
                <w:rFonts w:ascii="Calibri" w:eastAsia="Times New Roman" w:hAnsi="Calibri" w:cs="Calibri"/>
                <w:color w:val="000000"/>
                <w:sz w:val="22"/>
              </w:rPr>
            </w:pPr>
            <w:ins w:id="6221" w:author="Nate Bachmeier [AWS-SA]" w:date="2023-02-25T11:26:00Z">
              <w:r w:rsidRPr="00E16572">
                <w:rPr>
                  <w:rFonts w:ascii="Calibri" w:eastAsia="Times New Roman" w:hAnsi="Calibri" w:cs="Calibri"/>
                  <w:color w:val="000000"/>
                  <w:sz w:val="22"/>
                </w:rPr>
                <w:t>736</w:t>
              </w:r>
            </w:ins>
          </w:p>
        </w:tc>
      </w:tr>
      <w:tr w:rsidR="00E16572" w:rsidRPr="00E16572" w14:paraId="32CB77A9" w14:textId="77777777" w:rsidTr="00E16572">
        <w:trPr>
          <w:cnfStyle w:val="000000100000" w:firstRow="0" w:lastRow="0" w:firstColumn="0" w:lastColumn="0" w:oddVBand="0" w:evenVBand="0" w:oddHBand="1" w:evenHBand="0" w:firstRowFirstColumn="0" w:firstRowLastColumn="0" w:lastRowFirstColumn="0" w:lastRowLastColumn="0"/>
          <w:trHeight w:val="300"/>
          <w:ins w:id="6222" w:author="Nate Bachmeier [AWS-SA]" w:date="2023-02-25T11:26:00Z"/>
          <w:trPrChange w:id="622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224" w:author="Nate Bachmeier [AWS-SA]" w:date="2023-02-25T11:26:00Z">
              <w:tcPr>
                <w:tcW w:w="4740" w:type="dxa"/>
                <w:tcBorders>
                  <w:top w:val="nil"/>
                  <w:left w:val="nil"/>
                  <w:bottom w:val="nil"/>
                  <w:right w:val="nil"/>
                </w:tcBorders>
                <w:shd w:val="clear" w:color="auto" w:fill="auto"/>
                <w:noWrap/>
                <w:vAlign w:val="bottom"/>
                <w:hideMark/>
              </w:tcPr>
            </w:tcPrChange>
          </w:tcPr>
          <w:p w14:paraId="00E6C2E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225" w:author="Nate Bachmeier [AWS-SA]" w:date="2023-02-25T11:26:00Z"/>
                <w:rFonts w:ascii="Calibri" w:eastAsia="Times New Roman" w:hAnsi="Calibri" w:cs="Calibri"/>
                <w:b w:val="0"/>
                <w:bCs w:val="0"/>
                <w:color w:val="000000"/>
                <w:sz w:val="22"/>
                <w:rPrChange w:id="6226" w:author="Nate Bachmeier [AWS-SA]" w:date="2023-02-25T11:29:00Z">
                  <w:rPr>
                    <w:ins w:id="6227" w:author="Nate Bachmeier [AWS-SA]" w:date="2023-02-25T11:26:00Z"/>
                    <w:rFonts w:ascii="Calibri" w:eastAsia="Times New Roman" w:hAnsi="Calibri" w:cs="Calibri"/>
                    <w:color w:val="000000"/>
                    <w:sz w:val="22"/>
                  </w:rPr>
                </w:rPrChange>
              </w:rPr>
            </w:pPr>
            <w:ins w:id="6228" w:author="Nate Bachmeier [AWS-SA]" w:date="2023-02-25T11:26:00Z">
              <w:r w:rsidRPr="00E16572">
                <w:rPr>
                  <w:rFonts w:ascii="Calibri" w:eastAsia="Times New Roman" w:hAnsi="Calibri" w:cs="Calibri"/>
                  <w:b w:val="0"/>
                  <w:bCs w:val="0"/>
                  <w:color w:val="000000"/>
                  <w:sz w:val="22"/>
                  <w:rPrChange w:id="6229" w:author="Nate Bachmeier [AWS-SA]" w:date="2023-02-25T11:29:00Z">
                    <w:rPr>
                      <w:rFonts w:ascii="Calibri" w:eastAsia="Times New Roman" w:hAnsi="Calibri" w:cs="Calibri"/>
                      <w:color w:val="000000"/>
                      <w:sz w:val="22"/>
                    </w:rPr>
                  </w:rPrChange>
                </w:rPr>
                <w:t>pulling espresso shot</w:t>
              </w:r>
            </w:ins>
          </w:p>
        </w:tc>
        <w:tc>
          <w:tcPr>
            <w:tcW w:w="960" w:type="dxa"/>
            <w:noWrap/>
            <w:hideMark/>
            <w:tcPrChange w:id="6230" w:author="Nate Bachmeier [AWS-SA]" w:date="2023-02-25T11:26:00Z">
              <w:tcPr>
                <w:tcW w:w="960" w:type="dxa"/>
                <w:tcBorders>
                  <w:top w:val="nil"/>
                  <w:left w:val="nil"/>
                  <w:bottom w:val="nil"/>
                  <w:right w:val="nil"/>
                </w:tcBorders>
                <w:shd w:val="clear" w:color="auto" w:fill="auto"/>
                <w:noWrap/>
                <w:vAlign w:val="bottom"/>
                <w:hideMark/>
              </w:tcPr>
            </w:tcPrChange>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231" w:author="Nate Bachmeier [AWS-SA]" w:date="2023-02-25T11:26:00Z"/>
                <w:rFonts w:ascii="Calibri" w:eastAsia="Times New Roman" w:hAnsi="Calibri" w:cs="Calibri"/>
                <w:color w:val="000000"/>
                <w:sz w:val="22"/>
              </w:rPr>
            </w:pPr>
            <w:ins w:id="6232" w:author="Nate Bachmeier [AWS-SA]" w:date="2023-02-25T11:26:00Z">
              <w:r w:rsidRPr="00E16572">
                <w:rPr>
                  <w:rFonts w:ascii="Calibri" w:eastAsia="Times New Roman" w:hAnsi="Calibri" w:cs="Calibri"/>
                  <w:color w:val="000000"/>
                  <w:sz w:val="22"/>
                </w:rPr>
                <w:t>495</w:t>
              </w:r>
            </w:ins>
          </w:p>
        </w:tc>
      </w:tr>
      <w:tr w:rsidR="00E16572" w:rsidRPr="00E16572" w14:paraId="2539BFD4" w14:textId="77777777" w:rsidTr="00E16572">
        <w:trPr>
          <w:trHeight w:val="300"/>
          <w:ins w:id="6233" w:author="Nate Bachmeier [AWS-SA]" w:date="2023-02-25T11:26:00Z"/>
          <w:trPrChange w:id="623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235" w:author="Nate Bachmeier [AWS-SA]" w:date="2023-02-25T11:26:00Z">
              <w:tcPr>
                <w:tcW w:w="4740" w:type="dxa"/>
                <w:tcBorders>
                  <w:top w:val="nil"/>
                  <w:left w:val="nil"/>
                  <w:bottom w:val="nil"/>
                  <w:right w:val="nil"/>
                </w:tcBorders>
                <w:shd w:val="clear" w:color="auto" w:fill="auto"/>
                <w:noWrap/>
                <w:vAlign w:val="bottom"/>
                <w:hideMark/>
              </w:tcPr>
            </w:tcPrChange>
          </w:tcPr>
          <w:p w14:paraId="42BA4AE6" w14:textId="77777777" w:rsidR="00E16572" w:rsidRPr="00E16572" w:rsidRDefault="00E16572" w:rsidP="00E16572">
            <w:pPr>
              <w:spacing w:line="240" w:lineRule="auto"/>
              <w:ind w:firstLine="0"/>
              <w:rPr>
                <w:ins w:id="6236" w:author="Nate Bachmeier [AWS-SA]" w:date="2023-02-25T11:26:00Z"/>
                <w:rFonts w:ascii="Calibri" w:eastAsia="Times New Roman" w:hAnsi="Calibri" w:cs="Calibri"/>
                <w:b w:val="0"/>
                <w:bCs w:val="0"/>
                <w:color w:val="000000"/>
                <w:sz w:val="22"/>
                <w:rPrChange w:id="6237" w:author="Nate Bachmeier [AWS-SA]" w:date="2023-02-25T11:29:00Z">
                  <w:rPr>
                    <w:ins w:id="6238" w:author="Nate Bachmeier [AWS-SA]" w:date="2023-02-25T11:26:00Z"/>
                    <w:rFonts w:ascii="Calibri" w:eastAsia="Times New Roman" w:hAnsi="Calibri" w:cs="Calibri"/>
                    <w:color w:val="000000"/>
                    <w:sz w:val="22"/>
                  </w:rPr>
                </w:rPrChange>
              </w:rPr>
            </w:pPr>
            <w:ins w:id="6239" w:author="Nate Bachmeier [AWS-SA]" w:date="2023-02-25T11:26:00Z">
              <w:r w:rsidRPr="00E16572">
                <w:rPr>
                  <w:rFonts w:ascii="Calibri" w:eastAsia="Times New Roman" w:hAnsi="Calibri" w:cs="Calibri"/>
                  <w:b w:val="0"/>
                  <w:bCs w:val="0"/>
                  <w:color w:val="000000"/>
                  <w:sz w:val="22"/>
                  <w:rPrChange w:id="6240" w:author="Nate Bachmeier [AWS-SA]" w:date="2023-02-25T11:29:00Z">
                    <w:rPr>
                      <w:rFonts w:ascii="Calibri" w:eastAsia="Times New Roman" w:hAnsi="Calibri" w:cs="Calibri"/>
                      <w:color w:val="000000"/>
                      <w:sz w:val="22"/>
                    </w:rPr>
                  </w:rPrChange>
                </w:rPr>
                <w:t>pulling rope (game)</w:t>
              </w:r>
            </w:ins>
          </w:p>
        </w:tc>
        <w:tc>
          <w:tcPr>
            <w:tcW w:w="960" w:type="dxa"/>
            <w:noWrap/>
            <w:hideMark/>
            <w:tcPrChange w:id="6241" w:author="Nate Bachmeier [AWS-SA]" w:date="2023-02-25T11:26:00Z">
              <w:tcPr>
                <w:tcW w:w="960" w:type="dxa"/>
                <w:tcBorders>
                  <w:top w:val="nil"/>
                  <w:left w:val="nil"/>
                  <w:bottom w:val="nil"/>
                  <w:right w:val="nil"/>
                </w:tcBorders>
                <w:shd w:val="clear" w:color="auto" w:fill="auto"/>
                <w:noWrap/>
                <w:vAlign w:val="bottom"/>
                <w:hideMark/>
              </w:tcPr>
            </w:tcPrChange>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242" w:author="Nate Bachmeier [AWS-SA]" w:date="2023-02-25T11:26:00Z"/>
                <w:rFonts w:ascii="Calibri" w:eastAsia="Times New Roman" w:hAnsi="Calibri" w:cs="Calibri"/>
                <w:color w:val="000000"/>
                <w:sz w:val="22"/>
              </w:rPr>
            </w:pPr>
            <w:ins w:id="6243" w:author="Nate Bachmeier [AWS-SA]" w:date="2023-02-25T11:26:00Z">
              <w:r w:rsidRPr="00E16572">
                <w:rPr>
                  <w:rFonts w:ascii="Calibri" w:eastAsia="Times New Roman" w:hAnsi="Calibri" w:cs="Calibri"/>
                  <w:color w:val="000000"/>
                  <w:sz w:val="22"/>
                </w:rPr>
                <w:t>784</w:t>
              </w:r>
            </w:ins>
          </w:p>
        </w:tc>
      </w:tr>
      <w:tr w:rsidR="00E16572" w:rsidRPr="00E16572" w14:paraId="03122E91" w14:textId="77777777" w:rsidTr="00E16572">
        <w:trPr>
          <w:cnfStyle w:val="000000100000" w:firstRow="0" w:lastRow="0" w:firstColumn="0" w:lastColumn="0" w:oddVBand="0" w:evenVBand="0" w:oddHBand="1" w:evenHBand="0" w:firstRowFirstColumn="0" w:firstRowLastColumn="0" w:lastRowFirstColumn="0" w:lastRowLastColumn="0"/>
          <w:trHeight w:val="300"/>
          <w:ins w:id="6244" w:author="Nate Bachmeier [AWS-SA]" w:date="2023-02-25T11:26:00Z"/>
          <w:trPrChange w:id="62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246" w:author="Nate Bachmeier [AWS-SA]" w:date="2023-02-25T11:26:00Z">
              <w:tcPr>
                <w:tcW w:w="4740" w:type="dxa"/>
                <w:tcBorders>
                  <w:top w:val="nil"/>
                  <w:left w:val="nil"/>
                  <w:bottom w:val="nil"/>
                  <w:right w:val="nil"/>
                </w:tcBorders>
                <w:shd w:val="clear" w:color="auto" w:fill="auto"/>
                <w:noWrap/>
                <w:vAlign w:val="bottom"/>
                <w:hideMark/>
              </w:tcPr>
            </w:tcPrChange>
          </w:tcPr>
          <w:p w14:paraId="3380ED7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247" w:author="Nate Bachmeier [AWS-SA]" w:date="2023-02-25T11:26:00Z"/>
                <w:rFonts w:ascii="Calibri" w:eastAsia="Times New Roman" w:hAnsi="Calibri" w:cs="Calibri"/>
                <w:b w:val="0"/>
                <w:bCs w:val="0"/>
                <w:color w:val="000000"/>
                <w:sz w:val="22"/>
                <w:rPrChange w:id="6248" w:author="Nate Bachmeier [AWS-SA]" w:date="2023-02-25T11:29:00Z">
                  <w:rPr>
                    <w:ins w:id="6249" w:author="Nate Bachmeier [AWS-SA]" w:date="2023-02-25T11:26:00Z"/>
                    <w:rFonts w:ascii="Calibri" w:eastAsia="Times New Roman" w:hAnsi="Calibri" w:cs="Calibri"/>
                    <w:color w:val="000000"/>
                    <w:sz w:val="22"/>
                  </w:rPr>
                </w:rPrChange>
              </w:rPr>
            </w:pPr>
            <w:ins w:id="6250" w:author="Nate Bachmeier [AWS-SA]" w:date="2023-02-25T11:26:00Z">
              <w:r w:rsidRPr="00E16572">
                <w:rPr>
                  <w:rFonts w:ascii="Calibri" w:eastAsia="Times New Roman" w:hAnsi="Calibri" w:cs="Calibri"/>
                  <w:b w:val="0"/>
                  <w:bCs w:val="0"/>
                  <w:color w:val="000000"/>
                  <w:sz w:val="22"/>
                  <w:rPrChange w:id="6251" w:author="Nate Bachmeier [AWS-SA]" w:date="2023-02-25T11:29:00Z">
                    <w:rPr>
                      <w:rFonts w:ascii="Calibri" w:eastAsia="Times New Roman" w:hAnsi="Calibri" w:cs="Calibri"/>
                      <w:color w:val="000000"/>
                      <w:sz w:val="22"/>
                    </w:rPr>
                  </w:rPrChange>
                </w:rPr>
                <w:t>pumping fist</w:t>
              </w:r>
            </w:ins>
          </w:p>
        </w:tc>
        <w:tc>
          <w:tcPr>
            <w:tcW w:w="960" w:type="dxa"/>
            <w:noWrap/>
            <w:hideMark/>
            <w:tcPrChange w:id="6252" w:author="Nate Bachmeier [AWS-SA]" w:date="2023-02-25T11:26:00Z">
              <w:tcPr>
                <w:tcW w:w="960" w:type="dxa"/>
                <w:tcBorders>
                  <w:top w:val="nil"/>
                  <w:left w:val="nil"/>
                  <w:bottom w:val="nil"/>
                  <w:right w:val="nil"/>
                </w:tcBorders>
                <w:shd w:val="clear" w:color="auto" w:fill="auto"/>
                <w:noWrap/>
                <w:vAlign w:val="bottom"/>
                <w:hideMark/>
              </w:tcPr>
            </w:tcPrChange>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253" w:author="Nate Bachmeier [AWS-SA]" w:date="2023-02-25T11:26:00Z"/>
                <w:rFonts w:ascii="Calibri" w:eastAsia="Times New Roman" w:hAnsi="Calibri" w:cs="Calibri"/>
                <w:color w:val="000000"/>
                <w:sz w:val="22"/>
              </w:rPr>
            </w:pPr>
            <w:ins w:id="6254" w:author="Nate Bachmeier [AWS-SA]" w:date="2023-02-25T11:26:00Z">
              <w:r w:rsidRPr="00E16572">
                <w:rPr>
                  <w:rFonts w:ascii="Calibri" w:eastAsia="Times New Roman" w:hAnsi="Calibri" w:cs="Calibri"/>
                  <w:color w:val="000000"/>
                  <w:sz w:val="22"/>
                </w:rPr>
                <w:t>596</w:t>
              </w:r>
            </w:ins>
          </w:p>
        </w:tc>
      </w:tr>
      <w:tr w:rsidR="00E16572" w:rsidRPr="00E16572" w14:paraId="28A0EB2B" w14:textId="77777777" w:rsidTr="00E16572">
        <w:trPr>
          <w:trHeight w:val="300"/>
          <w:ins w:id="6255" w:author="Nate Bachmeier [AWS-SA]" w:date="2023-02-25T11:26:00Z"/>
          <w:trPrChange w:id="625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257" w:author="Nate Bachmeier [AWS-SA]" w:date="2023-02-25T11:26:00Z">
              <w:tcPr>
                <w:tcW w:w="4740" w:type="dxa"/>
                <w:tcBorders>
                  <w:top w:val="nil"/>
                  <w:left w:val="nil"/>
                  <w:bottom w:val="nil"/>
                  <w:right w:val="nil"/>
                </w:tcBorders>
                <w:shd w:val="clear" w:color="auto" w:fill="auto"/>
                <w:noWrap/>
                <w:vAlign w:val="bottom"/>
                <w:hideMark/>
              </w:tcPr>
            </w:tcPrChange>
          </w:tcPr>
          <w:p w14:paraId="6B9125CC" w14:textId="77777777" w:rsidR="00E16572" w:rsidRPr="00E16572" w:rsidRDefault="00E16572" w:rsidP="00E16572">
            <w:pPr>
              <w:spacing w:line="240" w:lineRule="auto"/>
              <w:ind w:firstLine="0"/>
              <w:rPr>
                <w:ins w:id="6258" w:author="Nate Bachmeier [AWS-SA]" w:date="2023-02-25T11:26:00Z"/>
                <w:rFonts w:ascii="Calibri" w:eastAsia="Times New Roman" w:hAnsi="Calibri" w:cs="Calibri"/>
                <w:b w:val="0"/>
                <w:bCs w:val="0"/>
                <w:color w:val="000000"/>
                <w:sz w:val="22"/>
                <w:rPrChange w:id="6259" w:author="Nate Bachmeier [AWS-SA]" w:date="2023-02-25T11:29:00Z">
                  <w:rPr>
                    <w:ins w:id="6260" w:author="Nate Bachmeier [AWS-SA]" w:date="2023-02-25T11:26:00Z"/>
                    <w:rFonts w:ascii="Calibri" w:eastAsia="Times New Roman" w:hAnsi="Calibri" w:cs="Calibri"/>
                    <w:color w:val="000000"/>
                    <w:sz w:val="22"/>
                  </w:rPr>
                </w:rPrChange>
              </w:rPr>
            </w:pPr>
            <w:ins w:id="6261" w:author="Nate Bachmeier [AWS-SA]" w:date="2023-02-25T11:26:00Z">
              <w:r w:rsidRPr="00E16572">
                <w:rPr>
                  <w:rFonts w:ascii="Calibri" w:eastAsia="Times New Roman" w:hAnsi="Calibri" w:cs="Calibri"/>
                  <w:b w:val="0"/>
                  <w:bCs w:val="0"/>
                  <w:color w:val="000000"/>
                  <w:sz w:val="22"/>
                  <w:rPrChange w:id="6262" w:author="Nate Bachmeier [AWS-SA]" w:date="2023-02-25T11:29:00Z">
                    <w:rPr>
                      <w:rFonts w:ascii="Calibri" w:eastAsia="Times New Roman" w:hAnsi="Calibri" w:cs="Calibri"/>
                      <w:color w:val="000000"/>
                      <w:sz w:val="22"/>
                    </w:rPr>
                  </w:rPrChange>
                </w:rPr>
                <w:t>pumping gas</w:t>
              </w:r>
            </w:ins>
          </w:p>
        </w:tc>
        <w:tc>
          <w:tcPr>
            <w:tcW w:w="960" w:type="dxa"/>
            <w:noWrap/>
            <w:hideMark/>
            <w:tcPrChange w:id="6263" w:author="Nate Bachmeier [AWS-SA]" w:date="2023-02-25T11:26:00Z">
              <w:tcPr>
                <w:tcW w:w="960" w:type="dxa"/>
                <w:tcBorders>
                  <w:top w:val="nil"/>
                  <w:left w:val="nil"/>
                  <w:bottom w:val="nil"/>
                  <w:right w:val="nil"/>
                </w:tcBorders>
                <w:shd w:val="clear" w:color="auto" w:fill="auto"/>
                <w:noWrap/>
                <w:vAlign w:val="bottom"/>
                <w:hideMark/>
              </w:tcPr>
            </w:tcPrChange>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264" w:author="Nate Bachmeier [AWS-SA]" w:date="2023-02-25T11:26:00Z"/>
                <w:rFonts w:ascii="Calibri" w:eastAsia="Times New Roman" w:hAnsi="Calibri" w:cs="Calibri"/>
                <w:color w:val="000000"/>
                <w:sz w:val="22"/>
              </w:rPr>
            </w:pPr>
            <w:ins w:id="6265" w:author="Nate Bachmeier [AWS-SA]" w:date="2023-02-25T11:26:00Z">
              <w:r w:rsidRPr="00E16572">
                <w:rPr>
                  <w:rFonts w:ascii="Calibri" w:eastAsia="Times New Roman" w:hAnsi="Calibri" w:cs="Calibri"/>
                  <w:color w:val="000000"/>
                  <w:sz w:val="22"/>
                </w:rPr>
                <w:t>599</w:t>
              </w:r>
            </w:ins>
          </w:p>
        </w:tc>
      </w:tr>
      <w:tr w:rsidR="00E16572" w:rsidRPr="00E16572" w14:paraId="33634F81" w14:textId="77777777" w:rsidTr="00E16572">
        <w:trPr>
          <w:cnfStyle w:val="000000100000" w:firstRow="0" w:lastRow="0" w:firstColumn="0" w:lastColumn="0" w:oddVBand="0" w:evenVBand="0" w:oddHBand="1" w:evenHBand="0" w:firstRowFirstColumn="0" w:firstRowLastColumn="0" w:lastRowFirstColumn="0" w:lastRowLastColumn="0"/>
          <w:trHeight w:val="300"/>
          <w:ins w:id="6266" w:author="Nate Bachmeier [AWS-SA]" w:date="2023-02-25T11:26:00Z"/>
          <w:trPrChange w:id="626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268" w:author="Nate Bachmeier [AWS-SA]" w:date="2023-02-25T11:26:00Z">
              <w:tcPr>
                <w:tcW w:w="4740" w:type="dxa"/>
                <w:tcBorders>
                  <w:top w:val="nil"/>
                  <w:left w:val="nil"/>
                  <w:bottom w:val="nil"/>
                  <w:right w:val="nil"/>
                </w:tcBorders>
                <w:shd w:val="clear" w:color="auto" w:fill="auto"/>
                <w:noWrap/>
                <w:vAlign w:val="bottom"/>
                <w:hideMark/>
              </w:tcPr>
            </w:tcPrChange>
          </w:tcPr>
          <w:p w14:paraId="406AA4F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269" w:author="Nate Bachmeier [AWS-SA]" w:date="2023-02-25T11:26:00Z"/>
                <w:rFonts w:ascii="Calibri" w:eastAsia="Times New Roman" w:hAnsi="Calibri" w:cs="Calibri"/>
                <w:b w:val="0"/>
                <w:bCs w:val="0"/>
                <w:color w:val="000000"/>
                <w:sz w:val="22"/>
                <w:rPrChange w:id="6270" w:author="Nate Bachmeier [AWS-SA]" w:date="2023-02-25T11:29:00Z">
                  <w:rPr>
                    <w:ins w:id="6271" w:author="Nate Bachmeier [AWS-SA]" w:date="2023-02-25T11:26:00Z"/>
                    <w:rFonts w:ascii="Calibri" w:eastAsia="Times New Roman" w:hAnsi="Calibri" w:cs="Calibri"/>
                    <w:color w:val="000000"/>
                    <w:sz w:val="22"/>
                  </w:rPr>
                </w:rPrChange>
              </w:rPr>
            </w:pPr>
            <w:ins w:id="6272" w:author="Nate Bachmeier [AWS-SA]" w:date="2023-02-25T11:26:00Z">
              <w:r w:rsidRPr="00E16572">
                <w:rPr>
                  <w:rFonts w:ascii="Calibri" w:eastAsia="Times New Roman" w:hAnsi="Calibri" w:cs="Calibri"/>
                  <w:b w:val="0"/>
                  <w:bCs w:val="0"/>
                  <w:color w:val="000000"/>
                  <w:sz w:val="22"/>
                  <w:rPrChange w:id="6273" w:author="Nate Bachmeier [AWS-SA]" w:date="2023-02-25T11:29:00Z">
                    <w:rPr>
                      <w:rFonts w:ascii="Calibri" w:eastAsia="Times New Roman" w:hAnsi="Calibri" w:cs="Calibri"/>
                      <w:color w:val="000000"/>
                      <w:sz w:val="22"/>
                    </w:rPr>
                  </w:rPrChange>
                </w:rPr>
                <w:t>punching bag</w:t>
              </w:r>
            </w:ins>
          </w:p>
        </w:tc>
        <w:tc>
          <w:tcPr>
            <w:tcW w:w="960" w:type="dxa"/>
            <w:noWrap/>
            <w:hideMark/>
            <w:tcPrChange w:id="6274" w:author="Nate Bachmeier [AWS-SA]" w:date="2023-02-25T11:26:00Z">
              <w:tcPr>
                <w:tcW w:w="960" w:type="dxa"/>
                <w:tcBorders>
                  <w:top w:val="nil"/>
                  <w:left w:val="nil"/>
                  <w:bottom w:val="nil"/>
                  <w:right w:val="nil"/>
                </w:tcBorders>
                <w:shd w:val="clear" w:color="auto" w:fill="auto"/>
                <w:noWrap/>
                <w:vAlign w:val="bottom"/>
                <w:hideMark/>
              </w:tcPr>
            </w:tcPrChange>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275" w:author="Nate Bachmeier [AWS-SA]" w:date="2023-02-25T11:26:00Z"/>
                <w:rFonts w:ascii="Calibri" w:eastAsia="Times New Roman" w:hAnsi="Calibri" w:cs="Calibri"/>
                <w:color w:val="000000"/>
                <w:sz w:val="22"/>
              </w:rPr>
            </w:pPr>
            <w:ins w:id="6276" w:author="Nate Bachmeier [AWS-SA]" w:date="2023-02-25T11:26:00Z">
              <w:r w:rsidRPr="00E16572">
                <w:rPr>
                  <w:rFonts w:ascii="Calibri" w:eastAsia="Times New Roman" w:hAnsi="Calibri" w:cs="Calibri"/>
                  <w:color w:val="000000"/>
                  <w:sz w:val="22"/>
                </w:rPr>
                <w:t>738</w:t>
              </w:r>
            </w:ins>
          </w:p>
        </w:tc>
      </w:tr>
      <w:tr w:rsidR="00E16572" w:rsidRPr="00E16572" w14:paraId="02555815" w14:textId="77777777" w:rsidTr="00E16572">
        <w:trPr>
          <w:trHeight w:val="300"/>
          <w:ins w:id="6277" w:author="Nate Bachmeier [AWS-SA]" w:date="2023-02-25T11:26:00Z"/>
          <w:trPrChange w:id="627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279" w:author="Nate Bachmeier [AWS-SA]" w:date="2023-02-25T11:26:00Z">
              <w:tcPr>
                <w:tcW w:w="4740" w:type="dxa"/>
                <w:tcBorders>
                  <w:top w:val="nil"/>
                  <w:left w:val="nil"/>
                  <w:bottom w:val="nil"/>
                  <w:right w:val="nil"/>
                </w:tcBorders>
                <w:shd w:val="clear" w:color="auto" w:fill="auto"/>
                <w:noWrap/>
                <w:vAlign w:val="bottom"/>
                <w:hideMark/>
              </w:tcPr>
            </w:tcPrChange>
          </w:tcPr>
          <w:p w14:paraId="03EDE11B" w14:textId="77777777" w:rsidR="00E16572" w:rsidRPr="00E16572" w:rsidRDefault="00E16572" w:rsidP="00E16572">
            <w:pPr>
              <w:spacing w:line="240" w:lineRule="auto"/>
              <w:ind w:firstLine="0"/>
              <w:rPr>
                <w:ins w:id="6280" w:author="Nate Bachmeier [AWS-SA]" w:date="2023-02-25T11:26:00Z"/>
                <w:rFonts w:ascii="Calibri" w:eastAsia="Times New Roman" w:hAnsi="Calibri" w:cs="Calibri"/>
                <w:b w:val="0"/>
                <w:bCs w:val="0"/>
                <w:color w:val="000000"/>
                <w:sz w:val="22"/>
                <w:rPrChange w:id="6281" w:author="Nate Bachmeier [AWS-SA]" w:date="2023-02-25T11:29:00Z">
                  <w:rPr>
                    <w:ins w:id="6282" w:author="Nate Bachmeier [AWS-SA]" w:date="2023-02-25T11:26:00Z"/>
                    <w:rFonts w:ascii="Calibri" w:eastAsia="Times New Roman" w:hAnsi="Calibri" w:cs="Calibri"/>
                    <w:color w:val="000000"/>
                    <w:sz w:val="22"/>
                  </w:rPr>
                </w:rPrChange>
              </w:rPr>
            </w:pPr>
            <w:ins w:id="6283" w:author="Nate Bachmeier [AWS-SA]" w:date="2023-02-25T11:26:00Z">
              <w:r w:rsidRPr="00E16572">
                <w:rPr>
                  <w:rFonts w:ascii="Calibri" w:eastAsia="Times New Roman" w:hAnsi="Calibri" w:cs="Calibri"/>
                  <w:b w:val="0"/>
                  <w:bCs w:val="0"/>
                  <w:color w:val="000000"/>
                  <w:sz w:val="22"/>
                  <w:rPrChange w:id="6284" w:author="Nate Bachmeier [AWS-SA]" w:date="2023-02-25T11:29:00Z">
                    <w:rPr>
                      <w:rFonts w:ascii="Calibri" w:eastAsia="Times New Roman" w:hAnsi="Calibri" w:cs="Calibri"/>
                      <w:color w:val="000000"/>
                      <w:sz w:val="22"/>
                    </w:rPr>
                  </w:rPrChange>
                </w:rPr>
                <w:t>punching person (boxing)</w:t>
              </w:r>
            </w:ins>
          </w:p>
        </w:tc>
        <w:tc>
          <w:tcPr>
            <w:tcW w:w="960" w:type="dxa"/>
            <w:noWrap/>
            <w:hideMark/>
            <w:tcPrChange w:id="6285" w:author="Nate Bachmeier [AWS-SA]" w:date="2023-02-25T11:26:00Z">
              <w:tcPr>
                <w:tcW w:w="960" w:type="dxa"/>
                <w:tcBorders>
                  <w:top w:val="nil"/>
                  <w:left w:val="nil"/>
                  <w:bottom w:val="nil"/>
                  <w:right w:val="nil"/>
                </w:tcBorders>
                <w:shd w:val="clear" w:color="auto" w:fill="auto"/>
                <w:noWrap/>
                <w:vAlign w:val="bottom"/>
                <w:hideMark/>
              </w:tcPr>
            </w:tcPrChange>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286" w:author="Nate Bachmeier [AWS-SA]" w:date="2023-02-25T11:26:00Z"/>
                <w:rFonts w:ascii="Calibri" w:eastAsia="Times New Roman" w:hAnsi="Calibri" w:cs="Calibri"/>
                <w:color w:val="000000"/>
                <w:sz w:val="22"/>
              </w:rPr>
            </w:pPr>
            <w:ins w:id="6287" w:author="Nate Bachmeier [AWS-SA]" w:date="2023-02-25T11:26:00Z">
              <w:r w:rsidRPr="00E16572">
                <w:rPr>
                  <w:rFonts w:ascii="Calibri" w:eastAsia="Times New Roman" w:hAnsi="Calibri" w:cs="Calibri"/>
                  <w:color w:val="000000"/>
                  <w:sz w:val="22"/>
                </w:rPr>
                <w:t>459</w:t>
              </w:r>
            </w:ins>
          </w:p>
        </w:tc>
      </w:tr>
      <w:tr w:rsidR="00E16572" w:rsidRPr="00E16572" w14:paraId="0B7C1866" w14:textId="77777777" w:rsidTr="00E16572">
        <w:trPr>
          <w:cnfStyle w:val="000000100000" w:firstRow="0" w:lastRow="0" w:firstColumn="0" w:lastColumn="0" w:oddVBand="0" w:evenVBand="0" w:oddHBand="1" w:evenHBand="0" w:firstRowFirstColumn="0" w:firstRowLastColumn="0" w:lastRowFirstColumn="0" w:lastRowLastColumn="0"/>
          <w:trHeight w:val="300"/>
          <w:ins w:id="6288" w:author="Nate Bachmeier [AWS-SA]" w:date="2023-02-25T11:26:00Z"/>
          <w:trPrChange w:id="628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290" w:author="Nate Bachmeier [AWS-SA]" w:date="2023-02-25T11:26:00Z">
              <w:tcPr>
                <w:tcW w:w="4740" w:type="dxa"/>
                <w:tcBorders>
                  <w:top w:val="nil"/>
                  <w:left w:val="nil"/>
                  <w:bottom w:val="nil"/>
                  <w:right w:val="nil"/>
                </w:tcBorders>
                <w:shd w:val="clear" w:color="auto" w:fill="auto"/>
                <w:noWrap/>
                <w:vAlign w:val="bottom"/>
                <w:hideMark/>
              </w:tcPr>
            </w:tcPrChange>
          </w:tcPr>
          <w:p w14:paraId="1F20C27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291" w:author="Nate Bachmeier [AWS-SA]" w:date="2023-02-25T11:26:00Z"/>
                <w:rFonts w:ascii="Calibri" w:eastAsia="Times New Roman" w:hAnsi="Calibri" w:cs="Calibri"/>
                <w:b w:val="0"/>
                <w:bCs w:val="0"/>
                <w:color w:val="000000"/>
                <w:sz w:val="22"/>
                <w:rPrChange w:id="6292" w:author="Nate Bachmeier [AWS-SA]" w:date="2023-02-25T11:29:00Z">
                  <w:rPr>
                    <w:ins w:id="6293" w:author="Nate Bachmeier [AWS-SA]" w:date="2023-02-25T11:26:00Z"/>
                    <w:rFonts w:ascii="Calibri" w:eastAsia="Times New Roman" w:hAnsi="Calibri" w:cs="Calibri"/>
                    <w:color w:val="000000"/>
                    <w:sz w:val="22"/>
                  </w:rPr>
                </w:rPrChange>
              </w:rPr>
            </w:pPr>
            <w:ins w:id="6294" w:author="Nate Bachmeier [AWS-SA]" w:date="2023-02-25T11:26:00Z">
              <w:r w:rsidRPr="00E16572">
                <w:rPr>
                  <w:rFonts w:ascii="Calibri" w:eastAsia="Times New Roman" w:hAnsi="Calibri" w:cs="Calibri"/>
                  <w:b w:val="0"/>
                  <w:bCs w:val="0"/>
                  <w:color w:val="000000"/>
                  <w:sz w:val="22"/>
                  <w:rPrChange w:id="6295" w:author="Nate Bachmeier [AWS-SA]" w:date="2023-02-25T11:29:00Z">
                    <w:rPr>
                      <w:rFonts w:ascii="Calibri" w:eastAsia="Times New Roman" w:hAnsi="Calibri" w:cs="Calibri"/>
                      <w:color w:val="000000"/>
                      <w:sz w:val="22"/>
                    </w:rPr>
                  </w:rPrChange>
                </w:rPr>
                <w:t>push up</w:t>
              </w:r>
            </w:ins>
          </w:p>
        </w:tc>
        <w:tc>
          <w:tcPr>
            <w:tcW w:w="960" w:type="dxa"/>
            <w:noWrap/>
            <w:hideMark/>
            <w:tcPrChange w:id="6296" w:author="Nate Bachmeier [AWS-SA]" w:date="2023-02-25T11:26:00Z">
              <w:tcPr>
                <w:tcW w:w="960" w:type="dxa"/>
                <w:tcBorders>
                  <w:top w:val="nil"/>
                  <w:left w:val="nil"/>
                  <w:bottom w:val="nil"/>
                  <w:right w:val="nil"/>
                </w:tcBorders>
                <w:shd w:val="clear" w:color="auto" w:fill="auto"/>
                <w:noWrap/>
                <w:vAlign w:val="bottom"/>
                <w:hideMark/>
              </w:tcPr>
            </w:tcPrChange>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297" w:author="Nate Bachmeier [AWS-SA]" w:date="2023-02-25T11:26:00Z"/>
                <w:rFonts w:ascii="Calibri" w:eastAsia="Times New Roman" w:hAnsi="Calibri" w:cs="Calibri"/>
                <w:color w:val="000000"/>
                <w:sz w:val="22"/>
              </w:rPr>
            </w:pPr>
            <w:ins w:id="6298" w:author="Nate Bachmeier [AWS-SA]" w:date="2023-02-25T11:26:00Z">
              <w:r w:rsidRPr="00E16572">
                <w:rPr>
                  <w:rFonts w:ascii="Calibri" w:eastAsia="Times New Roman" w:hAnsi="Calibri" w:cs="Calibri"/>
                  <w:color w:val="000000"/>
                  <w:sz w:val="22"/>
                </w:rPr>
                <w:t>808</w:t>
              </w:r>
            </w:ins>
          </w:p>
        </w:tc>
      </w:tr>
      <w:tr w:rsidR="00E16572" w:rsidRPr="00E16572" w14:paraId="1246967F" w14:textId="77777777" w:rsidTr="00E16572">
        <w:trPr>
          <w:trHeight w:val="300"/>
          <w:ins w:id="6299" w:author="Nate Bachmeier [AWS-SA]" w:date="2023-02-25T11:26:00Z"/>
          <w:trPrChange w:id="630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301" w:author="Nate Bachmeier [AWS-SA]" w:date="2023-02-25T11:26:00Z">
              <w:tcPr>
                <w:tcW w:w="4740" w:type="dxa"/>
                <w:tcBorders>
                  <w:top w:val="nil"/>
                  <w:left w:val="nil"/>
                  <w:bottom w:val="nil"/>
                  <w:right w:val="nil"/>
                </w:tcBorders>
                <w:shd w:val="clear" w:color="auto" w:fill="auto"/>
                <w:noWrap/>
                <w:vAlign w:val="bottom"/>
                <w:hideMark/>
              </w:tcPr>
            </w:tcPrChange>
          </w:tcPr>
          <w:p w14:paraId="32C0C9E3" w14:textId="77777777" w:rsidR="00E16572" w:rsidRPr="00E16572" w:rsidRDefault="00E16572" w:rsidP="00E16572">
            <w:pPr>
              <w:spacing w:line="240" w:lineRule="auto"/>
              <w:ind w:firstLine="0"/>
              <w:rPr>
                <w:ins w:id="6302" w:author="Nate Bachmeier [AWS-SA]" w:date="2023-02-25T11:26:00Z"/>
                <w:rFonts w:ascii="Calibri" w:eastAsia="Times New Roman" w:hAnsi="Calibri" w:cs="Calibri"/>
                <w:b w:val="0"/>
                <w:bCs w:val="0"/>
                <w:color w:val="000000"/>
                <w:sz w:val="22"/>
                <w:rPrChange w:id="6303" w:author="Nate Bachmeier [AWS-SA]" w:date="2023-02-25T11:29:00Z">
                  <w:rPr>
                    <w:ins w:id="6304" w:author="Nate Bachmeier [AWS-SA]" w:date="2023-02-25T11:26:00Z"/>
                    <w:rFonts w:ascii="Calibri" w:eastAsia="Times New Roman" w:hAnsi="Calibri" w:cs="Calibri"/>
                    <w:color w:val="000000"/>
                    <w:sz w:val="22"/>
                  </w:rPr>
                </w:rPrChange>
              </w:rPr>
            </w:pPr>
            <w:ins w:id="6305" w:author="Nate Bachmeier [AWS-SA]" w:date="2023-02-25T11:26:00Z">
              <w:r w:rsidRPr="00E16572">
                <w:rPr>
                  <w:rFonts w:ascii="Calibri" w:eastAsia="Times New Roman" w:hAnsi="Calibri" w:cs="Calibri"/>
                  <w:b w:val="0"/>
                  <w:bCs w:val="0"/>
                  <w:color w:val="000000"/>
                  <w:sz w:val="22"/>
                  <w:rPrChange w:id="6306" w:author="Nate Bachmeier [AWS-SA]" w:date="2023-02-25T11:29:00Z">
                    <w:rPr>
                      <w:rFonts w:ascii="Calibri" w:eastAsia="Times New Roman" w:hAnsi="Calibri" w:cs="Calibri"/>
                      <w:color w:val="000000"/>
                      <w:sz w:val="22"/>
                    </w:rPr>
                  </w:rPrChange>
                </w:rPr>
                <w:t>pushing car</w:t>
              </w:r>
            </w:ins>
          </w:p>
        </w:tc>
        <w:tc>
          <w:tcPr>
            <w:tcW w:w="960" w:type="dxa"/>
            <w:noWrap/>
            <w:hideMark/>
            <w:tcPrChange w:id="6307" w:author="Nate Bachmeier [AWS-SA]" w:date="2023-02-25T11:26:00Z">
              <w:tcPr>
                <w:tcW w:w="960" w:type="dxa"/>
                <w:tcBorders>
                  <w:top w:val="nil"/>
                  <w:left w:val="nil"/>
                  <w:bottom w:val="nil"/>
                  <w:right w:val="nil"/>
                </w:tcBorders>
                <w:shd w:val="clear" w:color="auto" w:fill="auto"/>
                <w:noWrap/>
                <w:vAlign w:val="bottom"/>
                <w:hideMark/>
              </w:tcPr>
            </w:tcPrChange>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308" w:author="Nate Bachmeier [AWS-SA]" w:date="2023-02-25T11:26:00Z"/>
                <w:rFonts w:ascii="Calibri" w:eastAsia="Times New Roman" w:hAnsi="Calibri" w:cs="Calibri"/>
                <w:color w:val="000000"/>
                <w:sz w:val="22"/>
              </w:rPr>
            </w:pPr>
            <w:ins w:id="6309" w:author="Nate Bachmeier [AWS-SA]" w:date="2023-02-25T11:26:00Z">
              <w:r w:rsidRPr="00E16572">
                <w:rPr>
                  <w:rFonts w:ascii="Calibri" w:eastAsia="Times New Roman" w:hAnsi="Calibri" w:cs="Calibri"/>
                  <w:color w:val="000000"/>
                  <w:sz w:val="22"/>
                </w:rPr>
                <w:t>724</w:t>
              </w:r>
            </w:ins>
          </w:p>
        </w:tc>
      </w:tr>
      <w:tr w:rsidR="00E16572" w:rsidRPr="00E16572" w14:paraId="349F733F" w14:textId="77777777" w:rsidTr="00E16572">
        <w:trPr>
          <w:cnfStyle w:val="000000100000" w:firstRow="0" w:lastRow="0" w:firstColumn="0" w:lastColumn="0" w:oddVBand="0" w:evenVBand="0" w:oddHBand="1" w:evenHBand="0" w:firstRowFirstColumn="0" w:firstRowLastColumn="0" w:lastRowFirstColumn="0" w:lastRowLastColumn="0"/>
          <w:trHeight w:val="300"/>
          <w:ins w:id="6310" w:author="Nate Bachmeier [AWS-SA]" w:date="2023-02-25T11:26:00Z"/>
          <w:trPrChange w:id="631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312" w:author="Nate Bachmeier [AWS-SA]" w:date="2023-02-25T11:26:00Z">
              <w:tcPr>
                <w:tcW w:w="4740" w:type="dxa"/>
                <w:tcBorders>
                  <w:top w:val="nil"/>
                  <w:left w:val="nil"/>
                  <w:bottom w:val="nil"/>
                  <w:right w:val="nil"/>
                </w:tcBorders>
                <w:shd w:val="clear" w:color="auto" w:fill="auto"/>
                <w:noWrap/>
                <w:vAlign w:val="bottom"/>
                <w:hideMark/>
              </w:tcPr>
            </w:tcPrChange>
          </w:tcPr>
          <w:p w14:paraId="39084C0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313" w:author="Nate Bachmeier [AWS-SA]" w:date="2023-02-25T11:26:00Z"/>
                <w:rFonts w:ascii="Calibri" w:eastAsia="Times New Roman" w:hAnsi="Calibri" w:cs="Calibri"/>
                <w:b w:val="0"/>
                <w:bCs w:val="0"/>
                <w:color w:val="000000"/>
                <w:sz w:val="22"/>
                <w:rPrChange w:id="6314" w:author="Nate Bachmeier [AWS-SA]" w:date="2023-02-25T11:29:00Z">
                  <w:rPr>
                    <w:ins w:id="6315" w:author="Nate Bachmeier [AWS-SA]" w:date="2023-02-25T11:26:00Z"/>
                    <w:rFonts w:ascii="Calibri" w:eastAsia="Times New Roman" w:hAnsi="Calibri" w:cs="Calibri"/>
                    <w:color w:val="000000"/>
                    <w:sz w:val="22"/>
                  </w:rPr>
                </w:rPrChange>
              </w:rPr>
            </w:pPr>
            <w:ins w:id="6316" w:author="Nate Bachmeier [AWS-SA]" w:date="2023-02-25T11:26:00Z">
              <w:r w:rsidRPr="00E16572">
                <w:rPr>
                  <w:rFonts w:ascii="Calibri" w:eastAsia="Times New Roman" w:hAnsi="Calibri" w:cs="Calibri"/>
                  <w:b w:val="0"/>
                  <w:bCs w:val="0"/>
                  <w:color w:val="000000"/>
                  <w:sz w:val="22"/>
                  <w:rPrChange w:id="6317" w:author="Nate Bachmeier [AWS-SA]" w:date="2023-02-25T11:29:00Z">
                    <w:rPr>
                      <w:rFonts w:ascii="Calibri" w:eastAsia="Times New Roman" w:hAnsi="Calibri" w:cs="Calibri"/>
                      <w:color w:val="000000"/>
                      <w:sz w:val="22"/>
                    </w:rPr>
                  </w:rPrChange>
                </w:rPr>
                <w:t>pushing cart</w:t>
              </w:r>
            </w:ins>
          </w:p>
        </w:tc>
        <w:tc>
          <w:tcPr>
            <w:tcW w:w="960" w:type="dxa"/>
            <w:noWrap/>
            <w:hideMark/>
            <w:tcPrChange w:id="6318" w:author="Nate Bachmeier [AWS-SA]" w:date="2023-02-25T11:26:00Z">
              <w:tcPr>
                <w:tcW w:w="960" w:type="dxa"/>
                <w:tcBorders>
                  <w:top w:val="nil"/>
                  <w:left w:val="nil"/>
                  <w:bottom w:val="nil"/>
                  <w:right w:val="nil"/>
                </w:tcBorders>
                <w:shd w:val="clear" w:color="auto" w:fill="auto"/>
                <w:noWrap/>
                <w:vAlign w:val="bottom"/>
                <w:hideMark/>
              </w:tcPr>
            </w:tcPrChange>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319" w:author="Nate Bachmeier [AWS-SA]" w:date="2023-02-25T11:26:00Z"/>
                <w:rFonts w:ascii="Calibri" w:eastAsia="Times New Roman" w:hAnsi="Calibri" w:cs="Calibri"/>
                <w:color w:val="000000"/>
                <w:sz w:val="22"/>
              </w:rPr>
            </w:pPr>
            <w:ins w:id="6320" w:author="Nate Bachmeier [AWS-SA]" w:date="2023-02-25T11:26:00Z">
              <w:r w:rsidRPr="00E16572">
                <w:rPr>
                  <w:rFonts w:ascii="Calibri" w:eastAsia="Times New Roman" w:hAnsi="Calibri" w:cs="Calibri"/>
                  <w:color w:val="000000"/>
                  <w:sz w:val="22"/>
                </w:rPr>
                <w:t>830</w:t>
              </w:r>
            </w:ins>
          </w:p>
        </w:tc>
      </w:tr>
      <w:tr w:rsidR="00E16572" w:rsidRPr="00E16572" w14:paraId="4C42E256" w14:textId="77777777" w:rsidTr="00E16572">
        <w:trPr>
          <w:trHeight w:val="300"/>
          <w:ins w:id="6321" w:author="Nate Bachmeier [AWS-SA]" w:date="2023-02-25T11:26:00Z"/>
          <w:trPrChange w:id="632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323" w:author="Nate Bachmeier [AWS-SA]" w:date="2023-02-25T11:26:00Z">
              <w:tcPr>
                <w:tcW w:w="4740" w:type="dxa"/>
                <w:tcBorders>
                  <w:top w:val="nil"/>
                  <w:left w:val="nil"/>
                  <w:bottom w:val="nil"/>
                  <w:right w:val="nil"/>
                </w:tcBorders>
                <w:shd w:val="clear" w:color="auto" w:fill="auto"/>
                <w:noWrap/>
                <w:vAlign w:val="bottom"/>
                <w:hideMark/>
              </w:tcPr>
            </w:tcPrChange>
          </w:tcPr>
          <w:p w14:paraId="6415158C" w14:textId="77777777" w:rsidR="00E16572" w:rsidRPr="00E16572" w:rsidRDefault="00E16572" w:rsidP="00E16572">
            <w:pPr>
              <w:spacing w:line="240" w:lineRule="auto"/>
              <w:ind w:firstLine="0"/>
              <w:rPr>
                <w:ins w:id="6324" w:author="Nate Bachmeier [AWS-SA]" w:date="2023-02-25T11:26:00Z"/>
                <w:rFonts w:ascii="Calibri" w:eastAsia="Times New Roman" w:hAnsi="Calibri" w:cs="Calibri"/>
                <w:b w:val="0"/>
                <w:bCs w:val="0"/>
                <w:color w:val="000000"/>
                <w:sz w:val="22"/>
                <w:rPrChange w:id="6325" w:author="Nate Bachmeier [AWS-SA]" w:date="2023-02-25T11:29:00Z">
                  <w:rPr>
                    <w:ins w:id="6326" w:author="Nate Bachmeier [AWS-SA]" w:date="2023-02-25T11:26:00Z"/>
                    <w:rFonts w:ascii="Calibri" w:eastAsia="Times New Roman" w:hAnsi="Calibri" w:cs="Calibri"/>
                    <w:color w:val="000000"/>
                    <w:sz w:val="22"/>
                  </w:rPr>
                </w:rPrChange>
              </w:rPr>
            </w:pPr>
            <w:ins w:id="6327" w:author="Nate Bachmeier [AWS-SA]" w:date="2023-02-25T11:26:00Z">
              <w:r w:rsidRPr="00E16572">
                <w:rPr>
                  <w:rFonts w:ascii="Calibri" w:eastAsia="Times New Roman" w:hAnsi="Calibri" w:cs="Calibri"/>
                  <w:b w:val="0"/>
                  <w:bCs w:val="0"/>
                  <w:color w:val="000000"/>
                  <w:sz w:val="22"/>
                  <w:rPrChange w:id="6328" w:author="Nate Bachmeier [AWS-SA]" w:date="2023-02-25T11:29:00Z">
                    <w:rPr>
                      <w:rFonts w:ascii="Calibri" w:eastAsia="Times New Roman" w:hAnsi="Calibri" w:cs="Calibri"/>
                      <w:color w:val="000000"/>
                      <w:sz w:val="22"/>
                    </w:rPr>
                  </w:rPrChange>
                </w:rPr>
                <w:t>pushing wheelbarrow</w:t>
              </w:r>
            </w:ins>
          </w:p>
        </w:tc>
        <w:tc>
          <w:tcPr>
            <w:tcW w:w="960" w:type="dxa"/>
            <w:noWrap/>
            <w:hideMark/>
            <w:tcPrChange w:id="6329" w:author="Nate Bachmeier [AWS-SA]" w:date="2023-02-25T11:26:00Z">
              <w:tcPr>
                <w:tcW w:w="960" w:type="dxa"/>
                <w:tcBorders>
                  <w:top w:val="nil"/>
                  <w:left w:val="nil"/>
                  <w:bottom w:val="nil"/>
                  <w:right w:val="nil"/>
                </w:tcBorders>
                <w:shd w:val="clear" w:color="auto" w:fill="auto"/>
                <w:noWrap/>
                <w:vAlign w:val="bottom"/>
                <w:hideMark/>
              </w:tcPr>
            </w:tcPrChange>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330" w:author="Nate Bachmeier [AWS-SA]" w:date="2023-02-25T11:26:00Z"/>
                <w:rFonts w:ascii="Calibri" w:eastAsia="Times New Roman" w:hAnsi="Calibri" w:cs="Calibri"/>
                <w:color w:val="000000"/>
                <w:sz w:val="22"/>
              </w:rPr>
            </w:pPr>
            <w:ins w:id="6331" w:author="Nate Bachmeier [AWS-SA]" w:date="2023-02-25T11:26:00Z">
              <w:r w:rsidRPr="00E16572">
                <w:rPr>
                  <w:rFonts w:ascii="Calibri" w:eastAsia="Times New Roman" w:hAnsi="Calibri" w:cs="Calibri"/>
                  <w:color w:val="000000"/>
                  <w:sz w:val="22"/>
                </w:rPr>
                <w:t>577</w:t>
              </w:r>
            </w:ins>
          </w:p>
        </w:tc>
      </w:tr>
      <w:tr w:rsidR="00E16572" w:rsidRPr="00E16572" w14:paraId="30AD4A6E" w14:textId="77777777" w:rsidTr="00E16572">
        <w:trPr>
          <w:cnfStyle w:val="000000100000" w:firstRow="0" w:lastRow="0" w:firstColumn="0" w:lastColumn="0" w:oddVBand="0" w:evenVBand="0" w:oddHBand="1" w:evenHBand="0" w:firstRowFirstColumn="0" w:firstRowLastColumn="0" w:lastRowFirstColumn="0" w:lastRowLastColumn="0"/>
          <w:trHeight w:val="300"/>
          <w:ins w:id="6332" w:author="Nate Bachmeier [AWS-SA]" w:date="2023-02-25T11:26:00Z"/>
          <w:trPrChange w:id="633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334" w:author="Nate Bachmeier [AWS-SA]" w:date="2023-02-25T11:26:00Z">
              <w:tcPr>
                <w:tcW w:w="4740" w:type="dxa"/>
                <w:tcBorders>
                  <w:top w:val="nil"/>
                  <w:left w:val="nil"/>
                  <w:bottom w:val="nil"/>
                  <w:right w:val="nil"/>
                </w:tcBorders>
                <w:shd w:val="clear" w:color="auto" w:fill="auto"/>
                <w:noWrap/>
                <w:vAlign w:val="bottom"/>
                <w:hideMark/>
              </w:tcPr>
            </w:tcPrChange>
          </w:tcPr>
          <w:p w14:paraId="3CF1DE9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335" w:author="Nate Bachmeier [AWS-SA]" w:date="2023-02-25T11:26:00Z"/>
                <w:rFonts w:ascii="Calibri" w:eastAsia="Times New Roman" w:hAnsi="Calibri" w:cs="Calibri"/>
                <w:b w:val="0"/>
                <w:bCs w:val="0"/>
                <w:color w:val="000000"/>
                <w:sz w:val="22"/>
                <w:rPrChange w:id="6336" w:author="Nate Bachmeier [AWS-SA]" w:date="2023-02-25T11:29:00Z">
                  <w:rPr>
                    <w:ins w:id="6337" w:author="Nate Bachmeier [AWS-SA]" w:date="2023-02-25T11:26:00Z"/>
                    <w:rFonts w:ascii="Calibri" w:eastAsia="Times New Roman" w:hAnsi="Calibri" w:cs="Calibri"/>
                    <w:color w:val="000000"/>
                    <w:sz w:val="22"/>
                  </w:rPr>
                </w:rPrChange>
              </w:rPr>
            </w:pPr>
            <w:ins w:id="6338" w:author="Nate Bachmeier [AWS-SA]" w:date="2023-02-25T11:26:00Z">
              <w:r w:rsidRPr="00E16572">
                <w:rPr>
                  <w:rFonts w:ascii="Calibri" w:eastAsia="Times New Roman" w:hAnsi="Calibri" w:cs="Calibri"/>
                  <w:b w:val="0"/>
                  <w:bCs w:val="0"/>
                  <w:color w:val="000000"/>
                  <w:sz w:val="22"/>
                  <w:rPrChange w:id="6339" w:author="Nate Bachmeier [AWS-SA]" w:date="2023-02-25T11:29:00Z">
                    <w:rPr>
                      <w:rFonts w:ascii="Calibri" w:eastAsia="Times New Roman" w:hAnsi="Calibri" w:cs="Calibri"/>
                      <w:color w:val="000000"/>
                      <w:sz w:val="22"/>
                    </w:rPr>
                  </w:rPrChange>
                </w:rPr>
                <w:t>pushing wheelchair</w:t>
              </w:r>
            </w:ins>
          </w:p>
        </w:tc>
        <w:tc>
          <w:tcPr>
            <w:tcW w:w="960" w:type="dxa"/>
            <w:noWrap/>
            <w:hideMark/>
            <w:tcPrChange w:id="6340" w:author="Nate Bachmeier [AWS-SA]" w:date="2023-02-25T11:26:00Z">
              <w:tcPr>
                <w:tcW w:w="960" w:type="dxa"/>
                <w:tcBorders>
                  <w:top w:val="nil"/>
                  <w:left w:val="nil"/>
                  <w:bottom w:val="nil"/>
                  <w:right w:val="nil"/>
                </w:tcBorders>
                <w:shd w:val="clear" w:color="auto" w:fill="auto"/>
                <w:noWrap/>
                <w:vAlign w:val="bottom"/>
                <w:hideMark/>
              </w:tcPr>
            </w:tcPrChange>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341" w:author="Nate Bachmeier [AWS-SA]" w:date="2023-02-25T11:26:00Z"/>
                <w:rFonts w:ascii="Calibri" w:eastAsia="Times New Roman" w:hAnsi="Calibri" w:cs="Calibri"/>
                <w:color w:val="000000"/>
                <w:sz w:val="22"/>
              </w:rPr>
            </w:pPr>
            <w:ins w:id="6342" w:author="Nate Bachmeier [AWS-SA]" w:date="2023-02-25T11:26:00Z">
              <w:r w:rsidRPr="00E16572">
                <w:rPr>
                  <w:rFonts w:ascii="Calibri" w:eastAsia="Times New Roman" w:hAnsi="Calibri" w:cs="Calibri"/>
                  <w:color w:val="000000"/>
                  <w:sz w:val="22"/>
                </w:rPr>
                <w:t>723</w:t>
              </w:r>
            </w:ins>
          </w:p>
        </w:tc>
      </w:tr>
      <w:tr w:rsidR="00E16572" w:rsidRPr="00E16572" w14:paraId="306BA218" w14:textId="77777777" w:rsidTr="00E16572">
        <w:trPr>
          <w:trHeight w:val="300"/>
          <w:ins w:id="6343" w:author="Nate Bachmeier [AWS-SA]" w:date="2023-02-25T11:26:00Z"/>
          <w:trPrChange w:id="634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345" w:author="Nate Bachmeier [AWS-SA]" w:date="2023-02-25T11:26:00Z">
              <w:tcPr>
                <w:tcW w:w="4740" w:type="dxa"/>
                <w:tcBorders>
                  <w:top w:val="nil"/>
                  <w:left w:val="nil"/>
                  <w:bottom w:val="nil"/>
                  <w:right w:val="nil"/>
                </w:tcBorders>
                <w:shd w:val="clear" w:color="auto" w:fill="auto"/>
                <w:noWrap/>
                <w:vAlign w:val="bottom"/>
                <w:hideMark/>
              </w:tcPr>
            </w:tcPrChange>
          </w:tcPr>
          <w:p w14:paraId="030D2B4A" w14:textId="77777777" w:rsidR="00E16572" w:rsidRPr="00E16572" w:rsidRDefault="00E16572" w:rsidP="00E16572">
            <w:pPr>
              <w:spacing w:line="240" w:lineRule="auto"/>
              <w:ind w:firstLine="0"/>
              <w:rPr>
                <w:ins w:id="6346" w:author="Nate Bachmeier [AWS-SA]" w:date="2023-02-25T11:26:00Z"/>
                <w:rFonts w:ascii="Calibri" w:eastAsia="Times New Roman" w:hAnsi="Calibri" w:cs="Calibri"/>
                <w:b w:val="0"/>
                <w:bCs w:val="0"/>
                <w:color w:val="000000"/>
                <w:sz w:val="22"/>
                <w:rPrChange w:id="6347" w:author="Nate Bachmeier [AWS-SA]" w:date="2023-02-25T11:29:00Z">
                  <w:rPr>
                    <w:ins w:id="6348" w:author="Nate Bachmeier [AWS-SA]" w:date="2023-02-25T11:26:00Z"/>
                    <w:rFonts w:ascii="Calibri" w:eastAsia="Times New Roman" w:hAnsi="Calibri" w:cs="Calibri"/>
                    <w:color w:val="000000"/>
                    <w:sz w:val="22"/>
                  </w:rPr>
                </w:rPrChange>
              </w:rPr>
            </w:pPr>
            <w:ins w:id="6349" w:author="Nate Bachmeier [AWS-SA]" w:date="2023-02-25T11:26:00Z">
              <w:r w:rsidRPr="00E16572">
                <w:rPr>
                  <w:rFonts w:ascii="Calibri" w:eastAsia="Times New Roman" w:hAnsi="Calibri" w:cs="Calibri"/>
                  <w:b w:val="0"/>
                  <w:bCs w:val="0"/>
                  <w:color w:val="000000"/>
                  <w:sz w:val="22"/>
                  <w:rPrChange w:id="6350" w:author="Nate Bachmeier [AWS-SA]" w:date="2023-02-25T11:29:00Z">
                    <w:rPr>
                      <w:rFonts w:ascii="Calibri" w:eastAsia="Times New Roman" w:hAnsi="Calibri" w:cs="Calibri"/>
                      <w:color w:val="000000"/>
                      <w:sz w:val="22"/>
                    </w:rPr>
                  </w:rPrChange>
                </w:rPr>
                <w:t>putting in contact lenses</w:t>
              </w:r>
            </w:ins>
          </w:p>
        </w:tc>
        <w:tc>
          <w:tcPr>
            <w:tcW w:w="960" w:type="dxa"/>
            <w:noWrap/>
            <w:hideMark/>
            <w:tcPrChange w:id="6351" w:author="Nate Bachmeier [AWS-SA]" w:date="2023-02-25T11:26:00Z">
              <w:tcPr>
                <w:tcW w:w="960" w:type="dxa"/>
                <w:tcBorders>
                  <w:top w:val="nil"/>
                  <w:left w:val="nil"/>
                  <w:bottom w:val="nil"/>
                  <w:right w:val="nil"/>
                </w:tcBorders>
                <w:shd w:val="clear" w:color="auto" w:fill="auto"/>
                <w:noWrap/>
                <w:vAlign w:val="bottom"/>
                <w:hideMark/>
              </w:tcPr>
            </w:tcPrChange>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352" w:author="Nate Bachmeier [AWS-SA]" w:date="2023-02-25T11:26:00Z"/>
                <w:rFonts w:ascii="Calibri" w:eastAsia="Times New Roman" w:hAnsi="Calibri" w:cs="Calibri"/>
                <w:color w:val="000000"/>
                <w:sz w:val="22"/>
              </w:rPr>
            </w:pPr>
            <w:ins w:id="6353" w:author="Nate Bachmeier [AWS-SA]" w:date="2023-02-25T11:26:00Z">
              <w:r w:rsidRPr="00E16572">
                <w:rPr>
                  <w:rFonts w:ascii="Calibri" w:eastAsia="Times New Roman" w:hAnsi="Calibri" w:cs="Calibri"/>
                  <w:color w:val="000000"/>
                  <w:sz w:val="22"/>
                </w:rPr>
                <w:t>519</w:t>
              </w:r>
            </w:ins>
          </w:p>
        </w:tc>
      </w:tr>
      <w:tr w:rsidR="00E16572" w:rsidRPr="00E16572" w14:paraId="63A480D9" w14:textId="77777777" w:rsidTr="00E16572">
        <w:trPr>
          <w:cnfStyle w:val="000000100000" w:firstRow="0" w:lastRow="0" w:firstColumn="0" w:lastColumn="0" w:oddVBand="0" w:evenVBand="0" w:oddHBand="1" w:evenHBand="0" w:firstRowFirstColumn="0" w:firstRowLastColumn="0" w:lastRowFirstColumn="0" w:lastRowLastColumn="0"/>
          <w:trHeight w:val="300"/>
          <w:ins w:id="6354" w:author="Nate Bachmeier [AWS-SA]" w:date="2023-02-25T11:26:00Z"/>
          <w:trPrChange w:id="63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356" w:author="Nate Bachmeier [AWS-SA]" w:date="2023-02-25T11:26:00Z">
              <w:tcPr>
                <w:tcW w:w="4740" w:type="dxa"/>
                <w:tcBorders>
                  <w:top w:val="nil"/>
                  <w:left w:val="nil"/>
                  <w:bottom w:val="nil"/>
                  <w:right w:val="nil"/>
                </w:tcBorders>
                <w:shd w:val="clear" w:color="auto" w:fill="auto"/>
                <w:noWrap/>
                <w:vAlign w:val="bottom"/>
                <w:hideMark/>
              </w:tcPr>
            </w:tcPrChange>
          </w:tcPr>
          <w:p w14:paraId="2C363FB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357" w:author="Nate Bachmeier [AWS-SA]" w:date="2023-02-25T11:26:00Z"/>
                <w:rFonts w:ascii="Calibri" w:eastAsia="Times New Roman" w:hAnsi="Calibri" w:cs="Calibri"/>
                <w:b w:val="0"/>
                <w:bCs w:val="0"/>
                <w:color w:val="000000"/>
                <w:sz w:val="22"/>
                <w:rPrChange w:id="6358" w:author="Nate Bachmeier [AWS-SA]" w:date="2023-02-25T11:29:00Z">
                  <w:rPr>
                    <w:ins w:id="6359" w:author="Nate Bachmeier [AWS-SA]" w:date="2023-02-25T11:26:00Z"/>
                    <w:rFonts w:ascii="Calibri" w:eastAsia="Times New Roman" w:hAnsi="Calibri" w:cs="Calibri"/>
                    <w:color w:val="000000"/>
                    <w:sz w:val="22"/>
                  </w:rPr>
                </w:rPrChange>
              </w:rPr>
            </w:pPr>
            <w:ins w:id="6360" w:author="Nate Bachmeier [AWS-SA]" w:date="2023-02-25T11:26:00Z">
              <w:r w:rsidRPr="00E16572">
                <w:rPr>
                  <w:rFonts w:ascii="Calibri" w:eastAsia="Times New Roman" w:hAnsi="Calibri" w:cs="Calibri"/>
                  <w:b w:val="0"/>
                  <w:bCs w:val="0"/>
                  <w:color w:val="000000"/>
                  <w:sz w:val="22"/>
                  <w:rPrChange w:id="6361" w:author="Nate Bachmeier [AWS-SA]" w:date="2023-02-25T11:29:00Z">
                    <w:rPr>
                      <w:rFonts w:ascii="Calibri" w:eastAsia="Times New Roman" w:hAnsi="Calibri" w:cs="Calibri"/>
                      <w:color w:val="000000"/>
                      <w:sz w:val="22"/>
                    </w:rPr>
                  </w:rPrChange>
                </w:rPr>
                <w:t>putting on eyeliner</w:t>
              </w:r>
            </w:ins>
          </w:p>
        </w:tc>
        <w:tc>
          <w:tcPr>
            <w:tcW w:w="960" w:type="dxa"/>
            <w:noWrap/>
            <w:hideMark/>
            <w:tcPrChange w:id="6362" w:author="Nate Bachmeier [AWS-SA]" w:date="2023-02-25T11:26:00Z">
              <w:tcPr>
                <w:tcW w:w="960" w:type="dxa"/>
                <w:tcBorders>
                  <w:top w:val="nil"/>
                  <w:left w:val="nil"/>
                  <w:bottom w:val="nil"/>
                  <w:right w:val="nil"/>
                </w:tcBorders>
                <w:shd w:val="clear" w:color="auto" w:fill="auto"/>
                <w:noWrap/>
                <w:vAlign w:val="bottom"/>
                <w:hideMark/>
              </w:tcPr>
            </w:tcPrChange>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363" w:author="Nate Bachmeier [AWS-SA]" w:date="2023-02-25T11:26:00Z"/>
                <w:rFonts w:ascii="Calibri" w:eastAsia="Times New Roman" w:hAnsi="Calibri" w:cs="Calibri"/>
                <w:color w:val="000000"/>
                <w:sz w:val="22"/>
              </w:rPr>
            </w:pPr>
            <w:ins w:id="6364" w:author="Nate Bachmeier [AWS-SA]" w:date="2023-02-25T11:26:00Z">
              <w:r w:rsidRPr="00E16572">
                <w:rPr>
                  <w:rFonts w:ascii="Calibri" w:eastAsia="Times New Roman" w:hAnsi="Calibri" w:cs="Calibri"/>
                  <w:color w:val="000000"/>
                  <w:sz w:val="22"/>
                </w:rPr>
                <w:t>491</w:t>
              </w:r>
            </w:ins>
          </w:p>
        </w:tc>
      </w:tr>
      <w:tr w:rsidR="00E16572" w:rsidRPr="00E16572" w14:paraId="27BD2864" w14:textId="77777777" w:rsidTr="00E16572">
        <w:trPr>
          <w:trHeight w:val="300"/>
          <w:ins w:id="6365" w:author="Nate Bachmeier [AWS-SA]" w:date="2023-02-25T11:26:00Z"/>
          <w:trPrChange w:id="636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367" w:author="Nate Bachmeier [AWS-SA]" w:date="2023-02-25T11:26:00Z">
              <w:tcPr>
                <w:tcW w:w="4740" w:type="dxa"/>
                <w:tcBorders>
                  <w:top w:val="nil"/>
                  <w:left w:val="nil"/>
                  <w:bottom w:val="nil"/>
                  <w:right w:val="nil"/>
                </w:tcBorders>
                <w:shd w:val="clear" w:color="auto" w:fill="auto"/>
                <w:noWrap/>
                <w:vAlign w:val="bottom"/>
                <w:hideMark/>
              </w:tcPr>
            </w:tcPrChange>
          </w:tcPr>
          <w:p w14:paraId="38EFDFB9" w14:textId="77777777" w:rsidR="00E16572" w:rsidRPr="00E16572" w:rsidRDefault="00E16572" w:rsidP="00E16572">
            <w:pPr>
              <w:spacing w:line="240" w:lineRule="auto"/>
              <w:ind w:firstLine="0"/>
              <w:rPr>
                <w:ins w:id="6368" w:author="Nate Bachmeier [AWS-SA]" w:date="2023-02-25T11:26:00Z"/>
                <w:rFonts w:ascii="Calibri" w:eastAsia="Times New Roman" w:hAnsi="Calibri" w:cs="Calibri"/>
                <w:b w:val="0"/>
                <w:bCs w:val="0"/>
                <w:color w:val="000000"/>
                <w:sz w:val="22"/>
                <w:rPrChange w:id="6369" w:author="Nate Bachmeier [AWS-SA]" w:date="2023-02-25T11:29:00Z">
                  <w:rPr>
                    <w:ins w:id="6370" w:author="Nate Bachmeier [AWS-SA]" w:date="2023-02-25T11:26:00Z"/>
                    <w:rFonts w:ascii="Calibri" w:eastAsia="Times New Roman" w:hAnsi="Calibri" w:cs="Calibri"/>
                    <w:color w:val="000000"/>
                    <w:sz w:val="22"/>
                  </w:rPr>
                </w:rPrChange>
              </w:rPr>
            </w:pPr>
            <w:ins w:id="6371" w:author="Nate Bachmeier [AWS-SA]" w:date="2023-02-25T11:26:00Z">
              <w:r w:rsidRPr="00E16572">
                <w:rPr>
                  <w:rFonts w:ascii="Calibri" w:eastAsia="Times New Roman" w:hAnsi="Calibri" w:cs="Calibri"/>
                  <w:b w:val="0"/>
                  <w:bCs w:val="0"/>
                  <w:color w:val="000000"/>
                  <w:sz w:val="22"/>
                  <w:rPrChange w:id="6372" w:author="Nate Bachmeier [AWS-SA]" w:date="2023-02-25T11:29:00Z">
                    <w:rPr>
                      <w:rFonts w:ascii="Calibri" w:eastAsia="Times New Roman" w:hAnsi="Calibri" w:cs="Calibri"/>
                      <w:color w:val="000000"/>
                      <w:sz w:val="22"/>
                    </w:rPr>
                  </w:rPrChange>
                </w:rPr>
                <w:t>putting on foundation</w:t>
              </w:r>
            </w:ins>
          </w:p>
        </w:tc>
        <w:tc>
          <w:tcPr>
            <w:tcW w:w="960" w:type="dxa"/>
            <w:noWrap/>
            <w:hideMark/>
            <w:tcPrChange w:id="6373" w:author="Nate Bachmeier [AWS-SA]" w:date="2023-02-25T11:26:00Z">
              <w:tcPr>
                <w:tcW w:w="960" w:type="dxa"/>
                <w:tcBorders>
                  <w:top w:val="nil"/>
                  <w:left w:val="nil"/>
                  <w:bottom w:val="nil"/>
                  <w:right w:val="nil"/>
                </w:tcBorders>
                <w:shd w:val="clear" w:color="auto" w:fill="auto"/>
                <w:noWrap/>
                <w:vAlign w:val="bottom"/>
                <w:hideMark/>
              </w:tcPr>
            </w:tcPrChange>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374" w:author="Nate Bachmeier [AWS-SA]" w:date="2023-02-25T11:26:00Z"/>
                <w:rFonts w:ascii="Calibri" w:eastAsia="Times New Roman" w:hAnsi="Calibri" w:cs="Calibri"/>
                <w:color w:val="000000"/>
                <w:sz w:val="22"/>
              </w:rPr>
            </w:pPr>
            <w:ins w:id="6375" w:author="Nate Bachmeier [AWS-SA]" w:date="2023-02-25T11:26:00Z">
              <w:r w:rsidRPr="00E16572">
                <w:rPr>
                  <w:rFonts w:ascii="Calibri" w:eastAsia="Times New Roman" w:hAnsi="Calibri" w:cs="Calibri"/>
                  <w:color w:val="000000"/>
                  <w:sz w:val="22"/>
                </w:rPr>
                <w:t>606</w:t>
              </w:r>
            </w:ins>
          </w:p>
        </w:tc>
      </w:tr>
      <w:tr w:rsidR="00E16572" w:rsidRPr="00E16572" w14:paraId="357312EE" w14:textId="77777777" w:rsidTr="00E16572">
        <w:trPr>
          <w:cnfStyle w:val="000000100000" w:firstRow="0" w:lastRow="0" w:firstColumn="0" w:lastColumn="0" w:oddVBand="0" w:evenVBand="0" w:oddHBand="1" w:evenHBand="0" w:firstRowFirstColumn="0" w:firstRowLastColumn="0" w:lastRowFirstColumn="0" w:lastRowLastColumn="0"/>
          <w:trHeight w:val="300"/>
          <w:ins w:id="6376" w:author="Nate Bachmeier [AWS-SA]" w:date="2023-02-25T11:26:00Z"/>
          <w:trPrChange w:id="637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378" w:author="Nate Bachmeier [AWS-SA]" w:date="2023-02-25T11:26:00Z">
              <w:tcPr>
                <w:tcW w:w="4740" w:type="dxa"/>
                <w:tcBorders>
                  <w:top w:val="nil"/>
                  <w:left w:val="nil"/>
                  <w:bottom w:val="nil"/>
                  <w:right w:val="nil"/>
                </w:tcBorders>
                <w:shd w:val="clear" w:color="auto" w:fill="auto"/>
                <w:noWrap/>
                <w:vAlign w:val="bottom"/>
                <w:hideMark/>
              </w:tcPr>
            </w:tcPrChange>
          </w:tcPr>
          <w:p w14:paraId="1EC357C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379" w:author="Nate Bachmeier [AWS-SA]" w:date="2023-02-25T11:26:00Z"/>
                <w:rFonts w:ascii="Calibri" w:eastAsia="Times New Roman" w:hAnsi="Calibri" w:cs="Calibri"/>
                <w:b w:val="0"/>
                <w:bCs w:val="0"/>
                <w:color w:val="000000"/>
                <w:sz w:val="22"/>
                <w:rPrChange w:id="6380" w:author="Nate Bachmeier [AWS-SA]" w:date="2023-02-25T11:29:00Z">
                  <w:rPr>
                    <w:ins w:id="6381" w:author="Nate Bachmeier [AWS-SA]" w:date="2023-02-25T11:26:00Z"/>
                    <w:rFonts w:ascii="Calibri" w:eastAsia="Times New Roman" w:hAnsi="Calibri" w:cs="Calibri"/>
                    <w:color w:val="000000"/>
                    <w:sz w:val="22"/>
                  </w:rPr>
                </w:rPrChange>
              </w:rPr>
            </w:pPr>
            <w:ins w:id="6382" w:author="Nate Bachmeier [AWS-SA]" w:date="2023-02-25T11:26:00Z">
              <w:r w:rsidRPr="00E16572">
                <w:rPr>
                  <w:rFonts w:ascii="Calibri" w:eastAsia="Times New Roman" w:hAnsi="Calibri" w:cs="Calibri"/>
                  <w:b w:val="0"/>
                  <w:bCs w:val="0"/>
                  <w:color w:val="000000"/>
                  <w:sz w:val="22"/>
                  <w:rPrChange w:id="6383" w:author="Nate Bachmeier [AWS-SA]" w:date="2023-02-25T11:29:00Z">
                    <w:rPr>
                      <w:rFonts w:ascii="Calibri" w:eastAsia="Times New Roman" w:hAnsi="Calibri" w:cs="Calibri"/>
                      <w:color w:val="000000"/>
                      <w:sz w:val="22"/>
                    </w:rPr>
                  </w:rPrChange>
                </w:rPr>
                <w:t>putting on lipstick</w:t>
              </w:r>
            </w:ins>
          </w:p>
        </w:tc>
        <w:tc>
          <w:tcPr>
            <w:tcW w:w="960" w:type="dxa"/>
            <w:noWrap/>
            <w:hideMark/>
            <w:tcPrChange w:id="6384" w:author="Nate Bachmeier [AWS-SA]" w:date="2023-02-25T11:26:00Z">
              <w:tcPr>
                <w:tcW w:w="960" w:type="dxa"/>
                <w:tcBorders>
                  <w:top w:val="nil"/>
                  <w:left w:val="nil"/>
                  <w:bottom w:val="nil"/>
                  <w:right w:val="nil"/>
                </w:tcBorders>
                <w:shd w:val="clear" w:color="auto" w:fill="auto"/>
                <w:noWrap/>
                <w:vAlign w:val="bottom"/>
                <w:hideMark/>
              </w:tcPr>
            </w:tcPrChange>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385" w:author="Nate Bachmeier [AWS-SA]" w:date="2023-02-25T11:26:00Z"/>
                <w:rFonts w:ascii="Calibri" w:eastAsia="Times New Roman" w:hAnsi="Calibri" w:cs="Calibri"/>
                <w:color w:val="000000"/>
                <w:sz w:val="22"/>
              </w:rPr>
            </w:pPr>
            <w:ins w:id="6386" w:author="Nate Bachmeier [AWS-SA]" w:date="2023-02-25T11:26:00Z">
              <w:r w:rsidRPr="00E16572">
                <w:rPr>
                  <w:rFonts w:ascii="Calibri" w:eastAsia="Times New Roman" w:hAnsi="Calibri" w:cs="Calibri"/>
                  <w:color w:val="000000"/>
                  <w:sz w:val="22"/>
                </w:rPr>
                <w:t>567</w:t>
              </w:r>
            </w:ins>
          </w:p>
        </w:tc>
      </w:tr>
      <w:tr w:rsidR="00E16572" w:rsidRPr="00E16572" w14:paraId="33A77FC4" w14:textId="77777777" w:rsidTr="00E16572">
        <w:trPr>
          <w:trHeight w:val="300"/>
          <w:ins w:id="6387" w:author="Nate Bachmeier [AWS-SA]" w:date="2023-02-25T11:26:00Z"/>
          <w:trPrChange w:id="638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389" w:author="Nate Bachmeier [AWS-SA]" w:date="2023-02-25T11:26:00Z">
              <w:tcPr>
                <w:tcW w:w="4740" w:type="dxa"/>
                <w:tcBorders>
                  <w:top w:val="nil"/>
                  <w:left w:val="nil"/>
                  <w:bottom w:val="nil"/>
                  <w:right w:val="nil"/>
                </w:tcBorders>
                <w:shd w:val="clear" w:color="auto" w:fill="auto"/>
                <w:noWrap/>
                <w:vAlign w:val="bottom"/>
                <w:hideMark/>
              </w:tcPr>
            </w:tcPrChange>
          </w:tcPr>
          <w:p w14:paraId="1AAA0935" w14:textId="77777777" w:rsidR="00E16572" w:rsidRPr="00E16572" w:rsidRDefault="00E16572" w:rsidP="00E16572">
            <w:pPr>
              <w:spacing w:line="240" w:lineRule="auto"/>
              <w:ind w:firstLine="0"/>
              <w:rPr>
                <w:ins w:id="6390" w:author="Nate Bachmeier [AWS-SA]" w:date="2023-02-25T11:26:00Z"/>
                <w:rFonts w:ascii="Calibri" w:eastAsia="Times New Roman" w:hAnsi="Calibri" w:cs="Calibri"/>
                <w:b w:val="0"/>
                <w:bCs w:val="0"/>
                <w:color w:val="000000"/>
                <w:sz w:val="22"/>
                <w:rPrChange w:id="6391" w:author="Nate Bachmeier [AWS-SA]" w:date="2023-02-25T11:29:00Z">
                  <w:rPr>
                    <w:ins w:id="6392" w:author="Nate Bachmeier [AWS-SA]" w:date="2023-02-25T11:26:00Z"/>
                    <w:rFonts w:ascii="Calibri" w:eastAsia="Times New Roman" w:hAnsi="Calibri" w:cs="Calibri"/>
                    <w:color w:val="000000"/>
                    <w:sz w:val="22"/>
                  </w:rPr>
                </w:rPrChange>
              </w:rPr>
            </w:pPr>
            <w:ins w:id="6393" w:author="Nate Bachmeier [AWS-SA]" w:date="2023-02-25T11:26:00Z">
              <w:r w:rsidRPr="00E16572">
                <w:rPr>
                  <w:rFonts w:ascii="Calibri" w:eastAsia="Times New Roman" w:hAnsi="Calibri" w:cs="Calibri"/>
                  <w:b w:val="0"/>
                  <w:bCs w:val="0"/>
                  <w:color w:val="000000"/>
                  <w:sz w:val="22"/>
                  <w:rPrChange w:id="6394" w:author="Nate Bachmeier [AWS-SA]" w:date="2023-02-25T11:29:00Z">
                    <w:rPr>
                      <w:rFonts w:ascii="Calibri" w:eastAsia="Times New Roman" w:hAnsi="Calibri" w:cs="Calibri"/>
                      <w:color w:val="000000"/>
                      <w:sz w:val="22"/>
                    </w:rPr>
                  </w:rPrChange>
                </w:rPr>
                <w:t>putting on mascara</w:t>
              </w:r>
            </w:ins>
          </w:p>
        </w:tc>
        <w:tc>
          <w:tcPr>
            <w:tcW w:w="960" w:type="dxa"/>
            <w:noWrap/>
            <w:hideMark/>
            <w:tcPrChange w:id="6395" w:author="Nate Bachmeier [AWS-SA]" w:date="2023-02-25T11:26:00Z">
              <w:tcPr>
                <w:tcW w:w="960" w:type="dxa"/>
                <w:tcBorders>
                  <w:top w:val="nil"/>
                  <w:left w:val="nil"/>
                  <w:bottom w:val="nil"/>
                  <w:right w:val="nil"/>
                </w:tcBorders>
                <w:shd w:val="clear" w:color="auto" w:fill="auto"/>
                <w:noWrap/>
                <w:vAlign w:val="bottom"/>
                <w:hideMark/>
              </w:tcPr>
            </w:tcPrChange>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396" w:author="Nate Bachmeier [AWS-SA]" w:date="2023-02-25T11:26:00Z"/>
                <w:rFonts w:ascii="Calibri" w:eastAsia="Times New Roman" w:hAnsi="Calibri" w:cs="Calibri"/>
                <w:color w:val="000000"/>
                <w:sz w:val="22"/>
              </w:rPr>
            </w:pPr>
            <w:ins w:id="6397" w:author="Nate Bachmeier [AWS-SA]" w:date="2023-02-25T11:26:00Z">
              <w:r w:rsidRPr="00E16572">
                <w:rPr>
                  <w:rFonts w:ascii="Calibri" w:eastAsia="Times New Roman" w:hAnsi="Calibri" w:cs="Calibri"/>
                  <w:color w:val="000000"/>
                  <w:sz w:val="22"/>
                </w:rPr>
                <w:t>565</w:t>
              </w:r>
            </w:ins>
          </w:p>
        </w:tc>
      </w:tr>
      <w:tr w:rsidR="00E16572" w:rsidRPr="00E16572" w14:paraId="7977F8A6" w14:textId="77777777" w:rsidTr="00E16572">
        <w:trPr>
          <w:cnfStyle w:val="000000100000" w:firstRow="0" w:lastRow="0" w:firstColumn="0" w:lastColumn="0" w:oddVBand="0" w:evenVBand="0" w:oddHBand="1" w:evenHBand="0" w:firstRowFirstColumn="0" w:firstRowLastColumn="0" w:lastRowFirstColumn="0" w:lastRowLastColumn="0"/>
          <w:trHeight w:val="300"/>
          <w:ins w:id="6398" w:author="Nate Bachmeier [AWS-SA]" w:date="2023-02-25T11:26:00Z"/>
          <w:trPrChange w:id="639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400" w:author="Nate Bachmeier [AWS-SA]" w:date="2023-02-25T11:26:00Z">
              <w:tcPr>
                <w:tcW w:w="4740" w:type="dxa"/>
                <w:tcBorders>
                  <w:top w:val="nil"/>
                  <w:left w:val="nil"/>
                  <w:bottom w:val="nil"/>
                  <w:right w:val="nil"/>
                </w:tcBorders>
                <w:shd w:val="clear" w:color="auto" w:fill="auto"/>
                <w:noWrap/>
                <w:vAlign w:val="bottom"/>
                <w:hideMark/>
              </w:tcPr>
            </w:tcPrChange>
          </w:tcPr>
          <w:p w14:paraId="3BDD5D5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401" w:author="Nate Bachmeier [AWS-SA]" w:date="2023-02-25T11:26:00Z"/>
                <w:rFonts w:ascii="Calibri" w:eastAsia="Times New Roman" w:hAnsi="Calibri" w:cs="Calibri"/>
                <w:b w:val="0"/>
                <w:bCs w:val="0"/>
                <w:color w:val="000000"/>
                <w:sz w:val="22"/>
                <w:rPrChange w:id="6402" w:author="Nate Bachmeier [AWS-SA]" w:date="2023-02-25T11:29:00Z">
                  <w:rPr>
                    <w:ins w:id="6403" w:author="Nate Bachmeier [AWS-SA]" w:date="2023-02-25T11:26:00Z"/>
                    <w:rFonts w:ascii="Calibri" w:eastAsia="Times New Roman" w:hAnsi="Calibri" w:cs="Calibri"/>
                    <w:color w:val="000000"/>
                    <w:sz w:val="22"/>
                  </w:rPr>
                </w:rPrChange>
              </w:rPr>
            </w:pPr>
            <w:ins w:id="6404" w:author="Nate Bachmeier [AWS-SA]" w:date="2023-02-25T11:26:00Z">
              <w:r w:rsidRPr="00E16572">
                <w:rPr>
                  <w:rFonts w:ascii="Calibri" w:eastAsia="Times New Roman" w:hAnsi="Calibri" w:cs="Calibri"/>
                  <w:b w:val="0"/>
                  <w:bCs w:val="0"/>
                  <w:color w:val="000000"/>
                  <w:sz w:val="22"/>
                  <w:rPrChange w:id="6405" w:author="Nate Bachmeier [AWS-SA]" w:date="2023-02-25T11:29:00Z">
                    <w:rPr>
                      <w:rFonts w:ascii="Calibri" w:eastAsia="Times New Roman" w:hAnsi="Calibri" w:cs="Calibri"/>
                      <w:color w:val="000000"/>
                      <w:sz w:val="22"/>
                    </w:rPr>
                  </w:rPrChange>
                </w:rPr>
                <w:t>putting on sari</w:t>
              </w:r>
            </w:ins>
          </w:p>
        </w:tc>
        <w:tc>
          <w:tcPr>
            <w:tcW w:w="960" w:type="dxa"/>
            <w:noWrap/>
            <w:hideMark/>
            <w:tcPrChange w:id="6406" w:author="Nate Bachmeier [AWS-SA]" w:date="2023-02-25T11:26:00Z">
              <w:tcPr>
                <w:tcW w:w="960" w:type="dxa"/>
                <w:tcBorders>
                  <w:top w:val="nil"/>
                  <w:left w:val="nil"/>
                  <w:bottom w:val="nil"/>
                  <w:right w:val="nil"/>
                </w:tcBorders>
                <w:shd w:val="clear" w:color="auto" w:fill="auto"/>
                <w:noWrap/>
                <w:vAlign w:val="bottom"/>
                <w:hideMark/>
              </w:tcPr>
            </w:tcPrChange>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407" w:author="Nate Bachmeier [AWS-SA]" w:date="2023-02-25T11:26:00Z"/>
                <w:rFonts w:ascii="Calibri" w:eastAsia="Times New Roman" w:hAnsi="Calibri" w:cs="Calibri"/>
                <w:color w:val="000000"/>
                <w:sz w:val="22"/>
              </w:rPr>
            </w:pPr>
            <w:ins w:id="6408" w:author="Nate Bachmeier [AWS-SA]" w:date="2023-02-25T11:26:00Z">
              <w:r w:rsidRPr="00E16572">
                <w:rPr>
                  <w:rFonts w:ascii="Calibri" w:eastAsia="Times New Roman" w:hAnsi="Calibri" w:cs="Calibri"/>
                  <w:color w:val="000000"/>
                  <w:sz w:val="22"/>
                </w:rPr>
                <w:t>384</w:t>
              </w:r>
            </w:ins>
          </w:p>
        </w:tc>
      </w:tr>
      <w:tr w:rsidR="00E16572" w:rsidRPr="00E16572" w14:paraId="02299079" w14:textId="77777777" w:rsidTr="00E16572">
        <w:trPr>
          <w:trHeight w:val="300"/>
          <w:ins w:id="6409" w:author="Nate Bachmeier [AWS-SA]" w:date="2023-02-25T11:26:00Z"/>
          <w:trPrChange w:id="641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411" w:author="Nate Bachmeier [AWS-SA]" w:date="2023-02-25T11:26:00Z">
              <w:tcPr>
                <w:tcW w:w="4740" w:type="dxa"/>
                <w:tcBorders>
                  <w:top w:val="nil"/>
                  <w:left w:val="nil"/>
                  <w:bottom w:val="nil"/>
                  <w:right w:val="nil"/>
                </w:tcBorders>
                <w:shd w:val="clear" w:color="auto" w:fill="auto"/>
                <w:noWrap/>
                <w:vAlign w:val="bottom"/>
                <w:hideMark/>
              </w:tcPr>
            </w:tcPrChange>
          </w:tcPr>
          <w:p w14:paraId="0A8AF344" w14:textId="77777777" w:rsidR="00E16572" w:rsidRPr="00E16572" w:rsidRDefault="00E16572" w:rsidP="00E16572">
            <w:pPr>
              <w:spacing w:line="240" w:lineRule="auto"/>
              <w:ind w:firstLine="0"/>
              <w:rPr>
                <w:ins w:id="6412" w:author="Nate Bachmeier [AWS-SA]" w:date="2023-02-25T11:26:00Z"/>
                <w:rFonts w:ascii="Calibri" w:eastAsia="Times New Roman" w:hAnsi="Calibri" w:cs="Calibri"/>
                <w:b w:val="0"/>
                <w:bCs w:val="0"/>
                <w:color w:val="000000"/>
                <w:sz w:val="22"/>
                <w:rPrChange w:id="6413" w:author="Nate Bachmeier [AWS-SA]" w:date="2023-02-25T11:29:00Z">
                  <w:rPr>
                    <w:ins w:id="6414" w:author="Nate Bachmeier [AWS-SA]" w:date="2023-02-25T11:26:00Z"/>
                    <w:rFonts w:ascii="Calibri" w:eastAsia="Times New Roman" w:hAnsi="Calibri" w:cs="Calibri"/>
                    <w:color w:val="000000"/>
                    <w:sz w:val="22"/>
                  </w:rPr>
                </w:rPrChange>
              </w:rPr>
            </w:pPr>
            <w:ins w:id="6415" w:author="Nate Bachmeier [AWS-SA]" w:date="2023-02-25T11:26:00Z">
              <w:r w:rsidRPr="00E16572">
                <w:rPr>
                  <w:rFonts w:ascii="Calibri" w:eastAsia="Times New Roman" w:hAnsi="Calibri" w:cs="Calibri"/>
                  <w:b w:val="0"/>
                  <w:bCs w:val="0"/>
                  <w:color w:val="000000"/>
                  <w:sz w:val="22"/>
                  <w:rPrChange w:id="6416" w:author="Nate Bachmeier [AWS-SA]" w:date="2023-02-25T11:29:00Z">
                    <w:rPr>
                      <w:rFonts w:ascii="Calibri" w:eastAsia="Times New Roman" w:hAnsi="Calibri" w:cs="Calibri"/>
                      <w:color w:val="000000"/>
                      <w:sz w:val="22"/>
                    </w:rPr>
                  </w:rPrChange>
                </w:rPr>
                <w:t>putting on shoes</w:t>
              </w:r>
            </w:ins>
          </w:p>
        </w:tc>
        <w:tc>
          <w:tcPr>
            <w:tcW w:w="960" w:type="dxa"/>
            <w:noWrap/>
            <w:hideMark/>
            <w:tcPrChange w:id="6417" w:author="Nate Bachmeier [AWS-SA]" w:date="2023-02-25T11:26:00Z">
              <w:tcPr>
                <w:tcW w:w="960" w:type="dxa"/>
                <w:tcBorders>
                  <w:top w:val="nil"/>
                  <w:left w:val="nil"/>
                  <w:bottom w:val="nil"/>
                  <w:right w:val="nil"/>
                </w:tcBorders>
                <w:shd w:val="clear" w:color="auto" w:fill="auto"/>
                <w:noWrap/>
                <w:vAlign w:val="bottom"/>
                <w:hideMark/>
              </w:tcPr>
            </w:tcPrChange>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418" w:author="Nate Bachmeier [AWS-SA]" w:date="2023-02-25T11:26:00Z"/>
                <w:rFonts w:ascii="Calibri" w:eastAsia="Times New Roman" w:hAnsi="Calibri" w:cs="Calibri"/>
                <w:color w:val="000000"/>
                <w:sz w:val="22"/>
              </w:rPr>
            </w:pPr>
            <w:ins w:id="6419" w:author="Nate Bachmeier [AWS-SA]" w:date="2023-02-25T11:26:00Z">
              <w:r w:rsidRPr="00E16572">
                <w:rPr>
                  <w:rFonts w:ascii="Calibri" w:eastAsia="Times New Roman" w:hAnsi="Calibri" w:cs="Calibri"/>
                  <w:color w:val="000000"/>
                  <w:sz w:val="22"/>
                </w:rPr>
                <w:t>475</w:t>
              </w:r>
            </w:ins>
          </w:p>
        </w:tc>
      </w:tr>
      <w:tr w:rsidR="00E16572" w:rsidRPr="00E16572" w14:paraId="538A2047" w14:textId="77777777" w:rsidTr="00E16572">
        <w:trPr>
          <w:cnfStyle w:val="000000100000" w:firstRow="0" w:lastRow="0" w:firstColumn="0" w:lastColumn="0" w:oddVBand="0" w:evenVBand="0" w:oddHBand="1" w:evenHBand="0" w:firstRowFirstColumn="0" w:firstRowLastColumn="0" w:lastRowFirstColumn="0" w:lastRowLastColumn="0"/>
          <w:trHeight w:val="300"/>
          <w:ins w:id="6420" w:author="Nate Bachmeier [AWS-SA]" w:date="2023-02-25T11:26:00Z"/>
          <w:trPrChange w:id="642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422" w:author="Nate Bachmeier [AWS-SA]" w:date="2023-02-25T11:26:00Z">
              <w:tcPr>
                <w:tcW w:w="4740" w:type="dxa"/>
                <w:tcBorders>
                  <w:top w:val="nil"/>
                  <w:left w:val="nil"/>
                  <w:bottom w:val="nil"/>
                  <w:right w:val="nil"/>
                </w:tcBorders>
                <w:shd w:val="clear" w:color="auto" w:fill="auto"/>
                <w:noWrap/>
                <w:vAlign w:val="bottom"/>
                <w:hideMark/>
              </w:tcPr>
            </w:tcPrChange>
          </w:tcPr>
          <w:p w14:paraId="0F9821D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423" w:author="Nate Bachmeier [AWS-SA]" w:date="2023-02-25T11:26:00Z"/>
                <w:rFonts w:ascii="Calibri" w:eastAsia="Times New Roman" w:hAnsi="Calibri" w:cs="Calibri"/>
                <w:b w:val="0"/>
                <w:bCs w:val="0"/>
                <w:color w:val="000000"/>
                <w:sz w:val="22"/>
                <w:rPrChange w:id="6424" w:author="Nate Bachmeier [AWS-SA]" w:date="2023-02-25T11:29:00Z">
                  <w:rPr>
                    <w:ins w:id="6425" w:author="Nate Bachmeier [AWS-SA]" w:date="2023-02-25T11:26:00Z"/>
                    <w:rFonts w:ascii="Calibri" w:eastAsia="Times New Roman" w:hAnsi="Calibri" w:cs="Calibri"/>
                    <w:color w:val="000000"/>
                    <w:sz w:val="22"/>
                  </w:rPr>
                </w:rPrChange>
              </w:rPr>
            </w:pPr>
            <w:ins w:id="6426" w:author="Nate Bachmeier [AWS-SA]" w:date="2023-02-25T11:26:00Z">
              <w:r w:rsidRPr="00E16572">
                <w:rPr>
                  <w:rFonts w:ascii="Calibri" w:eastAsia="Times New Roman" w:hAnsi="Calibri" w:cs="Calibri"/>
                  <w:b w:val="0"/>
                  <w:bCs w:val="0"/>
                  <w:color w:val="000000"/>
                  <w:sz w:val="22"/>
                  <w:rPrChange w:id="6427" w:author="Nate Bachmeier [AWS-SA]" w:date="2023-02-25T11:29:00Z">
                    <w:rPr>
                      <w:rFonts w:ascii="Calibri" w:eastAsia="Times New Roman" w:hAnsi="Calibri" w:cs="Calibri"/>
                      <w:color w:val="000000"/>
                      <w:sz w:val="22"/>
                    </w:rPr>
                  </w:rPrChange>
                </w:rPr>
                <w:t>putting wallpaper on wall</w:t>
              </w:r>
            </w:ins>
          </w:p>
        </w:tc>
        <w:tc>
          <w:tcPr>
            <w:tcW w:w="960" w:type="dxa"/>
            <w:noWrap/>
            <w:hideMark/>
            <w:tcPrChange w:id="6428" w:author="Nate Bachmeier [AWS-SA]" w:date="2023-02-25T11:26:00Z">
              <w:tcPr>
                <w:tcW w:w="960" w:type="dxa"/>
                <w:tcBorders>
                  <w:top w:val="nil"/>
                  <w:left w:val="nil"/>
                  <w:bottom w:val="nil"/>
                  <w:right w:val="nil"/>
                </w:tcBorders>
                <w:shd w:val="clear" w:color="auto" w:fill="auto"/>
                <w:noWrap/>
                <w:vAlign w:val="bottom"/>
                <w:hideMark/>
              </w:tcPr>
            </w:tcPrChange>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429" w:author="Nate Bachmeier [AWS-SA]" w:date="2023-02-25T11:26:00Z"/>
                <w:rFonts w:ascii="Calibri" w:eastAsia="Times New Roman" w:hAnsi="Calibri" w:cs="Calibri"/>
                <w:color w:val="000000"/>
                <w:sz w:val="22"/>
              </w:rPr>
            </w:pPr>
            <w:ins w:id="6430" w:author="Nate Bachmeier [AWS-SA]" w:date="2023-02-25T11:26:00Z">
              <w:r w:rsidRPr="00E16572">
                <w:rPr>
                  <w:rFonts w:ascii="Calibri" w:eastAsia="Times New Roman" w:hAnsi="Calibri" w:cs="Calibri"/>
                  <w:color w:val="000000"/>
                  <w:sz w:val="22"/>
                </w:rPr>
                <w:t>496</w:t>
              </w:r>
            </w:ins>
          </w:p>
        </w:tc>
      </w:tr>
      <w:tr w:rsidR="00E16572" w:rsidRPr="00E16572" w14:paraId="0A7DC3A9" w14:textId="77777777" w:rsidTr="00E16572">
        <w:trPr>
          <w:trHeight w:val="300"/>
          <w:ins w:id="6431" w:author="Nate Bachmeier [AWS-SA]" w:date="2023-02-25T11:26:00Z"/>
          <w:trPrChange w:id="643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433" w:author="Nate Bachmeier [AWS-SA]" w:date="2023-02-25T11:26:00Z">
              <w:tcPr>
                <w:tcW w:w="4740" w:type="dxa"/>
                <w:tcBorders>
                  <w:top w:val="nil"/>
                  <w:left w:val="nil"/>
                  <w:bottom w:val="nil"/>
                  <w:right w:val="nil"/>
                </w:tcBorders>
                <w:shd w:val="clear" w:color="auto" w:fill="auto"/>
                <w:noWrap/>
                <w:vAlign w:val="bottom"/>
                <w:hideMark/>
              </w:tcPr>
            </w:tcPrChange>
          </w:tcPr>
          <w:p w14:paraId="75051D54" w14:textId="77777777" w:rsidR="00E16572" w:rsidRPr="00E16572" w:rsidRDefault="00E16572" w:rsidP="00E16572">
            <w:pPr>
              <w:spacing w:line="240" w:lineRule="auto"/>
              <w:ind w:firstLine="0"/>
              <w:rPr>
                <w:ins w:id="6434" w:author="Nate Bachmeier [AWS-SA]" w:date="2023-02-25T11:26:00Z"/>
                <w:rFonts w:ascii="Calibri" w:eastAsia="Times New Roman" w:hAnsi="Calibri" w:cs="Calibri"/>
                <w:b w:val="0"/>
                <w:bCs w:val="0"/>
                <w:color w:val="000000"/>
                <w:sz w:val="22"/>
                <w:rPrChange w:id="6435" w:author="Nate Bachmeier [AWS-SA]" w:date="2023-02-25T11:29:00Z">
                  <w:rPr>
                    <w:ins w:id="6436" w:author="Nate Bachmeier [AWS-SA]" w:date="2023-02-25T11:26:00Z"/>
                    <w:rFonts w:ascii="Calibri" w:eastAsia="Times New Roman" w:hAnsi="Calibri" w:cs="Calibri"/>
                    <w:color w:val="000000"/>
                    <w:sz w:val="22"/>
                  </w:rPr>
                </w:rPrChange>
              </w:rPr>
            </w:pPr>
            <w:ins w:id="6437" w:author="Nate Bachmeier [AWS-SA]" w:date="2023-02-25T11:26:00Z">
              <w:r w:rsidRPr="00E16572">
                <w:rPr>
                  <w:rFonts w:ascii="Calibri" w:eastAsia="Times New Roman" w:hAnsi="Calibri" w:cs="Calibri"/>
                  <w:b w:val="0"/>
                  <w:bCs w:val="0"/>
                  <w:color w:val="000000"/>
                  <w:sz w:val="22"/>
                  <w:rPrChange w:id="6438" w:author="Nate Bachmeier [AWS-SA]" w:date="2023-02-25T11:29:00Z">
                    <w:rPr>
                      <w:rFonts w:ascii="Calibri" w:eastAsia="Times New Roman" w:hAnsi="Calibri" w:cs="Calibri"/>
                      <w:color w:val="000000"/>
                      <w:sz w:val="22"/>
                    </w:rPr>
                  </w:rPrChange>
                </w:rPr>
                <w:t>raising eyebrows</w:t>
              </w:r>
            </w:ins>
          </w:p>
        </w:tc>
        <w:tc>
          <w:tcPr>
            <w:tcW w:w="960" w:type="dxa"/>
            <w:noWrap/>
            <w:hideMark/>
            <w:tcPrChange w:id="6439" w:author="Nate Bachmeier [AWS-SA]" w:date="2023-02-25T11:26:00Z">
              <w:tcPr>
                <w:tcW w:w="960" w:type="dxa"/>
                <w:tcBorders>
                  <w:top w:val="nil"/>
                  <w:left w:val="nil"/>
                  <w:bottom w:val="nil"/>
                  <w:right w:val="nil"/>
                </w:tcBorders>
                <w:shd w:val="clear" w:color="auto" w:fill="auto"/>
                <w:noWrap/>
                <w:vAlign w:val="bottom"/>
                <w:hideMark/>
              </w:tcPr>
            </w:tcPrChange>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440" w:author="Nate Bachmeier [AWS-SA]" w:date="2023-02-25T11:26:00Z"/>
                <w:rFonts w:ascii="Calibri" w:eastAsia="Times New Roman" w:hAnsi="Calibri" w:cs="Calibri"/>
                <w:color w:val="000000"/>
                <w:sz w:val="22"/>
              </w:rPr>
            </w:pPr>
            <w:ins w:id="6441" w:author="Nate Bachmeier [AWS-SA]" w:date="2023-02-25T11:26:00Z">
              <w:r w:rsidRPr="00E16572">
                <w:rPr>
                  <w:rFonts w:ascii="Calibri" w:eastAsia="Times New Roman" w:hAnsi="Calibri" w:cs="Calibri"/>
                  <w:color w:val="000000"/>
                  <w:sz w:val="22"/>
                </w:rPr>
                <w:t>801</w:t>
              </w:r>
            </w:ins>
          </w:p>
        </w:tc>
      </w:tr>
      <w:tr w:rsidR="00E16572" w:rsidRPr="00E16572" w14:paraId="1FF6F0C3" w14:textId="77777777" w:rsidTr="00E16572">
        <w:trPr>
          <w:cnfStyle w:val="000000100000" w:firstRow="0" w:lastRow="0" w:firstColumn="0" w:lastColumn="0" w:oddVBand="0" w:evenVBand="0" w:oddHBand="1" w:evenHBand="0" w:firstRowFirstColumn="0" w:firstRowLastColumn="0" w:lastRowFirstColumn="0" w:lastRowLastColumn="0"/>
          <w:trHeight w:val="300"/>
          <w:ins w:id="6442" w:author="Nate Bachmeier [AWS-SA]" w:date="2023-02-25T11:26:00Z"/>
          <w:trPrChange w:id="644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444" w:author="Nate Bachmeier [AWS-SA]" w:date="2023-02-25T11:26:00Z">
              <w:tcPr>
                <w:tcW w:w="4740" w:type="dxa"/>
                <w:tcBorders>
                  <w:top w:val="nil"/>
                  <w:left w:val="nil"/>
                  <w:bottom w:val="nil"/>
                  <w:right w:val="nil"/>
                </w:tcBorders>
                <w:shd w:val="clear" w:color="auto" w:fill="auto"/>
                <w:noWrap/>
                <w:vAlign w:val="bottom"/>
                <w:hideMark/>
              </w:tcPr>
            </w:tcPrChange>
          </w:tcPr>
          <w:p w14:paraId="15C7DEB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445" w:author="Nate Bachmeier [AWS-SA]" w:date="2023-02-25T11:26:00Z"/>
                <w:rFonts w:ascii="Calibri" w:eastAsia="Times New Roman" w:hAnsi="Calibri" w:cs="Calibri"/>
                <w:b w:val="0"/>
                <w:bCs w:val="0"/>
                <w:color w:val="000000"/>
                <w:sz w:val="22"/>
                <w:rPrChange w:id="6446" w:author="Nate Bachmeier [AWS-SA]" w:date="2023-02-25T11:29:00Z">
                  <w:rPr>
                    <w:ins w:id="6447" w:author="Nate Bachmeier [AWS-SA]" w:date="2023-02-25T11:26:00Z"/>
                    <w:rFonts w:ascii="Calibri" w:eastAsia="Times New Roman" w:hAnsi="Calibri" w:cs="Calibri"/>
                    <w:color w:val="000000"/>
                    <w:sz w:val="22"/>
                  </w:rPr>
                </w:rPrChange>
              </w:rPr>
            </w:pPr>
            <w:ins w:id="6448" w:author="Nate Bachmeier [AWS-SA]" w:date="2023-02-25T11:26:00Z">
              <w:r w:rsidRPr="00E16572">
                <w:rPr>
                  <w:rFonts w:ascii="Calibri" w:eastAsia="Times New Roman" w:hAnsi="Calibri" w:cs="Calibri"/>
                  <w:b w:val="0"/>
                  <w:bCs w:val="0"/>
                  <w:color w:val="000000"/>
                  <w:sz w:val="22"/>
                  <w:rPrChange w:id="6449" w:author="Nate Bachmeier [AWS-SA]" w:date="2023-02-25T11:29:00Z">
                    <w:rPr>
                      <w:rFonts w:ascii="Calibri" w:eastAsia="Times New Roman" w:hAnsi="Calibri" w:cs="Calibri"/>
                      <w:color w:val="000000"/>
                      <w:sz w:val="22"/>
                    </w:rPr>
                  </w:rPrChange>
                </w:rPr>
                <w:t>reading book</w:t>
              </w:r>
            </w:ins>
          </w:p>
        </w:tc>
        <w:tc>
          <w:tcPr>
            <w:tcW w:w="960" w:type="dxa"/>
            <w:noWrap/>
            <w:hideMark/>
            <w:tcPrChange w:id="6450" w:author="Nate Bachmeier [AWS-SA]" w:date="2023-02-25T11:26:00Z">
              <w:tcPr>
                <w:tcW w:w="960" w:type="dxa"/>
                <w:tcBorders>
                  <w:top w:val="nil"/>
                  <w:left w:val="nil"/>
                  <w:bottom w:val="nil"/>
                  <w:right w:val="nil"/>
                </w:tcBorders>
                <w:shd w:val="clear" w:color="auto" w:fill="auto"/>
                <w:noWrap/>
                <w:vAlign w:val="bottom"/>
                <w:hideMark/>
              </w:tcPr>
            </w:tcPrChange>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451" w:author="Nate Bachmeier [AWS-SA]" w:date="2023-02-25T11:26:00Z"/>
                <w:rFonts w:ascii="Calibri" w:eastAsia="Times New Roman" w:hAnsi="Calibri" w:cs="Calibri"/>
                <w:color w:val="000000"/>
                <w:sz w:val="22"/>
              </w:rPr>
            </w:pPr>
            <w:ins w:id="6452" w:author="Nate Bachmeier [AWS-SA]" w:date="2023-02-25T11:26:00Z">
              <w:r w:rsidRPr="00E16572">
                <w:rPr>
                  <w:rFonts w:ascii="Calibri" w:eastAsia="Times New Roman" w:hAnsi="Calibri" w:cs="Calibri"/>
                  <w:color w:val="000000"/>
                  <w:sz w:val="22"/>
                </w:rPr>
                <w:t>844</w:t>
              </w:r>
            </w:ins>
          </w:p>
        </w:tc>
      </w:tr>
      <w:tr w:rsidR="00E16572" w:rsidRPr="00E16572" w14:paraId="574B006C" w14:textId="77777777" w:rsidTr="00E16572">
        <w:trPr>
          <w:trHeight w:val="300"/>
          <w:ins w:id="6453" w:author="Nate Bachmeier [AWS-SA]" w:date="2023-02-25T11:26:00Z"/>
          <w:trPrChange w:id="645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455" w:author="Nate Bachmeier [AWS-SA]" w:date="2023-02-25T11:26:00Z">
              <w:tcPr>
                <w:tcW w:w="4740" w:type="dxa"/>
                <w:tcBorders>
                  <w:top w:val="nil"/>
                  <w:left w:val="nil"/>
                  <w:bottom w:val="nil"/>
                  <w:right w:val="nil"/>
                </w:tcBorders>
                <w:shd w:val="clear" w:color="auto" w:fill="auto"/>
                <w:noWrap/>
                <w:vAlign w:val="bottom"/>
                <w:hideMark/>
              </w:tcPr>
            </w:tcPrChange>
          </w:tcPr>
          <w:p w14:paraId="5F7F3B2F" w14:textId="77777777" w:rsidR="00E16572" w:rsidRPr="00E16572" w:rsidRDefault="00E16572" w:rsidP="00E16572">
            <w:pPr>
              <w:spacing w:line="240" w:lineRule="auto"/>
              <w:ind w:firstLine="0"/>
              <w:rPr>
                <w:ins w:id="6456" w:author="Nate Bachmeier [AWS-SA]" w:date="2023-02-25T11:26:00Z"/>
                <w:rFonts w:ascii="Calibri" w:eastAsia="Times New Roman" w:hAnsi="Calibri" w:cs="Calibri"/>
                <w:b w:val="0"/>
                <w:bCs w:val="0"/>
                <w:color w:val="000000"/>
                <w:sz w:val="22"/>
                <w:rPrChange w:id="6457" w:author="Nate Bachmeier [AWS-SA]" w:date="2023-02-25T11:29:00Z">
                  <w:rPr>
                    <w:ins w:id="6458" w:author="Nate Bachmeier [AWS-SA]" w:date="2023-02-25T11:26:00Z"/>
                    <w:rFonts w:ascii="Calibri" w:eastAsia="Times New Roman" w:hAnsi="Calibri" w:cs="Calibri"/>
                    <w:color w:val="000000"/>
                    <w:sz w:val="22"/>
                  </w:rPr>
                </w:rPrChange>
              </w:rPr>
            </w:pPr>
            <w:ins w:id="6459" w:author="Nate Bachmeier [AWS-SA]" w:date="2023-02-25T11:26:00Z">
              <w:r w:rsidRPr="00E16572">
                <w:rPr>
                  <w:rFonts w:ascii="Calibri" w:eastAsia="Times New Roman" w:hAnsi="Calibri" w:cs="Calibri"/>
                  <w:b w:val="0"/>
                  <w:bCs w:val="0"/>
                  <w:color w:val="000000"/>
                  <w:sz w:val="22"/>
                  <w:rPrChange w:id="6460" w:author="Nate Bachmeier [AWS-SA]" w:date="2023-02-25T11:29:00Z">
                    <w:rPr>
                      <w:rFonts w:ascii="Calibri" w:eastAsia="Times New Roman" w:hAnsi="Calibri" w:cs="Calibri"/>
                      <w:color w:val="000000"/>
                      <w:sz w:val="22"/>
                    </w:rPr>
                  </w:rPrChange>
                </w:rPr>
                <w:t>reading newspaper</w:t>
              </w:r>
            </w:ins>
          </w:p>
        </w:tc>
        <w:tc>
          <w:tcPr>
            <w:tcW w:w="960" w:type="dxa"/>
            <w:noWrap/>
            <w:hideMark/>
            <w:tcPrChange w:id="6461" w:author="Nate Bachmeier [AWS-SA]" w:date="2023-02-25T11:26:00Z">
              <w:tcPr>
                <w:tcW w:w="960" w:type="dxa"/>
                <w:tcBorders>
                  <w:top w:val="nil"/>
                  <w:left w:val="nil"/>
                  <w:bottom w:val="nil"/>
                  <w:right w:val="nil"/>
                </w:tcBorders>
                <w:shd w:val="clear" w:color="auto" w:fill="auto"/>
                <w:noWrap/>
                <w:vAlign w:val="bottom"/>
                <w:hideMark/>
              </w:tcPr>
            </w:tcPrChange>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462" w:author="Nate Bachmeier [AWS-SA]" w:date="2023-02-25T11:26:00Z"/>
                <w:rFonts w:ascii="Calibri" w:eastAsia="Times New Roman" w:hAnsi="Calibri" w:cs="Calibri"/>
                <w:color w:val="000000"/>
                <w:sz w:val="22"/>
              </w:rPr>
            </w:pPr>
            <w:ins w:id="6463" w:author="Nate Bachmeier [AWS-SA]" w:date="2023-02-25T11:26:00Z">
              <w:r w:rsidRPr="00E16572">
                <w:rPr>
                  <w:rFonts w:ascii="Calibri" w:eastAsia="Times New Roman" w:hAnsi="Calibri" w:cs="Calibri"/>
                  <w:color w:val="000000"/>
                  <w:sz w:val="22"/>
                </w:rPr>
                <w:t>591</w:t>
              </w:r>
            </w:ins>
          </w:p>
        </w:tc>
      </w:tr>
      <w:tr w:rsidR="00E16572" w:rsidRPr="00E16572" w14:paraId="73765585" w14:textId="77777777" w:rsidTr="00E16572">
        <w:trPr>
          <w:cnfStyle w:val="000000100000" w:firstRow="0" w:lastRow="0" w:firstColumn="0" w:lastColumn="0" w:oddVBand="0" w:evenVBand="0" w:oddHBand="1" w:evenHBand="0" w:firstRowFirstColumn="0" w:firstRowLastColumn="0" w:lastRowFirstColumn="0" w:lastRowLastColumn="0"/>
          <w:trHeight w:val="300"/>
          <w:ins w:id="6464" w:author="Nate Bachmeier [AWS-SA]" w:date="2023-02-25T11:26:00Z"/>
          <w:trPrChange w:id="64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466" w:author="Nate Bachmeier [AWS-SA]" w:date="2023-02-25T11:26:00Z">
              <w:tcPr>
                <w:tcW w:w="4740" w:type="dxa"/>
                <w:tcBorders>
                  <w:top w:val="nil"/>
                  <w:left w:val="nil"/>
                  <w:bottom w:val="nil"/>
                  <w:right w:val="nil"/>
                </w:tcBorders>
                <w:shd w:val="clear" w:color="auto" w:fill="auto"/>
                <w:noWrap/>
                <w:vAlign w:val="bottom"/>
                <w:hideMark/>
              </w:tcPr>
            </w:tcPrChange>
          </w:tcPr>
          <w:p w14:paraId="735C24B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467" w:author="Nate Bachmeier [AWS-SA]" w:date="2023-02-25T11:26:00Z"/>
                <w:rFonts w:ascii="Calibri" w:eastAsia="Times New Roman" w:hAnsi="Calibri" w:cs="Calibri"/>
                <w:b w:val="0"/>
                <w:bCs w:val="0"/>
                <w:color w:val="000000"/>
                <w:sz w:val="22"/>
                <w:rPrChange w:id="6468" w:author="Nate Bachmeier [AWS-SA]" w:date="2023-02-25T11:29:00Z">
                  <w:rPr>
                    <w:ins w:id="6469" w:author="Nate Bachmeier [AWS-SA]" w:date="2023-02-25T11:26:00Z"/>
                    <w:rFonts w:ascii="Calibri" w:eastAsia="Times New Roman" w:hAnsi="Calibri" w:cs="Calibri"/>
                    <w:color w:val="000000"/>
                    <w:sz w:val="22"/>
                  </w:rPr>
                </w:rPrChange>
              </w:rPr>
            </w:pPr>
            <w:ins w:id="6470" w:author="Nate Bachmeier [AWS-SA]" w:date="2023-02-25T11:26:00Z">
              <w:r w:rsidRPr="00E16572">
                <w:rPr>
                  <w:rFonts w:ascii="Calibri" w:eastAsia="Times New Roman" w:hAnsi="Calibri" w:cs="Calibri"/>
                  <w:b w:val="0"/>
                  <w:bCs w:val="0"/>
                  <w:color w:val="000000"/>
                  <w:sz w:val="22"/>
                  <w:rPrChange w:id="6471" w:author="Nate Bachmeier [AWS-SA]" w:date="2023-02-25T11:29:00Z">
                    <w:rPr>
                      <w:rFonts w:ascii="Calibri" w:eastAsia="Times New Roman" w:hAnsi="Calibri" w:cs="Calibri"/>
                      <w:color w:val="000000"/>
                      <w:sz w:val="22"/>
                    </w:rPr>
                  </w:rPrChange>
                </w:rPr>
                <w:t>recording music</w:t>
              </w:r>
            </w:ins>
          </w:p>
        </w:tc>
        <w:tc>
          <w:tcPr>
            <w:tcW w:w="960" w:type="dxa"/>
            <w:noWrap/>
            <w:hideMark/>
            <w:tcPrChange w:id="6472" w:author="Nate Bachmeier [AWS-SA]" w:date="2023-02-25T11:26:00Z">
              <w:tcPr>
                <w:tcW w:w="960" w:type="dxa"/>
                <w:tcBorders>
                  <w:top w:val="nil"/>
                  <w:left w:val="nil"/>
                  <w:bottom w:val="nil"/>
                  <w:right w:val="nil"/>
                </w:tcBorders>
                <w:shd w:val="clear" w:color="auto" w:fill="auto"/>
                <w:noWrap/>
                <w:vAlign w:val="bottom"/>
                <w:hideMark/>
              </w:tcPr>
            </w:tcPrChange>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473" w:author="Nate Bachmeier [AWS-SA]" w:date="2023-02-25T11:26:00Z"/>
                <w:rFonts w:ascii="Calibri" w:eastAsia="Times New Roman" w:hAnsi="Calibri" w:cs="Calibri"/>
                <w:color w:val="000000"/>
                <w:sz w:val="22"/>
              </w:rPr>
            </w:pPr>
            <w:ins w:id="6474" w:author="Nate Bachmeier [AWS-SA]" w:date="2023-02-25T11:26:00Z">
              <w:r w:rsidRPr="00E16572">
                <w:rPr>
                  <w:rFonts w:ascii="Calibri" w:eastAsia="Times New Roman" w:hAnsi="Calibri" w:cs="Calibri"/>
                  <w:color w:val="000000"/>
                  <w:sz w:val="22"/>
                </w:rPr>
                <w:t>543</w:t>
              </w:r>
            </w:ins>
          </w:p>
        </w:tc>
      </w:tr>
      <w:tr w:rsidR="00E16572" w:rsidRPr="00E16572" w14:paraId="1CDCD005" w14:textId="77777777" w:rsidTr="00E16572">
        <w:trPr>
          <w:trHeight w:val="300"/>
          <w:ins w:id="6475" w:author="Nate Bachmeier [AWS-SA]" w:date="2023-02-25T11:26:00Z"/>
          <w:trPrChange w:id="647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477" w:author="Nate Bachmeier [AWS-SA]" w:date="2023-02-25T11:26:00Z">
              <w:tcPr>
                <w:tcW w:w="4740" w:type="dxa"/>
                <w:tcBorders>
                  <w:top w:val="nil"/>
                  <w:left w:val="nil"/>
                  <w:bottom w:val="nil"/>
                  <w:right w:val="nil"/>
                </w:tcBorders>
                <w:shd w:val="clear" w:color="auto" w:fill="auto"/>
                <w:noWrap/>
                <w:vAlign w:val="bottom"/>
                <w:hideMark/>
              </w:tcPr>
            </w:tcPrChange>
          </w:tcPr>
          <w:p w14:paraId="1DBBBBAA" w14:textId="77777777" w:rsidR="00E16572" w:rsidRPr="00E16572" w:rsidRDefault="00E16572" w:rsidP="00E16572">
            <w:pPr>
              <w:spacing w:line="240" w:lineRule="auto"/>
              <w:ind w:firstLine="0"/>
              <w:rPr>
                <w:ins w:id="6478" w:author="Nate Bachmeier [AWS-SA]" w:date="2023-02-25T11:26:00Z"/>
                <w:rFonts w:ascii="Calibri" w:eastAsia="Times New Roman" w:hAnsi="Calibri" w:cs="Calibri"/>
                <w:b w:val="0"/>
                <w:bCs w:val="0"/>
                <w:color w:val="000000"/>
                <w:sz w:val="22"/>
                <w:rPrChange w:id="6479" w:author="Nate Bachmeier [AWS-SA]" w:date="2023-02-25T11:29:00Z">
                  <w:rPr>
                    <w:ins w:id="6480" w:author="Nate Bachmeier [AWS-SA]" w:date="2023-02-25T11:26:00Z"/>
                    <w:rFonts w:ascii="Calibri" w:eastAsia="Times New Roman" w:hAnsi="Calibri" w:cs="Calibri"/>
                    <w:color w:val="000000"/>
                    <w:sz w:val="22"/>
                  </w:rPr>
                </w:rPrChange>
              </w:rPr>
            </w:pPr>
            <w:ins w:id="6481" w:author="Nate Bachmeier [AWS-SA]" w:date="2023-02-25T11:26:00Z">
              <w:r w:rsidRPr="00E16572">
                <w:rPr>
                  <w:rFonts w:ascii="Calibri" w:eastAsia="Times New Roman" w:hAnsi="Calibri" w:cs="Calibri"/>
                  <w:b w:val="0"/>
                  <w:bCs w:val="0"/>
                  <w:color w:val="000000"/>
                  <w:sz w:val="22"/>
                  <w:rPrChange w:id="6482" w:author="Nate Bachmeier [AWS-SA]" w:date="2023-02-25T11:29:00Z">
                    <w:rPr>
                      <w:rFonts w:ascii="Calibri" w:eastAsia="Times New Roman" w:hAnsi="Calibri" w:cs="Calibri"/>
                      <w:color w:val="000000"/>
                      <w:sz w:val="22"/>
                    </w:rPr>
                  </w:rPrChange>
                </w:rPr>
                <w:t>repairing puncture</w:t>
              </w:r>
            </w:ins>
          </w:p>
        </w:tc>
        <w:tc>
          <w:tcPr>
            <w:tcW w:w="960" w:type="dxa"/>
            <w:noWrap/>
            <w:hideMark/>
            <w:tcPrChange w:id="6483" w:author="Nate Bachmeier [AWS-SA]" w:date="2023-02-25T11:26:00Z">
              <w:tcPr>
                <w:tcW w:w="960" w:type="dxa"/>
                <w:tcBorders>
                  <w:top w:val="nil"/>
                  <w:left w:val="nil"/>
                  <w:bottom w:val="nil"/>
                  <w:right w:val="nil"/>
                </w:tcBorders>
                <w:shd w:val="clear" w:color="auto" w:fill="auto"/>
                <w:noWrap/>
                <w:vAlign w:val="bottom"/>
                <w:hideMark/>
              </w:tcPr>
            </w:tcPrChange>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484" w:author="Nate Bachmeier [AWS-SA]" w:date="2023-02-25T11:26:00Z"/>
                <w:rFonts w:ascii="Calibri" w:eastAsia="Times New Roman" w:hAnsi="Calibri" w:cs="Calibri"/>
                <w:color w:val="000000"/>
                <w:sz w:val="22"/>
              </w:rPr>
            </w:pPr>
            <w:ins w:id="6485" w:author="Nate Bachmeier [AWS-SA]" w:date="2023-02-25T11:26:00Z">
              <w:r w:rsidRPr="00E16572">
                <w:rPr>
                  <w:rFonts w:ascii="Calibri" w:eastAsia="Times New Roman" w:hAnsi="Calibri" w:cs="Calibri"/>
                  <w:color w:val="000000"/>
                  <w:sz w:val="22"/>
                </w:rPr>
                <w:t>542</w:t>
              </w:r>
            </w:ins>
          </w:p>
        </w:tc>
      </w:tr>
      <w:tr w:rsidR="00E16572" w:rsidRPr="00E16572" w14:paraId="3D6D2BAA" w14:textId="77777777" w:rsidTr="00E16572">
        <w:trPr>
          <w:cnfStyle w:val="000000100000" w:firstRow="0" w:lastRow="0" w:firstColumn="0" w:lastColumn="0" w:oddVBand="0" w:evenVBand="0" w:oddHBand="1" w:evenHBand="0" w:firstRowFirstColumn="0" w:firstRowLastColumn="0" w:lastRowFirstColumn="0" w:lastRowLastColumn="0"/>
          <w:trHeight w:val="300"/>
          <w:ins w:id="6486" w:author="Nate Bachmeier [AWS-SA]" w:date="2023-02-25T11:26:00Z"/>
          <w:trPrChange w:id="648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488" w:author="Nate Bachmeier [AWS-SA]" w:date="2023-02-25T11:26:00Z">
              <w:tcPr>
                <w:tcW w:w="4740" w:type="dxa"/>
                <w:tcBorders>
                  <w:top w:val="nil"/>
                  <w:left w:val="nil"/>
                  <w:bottom w:val="nil"/>
                  <w:right w:val="nil"/>
                </w:tcBorders>
                <w:shd w:val="clear" w:color="auto" w:fill="auto"/>
                <w:noWrap/>
                <w:vAlign w:val="bottom"/>
                <w:hideMark/>
              </w:tcPr>
            </w:tcPrChange>
          </w:tcPr>
          <w:p w14:paraId="5E24FF3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489" w:author="Nate Bachmeier [AWS-SA]" w:date="2023-02-25T11:26:00Z"/>
                <w:rFonts w:ascii="Calibri" w:eastAsia="Times New Roman" w:hAnsi="Calibri" w:cs="Calibri"/>
                <w:b w:val="0"/>
                <w:bCs w:val="0"/>
                <w:color w:val="000000"/>
                <w:sz w:val="22"/>
                <w:rPrChange w:id="6490" w:author="Nate Bachmeier [AWS-SA]" w:date="2023-02-25T11:29:00Z">
                  <w:rPr>
                    <w:ins w:id="6491" w:author="Nate Bachmeier [AWS-SA]" w:date="2023-02-25T11:26:00Z"/>
                    <w:rFonts w:ascii="Calibri" w:eastAsia="Times New Roman" w:hAnsi="Calibri" w:cs="Calibri"/>
                    <w:color w:val="000000"/>
                    <w:sz w:val="22"/>
                  </w:rPr>
                </w:rPrChange>
              </w:rPr>
            </w:pPr>
            <w:ins w:id="6492" w:author="Nate Bachmeier [AWS-SA]" w:date="2023-02-25T11:26:00Z">
              <w:r w:rsidRPr="00E16572">
                <w:rPr>
                  <w:rFonts w:ascii="Calibri" w:eastAsia="Times New Roman" w:hAnsi="Calibri" w:cs="Calibri"/>
                  <w:b w:val="0"/>
                  <w:bCs w:val="0"/>
                  <w:color w:val="000000"/>
                  <w:sz w:val="22"/>
                  <w:rPrChange w:id="6493" w:author="Nate Bachmeier [AWS-SA]" w:date="2023-02-25T11:29:00Z">
                    <w:rPr>
                      <w:rFonts w:ascii="Calibri" w:eastAsia="Times New Roman" w:hAnsi="Calibri" w:cs="Calibri"/>
                      <w:color w:val="000000"/>
                      <w:sz w:val="22"/>
                    </w:rPr>
                  </w:rPrChange>
                </w:rPr>
                <w:t>riding a bike</w:t>
              </w:r>
            </w:ins>
          </w:p>
        </w:tc>
        <w:tc>
          <w:tcPr>
            <w:tcW w:w="960" w:type="dxa"/>
            <w:noWrap/>
            <w:hideMark/>
            <w:tcPrChange w:id="6494" w:author="Nate Bachmeier [AWS-SA]" w:date="2023-02-25T11:26:00Z">
              <w:tcPr>
                <w:tcW w:w="960" w:type="dxa"/>
                <w:tcBorders>
                  <w:top w:val="nil"/>
                  <w:left w:val="nil"/>
                  <w:bottom w:val="nil"/>
                  <w:right w:val="nil"/>
                </w:tcBorders>
                <w:shd w:val="clear" w:color="auto" w:fill="auto"/>
                <w:noWrap/>
                <w:vAlign w:val="bottom"/>
                <w:hideMark/>
              </w:tcPr>
            </w:tcPrChange>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495" w:author="Nate Bachmeier [AWS-SA]" w:date="2023-02-25T11:26:00Z"/>
                <w:rFonts w:ascii="Calibri" w:eastAsia="Times New Roman" w:hAnsi="Calibri" w:cs="Calibri"/>
                <w:color w:val="000000"/>
                <w:sz w:val="22"/>
              </w:rPr>
            </w:pPr>
            <w:ins w:id="6496" w:author="Nate Bachmeier [AWS-SA]" w:date="2023-02-25T11:26:00Z">
              <w:r w:rsidRPr="00E16572">
                <w:rPr>
                  <w:rFonts w:ascii="Calibri" w:eastAsia="Times New Roman" w:hAnsi="Calibri" w:cs="Calibri"/>
                  <w:color w:val="000000"/>
                  <w:sz w:val="22"/>
                </w:rPr>
                <w:t>766</w:t>
              </w:r>
            </w:ins>
          </w:p>
        </w:tc>
      </w:tr>
      <w:tr w:rsidR="00E16572" w:rsidRPr="00E16572" w14:paraId="3672F87E" w14:textId="77777777" w:rsidTr="00E16572">
        <w:trPr>
          <w:trHeight w:val="300"/>
          <w:ins w:id="6497" w:author="Nate Bachmeier [AWS-SA]" w:date="2023-02-25T11:26:00Z"/>
          <w:trPrChange w:id="649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499" w:author="Nate Bachmeier [AWS-SA]" w:date="2023-02-25T11:26:00Z">
              <w:tcPr>
                <w:tcW w:w="4740" w:type="dxa"/>
                <w:tcBorders>
                  <w:top w:val="nil"/>
                  <w:left w:val="nil"/>
                  <w:bottom w:val="nil"/>
                  <w:right w:val="nil"/>
                </w:tcBorders>
                <w:shd w:val="clear" w:color="auto" w:fill="auto"/>
                <w:noWrap/>
                <w:vAlign w:val="bottom"/>
                <w:hideMark/>
              </w:tcPr>
            </w:tcPrChange>
          </w:tcPr>
          <w:p w14:paraId="2030F91E" w14:textId="77777777" w:rsidR="00E16572" w:rsidRPr="00E16572" w:rsidRDefault="00E16572" w:rsidP="00E16572">
            <w:pPr>
              <w:spacing w:line="240" w:lineRule="auto"/>
              <w:ind w:firstLine="0"/>
              <w:rPr>
                <w:ins w:id="6500" w:author="Nate Bachmeier [AWS-SA]" w:date="2023-02-25T11:26:00Z"/>
                <w:rFonts w:ascii="Calibri" w:eastAsia="Times New Roman" w:hAnsi="Calibri" w:cs="Calibri"/>
                <w:b w:val="0"/>
                <w:bCs w:val="0"/>
                <w:color w:val="000000"/>
                <w:sz w:val="22"/>
                <w:rPrChange w:id="6501" w:author="Nate Bachmeier [AWS-SA]" w:date="2023-02-25T11:29:00Z">
                  <w:rPr>
                    <w:ins w:id="6502" w:author="Nate Bachmeier [AWS-SA]" w:date="2023-02-25T11:26:00Z"/>
                    <w:rFonts w:ascii="Calibri" w:eastAsia="Times New Roman" w:hAnsi="Calibri" w:cs="Calibri"/>
                    <w:color w:val="000000"/>
                    <w:sz w:val="22"/>
                  </w:rPr>
                </w:rPrChange>
              </w:rPr>
            </w:pPr>
            <w:ins w:id="6503" w:author="Nate Bachmeier [AWS-SA]" w:date="2023-02-25T11:26:00Z">
              <w:r w:rsidRPr="00E16572">
                <w:rPr>
                  <w:rFonts w:ascii="Calibri" w:eastAsia="Times New Roman" w:hAnsi="Calibri" w:cs="Calibri"/>
                  <w:b w:val="0"/>
                  <w:bCs w:val="0"/>
                  <w:color w:val="000000"/>
                  <w:sz w:val="22"/>
                  <w:rPrChange w:id="6504" w:author="Nate Bachmeier [AWS-SA]" w:date="2023-02-25T11:29:00Z">
                    <w:rPr>
                      <w:rFonts w:ascii="Calibri" w:eastAsia="Times New Roman" w:hAnsi="Calibri" w:cs="Calibri"/>
                      <w:color w:val="000000"/>
                      <w:sz w:val="22"/>
                    </w:rPr>
                  </w:rPrChange>
                </w:rPr>
                <w:t>riding camel</w:t>
              </w:r>
            </w:ins>
          </w:p>
        </w:tc>
        <w:tc>
          <w:tcPr>
            <w:tcW w:w="960" w:type="dxa"/>
            <w:noWrap/>
            <w:hideMark/>
            <w:tcPrChange w:id="6505" w:author="Nate Bachmeier [AWS-SA]" w:date="2023-02-25T11:26:00Z">
              <w:tcPr>
                <w:tcW w:w="960" w:type="dxa"/>
                <w:tcBorders>
                  <w:top w:val="nil"/>
                  <w:left w:val="nil"/>
                  <w:bottom w:val="nil"/>
                  <w:right w:val="nil"/>
                </w:tcBorders>
                <w:shd w:val="clear" w:color="auto" w:fill="auto"/>
                <w:noWrap/>
                <w:vAlign w:val="bottom"/>
                <w:hideMark/>
              </w:tcPr>
            </w:tcPrChange>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506" w:author="Nate Bachmeier [AWS-SA]" w:date="2023-02-25T11:26:00Z"/>
                <w:rFonts w:ascii="Calibri" w:eastAsia="Times New Roman" w:hAnsi="Calibri" w:cs="Calibri"/>
                <w:color w:val="000000"/>
                <w:sz w:val="22"/>
              </w:rPr>
            </w:pPr>
            <w:ins w:id="6507" w:author="Nate Bachmeier [AWS-SA]" w:date="2023-02-25T11:26:00Z">
              <w:r w:rsidRPr="00E16572">
                <w:rPr>
                  <w:rFonts w:ascii="Calibri" w:eastAsia="Times New Roman" w:hAnsi="Calibri" w:cs="Calibri"/>
                  <w:color w:val="000000"/>
                  <w:sz w:val="22"/>
                </w:rPr>
                <w:t>859</w:t>
              </w:r>
            </w:ins>
          </w:p>
        </w:tc>
      </w:tr>
      <w:tr w:rsidR="00E16572" w:rsidRPr="00E16572" w14:paraId="7493A5A8" w14:textId="77777777" w:rsidTr="00E16572">
        <w:trPr>
          <w:cnfStyle w:val="000000100000" w:firstRow="0" w:lastRow="0" w:firstColumn="0" w:lastColumn="0" w:oddVBand="0" w:evenVBand="0" w:oddHBand="1" w:evenHBand="0" w:firstRowFirstColumn="0" w:firstRowLastColumn="0" w:lastRowFirstColumn="0" w:lastRowLastColumn="0"/>
          <w:trHeight w:val="300"/>
          <w:ins w:id="6508" w:author="Nate Bachmeier [AWS-SA]" w:date="2023-02-25T11:26:00Z"/>
          <w:trPrChange w:id="650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510" w:author="Nate Bachmeier [AWS-SA]" w:date="2023-02-25T11:26:00Z">
              <w:tcPr>
                <w:tcW w:w="4740" w:type="dxa"/>
                <w:tcBorders>
                  <w:top w:val="nil"/>
                  <w:left w:val="nil"/>
                  <w:bottom w:val="nil"/>
                  <w:right w:val="nil"/>
                </w:tcBorders>
                <w:shd w:val="clear" w:color="auto" w:fill="auto"/>
                <w:noWrap/>
                <w:vAlign w:val="bottom"/>
                <w:hideMark/>
              </w:tcPr>
            </w:tcPrChange>
          </w:tcPr>
          <w:p w14:paraId="73B3C23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511" w:author="Nate Bachmeier [AWS-SA]" w:date="2023-02-25T11:26:00Z"/>
                <w:rFonts w:ascii="Calibri" w:eastAsia="Times New Roman" w:hAnsi="Calibri" w:cs="Calibri"/>
                <w:b w:val="0"/>
                <w:bCs w:val="0"/>
                <w:color w:val="000000"/>
                <w:sz w:val="22"/>
                <w:rPrChange w:id="6512" w:author="Nate Bachmeier [AWS-SA]" w:date="2023-02-25T11:29:00Z">
                  <w:rPr>
                    <w:ins w:id="6513" w:author="Nate Bachmeier [AWS-SA]" w:date="2023-02-25T11:26:00Z"/>
                    <w:rFonts w:ascii="Calibri" w:eastAsia="Times New Roman" w:hAnsi="Calibri" w:cs="Calibri"/>
                    <w:color w:val="000000"/>
                    <w:sz w:val="22"/>
                  </w:rPr>
                </w:rPrChange>
              </w:rPr>
            </w:pPr>
            <w:ins w:id="6514" w:author="Nate Bachmeier [AWS-SA]" w:date="2023-02-25T11:26:00Z">
              <w:r w:rsidRPr="00E16572">
                <w:rPr>
                  <w:rFonts w:ascii="Calibri" w:eastAsia="Times New Roman" w:hAnsi="Calibri" w:cs="Calibri"/>
                  <w:b w:val="0"/>
                  <w:bCs w:val="0"/>
                  <w:color w:val="000000"/>
                  <w:sz w:val="22"/>
                  <w:rPrChange w:id="6515" w:author="Nate Bachmeier [AWS-SA]" w:date="2023-02-25T11:29:00Z">
                    <w:rPr>
                      <w:rFonts w:ascii="Calibri" w:eastAsia="Times New Roman" w:hAnsi="Calibri" w:cs="Calibri"/>
                      <w:color w:val="000000"/>
                      <w:sz w:val="22"/>
                    </w:rPr>
                  </w:rPrChange>
                </w:rPr>
                <w:t>riding elephant</w:t>
              </w:r>
            </w:ins>
          </w:p>
        </w:tc>
        <w:tc>
          <w:tcPr>
            <w:tcW w:w="960" w:type="dxa"/>
            <w:noWrap/>
            <w:hideMark/>
            <w:tcPrChange w:id="6516" w:author="Nate Bachmeier [AWS-SA]" w:date="2023-02-25T11:26:00Z">
              <w:tcPr>
                <w:tcW w:w="960" w:type="dxa"/>
                <w:tcBorders>
                  <w:top w:val="nil"/>
                  <w:left w:val="nil"/>
                  <w:bottom w:val="nil"/>
                  <w:right w:val="nil"/>
                </w:tcBorders>
                <w:shd w:val="clear" w:color="auto" w:fill="auto"/>
                <w:noWrap/>
                <w:vAlign w:val="bottom"/>
                <w:hideMark/>
              </w:tcPr>
            </w:tcPrChange>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517" w:author="Nate Bachmeier [AWS-SA]" w:date="2023-02-25T11:26:00Z"/>
                <w:rFonts w:ascii="Calibri" w:eastAsia="Times New Roman" w:hAnsi="Calibri" w:cs="Calibri"/>
                <w:color w:val="000000"/>
                <w:sz w:val="22"/>
              </w:rPr>
            </w:pPr>
            <w:ins w:id="6518" w:author="Nate Bachmeier [AWS-SA]" w:date="2023-02-25T11:26:00Z">
              <w:r w:rsidRPr="00E16572">
                <w:rPr>
                  <w:rFonts w:ascii="Calibri" w:eastAsia="Times New Roman" w:hAnsi="Calibri" w:cs="Calibri"/>
                  <w:color w:val="000000"/>
                  <w:sz w:val="22"/>
                </w:rPr>
                <w:t>657</w:t>
              </w:r>
            </w:ins>
          </w:p>
        </w:tc>
      </w:tr>
      <w:tr w:rsidR="00E16572" w:rsidRPr="00E16572" w14:paraId="25E5E735" w14:textId="77777777" w:rsidTr="00E16572">
        <w:trPr>
          <w:trHeight w:val="300"/>
          <w:ins w:id="6519" w:author="Nate Bachmeier [AWS-SA]" w:date="2023-02-25T11:26:00Z"/>
          <w:trPrChange w:id="652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521" w:author="Nate Bachmeier [AWS-SA]" w:date="2023-02-25T11:26:00Z">
              <w:tcPr>
                <w:tcW w:w="4740" w:type="dxa"/>
                <w:tcBorders>
                  <w:top w:val="nil"/>
                  <w:left w:val="nil"/>
                  <w:bottom w:val="nil"/>
                  <w:right w:val="nil"/>
                </w:tcBorders>
                <w:shd w:val="clear" w:color="auto" w:fill="auto"/>
                <w:noWrap/>
                <w:vAlign w:val="bottom"/>
                <w:hideMark/>
              </w:tcPr>
            </w:tcPrChange>
          </w:tcPr>
          <w:p w14:paraId="5F47165D" w14:textId="77777777" w:rsidR="00E16572" w:rsidRPr="00E16572" w:rsidRDefault="00E16572" w:rsidP="00E16572">
            <w:pPr>
              <w:spacing w:line="240" w:lineRule="auto"/>
              <w:ind w:firstLine="0"/>
              <w:rPr>
                <w:ins w:id="6522" w:author="Nate Bachmeier [AWS-SA]" w:date="2023-02-25T11:26:00Z"/>
                <w:rFonts w:ascii="Calibri" w:eastAsia="Times New Roman" w:hAnsi="Calibri" w:cs="Calibri"/>
                <w:b w:val="0"/>
                <w:bCs w:val="0"/>
                <w:color w:val="000000"/>
                <w:sz w:val="22"/>
                <w:rPrChange w:id="6523" w:author="Nate Bachmeier [AWS-SA]" w:date="2023-02-25T11:29:00Z">
                  <w:rPr>
                    <w:ins w:id="6524" w:author="Nate Bachmeier [AWS-SA]" w:date="2023-02-25T11:26:00Z"/>
                    <w:rFonts w:ascii="Calibri" w:eastAsia="Times New Roman" w:hAnsi="Calibri" w:cs="Calibri"/>
                    <w:color w:val="000000"/>
                    <w:sz w:val="22"/>
                  </w:rPr>
                </w:rPrChange>
              </w:rPr>
            </w:pPr>
            <w:ins w:id="6525" w:author="Nate Bachmeier [AWS-SA]" w:date="2023-02-25T11:26:00Z">
              <w:r w:rsidRPr="00E16572">
                <w:rPr>
                  <w:rFonts w:ascii="Calibri" w:eastAsia="Times New Roman" w:hAnsi="Calibri" w:cs="Calibri"/>
                  <w:b w:val="0"/>
                  <w:bCs w:val="0"/>
                  <w:color w:val="000000"/>
                  <w:sz w:val="22"/>
                  <w:rPrChange w:id="6526" w:author="Nate Bachmeier [AWS-SA]" w:date="2023-02-25T11:29:00Z">
                    <w:rPr>
                      <w:rFonts w:ascii="Calibri" w:eastAsia="Times New Roman" w:hAnsi="Calibri" w:cs="Calibri"/>
                      <w:color w:val="000000"/>
                      <w:sz w:val="22"/>
                    </w:rPr>
                  </w:rPrChange>
                </w:rPr>
                <w:t>riding mechanical bull</w:t>
              </w:r>
            </w:ins>
          </w:p>
        </w:tc>
        <w:tc>
          <w:tcPr>
            <w:tcW w:w="960" w:type="dxa"/>
            <w:noWrap/>
            <w:hideMark/>
            <w:tcPrChange w:id="6527" w:author="Nate Bachmeier [AWS-SA]" w:date="2023-02-25T11:26:00Z">
              <w:tcPr>
                <w:tcW w:w="960" w:type="dxa"/>
                <w:tcBorders>
                  <w:top w:val="nil"/>
                  <w:left w:val="nil"/>
                  <w:bottom w:val="nil"/>
                  <w:right w:val="nil"/>
                </w:tcBorders>
                <w:shd w:val="clear" w:color="auto" w:fill="auto"/>
                <w:noWrap/>
                <w:vAlign w:val="bottom"/>
                <w:hideMark/>
              </w:tcPr>
            </w:tcPrChange>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528" w:author="Nate Bachmeier [AWS-SA]" w:date="2023-02-25T11:26:00Z"/>
                <w:rFonts w:ascii="Calibri" w:eastAsia="Times New Roman" w:hAnsi="Calibri" w:cs="Calibri"/>
                <w:color w:val="000000"/>
                <w:sz w:val="22"/>
              </w:rPr>
            </w:pPr>
            <w:ins w:id="6529" w:author="Nate Bachmeier [AWS-SA]" w:date="2023-02-25T11:26:00Z">
              <w:r w:rsidRPr="00E16572">
                <w:rPr>
                  <w:rFonts w:ascii="Calibri" w:eastAsia="Times New Roman" w:hAnsi="Calibri" w:cs="Calibri"/>
                  <w:color w:val="000000"/>
                  <w:sz w:val="22"/>
                </w:rPr>
                <w:t>840</w:t>
              </w:r>
            </w:ins>
          </w:p>
        </w:tc>
      </w:tr>
      <w:tr w:rsidR="00E16572" w:rsidRPr="00E16572" w14:paraId="707F401C" w14:textId="77777777" w:rsidTr="00E16572">
        <w:trPr>
          <w:cnfStyle w:val="000000100000" w:firstRow="0" w:lastRow="0" w:firstColumn="0" w:lastColumn="0" w:oddVBand="0" w:evenVBand="0" w:oddHBand="1" w:evenHBand="0" w:firstRowFirstColumn="0" w:firstRowLastColumn="0" w:lastRowFirstColumn="0" w:lastRowLastColumn="0"/>
          <w:trHeight w:val="300"/>
          <w:ins w:id="6530" w:author="Nate Bachmeier [AWS-SA]" w:date="2023-02-25T11:26:00Z"/>
          <w:trPrChange w:id="653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532" w:author="Nate Bachmeier [AWS-SA]" w:date="2023-02-25T11:26:00Z">
              <w:tcPr>
                <w:tcW w:w="4740" w:type="dxa"/>
                <w:tcBorders>
                  <w:top w:val="nil"/>
                  <w:left w:val="nil"/>
                  <w:bottom w:val="nil"/>
                  <w:right w:val="nil"/>
                </w:tcBorders>
                <w:shd w:val="clear" w:color="auto" w:fill="auto"/>
                <w:noWrap/>
                <w:vAlign w:val="bottom"/>
                <w:hideMark/>
              </w:tcPr>
            </w:tcPrChange>
          </w:tcPr>
          <w:p w14:paraId="7FE3A14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533" w:author="Nate Bachmeier [AWS-SA]" w:date="2023-02-25T11:26:00Z"/>
                <w:rFonts w:ascii="Calibri" w:eastAsia="Times New Roman" w:hAnsi="Calibri" w:cs="Calibri"/>
                <w:b w:val="0"/>
                <w:bCs w:val="0"/>
                <w:color w:val="000000"/>
                <w:sz w:val="22"/>
                <w:rPrChange w:id="6534" w:author="Nate Bachmeier [AWS-SA]" w:date="2023-02-25T11:29:00Z">
                  <w:rPr>
                    <w:ins w:id="6535" w:author="Nate Bachmeier [AWS-SA]" w:date="2023-02-25T11:26:00Z"/>
                    <w:rFonts w:ascii="Calibri" w:eastAsia="Times New Roman" w:hAnsi="Calibri" w:cs="Calibri"/>
                    <w:color w:val="000000"/>
                    <w:sz w:val="22"/>
                  </w:rPr>
                </w:rPrChange>
              </w:rPr>
            </w:pPr>
            <w:ins w:id="6536" w:author="Nate Bachmeier [AWS-SA]" w:date="2023-02-25T11:26:00Z">
              <w:r w:rsidRPr="00E16572">
                <w:rPr>
                  <w:rFonts w:ascii="Calibri" w:eastAsia="Times New Roman" w:hAnsi="Calibri" w:cs="Calibri"/>
                  <w:b w:val="0"/>
                  <w:bCs w:val="0"/>
                  <w:color w:val="000000"/>
                  <w:sz w:val="22"/>
                  <w:rPrChange w:id="6537" w:author="Nate Bachmeier [AWS-SA]" w:date="2023-02-25T11:29:00Z">
                    <w:rPr>
                      <w:rFonts w:ascii="Calibri" w:eastAsia="Times New Roman" w:hAnsi="Calibri" w:cs="Calibri"/>
                      <w:color w:val="000000"/>
                      <w:sz w:val="22"/>
                    </w:rPr>
                  </w:rPrChange>
                </w:rPr>
                <w:t>riding mule</w:t>
              </w:r>
            </w:ins>
          </w:p>
        </w:tc>
        <w:tc>
          <w:tcPr>
            <w:tcW w:w="960" w:type="dxa"/>
            <w:noWrap/>
            <w:hideMark/>
            <w:tcPrChange w:id="6538" w:author="Nate Bachmeier [AWS-SA]" w:date="2023-02-25T11:26:00Z">
              <w:tcPr>
                <w:tcW w:w="960" w:type="dxa"/>
                <w:tcBorders>
                  <w:top w:val="nil"/>
                  <w:left w:val="nil"/>
                  <w:bottom w:val="nil"/>
                  <w:right w:val="nil"/>
                </w:tcBorders>
                <w:shd w:val="clear" w:color="auto" w:fill="auto"/>
                <w:noWrap/>
                <w:vAlign w:val="bottom"/>
                <w:hideMark/>
              </w:tcPr>
            </w:tcPrChange>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539" w:author="Nate Bachmeier [AWS-SA]" w:date="2023-02-25T11:26:00Z"/>
                <w:rFonts w:ascii="Calibri" w:eastAsia="Times New Roman" w:hAnsi="Calibri" w:cs="Calibri"/>
                <w:color w:val="000000"/>
                <w:sz w:val="22"/>
              </w:rPr>
            </w:pPr>
            <w:ins w:id="6540" w:author="Nate Bachmeier [AWS-SA]" w:date="2023-02-25T11:26:00Z">
              <w:r w:rsidRPr="00E16572">
                <w:rPr>
                  <w:rFonts w:ascii="Calibri" w:eastAsia="Times New Roman" w:hAnsi="Calibri" w:cs="Calibri"/>
                  <w:color w:val="000000"/>
                  <w:sz w:val="22"/>
                </w:rPr>
                <w:t>603</w:t>
              </w:r>
            </w:ins>
          </w:p>
        </w:tc>
      </w:tr>
      <w:tr w:rsidR="00E16572" w:rsidRPr="00E16572" w14:paraId="3A2E40FA" w14:textId="77777777" w:rsidTr="00E16572">
        <w:trPr>
          <w:trHeight w:val="300"/>
          <w:ins w:id="6541" w:author="Nate Bachmeier [AWS-SA]" w:date="2023-02-25T11:26:00Z"/>
          <w:trPrChange w:id="654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543" w:author="Nate Bachmeier [AWS-SA]" w:date="2023-02-25T11:26:00Z">
              <w:tcPr>
                <w:tcW w:w="4740" w:type="dxa"/>
                <w:tcBorders>
                  <w:top w:val="nil"/>
                  <w:left w:val="nil"/>
                  <w:bottom w:val="nil"/>
                  <w:right w:val="nil"/>
                </w:tcBorders>
                <w:shd w:val="clear" w:color="auto" w:fill="auto"/>
                <w:noWrap/>
                <w:vAlign w:val="bottom"/>
                <w:hideMark/>
              </w:tcPr>
            </w:tcPrChange>
          </w:tcPr>
          <w:p w14:paraId="5CCB71B3" w14:textId="77777777" w:rsidR="00E16572" w:rsidRPr="00E16572" w:rsidRDefault="00E16572" w:rsidP="00E16572">
            <w:pPr>
              <w:spacing w:line="240" w:lineRule="auto"/>
              <w:ind w:firstLine="0"/>
              <w:rPr>
                <w:ins w:id="6544" w:author="Nate Bachmeier [AWS-SA]" w:date="2023-02-25T11:26:00Z"/>
                <w:rFonts w:ascii="Calibri" w:eastAsia="Times New Roman" w:hAnsi="Calibri" w:cs="Calibri"/>
                <w:b w:val="0"/>
                <w:bCs w:val="0"/>
                <w:color w:val="000000"/>
                <w:sz w:val="22"/>
                <w:rPrChange w:id="6545" w:author="Nate Bachmeier [AWS-SA]" w:date="2023-02-25T11:29:00Z">
                  <w:rPr>
                    <w:ins w:id="6546" w:author="Nate Bachmeier [AWS-SA]" w:date="2023-02-25T11:26:00Z"/>
                    <w:rFonts w:ascii="Calibri" w:eastAsia="Times New Roman" w:hAnsi="Calibri" w:cs="Calibri"/>
                    <w:color w:val="000000"/>
                    <w:sz w:val="22"/>
                  </w:rPr>
                </w:rPrChange>
              </w:rPr>
            </w:pPr>
            <w:ins w:id="6547" w:author="Nate Bachmeier [AWS-SA]" w:date="2023-02-25T11:26:00Z">
              <w:r w:rsidRPr="00E16572">
                <w:rPr>
                  <w:rFonts w:ascii="Calibri" w:eastAsia="Times New Roman" w:hAnsi="Calibri" w:cs="Calibri"/>
                  <w:b w:val="0"/>
                  <w:bCs w:val="0"/>
                  <w:color w:val="000000"/>
                  <w:sz w:val="22"/>
                  <w:rPrChange w:id="6548" w:author="Nate Bachmeier [AWS-SA]" w:date="2023-02-25T11:29:00Z">
                    <w:rPr>
                      <w:rFonts w:ascii="Calibri" w:eastAsia="Times New Roman" w:hAnsi="Calibri" w:cs="Calibri"/>
                      <w:color w:val="000000"/>
                      <w:sz w:val="22"/>
                    </w:rPr>
                  </w:rPrChange>
                </w:rPr>
                <w:t>riding or walking with horse</w:t>
              </w:r>
            </w:ins>
          </w:p>
        </w:tc>
        <w:tc>
          <w:tcPr>
            <w:tcW w:w="960" w:type="dxa"/>
            <w:noWrap/>
            <w:hideMark/>
            <w:tcPrChange w:id="6549" w:author="Nate Bachmeier [AWS-SA]" w:date="2023-02-25T11:26:00Z">
              <w:tcPr>
                <w:tcW w:w="960" w:type="dxa"/>
                <w:tcBorders>
                  <w:top w:val="nil"/>
                  <w:left w:val="nil"/>
                  <w:bottom w:val="nil"/>
                  <w:right w:val="nil"/>
                </w:tcBorders>
                <w:shd w:val="clear" w:color="auto" w:fill="auto"/>
                <w:noWrap/>
                <w:vAlign w:val="bottom"/>
                <w:hideMark/>
              </w:tcPr>
            </w:tcPrChange>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550" w:author="Nate Bachmeier [AWS-SA]" w:date="2023-02-25T11:26:00Z"/>
                <w:rFonts w:ascii="Calibri" w:eastAsia="Times New Roman" w:hAnsi="Calibri" w:cs="Calibri"/>
                <w:color w:val="000000"/>
                <w:sz w:val="22"/>
              </w:rPr>
            </w:pPr>
            <w:ins w:id="6551" w:author="Nate Bachmeier [AWS-SA]" w:date="2023-02-25T11:26:00Z">
              <w:r w:rsidRPr="00E16572">
                <w:rPr>
                  <w:rFonts w:ascii="Calibri" w:eastAsia="Times New Roman" w:hAnsi="Calibri" w:cs="Calibri"/>
                  <w:color w:val="000000"/>
                  <w:sz w:val="22"/>
                </w:rPr>
                <w:t>588</w:t>
              </w:r>
            </w:ins>
          </w:p>
        </w:tc>
      </w:tr>
      <w:tr w:rsidR="00E16572" w:rsidRPr="00E16572" w14:paraId="4C9CAC76" w14:textId="77777777" w:rsidTr="00E16572">
        <w:trPr>
          <w:cnfStyle w:val="000000100000" w:firstRow="0" w:lastRow="0" w:firstColumn="0" w:lastColumn="0" w:oddVBand="0" w:evenVBand="0" w:oddHBand="1" w:evenHBand="0" w:firstRowFirstColumn="0" w:firstRowLastColumn="0" w:lastRowFirstColumn="0" w:lastRowLastColumn="0"/>
          <w:trHeight w:val="300"/>
          <w:ins w:id="6552" w:author="Nate Bachmeier [AWS-SA]" w:date="2023-02-25T11:26:00Z"/>
          <w:trPrChange w:id="655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554" w:author="Nate Bachmeier [AWS-SA]" w:date="2023-02-25T11:26:00Z">
              <w:tcPr>
                <w:tcW w:w="4740" w:type="dxa"/>
                <w:tcBorders>
                  <w:top w:val="nil"/>
                  <w:left w:val="nil"/>
                  <w:bottom w:val="nil"/>
                  <w:right w:val="nil"/>
                </w:tcBorders>
                <w:shd w:val="clear" w:color="auto" w:fill="auto"/>
                <w:noWrap/>
                <w:vAlign w:val="bottom"/>
                <w:hideMark/>
              </w:tcPr>
            </w:tcPrChange>
          </w:tcPr>
          <w:p w14:paraId="1B7F796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555" w:author="Nate Bachmeier [AWS-SA]" w:date="2023-02-25T11:26:00Z"/>
                <w:rFonts w:ascii="Calibri" w:eastAsia="Times New Roman" w:hAnsi="Calibri" w:cs="Calibri"/>
                <w:b w:val="0"/>
                <w:bCs w:val="0"/>
                <w:color w:val="000000"/>
                <w:sz w:val="22"/>
                <w:rPrChange w:id="6556" w:author="Nate Bachmeier [AWS-SA]" w:date="2023-02-25T11:29:00Z">
                  <w:rPr>
                    <w:ins w:id="6557" w:author="Nate Bachmeier [AWS-SA]" w:date="2023-02-25T11:26:00Z"/>
                    <w:rFonts w:ascii="Calibri" w:eastAsia="Times New Roman" w:hAnsi="Calibri" w:cs="Calibri"/>
                    <w:color w:val="000000"/>
                    <w:sz w:val="22"/>
                  </w:rPr>
                </w:rPrChange>
              </w:rPr>
            </w:pPr>
            <w:ins w:id="6558" w:author="Nate Bachmeier [AWS-SA]" w:date="2023-02-25T11:26:00Z">
              <w:r w:rsidRPr="00E16572">
                <w:rPr>
                  <w:rFonts w:ascii="Calibri" w:eastAsia="Times New Roman" w:hAnsi="Calibri" w:cs="Calibri"/>
                  <w:b w:val="0"/>
                  <w:bCs w:val="0"/>
                  <w:color w:val="000000"/>
                  <w:sz w:val="22"/>
                  <w:rPrChange w:id="6559" w:author="Nate Bachmeier [AWS-SA]" w:date="2023-02-25T11:29:00Z">
                    <w:rPr>
                      <w:rFonts w:ascii="Calibri" w:eastAsia="Times New Roman" w:hAnsi="Calibri" w:cs="Calibri"/>
                      <w:color w:val="000000"/>
                      <w:sz w:val="22"/>
                    </w:rPr>
                  </w:rPrChange>
                </w:rPr>
                <w:lastRenderedPageBreak/>
                <w:t>riding scooter</w:t>
              </w:r>
            </w:ins>
          </w:p>
        </w:tc>
        <w:tc>
          <w:tcPr>
            <w:tcW w:w="960" w:type="dxa"/>
            <w:noWrap/>
            <w:hideMark/>
            <w:tcPrChange w:id="6560" w:author="Nate Bachmeier [AWS-SA]" w:date="2023-02-25T11:26:00Z">
              <w:tcPr>
                <w:tcW w:w="960" w:type="dxa"/>
                <w:tcBorders>
                  <w:top w:val="nil"/>
                  <w:left w:val="nil"/>
                  <w:bottom w:val="nil"/>
                  <w:right w:val="nil"/>
                </w:tcBorders>
                <w:shd w:val="clear" w:color="auto" w:fill="auto"/>
                <w:noWrap/>
                <w:vAlign w:val="bottom"/>
                <w:hideMark/>
              </w:tcPr>
            </w:tcPrChange>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561" w:author="Nate Bachmeier [AWS-SA]" w:date="2023-02-25T11:26:00Z"/>
                <w:rFonts w:ascii="Calibri" w:eastAsia="Times New Roman" w:hAnsi="Calibri" w:cs="Calibri"/>
                <w:color w:val="000000"/>
                <w:sz w:val="22"/>
              </w:rPr>
            </w:pPr>
            <w:ins w:id="6562" w:author="Nate Bachmeier [AWS-SA]" w:date="2023-02-25T11:26:00Z">
              <w:r w:rsidRPr="00E16572">
                <w:rPr>
                  <w:rFonts w:ascii="Calibri" w:eastAsia="Times New Roman" w:hAnsi="Calibri" w:cs="Calibri"/>
                  <w:color w:val="000000"/>
                  <w:sz w:val="22"/>
                </w:rPr>
                <w:t>808</w:t>
              </w:r>
            </w:ins>
          </w:p>
        </w:tc>
      </w:tr>
      <w:tr w:rsidR="00E16572" w:rsidRPr="00E16572" w14:paraId="10B9F878" w14:textId="77777777" w:rsidTr="00E16572">
        <w:trPr>
          <w:trHeight w:val="300"/>
          <w:ins w:id="6563" w:author="Nate Bachmeier [AWS-SA]" w:date="2023-02-25T11:26:00Z"/>
          <w:trPrChange w:id="656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565" w:author="Nate Bachmeier [AWS-SA]" w:date="2023-02-25T11:26:00Z">
              <w:tcPr>
                <w:tcW w:w="4740" w:type="dxa"/>
                <w:tcBorders>
                  <w:top w:val="nil"/>
                  <w:left w:val="nil"/>
                  <w:bottom w:val="nil"/>
                  <w:right w:val="nil"/>
                </w:tcBorders>
                <w:shd w:val="clear" w:color="auto" w:fill="auto"/>
                <w:noWrap/>
                <w:vAlign w:val="bottom"/>
                <w:hideMark/>
              </w:tcPr>
            </w:tcPrChange>
          </w:tcPr>
          <w:p w14:paraId="3190F80B" w14:textId="77777777" w:rsidR="00E16572" w:rsidRPr="00E16572" w:rsidRDefault="00E16572" w:rsidP="00E16572">
            <w:pPr>
              <w:spacing w:line="240" w:lineRule="auto"/>
              <w:ind w:firstLine="0"/>
              <w:rPr>
                <w:ins w:id="6566" w:author="Nate Bachmeier [AWS-SA]" w:date="2023-02-25T11:26:00Z"/>
                <w:rFonts w:ascii="Calibri" w:eastAsia="Times New Roman" w:hAnsi="Calibri" w:cs="Calibri"/>
                <w:b w:val="0"/>
                <w:bCs w:val="0"/>
                <w:color w:val="000000"/>
                <w:sz w:val="22"/>
                <w:rPrChange w:id="6567" w:author="Nate Bachmeier [AWS-SA]" w:date="2023-02-25T11:29:00Z">
                  <w:rPr>
                    <w:ins w:id="6568" w:author="Nate Bachmeier [AWS-SA]" w:date="2023-02-25T11:26:00Z"/>
                    <w:rFonts w:ascii="Calibri" w:eastAsia="Times New Roman" w:hAnsi="Calibri" w:cs="Calibri"/>
                    <w:color w:val="000000"/>
                    <w:sz w:val="22"/>
                  </w:rPr>
                </w:rPrChange>
              </w:rPr>
            </w:pPr>
            <w:ins w:id="6569" w:author="Nate Bachmeier [AWS-SA]" w:date="2023-02-25T11:26:00Z">
              <w:r w:rsidRPr="00E16572">
                <w:rPr>
                  <w:rFonts w:ascii="Calibri" w:eastAsia="Times New Roman" w:hAnsi="Calibri" w:cs="Calibri"/>
                  <w:b w:val="0"/>
                  <w:bCs w:val="0"/>
                  <w:color w:val="000000"/>
                  <w:sz w:val="22"/>
                  <w:rPrChange w:id="6570" w:author="Nate Bachmeier [AWS-SA]" w:date="2023-02-25T11:29:00Z">
                    <w:rPr>
                      <w:rFonts w:ascii="Calibri" w:eastAsia="Times New Roman" w:hAnsi="Calibri" w:cs="Calibri"/>
                      <w:color w:val="000000"/>
                      <w:sz w:val="22"/>
                    </w:rPr>
                  </w:rPrChange>
                </w:rPr>
                <w:t>riding snow blower</w:t>
              </w:r>
            </w:ins>
          </w:p>
        </w:tc>
        <w:tc>
          <w:tcPr>
            <w:tcW w:w="960" w:type="dxa"/>
            <w:noWrap/>
            <w:hideMark/>
            <w:tcPrChange w:id="6571" w:author="Nate Bachmeier [AWS-SA]" w:date="2023-02-25T11:26:00Z">
              <w:tcPr>
                <w:tcW w:w="960" w:type="dxa"/>
                <w:tcBorders>
                  <w:top w:val="nil"/>
                  <w:left w:val="nil"/>
                  <w:bottom w:val="nil"/>
                  <w:right w:val="nil"/>
                </w:tcBorders>
                <w:shd w:val="clear" w:color="auto" w:fill="auto"/>
                <w:noWrap/>
                <w:vAlign w:val="bottom"/>
                <w:hideMark/>
              </w:tcPr>
            </w:tcPrChange>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572" w:author="Nate Bachmeier [AWS-SA]" w:date="2023-02-25T11:26:00Z"/>
                <w:rFonts w:ascii="Calibri" w:eastAsia="Times New Roman" w:hAnsi="Calibri" w:cs="Calibri"/>
                <w:color w:val="000000"/>
                <w:sz w:val="22"/>
              </w:rPr>
            </w:pPr>
            <w:ins w:id="6573" w:author="Nate Bachmeier [AWS-SA]" w:date="2023-02-25T11:26:00Z">
              <w:r w:rsidRPr="00E16572">
                <w:rPr>
                  <w:rFonts w:ascii="Calibri" w:eastAsia="Times New Roman" w:hAnsi="Calibri" w:cs="Calibri"/>
                  <w:color w:val="000000"/>
                  <w:sz w:val="22"/>
                </w:rPr>
                <w:t>711</w:t>
              </w:r>
            </w:ins>
          </w:p>
        </w:tc>
      </w:tr>
      <w:tr w:rsidR="00E16572" w:rsidRPr="00E16572" w14:paraId="1C961163" w14:textId="77777777" w:rsidTr="00E16572">
        <w:trPr>
          <w:cnfStyle w:val="000000100000" w:firstRow="0" w:lastRow="0" w:firstColumn="0" w:lastColumn="0" w:oddVBand="0" w:evenVBand="0" w:oddHBand="1" w:evenHBand="0" w:firstRowFirstColumn="0" w:firstRowLastColumn="0" w:lastRowFirstColumn="0" w:lastRowLastColumn="0"/>
          <w:trHeight w:val="300"/>
          <w:ins w:id="6574" w:author="Nate Bachmeier [AWS-SA]" w:date="2023-02-25T11:26:00Z"/>
          <w:trPrChange w:id="65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576" w:author="Nate Bachmeier [AWS-SA]" w:date="2023-02-25T11:26:00Z">
              <w:tcPr>
                <w:tcW w:w="4740" w:type="dxa"/>
                <w:tcBorders>
                  <w:top w:val="nil"/>
                  <w:left w:val="nil"/>
                  <w:bottom w:val="nil"/>
                  <w:right w:val="nil"/>
                </w:tcBorders>
                <w:shd w:val="clear" w:color="auto" w:fill="auto"/>
                <w:noWrap/>
                <w:vAlign w:val="bottom"/>
                <w:hideMark/>
              </w:tcPr>
            </w:tcPrChange>
          </w:tcPr>
          <w:p w14:paraId="497DC8D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577" w:author="Nate Bachmeier [AWS-SA]" w:date="2023-02-25T11:26:00Z"/>
                <w:rFonts w:ascii="Calibri" w:eastAsia="Times New Roman" w:hAnsi="Calibri" w:cs="Calibri"/>
                <w:b w:val="0"/>
                <w:bCs w:val="0"/>
                <w:color w:val="000000"/>
                <w:sz w:val="22"/>
                <w:rPrChange w:id="6578" w:author="Nate Bachmeier [AWS-SA]" w:date="2023-02-25T11:29:00Z">
                  <w:rPr>
                    <w:ins w:id="6579" w:author="Nate Bachmeier [AWS-SA]" w:date="2023-02-25T11:26:00Z"/>
                    <w:rFonts w:ascii="Calibri" w:eastAsia="Times New Roman" w:hAnsi="Calibri" w:cs="Calibri"/>
                    <w:color w:val="000000"/>
                    <w:sz w:val="22"/>
                  </w:rPr>
                </w:rPrChange>
              </w:rPr>
            </w:pPr>
            <w:ins w:id="6580" w:author="Nate Bachmeier [AWS-SA]" w:date="2023-02-25T11:26:00Z">
              <w:r w:rsidRPr="00E16572">
                <w:rPr>
                  <w:rFonts w:ascii="Calibri" w:eastAsia="Times New Roman" w:hAnsi="Calibri" w:cs="Calibri"/>
                  <w:b w:val="0"/>
                  <w:bCs w:val="0"/>
                  <w:color w:val="000000"/>
                  <w:sz w:val="22"/>
                  <w:rPrChange w:id="6581" w:author="Nate Bachmeier [AWS-SA]" w:date="2023-02-25T11:29:00Z">
                    <w:rPr>
                      <w:rFonts w:ascii="Calibri" w:eastAsia="Times New Roman" w:hAnsi="Calibri" w:cs="Calibri"/>
                      <w:color w:val="000000"/>
                      <w:sz w:val="22"/>
                    </w:rPr>
                  </w:rPrChange>
                </w:rPr>
                <w:t>riding unicycle</w:t>
              </w:r>
            </w:ins>
          </w:p>
        </w:tc>
        <w:tc>
          <w:tcPr>
            <w:tcW w:w="960" w:type="dxa"/>
            <w:noWrap/>
            <w:hideMark/>
            <w:tcPrChange w:id="6582" w:author="Nate Bachmeier [AWS-SA]" w:date="2023-02-25T11:26:00Z">
              <w:tcPr>
                <w:tcW w:w="960" w:type="dxa"/>
                <w:tcBorders>
                  <w:top w:val="nil"/>
                  <w:left w:val="nil"/>
                  <w:bottom w:val="nil"/>
                  <w:right w:val="nil"/>
                </w:tcBorders>
                <w:shd w:val="clear" w:color="auto" w:fill="auto"/>
                <w:noWrap/>
                <w:vAlign w:val="bottom"/>
                <w:hideMark/>
              </w:tcPr>
            </w:tcPrChange>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583" w:author="Nate Bachmeier [AWS-SA]" w:date="2023-02-25T11:26:00Z"/>
                <w:rFonts w:ascii="Calibri" w:eastAsia="Times New Roman" w:hAnsi="Calibri" w:cs="Calibri"/>
                <w:color w:val="000000"/>
                <w:sz w:val="22"/>
              </w:rPr>
            </w:pPr>
            <w:ins w:id="6584" w:author="Nate Bachmeier [AWS-SA]" w:date="2023-02-25T11:26:00Z">
              <w:r w:rsidRPr="00E16572">
                <w:rPr>
                  <w:rFonts w:ascii="Calibri" w:eastAsia="Times New Roman" w:hAnsi="Calibri" w:cs="Calibri"/>
                  <w:color w:val="000000"/>
                  <w:sz w:val="22"/>
                </w:rPr>
                <w:t>782</w:t>
              </w:r>
            </w:ins>
          </w:p>
        </w:tc>
      </w:tr>
      <w:tr w:rsidR="00E16572" w:rsidRPr="00E16572" w14:paraId="5D172850" w14:textId="77777777" w:rsidTr="00E16572">
        <w:trPr>
          <w:trHeight w:val="300"/>
          <w:ins w:id="6585" w:author="Nate Bachmeier [AWS-SA]" w:date="2023-02-25T11:26:00Z"/>
          <w:trPrChange w:id="658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587" w:author="Nate Bachmeier [AWS-SA]" w:date="2023-02-25T11:26:00Z">
              <w:tcPr>
                <w:tcW w:w="4740" w:type="dxa"/>
                <w:tcBorders>
                  <w:top w:val="nil"/>
                  <w:left w:val="nil"/>
                  <w:bottom w:val="nil"/>
                  <w:right w:val="nil"/>
                </w:tcBorders>
                <w:shd w:val="clear" w:color="auto" w:fill="auto"/>
                <w:noWrap/>
                <w:vAlign w:val="bottom"/>
                <w:hideMark/>
              </w:tcPr>
            </w:tcPrChange>
          </w:tcPr>
          <w:p w14:paraId="4425B3E5" w14:textId="77777777" w:rsidR="00E16572" w:rsidRPr="00E16572" w:rsidRDefault="00E16572" w:rsidP="00E16572">
            <w:pPr>
              <w:spacing w:line="240" w:lineRule="auto"/>
              <w:ind w:firstLine="0"/>
              <w:rPr>
                <w:ins w:id="6588" w:author="Nate Bachmeier [AWS-SA]" w:date="2023-02-25T11:26:00Z"/>
                <w:rFonts w:ascii="Calibri" w:eastAsia="Times New Roman" w:hAnsi="Calibri" w:cs="Calibri"/>
                <w:b w:val="0"/>
                <w:bCs w:val="0"/>
                <w:color w:val="000000"/>
                <w:sz w:val="22"/>
                <w:rPrChange w:id="6589" w:author="Nate Bachmeier [AWS-SA]" w:date="2023-02-25T11:29:00Z">
                  <w:rPr>
                    <w:ins w:id="6590" w:author="Nate Bachmeier [AWS-SA]" w:date="2023-02-25T11:26:00Z"/>
                    <w:rFonts w:ascii="Calibri" w:eastAsia="Times New Roman" w:hAnsi="Calibri" w:cs="Calibri"/>
                    <w:color w:val="000000"/>
                    <w:sz w:val="22"/>
                  </w:rPr>
                </w:rPrChange>
              </w:rPr>
            </w:pPr>
            <w:ins w:id="6591" w:author="Nate Bachmeier [AWS-SA]" w:date="2023-02-25T11:26:00Z">
              <w:r w:rsidRPr="00E16572">
                <w:rPr>
                  <w:rFonts w:ascii="Calibri" w:eastAsia="Times New Roman" w:hAnsi="Calibri" w:cs="Calibri"/>
                  <w:b w:val="0"/>
                  <w:bCs w:val="0"/>
                  <w:color w:val="000000"/>
                  <w:sz w:val="22"/>
                  <w:rPrChange w:id="6592" w:author="Nate Bachmeier [AWS-SA]" w:date="2023-02-25T11:29:00Z">
                    <w:rPr>
                      <w:rFonts w:ascii="Calibri" w:eastAsia="Times New Roman" w:hAnsi="Calibri" w:cs="Calibri"/>
                      <w:color w:val="000000"/>
                      <w:sz w:val="22"/>
                    </w:rPr>
                  </w:rPrChange>
                </w:rPr>
                <w:t>ripping paper</w:t>
              </w:r>
            </w:ins>
          </w:p>
        </w:tc>
        <w:tc>
          <w:tcPr>
            <w:tcW w:w="960" w:type="dxa"/>
            <w:noWrap/>
            <w:hideMark/>
            <w:tcPrChange w:id="6593" w:author="Nate Bachmeier [AWS-SA]" w:date="2023-02-25T11:26:00Z">
              <w:tcPr>
                <w:tcW w:w="960" w:type="dxa"/>
                <w:tcBorders>
                  <w:top w:val="nil"/>
                  <w:left w:val="nil"/>
                  <w:bottom w:val="nil"/>
                  <w:right w:val="nil"/>
                </w:tcBorders>
                <w:shd w:val="clear" w:color="auto" w:fill="auto"/>
                <w:noWrap/>
                <w:vAlign w:val="bottom"/>
                <w:hideMark/>
              </w:tcPr>
            </w:tcPrChange>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594" w:author="Nate Bachmeier [AWS-SA]" w:date="2023-02-25T11:26:00Z"/>
                <w:rFonts w:ascii="Calibri" w:eastAsia="Times New Roman" w:hAnsi="Calibri" w:cs="Calibri"/>
                <w:color w:val="000000"/>
                <w:sz w:val="22"/>
              </w:rPr>
            </w:pPr>
            <w:ins w:id="6595" w:author="Nate Bachmeier [AWS-SA]" w:date="2023-02-25T11:26:00Z">
              <w:r w:rsidRPr="00E16572">
                <w:rPr>
                  <w:rFonts w:ascii="Calibri" w:eastAsia="Times New Roman" w:hAnsi="Calibri" w:cs="Calibri"/>
                  <w:color w:val="000000"/>
                  <w:sz w:val="22"/>
                </w:rPr>
                <w:t>734</w:t>
              </w:r>
            </w:ins>
          </w:p>
        </w:tc>
      </w:tr>
      <w:tr w:rsidR="00E16572" w:rsidRPr="00E16572" w14:paraId="28C05EB1" w14:textId="77777777" w:rsidTr="00E16572">
        <w:trPr>
          <w:cnfStyle w:val="000000100000" w:firstRow="0" w:lastRow="0" w:firstColumn="0" w:lastColumn="0" w:oddVBand="0" w:evenVBand="0" w:oddHBand="1" w:evenHBand="0" w:firstRowFirstColumn="0" w:firstRowLastColumn="0" w:lastRowFirstColumn="0" w:lastRowLastColumn="0"/>
          <w:trHeight w:val="300"/>
          <w:ins w:id="6596" w:author="Nate Bachmeier [AWS-SA]" w:date="2023-02-25T11:26:00Z"/>
          <w:trPrChange w:id="659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598" w:author="Nate Bachmeier [AWS-SA]" w:date="2023-02-25T11:26:00Z">
              <w:tcPr>
                <w:tcW w:w="4740" w:type="dxa"/>
                <w:tcBorders>
                  <w:top w:val="nil"/>
                  <w:left w:val="nil"/>
                  <w:bottom w:val="nil"/>
                  <w:right w:val="nil"/>
                </w:tcBorders>
                <w:shd w:val="clear" w:color="auto" w:fill="auto"/>
                <w:noWrap/>
                <w:vAlign w:val="bottom"/>
                <w:hideMark/>
              </w:tcPr>
            </w:tcPrChange>
          </w:tcPr>
          <w:p w14:paraId="5C726CF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599" w:author="Nate Bachmeier [AWS-SA]" w:date="2023-02-25T11:26:00Z"/>
                <w:rFonts w:ascii="Calibri" w:eastAsia="Times New Roman" w:hAnsi="Calibri" w:cs="Calibri"/>
                <w:b w:val="0"/>
                <w:bCs w:val="0"/>
                <w:color w:val="000000"/>
                <w:sz w:val="22"/>
                <w:rPrChange w:id="6600" w:author="Nate Bachmeier [AWS-SA]" w:date="2023-02-25T11:29:00Z">
                  <w:rPr>
                    <w:ins w:id="6601" w:author="Nate Bachmeier [AWS-SA]" w:date="2023-02-25T11:26:00Z"/>
                    <w:rFonts w:ascii="Calibri" w:eastAsia="Times New Roman" w:hAnsi="Calibri" w:cs="Calibri"/>
                    <w:color w:val="000000"/>
                    <w:sz w:val="22"/>
                  </w:rPr>
                </w:rPrChange>
              </w:rPr>
            </w:pPr>
            <w:ins w:id="6602" w:author="Nate Bachmeier [AWS-SA]" w:date="2023-02-25T11:26:00Z">
              <w:r w:rsidRPr="00E16572">
                <w:rPr>
                  <w:rFonts w:ascii="Calibri" w:eastAsia="Times New Roman" w:hAnsi="Calibri" w:cs="Calibri"/>
                  <w:b w:val="0"/>
                  <w:bCs w:val="0"/>
                  <w:color w:val="000000"/>
                  <w:sz w:val="22"/>
                  <w:rPrChange w:id="6603" w:author="Nate Bachmeier [AWS-SA]" w:date="2023-02-25T11:29:00Z">
                    <w:rPr>
                      <w:rFonts w:ascii="Calibri" w:eastAsia="Times New Roman" w:hAnsi="Calibri" w:cs="Calibri"/>
                      <w:color w:val="000000"/>
                      <w:sz w:val="22"/>
                    </w:rPr>
                  </w:rPrChange>
                </w:rPr>
                <w:t>roasting marshmallows</w:t>
              </w:r>
            </w:ins>
          </w:p>
        </w:tc>
        <w:tc>
          <w:tcPr>
            <w:tcW w:w="960" w:type="dxa"/>
            <w:noWrap/>
            <w:hideMark/>
            <w:tcPrChange w:id="6604" w:author="Nate Bachmeier [AWS-SA]" w:date="2023-02-25T11:26:00Z">
              <w:tcPr>
                <w:tcW w:w="960" w:type="dxa"/>
                <w:tcBorders>
                  <w:top w:val="nil"/>
                  <w:left w:val="nil"/>
                  <w:bottom w:val="nil"/>
                  <w:right w:val="nil"/>
                </w:tcBorders>
                <w:shd w:val="clear" w:color="auto" w:fill="auto"/>
                <w:noWrap/>
                <w:vAlign w:val="bottom"/>
                <w:hideMark/>
              </w:tcPr>
            </w:tcPrChange>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605" w:author="Nate Bachmeier [AWS-SA]" w:date="2023-02-25T11:26:00Z"/>
                <w:rFonts w:ascii="Calibri" w:eastAsia="Times New Roman" w:hAnsi="Calibri" w:cs="Calibri"/>
                <w:color w:val="000000"/>
                <w:sz w:val="22"/>
              </w:rPr>
            </w:pPr>
            <w:ins w:id="6606" w:author="Nate Bachmeier [AWS-SA]" w:date="2023-02-25T11:26:00Z">
              <w:r w:rsidRPr="00E16572">
                <w:rPr>
                  <w:rFonts w:ascii="Calibri" w:eastAsia="Times New Roman" w:hAnsi="Calibri" w:cs="Calibri"/>
                  <w:color w:val="000000"/>
                  <w:sz w:val="22"/>
                </w:rPr>
                <w:t>596</w:t>
              </w:r>
            </w:ins>
          </w:p>
        </w:tc>
      </w:tr>
      <w:tr w:rsidR="00E16572" w:rsidRPr="00E16572" w14:paraId="440A9759" w14:textId="77777777" w:rsidTr="00E16572">
        <w:trPr>
          <w:trHeight w:val="300"/>
          <w:ins w:id="6607" w:author="Nate Bachmeier [AWS-SA]" w:date="2023-02-25T11:26:00Z"/>
          <w:trPrChange w:id="660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609" w:author="Nate Bachmeier [AWS-SA]" w:date="2023-02-25T11:26:00Z">
              <w:tcPr>
                <w:tcW w:w="4740" w:type="dxa"/>
                <w:tcBorders>
                  <w:top w:val="nil"/>
                  <w:left w:val="nil"/>
                  <w:bottom w:val="nil"/>
                  <w:right w:val="nil"/>
                </w:tcBorders>
                <w:shd w:val="clear" w:color="auto" w:fill="auto"/>
                <w:noWrap/>
                <w:vAlign w:val="bottom"/>
                <w:hideMark/>
              </w:tcPr>
            </w:tcPrChange>
          </w:tcPr>
          <w:p w14:paraId="76FD743B" w14:textId="77777777" w:rsidR="00E16572" w:rsidRPr="00E16572" w:rsidRDefault="00E16572" w:rsidP="00E16572">
            <w:pPr>
              <w:spacing w:line="240" w:lineRule="auto"/>
              <w:ind w:firstLine="0"/>
              <w:rPr>
                <w:ins w:id="6610" w:author="Nate Bachmeier [AWS-SA]" w:date="2023-02-25T11:26:00Z"/>
                <w:rFonts w:ascii="Calibri" w:eastAsia="Times New Roman" w:hAnsi="Calibri" w:cs="Calibri"/>
                <w:b w:val="0"/>
                <w:bCs w:val="0"/>
                <w:color w:val="000000"/>
                <w:sz w:val="22"/>
                <w:rPrChange w:id="6611" w:author="Nate Bachmeier [AWS-SA]" w:date="2023-02-25T11:29:00Z">
                  <w:rPr>
                    <w:ins w:id="6612" w:author="Nate Bachmeier [AWS-SA]" w:date="2023-02-25T11:26:00Z"/>
                    <w:rFonts w:ascii="Calibri" w:eastAsia="Times New Roman" w:hAnsi="Calibri" w:cs="Calibri"/>
                    <w:color w:val="000000"/>
                    <w:sz w:val="22"/>
                  </w:rPr>
                </w:rPrChange>
              </w:rPr>
            </w:pPr>
            <w:ins w:id="6613" w:author="Nate Bachmeier [AWS-SA]" w:date="2023-02-25T11:26:00Z">
              <w:r w:rsidRPr="00E16572">
                <w:rPr>
                  <w:rFonts w:ascii="Calibri" w:eastAsia="Times New Roman" w:hAnsi="Calibri" w:cs="Calibri"/>
                  <w:b w:val="0"/>
                  <w:bCs w:val="0"/>
                  <w:color w:val="000000"/>
                  <w:sz w:val="22"/>
                  <w:rPrChange w:id="6614" w:author="Nate Bachmeier [AWS-SA]" w:date="2023-02-25T11:29:00Z">
                    <w:rPr>
                      <w:rFonts w:ascii="Calibri" w:eastAsia="Times New Roman" w:hAnsi="Calibri" w:cs="Calibri"/>
                      <w:color w:val="000000"/>
                      <w:sz w:val="22"/>
                    </w:rPr>
                  </w:rPrChange>
                </w:rPr>
                <w:t>roasting pig</w:t>
              </w:r>
            </w:ins>
          </w:p>
        </w:tc>
        <w:tc>
          <w:tcPr>
            <w:tcW w:w="960" w:type="dxa"/>
            <w:noWrap/>
            <w:hideMark/>
            <w:tcPrChange w:id="6615" w:author="Nate Bachmeier [AWS-SA]" w:date="2023-02-25T11:26:00Z">
              <w:tcPr>
                <w:tcW w:w="960" w:type="dxa"/>
                <w:tcBorders>
                  <w:top w:val="nil"/>
                  <w:left w:val="nil"/>
                  <w:bottom w:val="nil"/>
                  <w:right w:val="nil"/>
                </w:tcBorders>
                <w:shd w:val="clear" w:color="auto" w:fill="auto"/>
                <w:noWrap/>
                <w:vAlign w:val="bottom"/>
                <w:hideMark/>
              </w:tcPr>
            </w:tcPrChange>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616" w:author="Nate Bachmeier [AWS-SA]" w:date="2023-02-25T11:26:00Z"/>
                <w:rFonts w:ascii="Calibri" w:eastAsia="Times New Roman" w:hAnsi="Calibri" w:cs="Calibri"/>
                <w:color w:val="000000"/>
                <w:sz w:val="22"/>
              </w:rPr>
            </w:pPr>
            <w:ins w:id="6617" w:author="Nate Bachmeier [AWS-SA]" w:date="2023-02-25T11:26:00Z">
              <w:r w:rsidRPr="00E16572">
                <w:rPr>
                  <w:rFonts w:ascii="Calibri" w:eastAsia="Times New Roman" w:hAnsi="Calibri" w:cs="Calibri"/>
                  <w:color w:val="000000"/>
                  <w:sz w:val="22"/>
                </w:rPr>
                <w:t>553</w:t>
              </w:r>
            </w:ins>
          </w:p>
        </w:tc>
      </w:tr>
      <w:tr w:rsidR="00E16572" w:rsidRPr="00E16572" w14:paraId="5F25D7C9" w14:textId="77777777" w:rsidTr="00E16572">
        <w:trPr>
          <w:cnfStyle w:val="000000100000" w:firstRow="0" w:lastRow="0" w:firstColumn="0" w:lastColumn="0" w:oddVBand="0" w:evenVBand="0" w:oddHBand="1" w:evenHBand="0" w:firstRowFirstColumn="0" w:firstRowLastColumn="0" w:lastRowFirstColumn="0" w:lastRowLastColumn="0"/>
          <w:trHeight w:val="300"/>
          <w:ins w:id="6618" w:author="Nate Bachmeier [AWS-SA]" w:date="2023-02-25T11:26:00Z"/>
          <w:trPrChange w:id="661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620" w:author="Nate Bachmeier [AWS-SA]" w:date="2023-02-25T11:26:00Z">
              <w:tcPr>
                <w:tcW w:w="4740" w:type="dxa"/>
                <w:tcBorders>
                  <w:top w:val="nil"/>
                  <w:left w:val="nil"/>
                  <w:bottom w:val="nil"/>
                  <w:right w:val="nil"/>
                </w:tcBorders>
                <w:shd w:val="clear" w:color="auto" w:fill="auto"/>
                <w:noWrap/>
                <w:vAlign w:val="bottom"/>
                <w:hideMark/>
              </w:tcPr>
            </w:tcPrChange>
          </w:tcPr>
          <w:p w14:paraId="655CF9C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621" w:author="Nate Bachmeier [AWS-SA]" w:date="2023-02-25T11:26:00Z"/>
                <w:rFonts w:ascii="Calibri" w:eastAsia="Times New Roman" w:hAnsi="Calibri" w:cs="Calibri"/>
                <w:b w:val="0"/>
                <w:bCs w:val="0"/>
                <w:color w:val="000000"/>
                <w:sz w:val="22"/>
                <w:rPrChange w:id="6622" w:author="Nate Bachmeier [AWS-SA]" w:date="2023-02-25T11:29:00Z">
                  <w:rPr>
                    <w:ins w:id="6623" w:author="Nate Bachmeier [AWS-SA]" w:date="2023-02-25T11:26:00Z"/>
                    <w:rFonts w:ascii="Calibri" w:eastAsia="Times New Roman" w:hAnsi="Calibri" w:cs="Calibri"/>
                    <w:color w:val="000000"/>
                    <w:sz w:val="22"/>
                  </w:rPr>
                </w:rPrChange>
              </w:rPr>
            </w:pPr>
            <w:ins w:id="6624" w:author="Nate Bachmeier [AWS-SA]" w:date="2023-02-25T11:26:00Z">
              <w:r w:rsidRPr="00E16572">
                <w:rPr>
                  <w:rFonts w:ascii="Calibri" w:eastAsia="Times New Roman" w:hAnsi="Calibri" w:cs="Calibri"/>
                  <w:b w:val="0"/>
                  <w:bCs w:val="0"/>
                  <w:color w:val="000000"/>
                  <w:sz w:val="22"/>
                  <w:rPrChange w:id="6625" w:author="Nate Bachmeier [AWS-SA]" w:date="2023-02-25T11:29:00Z">
                    <w:rPr>
                      <w:rFonts w:ascii="Calibri" w:eastAsia="Times New Roman" w:hAnsi="Calibri" w:cs="Calibri"/>
                      <w:color w:val="000000"/>
                      <w:sz w:val="22"/>
                    </w:rPr>
                  </w:rPrChange>
                </w:rPr>
                <w:t>robot dancing</w:t>
              </w:r>
            </w:ins>
          </w:p>
        </w:tc>
        <w:tc>
          <w:tcPr>
            <w:tcW w:w="960" w:type="dxa"/>
            <w:noWrap/>
            <w:hideMark/>
            <w:tcPrChange w:id="6626" w:author="Nate Bachmeier [AWS-SA]" w:date="2023-02-25T11:26:00Z">
              <w:tcPr>
                <w:tcW w:w="960" w:type="dxa"/>
                <w:tcBorders>
                  <w:top w:val="nil"/>
                  <w:left w:val="nil"/>
                  <w:bottom w:val="nil"/>
                  <w:right w:val="nil"/>
                </w:tcBorders>
                <w:shd w:val="clear" w:color="auto" w:fill="auto"/>
                <w:noWrap/>
                <w:vAlign w:val="bottom"/>
                <w:hideMark/>
              </w:tcPr>
            </w:tcPrChange>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627" w:author="Nate Bachmeier [AWS-SA]" w:date="2023-02-25T11:26:00Z"/>
                <w:rFonts w:ascii="Calibri" w:eastAsia="Times New Roman" w:hAnsi="Calibri" w:cs="Calibri"/>
                <w:color w:val="000000"/>
                <w:sz w:val="22"/>
              </w:rPr>
            </w:pPr>
            <w:ins w:id="6628" w:author="Nate Bachmeier [AWS-SA]" w:date="2023-02-25T11:26:00Z">
              <w:r w:rsidRPr="00E16572">
                <w:rPr>
                  <w:rFonts w:ascii="Calibri" w:eastAsia="Times New Roman" w:hAnsi="Calibri" w:cs="Calibri"/>
                  <w:color w:val="000000"/>
                  <w:sz w:val="22"/>
                </w:rPr>
                <w:t>610</w:t>
              </w:r>
            </w:ins>
          </w:p>
        </w:tc>
      </w:tr>
      <w:tr w:rsidR="00E16572" w:rsidRPr="00E16572" w14:paraId="2FEEFA72" w14:textId="77777777" w:rsidTr="00E16572">
        <w:trPr>
          <w:trHeight w:val="300"/>
          <w:ins w:id="6629" w:author="Nate Bachmeier [AWS-SA]" w:date="2023-02-25T11:26:00Z"/>
          <w:trPrChange w:id="663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631" w:author="Nate Bachmeier [AWS-SA]" w:date="2023-02-25T11:26:00Z">
              <w:tcPr>
                <w:tcW w:w="4740" w:type="dxa"/>
                <w:tcBorders>
                  <w:top w:val="nil"/>
                  <w:left w:val="nil"/>
                  <w:bottom w:val="nil"/>
                  <w:right w:val="nil"/>
                </w:tcBorders>
                <w:shd w:val="clear" w:color="auto" w:fill="auto"/>
                <w:noWrap/>
                <w:vAlign w:val="bottom"/>
                <w:hideMark/>
              </w:tcPr>
            </w:tcPrChange>
          </w:tcPr>
          <w:p w14:paraId="49D4246B" w14:textId="77777777" w:rsidR="00E16572" w:rsidRPr="00E16572" w:rsidRDefault="00E16572" w:rsidP="00E16572">
            <w:pPr>
              <w:spacing w:line="240" w:lineRule="auto"/>
              <w:ind w:firstLine="0"/>
              <w:rPr>
                <w:ins w:id="6632" w:author="Nate Bachmeier [AWS-SA]" w:date="2023-02-25T11:26:00Z"/>
                <w:rFonts w:ascii="Calibri" w:eastAsia="Times New Roman" w:hAnsi="Calibri" w:cs="Calibri"/>
                <w:b w:val="0"/>
                <w:bCs w:val="0"/>
                <w:color w:val="000000"/>
                <w:sz w:val="22"/>
                <w:rPrChange w:id="6633" w:author="Nate Bachmeier [AWS-SA]" w:date="2023-02-25T11:29:00Z">
                  <w:rPr>
                    <w:ins w:id="6634" w:author="Nate Bachmeier [AWS-SA]" w:date="2023-02-25T11:26:00Z"/>
                    <w:rFonts w:ascii="Calibri" w:eastAsia="Times New Roman" w:hAnsi="Calibri" w:cs="Calibri"/>
                    <w:color w:val="000000"/>
                    <w:sz w:val="22"/>
                  </w:rPr>
                </w:rPrChange>
              </w:rPr>
            </w:pPr>
            <w:ins w:id="6635" w:author="Nate Bachmeier [AWS-SA]" w:date="2023-02-25T11:26:00Z">
              <w:r w:rsidRPr="00E16572">
                <w:rPr>
                  <w:rFonts w:ascii="Calibri" w:eastAsia="Times New Roman" w:hAnsi="Calibri" w:cs="Calibri"/>
                  <w:b w:val="0"/>
                  <w:bCs w:val="0"/>
                  <w:color w:val="000000"/>
                  <w:sz w:val="22"/>
                  <w:rPrChange w:id="6636" w:author="Nate Bachmeier [AWS-SA]" w:date="2023-02-25T11:29:00Z">
                    <w:rPr>
                      <w:rFonts w:ascii="Calibri" w:eastAsia="Times New Roman" w:hAnsi="Calibri" w:cs="Calibri"/>
                      <w:color w:val="000000"/>
                      <w:sz w:val="22"/>
                    </w:rPr>
                  </w:rPrChange>
                </w:rPr>
                <w:t>rock climbing</w:t>
              </w:r>
            </w:ins>
          </w:p>
        </w:tc>
        <w:tc>
          <w:tcPr>
            <w:tcW w:w="960" w:type="dxa"/>
            <w:noWrap/>
            <w:hideMark/>
            <w:tcPrChange w:id="6637" w:author="Nate Bachmeier [AWS-SA]" w:date="2023-02-25T11:26:00Z">
              <w:tcPr>
                <w:tcW w:w="960" w:type="dxa"/>
                <w:tcBorders>
                  <w:top w:val="nil"/>
                  <w:left w:val="nil"/>
                  <w:bottom w:val="nil"/>
                  <w:right w:val="nil"/>
                </w:tcBorders>
                <w:shd w:val="clear" w:color="auto" w:fill="auto"/>
                <w:noWrap/>
                <w:vAlign w:val="bottom"/>
                <w:hideMark/>
              </w:tcPr>
            </w:tcPrChange>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638" w:author="Nate Bachmeier [AWS-SA]" w:date="2023-02-25T11:26:00Z"/>
                <w:rFonts w:ascii="Calibri" w:eastAsia="Times New Roman" w:hAnsi="Calibri" w:cs="Calibri"/>
                <w:color w:val="000000"/>
                <w:sz w:val="22"/>
              </w:rPr>
            </w:pPr>
            <w:ins w:id="6639" w:author="Nate Bachmeier [AWS-SA]" w:date="2023-02-25T11:26:00Z">
              <w:r w:rsidRPr="00E16572">
                <w:rPr>
                  <w:rFonts w:ascii="Calibri" w:eastAsia="Times New Roman" w:hAnsi="Calibri" w:cs="Calibri"/>
                  <w:color w:val="000000"/>
                  <w:sz w:val="22"/>
                </w:rPr>
                <w:t>742</w:t>
              </w:r>
            </w:ins>
          </w:p>
        </w:tc>
      </w:tr>
      <w:tr w:rsidR="00E16572" w:rsidRPr="00E16572" w14:paraId="5117AA00" w14:textId="77777777" w:rsidTr="00E16572">
        <w:trPr>
          <w:cnfStyle w:val="000000100000" w:firstRow="0" w:lastRow="0" w:firstColumn="0" w:lastColumn="0" w:oddVBand="0" w:evenVBand="0" w:oddHBand="1" w:evenHBand="0" w:firstRowFirstColumn="0" w:firstRowLastColumn="0" w:lastRowFirstColumn="0" w:lastRowLastColumn="0"/>
          <w:trHeight w:val="300"/>
          <w:ins w:id="6640" w:author="Nate Bachmeier [AWS-SA]" w:date="2023-02-25T11:26:00Z"/>
          <w:trPrChange w:id="664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642" w:author="Nate Bachmeier [AWS-SA]" w:date="2023-02-25T11:26:00Z">
              <w:tcPr>
                <w:tcW w:w="4740" w:type="dxa"/>
                <w:tcBorders>
                  <w:top w:val="nil"/>
                  <w:left w:val="nil"/>
                  <w:bottom w:val="nil"/>
                  <w:right w:val="nil"/>
                </w:tcBorders>
                <w:shd w:val="clear" w:color="auto" w:fill="auto"/>
                <w:noWrap/>
                <w:vAlign w:val="bottom"/>
                <w:hideMark/>
              </w:tcPr>
            </w:tcPrChange>
          </w:tcPr>
          <w:p w14:paraId="7E0ABBB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643" w:author="Nate Bachmeier [AWS-SA]" w:date="2023-02-25T11:26:00Z"/>
                <w:rFonts w:ascii="Calibri" w:eastAsia="Times New Roman" w:hAnsi="Calibri" w:cs="Calibri"/>
                <w:b w:val="0"/>
                <w:bCs w:val="0"/>
                <w:color w:val="000000"/>
                <w:sz w:val="22"/>
                <w:rPrChange w:id="6644" w:author="Nate Bachmeier [AWS-SA]" w:date="2023-02-25T11:29:00Z">
                  <w:rPr>
                    <w:ins w:id="6645" w:author="Nate Bachmeier [AWS-SA]" w:date="2023-02-25T11:26:00Z"/>
                    <w:rFonts w:ascii="Calibri" w:eastAsia="Times New Roman" w:hAnsi="Calibri" w:cs="Calibri"/>
                    <w:color w:val="000000"/>
                    <w:sz w:val="22"/>
                  </w:rPr>
                </w:rPrChange>
              </w:rPr>
            </w:pPr>
            <w:ins w:id="6646" w:author="Nate Bachmeier [AWS-SA]" w:date="2023-02-25T11:26:00Z">
              <w:r w:rsidRPr="00E16572">
                <w:rPr>
                  <w:rFonts w:ascii="Calibri" w:eastAsia="Times New Roman" w:hAnsi="Calibri" w:cs="Calibri"/>
                  <w:b w:val="0"/>
                  <w:bCs w:val="0"/>
                  <w:color w:val="000000"/>
                  <w:sz w:val="22"/>
                  <w:rPrChange w:id="6647" w:author="Nate Bachmeier [AWS-SA]" w:date="2023-02-25T11:29:00Z">
                    <w:rPr>
                      <w:rFonts w:ascii="Calibri" w:eastAsia="Times New Roman" w:hAnsi="Calibri" w:cs="Calibri"/>
                      <w:color w:val="000000"/>
                      <w:sz w:val="22"/>
                    </w:rPr>
                  </w:rPrChange>
                </w:rPr>
                <w:t>rock scissors paper</w:t>
              </w:r>
            </w:ins>
          </w:p>
        </w:tc>
        <w:tc>
          <w:tcPr>
            <w:tcW w:w="960" w:type="dxa"/>
            <w:noWrap/>
            <w:hideMark/>
            <w:tcPrChange w:id="6648" w:author="Nate Bachmeier [AWS-SA]" w:date="2023-02-25T11:26:00Z">
              <w:tcPr>
                <w:tcW w:w="960" w:type="dxa"/>
                <w:tcBorders>
                  <w:top w:val="nil"/>
                  <w:left w:val="nil"/>
                  <w:bottom w:val="nil"/>
                  <w:right w:val="nil"/>
                </w:tcBorders>
                <w:shd w:val="clear" w:color="auto" w:fill="auto"/>
                <w:noWrap/>
                <w:vAlign w:val="bottom"/>
                <w:hideMark/>
              </w:tcPr>
            </w:tcPrChange>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649" w:author="Nate Bachmeier [AWS-SA]" w:date="2023-02-25T11:26:00Z"/>
                <w:rFonts w:ascii="Calibri" w:eastAsia="Times New Roman" w:hAnsi="Calibri" w:cs="Calibri"/>
                <w:color w:val="000000"/>
                <w:sz w:val="22"/>
              </w:rPr>
            </w:pPr>
            <w:ins w:id="6650" w:author="Nate Bachmeier [AWS-SA]" w:date="2023-02-25T11:26:00Z">
              <w:r w:rsidRPr="00E16572">
                <w:rPr>
                  <w:rFonts w:ascii="Calibri" w:eastAsia="Times New Roman" w:hAnsi="Calibri" w:cs="Calibri"/>
                  <w:color w:val="000000"/>
                  <w:sz w:val="22"/>
                </w:rPr>
                <w:t>624</w:t>
              </w:r>
            </w:ins>
          </w:p>
        </w:tc>
      </w:tr>
      <w:tr w:rsidR="00E16572" w:rsidRPr="00E16572" w14:paraId="4F21ACFE" w14:textId="77777777" w:rsidTr="00E16572">
        <w:trPr>
          <w:trHeight w:val="300"/>
          <w:ins w:id="6651" w:author="Nate Bachmeier [AWS-SA]" w:date="2023-02-25T11:26:00Z"/>
          <w:trPrChange w:id="665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653" w:author="Nate Bachmeier [AWS-SA]" w:date="2023-02-25T11:26:00Z">
              <w:tcPr>
                <w:tcW w:w="4740" w:type="dxa"/>
                <w:tcBorders>
                  <w:top w:val="nil"/>
                  <w:left w:val="nil"/>
                  <w:bottom w:val="nil"/>
                  <w:right w:val="nil"/>
                </w:tcBorders>
                <w:shd w:val="clear" w:color="auto" w:fill="auto"/>
                <w:noWrap/>
                <w:vAlign w:val="bottom"/>
                <w:hideMark/>
              </w:tcPr>
            </w:tcPrChange>
          </w:tcPr>
          <w:p w14:paraId="13E19AF1" w14:textId="77777777" w:rsidR="00E16572" w:rsidRPr="00E16572" w:rsidRDefault="00E16572" w:rsidP="00E16572">
            <w:pPr>
              <w:spacing w:line="240" w:lineRule="auto"/>
              <w:ind w:firstLine="0"/>
              <w:rPr>
                <w:ins w:id="6654" w:author="Nate Bachmeier [AWS-SA]" w:date="2023-02-25T11:26:00Z"/>
                <w:rFonts w:ascii="Calibri" w:eastAsia="Times New Roman" w:hAnsi="Calibri" w:cs="Calibri"/>
                <w:b w:val="0"/>
                <w:bCs w:val="0"/>
                <w:color w:val="000000"/>
                <w:sz w:val="22"/>
                <w:rPrChange w:id="6655" w:author="Nate Bachmeier [AWS-SA]" w:date="2023-02-25T11:29:00Z">
                  <w:rPr>
                    <w:ins w:id="6656" w:author="Nate Bachmeier [AWS-SA]" w:date="2023-02-25T11:26:00Z"/>
                    <w:rFonts w:ascii="Calibri" w:eastAsia="Times New Roman" w:hAnsi="Calibri" w:cs="Calibri"/>
                    <w:color w:val="000000"/>
                    <w:sz w:val="22"/>
                  </w:rPr>
                </w:rPrChange>
              </w:rPr>
            </w:pPr>
            <w:ins w:id="6657" w:author="Nate Bachmeier [AWS-SA]" w:date="2023-02-25T11:26:00Z">
              <w:r w:rsidRPr="00E16572">
                <w:rPr>
                  <w:rFonts w:ascii="Calibri" w:eastAsia="Times New Roman" w:hAnsi="Calibri" w:cs="Calibri"/>
                  <w:b w:val="0"/>
                  <w:bCs w:val="0"/>
                  <w:color w:val="000000"/>
                  <w:sz w:val="22"/>
                  <w:rPrChange w:id="6658" w:author="Nate Bachmeier [AWS-SA]" w:date="2023-02-25T11:29:00Z">
                    <w:rPr>
                      <w:rFonts w:ascii="Calibri" w:eastAsia="Times New Roman" w:hAnsi="Calibri" w:cs="Calibri"/>
                      <w:color w:val="000000"/>
                      <w:sz w:val="22"/>
                    </w:rPr>
                  </w:rPrChange>
                </w:rPr>
                <w:t>roller skating</w:t>
              </w:r>
            </w:ins>
          </w:p>
        </w:tc>
        <w:tc>
          <w:tcPr>
            <w:tcW w:w="960" w:type="dxa"/>
            <w:noWrap/>
            <w:hideMark/>
            <w:tcPrChange w:id="6659" w:author="Nate Bachmeier [AWS-SA]" w:date="2023-02-25T11:26:00Z">
              <w:tcPr>
                <w:tcW w:w="960" w:type="dxa"/>
                <w:tcBorders>
                  <w:top w:val="nil"/>
                  <w:left w:val="nil"/>
                  <w:bottom w:val="nil"/>
                  <w:right w:val="nil"/>
                </w:tcBorders>
                <w:shd w:val="clear" w:color="auto" w:fill="auto"/>
                <w:noWrap/>
                <w:vAlign w:val="bottom"/>
                <w:hideMark/>
              </w:tcPr>
            </w:tcPrChange>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660" w:author="Nate Bachmeier [AWS-SA]" w:date="2023-02-25T11:26:00Z"/>
                <w:rFonts w:ascii="Calibri" w:eastAsia="Times New Roman" w:hAnsi="Calibri" w:cs="Calibri"/>
                <w:color w:val="000000"/>
                <w:sz w:val="22"/>
              </w:rPr>
            </w:pPr>
            <w:ins w:id="6661" w:author="Nate Bachmeier [AWS-SA]" w:date="2023-02-25T11:26:00Z">
              <w:r w:rsidRPr="00E16572">
                <w:rPr>
                  <w:rFonts w:ascii="Calibri" w:eastAsia="Times New Roman" w:hAnsi="Calibri" w:cs="Calibri"/>
                  <w:color w:val="000000"/>
                  <w:sz w:val="22"/>
                </w:rPr>
                <w:t>690</w:t>
              </w:r>
            </w:ins>
          </w:p>
        </w:tc>
      </w:tr>
      <w:tr w:rsidR="00E16572" w:rsidRPr="00E16572" w14:paraId="1201FC2C" w14:textId="77777777" w:rsidTr="00E16572">
        <w:trPr>
          <w:cnfStyle w:val="000000100000" w:firstRow="0" w:lastRow="0" w:firstColumn="0" w:lastColumn="0" w:oddVBand="0" w:evenVBand="0" w:oddHBand="1" w:evenHBand="0" w:firstRowFirstColumn="0" w:firstRowLastColumn="0" w:lastRowFirstColumn="0" w:lastRowLastColumn="0"/>
          <w:trHeight w:val="300"/>
          <w:ins w:id="6662" w:author="Nate Bachmeier [AWS-SA]" w:date="2023-02-25T11:26:00Z"/>
          <w:trPrChange w:id="666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664" w:author="Nate Bachmeier [AWS-SA]" w:date="2023-02-25T11:26:00Z">
              <w:tcPr>
                <w:tcW w:w="4740" w:type="dxa"/>
                <w:tcBorders>
                  <w:top w:val="nil"/>
                  <w:left w:val="nil"/>
                  <w:bottom w:val="nil"/>
                  <w:right w:val="nil"/>
                </w:tcBorders>
                <w:shd w:val="clear" w:color="auto" w:fill="auto"/>
                <w:noWrap/>
                <w:vAlign w:val="bottom"/>
                <w:hideMark/>
              </w:tcPr>
            </w:tcPrChange>
          </w:tcPr>
          <w:p w14:paraId="59F67C5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665" w:author="Nate Bachmeier [AWS-SA]" w:date="2023-02-25T11:26:00Z"/>
                <w:rFonts w:ascii="Calibri" w:eastAsia="Times New Roman" w:hAnsi="Calibri" w:cs="Calibri"/>
                <w:b w:val="0"/>
                <w:bCs w:val="0"/>
                <w:color w:val="000000"/>
                <w:sz w:val="22"/>
                <w:rPrChange w:id="6666" w:author="Nate Bachmeier [AWS-SA]" w:date="2023-02-25T11:29:00Z">
                  <w:rPr>
                    <w:ins w:id="6667" w:author="Nate Bachmeier [AWS-SA]" w:date="2023-02-25T11:26:00Z"/>
                    <w:rFonts w:ascii="Calibri" w:eastAsia="Times New Roman" w:hAnsi="Calibri" w:cs="Calibri"/>
                    <w:color w:val="000000"/>
                    <w:sz w:val="22"/>
                  </w:rPr>
                </w:rPrChange>
              </w:rPr>
            </w:pPr>
            <w:ins w:id="6668" w:author="Nate Bachmeier [AWS-SA]" w:date="2023-02-25T11:26:00Z">
              <w:r w:rsidRPr="00E16572">
                <w:rPr>
                  <w:rFonts w:ascii="Calibri" w:eastAsia="Times New Roman" w:hAnsi="Calibri" w:cs="Calibri"/>
                  <w:b w:val="0"/>
                  <w:bCs w:val="0"/>
                  <w:color w:val="000000"/>
                  <w:sz w:val="22"/>
                  <w:rPrChange w:id="6669" w:author="Nate Bachmeier [AWS-SA]" w:date="2023-02-25T11:29:00Z">
                    <w:rPr>
                      <w:rFonts w:ascii="Calibri" w:eastAsia="Times New Roman" w:hAnsi="Calibri" w:cs="Calibri"/>
                      <w:color w:val="000000"/>
                      <w:sz w:val="22"/>
                    </w:rPr>
                  </w:rPrChange>
                </w:rPr>
                <w:t>rolling eyes</w:t>
              </w:r>
            </w:ins>
          </w:p>
        </w:tc>
        <w:tc>
          <w:tcPr>
            <w:tcW w:w="960" w:type="dxa"/>
            <w:noWrap/>
            <w:hideMark/>
            <w:tcPrChange w:id="6670" w:author="Nate Bachmeier [AWS-SA]" w:date="2023-02-25T11:26:00Z">
              <w:tcPr>
                <w:tcW w:w="960" w:type="dxa"/>
                <w:tcBorders>
                  <w:top w:val="nil"/>
                  <w:left w:val="nil"/>
                  <w:bottom w:val="nil"/>
                  <w:right w:val="nil"/>
                </w:tcBorders>
                <w:shd w:val="clear" w:color="auto" w:fill="auto"/>
                <w:noWrap/>
                <w:vAlign w:val="bottom"/>
                <w:hideMark/>
              </w:tcPr>
            </w:tcPrChange>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671" w:author="Nate Bachmeier [AWS-SA]" w:date="2023-02-25T11:26:00Z"/>
                <w:rFonts w:ascii="Calibri" w:eastAsia="Times New Roman" w:hAnsi="Calibri" w:cs="Calibri"/>
                <w:color w:val="000000"/>
                <w:sz w:val="22"/>
              </w:rPr>
            </w:pPr>
            <w:ins w:id="6672" w:author="Nate Bachmeier [AWS-SA]" w:date="2023-02-25T11:26:00Z">
              <w:r w:rsidRPr="00E16572">
                <w:rPr>
                  <w:rFonts w:ascii="Calibri" w:eastAsia="Times New Roman" w:hAnsi="Calibri" w:cs="Calibri"/>
                  <w:color w:val="000000"/>
                  <w:sz w:val="22"/>
                </w:rPr>
                <w:t>563</w:t>
              </w:r>
            </w:ins>
          </w:p>
        </w:tc>
      </w:tr>
      <w:tr w:rsidR="00E16572" w:rsidRPr="00E16572" w14:paraId="5CCF6910" w14:textId="77777777" w:rsidTr="00E16572">
        <w:trPr>
          <w:trHeight w:val="300"/>
          <w:ins w:id="6673" w:author="Nate Bachmeier [AWS-SA]" w:date="2023-02-25T11:26:00Z"/>
          <w:trPrChange w:id="667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675" w:author="Nate Bachmeier [AWS-SA]" w:date="2023-02-25T11:26:00Z">
              <w:tcPr>
                <w:tcW w:w="4740" w:type="dxa"/>
                <w:tcBorders>
                  <w:top w:val="nil"/>
                  <w:left w:val="nil"/>
                  <w:bottom w:val="nil"/>
                  <w:right w:val="nil"/>
                </w:tcBorders>
                <w:shd w:val="clear" w:color="auto" w:fill="auto"/>
                <w:noWrap/>
                <w:vAlign w:val="bottom"/>
                <w:hideMark/>
              </w:tcPr>
            </w:tcPrChange>
          </w:tcPr>
          <w:p w14:paraId="7133EE63" w14:textId="77777777" w:rsidR="00E16572" w:rsidRPr="00E16572" w:rsidRDefault="00E16572" w:rsidP="00E16572">
            <w:pPr>
              <w:spacing w:line="240" w:lineRule="auto"/>
              <w:ind w:firstLine="0"/>
              <w:rPr>
                <w:ins w:id="6676" w:author="Nate Bachmeier [AWS-SA]" w:date="2023-02-25T11:26:00Z"/>
                <w:rFonts w:ascii="Calibri" w:eastAsia="Times New Roman" w:hAnsi="Calibri" w:cs="Calibri"/>
                <w:b w:val="0"/>
                <w:bCs w:val="0"/>
                <w:color w:val="000000"/>
                <w:sz w:val="22"/>
                <w:rPrChange w:id="6677" w:author="Nate Bachmeier [AWS-SA]" w:date="2023-02-25T11:29:00Z">
                  <w:rPr>
                    <w:ins w:id="6678" w:author="Nate Bachmeier [AWS-SA]" w:date="2023-02-25T11:26:00Z"/>
                    <w:rFonts w:ascii="Calibri" w:eastAsia="Times New Roman" w:hAnsi="Calibri" w:cs="Calibri"/>
                    <w:color w:val="000000"/>
                    <w:sz w:val="22"/>
                  </w:rPr>
                </w:rPrChange>
              </w:rPr>
            </w:pPr>
            <w:ins w:id="6679" w:author="Nate Bachmeier [AWS-SA]" w:date="2023-02-25T11:26:00Z">
              <w:r w:rsidRPr="00E16572">
                <w:rPr>
                  <w:rFonts w:ascii="Calibri" w:eastAsia="Times New Roman" w:hAnsi="Calibri" w:cs="Calibri"/>
                  <w:b w:val="0"/>
                  <w:bCs w:val="0"/>
                  <w:color w:val="000000"/>
                  <w:sz w:val="22"/>
                  <w:rPrChange w:id="6680" w:author="Nate Bachmeier [AWS-SA]" w:date="2023-02-25T11:29:00Z">
                    <w:rPr>
                      <w:rFonts w:ascii="Calibri" w:eastAsia="Times New Roman" w:hAnsi="Calibri" w:cs="Calibri"/>
                      <w:color w:val="000000"/>
                      <w:sz w:val="22"/>
                    </w:rPr>
                  </w:rPrChange>
                </w:rPr>
                <w:t>rolling pastry</w:t>
              </w:r>
            </w:ins>
          </w:p>
        </w:tc>
        <w:tc>
          <w:tcPr>
            <w:tcW w:w="960" w:type="dxa"/>
            <w:noWrap/>
            <w:hideMark/>
            <w:tcPrChange w:id="6681" w:author="Nate Bachmeier [AWS-SA]" w:date="2023-02-25T11:26:00Z">
              <w:tcPr>
                <w:tcW w:w="960" w:type="dxa"/>
                <w:tcBorders>
                  <w:top w:val="nil"/>
                  <w:left w:val="nil"/>
                  <w:bottom w:val="nil"/>
                  <w:right w:val="nil"/>
                </w:tcBorders>
                <w:shd w:val="clear" w:color="auto" w:fill="auto"/>
                <w:noWrap/>
                <w:vAlign w:val="bottom"/>
                <w:hideMark/>
              </w:tcPr>
            </w:tcPrChange>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682" w:author="Nate Bachmeier [AWS-SA]" w:date="2023-02-25T11:26:00Z"/>
                <w:rFonts w:ascii="Calibri" w:eastAsia="Times New Roman" w:hAnsi="Calibri" w:cs="Calibri"/>
                <w:color w:val="000000"/>
                <w:sz w:val="22"/>
              </w:rPr>
            </w:pPr>
            <w:ins w:id="6683" w:author="Nate Bachmeier [AWS-SA]" w:date="2023-02-25T11:26:00Z">
              <w:r w:rsidRPr="00E16572">
                <w:rPr>
                  <w:rFonts w:ascii="Calibri" w:eastAsia="Times New Roman" w:hAnsi="Calibri" w:cs="Calibri"/>
                  <w:color w:val="000000"/>
                  <w:sz w:val="22"/>
                </w:rPr>
                <w:t>506</w:t>
              </w:r>
            </w:ins>
          </w:p>
        </w:tc>
      </w:tr>
      <w:tr w:rsidR="00E16572" w:rsidRPr="00E16572" w14:paraId="1D4B7883" w14:textId="77777777" w:rsidTr="00E16572">
        <w:trPr>
          <w:cnfStyle w:val="000000100000" w:firstRow="0" w:lastRow="0" w:firstColumn="0" w:lastColumn="0" w:oddVBand="0" w:evenVBand="0" w:oddHBand="1" w:evenHBand="0" w:firstRowFirstColumn="0" w:firstRowLastColumn="0" w:lastRowFirstColumn="0" w:lastRowLastColumn="0"/>
          <w:trHeight w:val="300"/>
          <w:ins w:id="6684" w:author="Nate Bachmeier [AWS-SA]" w:date="2023-02-25T11:26:00Z"/>
          <w:trPrChange w:id="66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686" w:author="Nate Bachmeier [AWS-SA]" w:date="2023-02-25T11:26:00Z">
              <w:tcPr>
                <w:tcW w:w="4740" w:type="dxa"/>
                <w:tcBorders>
                  <w:top w:val="nil"/>
                  <w:left w:val="nil"/>
                  <w:bottom w:val="nil"/>
                  <w:right w:val="nil"/>
                </w:tcBorders>
                <w:shd w:val="clear" w:color="auto" w:fill="auto"/>
                <w:noWrap/>
                <w:vAlign w:val="bottom"/>
                <w:hideMark/>
              </w:tcPr>
            </w:tcPrChange>
          </w:tcPr>
          <w:p w14:paraId="1BFE7F0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687" w:author="Nate Bachmeier [AWS-SA]" w:date="2023-02-25T11:26:00Z"/>
                <w:rFonts w:ascii="Calibri" w:eastAsia="Times New Roman" w:hAnsi="Calibri" w:cs="Calibri"/>
                <w:b w:val="0"/>
                <w:bCs w:val="0"/>
                <w:color w:val="000000"/>
                <w:sz w:val="22"/>
                <w:rPrChange w:id="6688" w:author="Nate Bachmeier [AWS-SA]" w:date="2023-02-25T11:29:00Z">
                  <w:rPr>
                    <w:ins w:id="6689" w:author="Nate Bachmeier [AWS-SA]" w:date="2023-02-25T11:26:00Z"/>
                    <w:rFonts w:ascii="Calibri" w:eastAsia="Times New Roman" w:hAnsi="Calibri" w:cs="Calibri"/>
                    <w:color w:val="000000"/>
                    <w:sz w:val="22"/>
                  </w:rPr>
                </w:rPrChange>
              </w:rPr>
            </w:pPr>
            <w:ins w:id="6690" w:author="Nate Bachmeier [AWS-SA]" w:date="2023-02-25T11:26:00Z">
              <w:r w:rsidRPr="00E16572">
                <w:rPr>
                  <w:rFonts w:ascii="Calibri" w:eastAsia="Times New Roman" w:hAnsi="Calibri" w:cs="Calibri"/>
                  <w:b w:val="0"/>
                  <w:bCs w:val="0"/>
                  <w:color w:val="000000"/>
                  <w:sz w:val="22"/>
                  <w:rPrChange w:id="6691" w:author="Nate Bachmeier [AWS-SA]" w:date="2023-02-25T11:29:00Z">
                    <w:rPr>
                      <w:rFonts w:ascii="Calibri" w:eastAsia="Times New Roman" w:hAnsi="Calibri" w:cs="Calibri"/>
                      <w:color w:val="000000"/>
                      <w:sz w:val="22"/>
                    </w:rPr>
                  </w:rPrChange>
                </w:rPr>
                <w:t>rope pushdown</w:t>
              </w:r>
            </w:ins>
          </w:p>
        </w:tc>
        <w:tc>
          <w:tcPr>
            <w:tcW w:w="960" w:type="dxa"/>
            <w:noWrap/>
            <w:hideMark/>
            <w:tcPrChange w:id="6692" w:author="Nate Bachmeier [AWS-SA]" w:date="2023-02-25T11:26:00Z">
              <w:tcPr>
                <w:tcW w:w="960" w:type="dxa"/>
                <w:tcBorders>
                  <w:top w:val="nil"/>
                  <w:left w:val="nil"/>
                  <w:bottom w:val="nil"/>
                  <w:right w:val="nil"/>
                </w:tcBorders>
                <w:shd w:val="clear" w:color="auto" w:fill="auto"/>
                <w:noWrap/>
                <w:vAlign w:val="bottom"/>
                <w:hideMark/>
              </w:tcPr>
            </w:tcPrChange>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693" w:author="Nate Bachmeier [AWS-SA]" w:date="2023-02-25T11:26:00Z"/>
                <w:rFonts w:ascii="Calibri" w:eastAsia="Times New Roman" w:hAnsi="Calibri" w:cs="Calibri"/>
                <w:color w:val="000000"/>
                <w:sz w:val="22"/>
              </w:rPr>
            </w:pPr>
            <w:ins w:id="6694" w:author="Nate Bachmeier [AWS-SA]" w:date="2023-02-25T11:26:00Z">
              <w:r w:rsidRPr="00E16572">
                <w:rPr>
                  <w:rFonts w:ascii="Calibri" w:eastAsia="Times New Roman" w:hAnsi="Calibri" w:cs="Calibri"/>
                  <w:color w:val="000000"/>
                  <w:sz w:val="22"/>
                </w:rPr>
                <w:t>843</w:t>
              </w:r>
            </w:ins>
          </w:p>
        </w:tc>
      </w:tr>
      <w:tr w:rsidR="00E16572" w:rsidRPr="00E16572" w14:paraId="76E7C6C0" w14:textId="77777777" w:rsidTr="00E16572">
        <w:trPr>
          <w:trHeight w:val="300"/>
          <w:ins w:id="6695" w:author="Nate Bachmeier [AWS-SA]" w:date="2023-02-25T11:26:00Z"/>
          <w:trPrChange w:id="669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697" w:author="Nate Bachmeier [AWS-SA]" w:date="2023-02-25T11:26:00Z">
              <w:tcPr>
                <w:tcW w:w="4740" w:type="dxa"/>
                <w:tcBorders>
                  <w:top w:val="nil"/>
                  <w:left w:val="nil"/>
                  <w:bottom w:val="nil"/>
                  <w:right w:val="nil"/>
                </w:tcBorders>
                <w:shd w:val="clear" w:color="auto" w:fill="auto"/>
                <w:noWrap/>
                <w:vAlign w:val="bottom"/>
                <w:hideMark/>
              </w:tcPr>
            </w:tcPrChange>
          </w:tcPr>
          <w:p w14:paraId="735AF23C" w14:textId="77777777" w:rsidR="00E16572" w:rsidRPr="00E16572" w:rsidRDefault="00E16572" w:rsidP="00E16572">
            <w:pPr>
              <w:spacing w:line="240" w:lineRule="auto"/>
              <w:ind w:firstLine="0"/>
              <w:rPr>
                <w:ins w:id="6698" w:author="Nate Bachmeier [AWS-SA]" w:date="2023-02-25T11:26:00Z"/>
                <w:rFonts w:ascii="Calibri" w:eastAsia="Times New Roman" w:hAnsi="Calibri" w:cs="Calibri"/>
                <w:b w:val="0"/>
                <w:bCs w:val="0"/>
                <w:color w:val="000000"/>
                <w:sz w:val="22"/>
                <w:rPrChange w:id="6699" w:author="Nate Bachmeier [AWS-SA]" w:date="2023-02-25T11:29:00Z">
                  <w:rPr>
                    <w:ins w:id="6700" w:author="Nate Bachmeier [AWS-SA]" w:date="2023-02-25T11:26:00Z"/>
                    <w:rFonts w:ascii="Calibri" w:eastAsia="Times New Roman" w:hAnsi="Calibri" w:cs="Calibri"/>
                    <w:color w:val="000000"/>
                    <w:sz w:val="22"/>
                  </w:rPr>
                </w:rPrChange>
              </w:rPr>
            </w:pPr>
            <w:ins w:id="6701" w:author="Nate Bachmeier [AWS-SA]" w:date="2023-02-25T11:26:00Z">
              <w:r w:rsidRPr="00E16572">
                <w:rPr>
                  <w:rFonts w:ascii="Calibri" w:eastAsia="Times New Roman" w:hAnsi="Calibri" w:cs="Calibri"/>
                  <w:b w:val="0"/>
                  <w:bCs w:val="0"/>
                  <w:color w:val="000000"/>
                  <w:sz w:val="22"/>
                  <w:rPrChange w:id="6702" w:author="Nate Bachmeier [AWS-SA]" w:date="2023-02-25T11:29:00Z">
                    <w:rPr>
                      <w:rFonts w:ascii="Calibri" w:eastAsia="Times New Roman" w:hAnsi="Calibri" w:cs="Calibri"/>
                      <w:color w:val="000000"/>
                      <w:sz w:val="22"/>
                    </w:rPr>
                  </w:rPrChange>
                </w:rPr>
                <w:t>running on treadmill</w:t>
              </w:r>
            </w:ins>
          </w:p>
        </w:tc>
        <w:tc>
          <w:tcPr>
            <w:tcW w:w="960" w:type="dxa"/>
            <w:noWrap/>
            <w:hideMark/>
            <w:tcPrChange w:id="6703" w:author="Nate Bachmeier [AWS-SA]" w:date="2023-02-25T11:26:00Z">
              <w:tcPr>
                <w:tcW w:w="960" w:type="dxa"/>
                <w:tcBorders>
                  <w:top w:val="nil"/>
                  <w:left w:val="nil"/>
                  <w:bottom w:val="nil"/>
                  <w:right w:val="nil"/>
                </w:tcBorders>
                <w:shd w:val="clear" w:color="auto" w:fill="auto"/>
                <w:noWrap/>
                <w:vAlign w:val="bottom"/>
                <w:hideMark/>
              </w:tcPr>
            </w:tcPrChange>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704" w:author="Nate Bachmeier [AWS-SA]" w:date="2023-02-25T11:26:00Z"/>
                <w:rFonts w:ascii="Calibri" w:eastAsia="Times New Roman" w:hAnsi="Calibri" w:cs="Calibri"/>
                <w:color w:val="000000"/>
                <w:sz w:val="22"/>
              </w:rPr>
            </w:pPr>
            <w:ins w:id="6705" w:author="Nate Bachmeier [AWS-SA]" w:date="2023-02-25T11:26:00Z">
              <w:r w:rsidRPr="00E16572">
                <w:rPr>
                  <w:rFonts w:ascii="Calibri" w:eastAsia="Times New Roman" w:hAnsi="Calibri" w:cs="Calibri"/>
                  <w:color w:val="000000"/>
                  <w:sz w:val="22"/>
                </w:rPr>
                <w:t>732</w:t>
              </w:r>
            </w:ins>
          </w:p>
        </w:tc>
      </w:tr>
      <w:tr w:rsidR="00E16572" w:rsidRPr="00E16572" w14:paraId="6B819AA8" w14:textId="77777777" w:rsidTr="00E16572">
        <w:trPr>
          <w:cnfStyle w:val="000000100000" w:firstRow="0" w:lastRow="0" w:firstColumn="0" w:lastColumn="0" w:oddVBand="0" w:evenVBand="0" w:oddHBand="1" w:evenHBand="0" w:firstRowFirstColumn="0" w:firstRowLastColumn="0" w:lastRowFirstColumn="0" w:lastRowLastColumn="0"/>
          <w:trHeight w:val="300"/>
          <w:ins w:id="6706" w:author="Nate Bachmeier [AWS-SA]" w:date="2023-02-25T11:26:00Z"/>
          <w:trPrChange w:id="670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708" w:author="Nate Bachmeier [AWS-SA]" w:date="2023-02-25T11:26:00Z">
              <w:tcPr>
                <w:tcW w:w="4740" w:type="dxa"/>
                <w:tcBorders>
                  <w:top w:val="nil"/>
                  <w:left w:val="nil"/>
                  <w:bottom w:val="nil"/>
                  <w:right w:val="nil"/>
                </w:tcBorders>
                <w:shd w:val="clear" w:color="auto" w:fill="auto"/>
                <w:noWrap/>
                <w:vAlign w:val="bottom"/>
                <w:hideMark/>
              </w:tcPr>
            </w:tcPrChange>
          </w:tcPr>
          <w:p w14:paraId="34C0A2C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709" w:author="Nate Bachmeier [AWS-SA]" w:date="2023-02-25T11:26:00Z"/>
                <w:rFonts w:ascii="Calibri" w:eastAsia="Times New Roman" w:hAnsi="Calibri" w:cs="Calibri"/>
                <w:b w:val="0"/>
                <w:bCs w:val="0"/>
                <w:color w:val="000000"/>
                <w:sz w:val="22"/>
                <w:rPrChange w:id="6710" w:author="Nate Bachmeier [AWS-SA]" w:date="2023-02-25T11:29:00Z">
                  <w:rPr>
                    <w:ins w:id="6711" w:author="Nate Bachmeier [AWS-SA]" w:date="2023-02-25T11:26:00Z"/>
                    <w:rFonts w:ascii="Calibri" w:eastAsia="Times New Roman" w:hAnsi="Calibri" w:cs="Calibri"/>
                    <w:color w:val="000000"/>
                    <w:sz w:val="22"/>
                  </w:rPr>
                </w:rPrChange>
              </w:rPr>
            </w:pPr>
            <w:ins w:id="6712" w:author="Nate Bachmeier [AWS-SA]" w:date="2023-02-25T11:26:00Z">
              <w:r w:rsidRPr="00E16572">
                <w:rPr>
                  <w:rFonts w:ascii="Calibri" w:eastAsia="Times New Roman" w:hAnsi="Calibri" w:cs="Calibri"/>
                  <w:b w:val="0"/>
                  <w:bCs w:val="0"/>
                  <w:color w:val="000000"/>
                  <w:sz w:val="22"/>
                  <w:rPrChange w:id="6713" w:author="Nate Bachmeier [AWS-SA]" w:date="2023-02-25T11:29:00Z">
                    <w:rPr>
                      <w:rFonts w:ascii="Calibri" w:eastAsia="Times New Roman" w:hAnsi="Calibri" w:cs="Calibri"/>
                      <w:color w:val="000000"/>
                      <w:sz w:val="22"/>
                    </w:rPr>
                  </w:rPrChange>
                </w:rPr>
                <w:t>sailing</w:t>
              </w:r>
            </w:ins>
          </w:p>
        </w:tc>
        <w:tc>
          <w:tcPr>
            <w:tcW w:w="960" w:type="dxa"/>
            <w:noWrap/>
            <w:hideMark/>
            <w:tcPrChange w:id="6714" w:author="Nate Bachmeier [AWS-SA]" w:date="2023-02-25T11:26:00Z">
              <w:tcPr>
                <w:tcW w:w="960" w:type="dxa"/>
                <w:tcBorders>
                  <w:top w:val="nil"/>
                  <w:left w:val="nil"/>
                  <w:bottom w:val="nil"/>
                  <w:right w:val="nil"/>
                </w:tcBorders>
                <w:shd w:val="clear" w:color="auto" w:fill="auto"/>
                <w:noWrap/>
                <w:vAlign w:val="bottom"/>
                <w:hideMark/>
              </w:tcPr>
            </w:tcPrChange>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715" w:author="Nate Bachmeier [AWS-SA]" w:date="2023-02-25T11:26:00Z"/>
                <w:rFonts w:ascii="Calibri" w:eastAsia="Times New Roman" w:hAnsi="Calibri" w:cs="Calibri"/>
                <w:color w:val="000000"/>
                <w:sz w:val="22"/>
              </w:rPr>
            </w:pPr>
            <w:ins w:id="6716" w:author="Nate Bachmeier [AWS-SA]" w:date="2023-02-25T11:26:00Z">
              <w:r w:rsidRPr="00E16572">
                <w:rPr>
                  <w:rFonts w:ascii="Calibri" w:eastAsia="Times New Roman" w:hAnsi="Calibri" w:cs="Calibri"/>
                  <w:color w:val="000000"/>
                  <w:sz w:val="22"/>
                </w:rPr>
                <w:t>736</w:t>
              </w:r>
            </w:ins>
          </w:p>
        </w:tc>
      </w:tr>
      <w:tr w:rsidR="00E16572" w:rsidRPr="00E16572" w14:paraId="31CDE1D8" w14:textId="77777777" w:rsidTr="00E16572">
        <w:trPr>
          <w:trHeight w:val="300"/>
          <w:ins w:id="6717" w:author="Nate Bachmeier [AWS-SA]" w:date="2023-02-25T11:26:00Z"/>
          <w:trPrChange w:id="671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719" w:author="Nate Bachmeier [AWS-SA]" w:date="2023-02-25T11:26:00Z">
              <w:tcPr>
                <w:tcW w:w="4740" w:type="dxa"/>
                <w:tcBorders>
                  <w:top w:val="nil"/>
                  <w:left w:val="nil"/>
                  <w:bottom w:val="nil"/>
                  <w:right w:val="nil"/>
                </w:tcBorders>
                <w:shd w:val="clear" w:color="auto" w:fill="auto"/>
                <w:noWrap/>
                <w:vAlign w:val="bottom"/>
                <w:hideMark/>
              </w:tcPr>
            </w:tcPrChange>
          </w:tcPr>
          <w:p w14:paraId="66170741" w14:textId="77777777" w:rsidR="00E16572" w:rsidRPr="00E16572" w:rsidRDefault="00E16572" w:rsidP="00E16572">
            <w:pPr>
              <w:spacing w:line="240" w:lineRule="auto"/>
              <w:ind w:firstLine="0"/>
              <w:rPr>
                <w:ins w:id="6720" w:author="Nate Bachmeier [AWS-SA]" w:date="2023-02-25T11:26:00Z"/>
                <w:rFonts w:ascii="Calibri" w:eastAsia="Times New Roman" w:hAnsi="Calibri" w:cs="Calibri"/>
                <w:b w:val="0"/>
                <w:bCs w:val="0"/>
                <w:color w:val="000000"/>
                <w:sz w:val="22"/>
                <w:rPrChange w:id="6721" w:author="Nate Bachmeier [AWS-SA]" w:date="2023-02-25T11:29:00Z">
                  <w:rPr>
                    <w:ins w:id="6722" w:author="Nate Bachmeier [AWS-SA]" w:date="2023-02-25T11:26:00Z"/>
                    <w:rFonts w:ascii="Calibri" w:eastAsia="Times New Roman" w:hAnsi="Calibri" w:cs="Calibri"/>
                    <w:color w:val="000000"/>
                    <w:sz w:val="22"/>
                  </w:rPr>
                </w:rPrChange>
              </w:rPr>
            </w:pPr>
            <w:ins w:id="6723" w:author="Nate Bachmeier [AWS-SA]" w:date="2023-02-25T11:26:00Z">
              <w:r w:rsidRPr="00E16572">
                <w:rPr>
                  <w:rFonts w:ascii="Calibri" w:eastAsia="Times New Roman" w:hAnsi="Calibri" w:cs="Calibri"/>
                  <w:b w:val="0"/>
                  <w:bCs w:val="0"/>
                  <w:color w:val="000000"/>
                  <w:sz w:val="22"/>
                  <w:rPrChange w:id="6724" w:author="Nate Bachmeier [AWS-SA]" w:date="2023-02-25T11:29:00Z">
                    <w:rPr>
                      <w:rFonts w:ascii="Calibri" w:eastAsia="Times New Roman" w:hAnsi="Calibri" w:cs="Calibri"/>
                      <w:color w:val="000000"/>
                      <w:sz w:val="22"/>
                    </w:rPr>
                  </w:rPrChange>
                </w:rPr>
                <w:t>salsa dancing</w:t>
              </w:r>
            </w:ins>
          </w:p>
        </w:tc>
        <w:tc>
          <w:tcPr>
            <w:tcW w:w="960" w:type="dxa"/>
            <w:noWrap/>
            <w:hideMark/>
            <w:tcPrChange w:id="6725" w:author="Nate Bachmeier [AWS-SA]" w:date="2023-02-25T11:26:00Z">
              <w:tcPr>
                <w:tcW w:w="960" w:type="dxa"/>
                <w:tcBorders>
                  <w:top w:val="nil"/>
                  <w:left w:val="nil"/>
                  <w:bottom w:val="nil"/>
                  <w:right w:val="nil"/>
                </w:tcBorders>
                <w:shd w:val="clear" w:color="auto" w:fill="auto"/>
                <w:noWrap/>
                <w:vAlign w:val="bottom"/>
                <w:hideMark/>
              </w:tcPr>
            </w:tcPrChange>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726" w:author="Nate Bachmeier [AWS-SA]" w:date="2023-02-25T11:26:00Z"/>
                <w:rFonts w:ascii="Calibri" w:eastAsia="Times New Roman" w:hAnsi="Calibri" w:cs="Calibri"/>
                <w:color w:val="000000"/>
                <w:sz w:val="22"/>
              </w:rPr>
            </w:pPr>
            <w:ins w:id="6727" w:author="Nate Bachmeier [AWS-SA]" w:date="2023-02-25T11:26:00Z">
              <w:r w:rsidRPr="00E16572">
                <w:rPr>
                  <w:rFonts w:ascii="Calibri" w:eastAsia="Times New Roman" w:hAnsi="Calibri" w:cs="Calibri"/>
                  <w:color w:val="000000"/>
                  <w:sz w:val="22"/>
                </w:rPr>
                <w:t>427</w:t>
              </w:r>
            </w:ins>
          </w:p>
        </w:tc>
      </w:tr>
      <w:tr w:rsidR="00E16572" w:rsidRPr="00E16572" w14:paraId="594924DC" w14:textId="77777777" w:rsidTr="00E16572">
        <w:trPr>
          <w:cnfStyle w:val="000000100000" w:firstRow="0" w:lastRow="0" w:firstColumn="0" w:lastColumn="0" w:oddVBand="0" w:evenVBand="0" w:oddHBand="1" w:evenHBand="0" w:firstRowFirstColumn="0" w:firstRowLastColumn="0" w:lastRowFirstColumn="0" w:lastRowLastColumn="0"/>
          <w:trHeight w:val="300"/>
          <w:ins w:id="6728" w:author="Nate Bachmeier [AWS-SA]" w:date="2023-02-25T11:26:00Z"/>
          <w:trPrChange w:id="672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730" w:author="Nate Bachmeier [AWS-SA]" w:date="2023-02-25T11:26:00Z">
              <w:tcPr>
                <w:tcW w:w="4740" w:type="dxa"/>
                <w:tcBorders>
                  <w:top w:val="nil"/>
                  <w:left w:val="nil"/>
                  <w:bottom w:val="nil"/>
                  <w:right w:val="nil"/>
                </w:tcBorders>
                <w:shd w:val="clear" w:color="auto" w:fill="auto"/>
                <w:noWrap/>
                <w:vAlign w:val="bottom"/>
                <w:hideMark/>
              </w:tcPr>
            </w:tcPrChange>
          </w:tcPr>
          <w:p w14:paraId="425DE0C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731" w:author="Nate Bachmeier [AWS-SA]" w:date="2023-02-25T11:26:00Z"/>
                <w:rFonts w:ascii="Calibri" w:eastAsia="Times New Roman" w:hAnsi="Calibri" w:cs="Calibri"/>
                <w:b w:val="0"/>
                <w:bCs w:val="0"/>
                <w:color w:val="000000"/>
                <w:sz w:val="22"/>
                <w:rPrChange w:id="6732" w:author="Nate Bachmeier [AWS-SA]" w:date="2023-02-25T11:29:00Z">
                  <w:rPr>
                    <w:ins w:id="6733" w:author="Nate Bachmeier [AWS-SA]" w:date="2023-02-25T11:26:00Z"/>
                    <w:rFonts w:ascii="Calibri" w:eastAsia="Times New Roman" w:hAnsi="Calibri" w:cs="Calibri"/>
                    <w:color w:val="000000"/>
                    <w:sz w:val="22"/>
                  </w:rPr>
                </w:rPrChange>
              </w:rPr>
            </w:pPr>
            <w:ins w:id="6734" w:author="Nate Bachmeier [AWS-SA]" w:date="2023-02-25T11:26:00Z">
              <w:r w:rsidRPr="00E16572">
                <w:rPr>
                  <w:rFonts w:ascii="Calibri" w:eastAsia="Times New Roman" w:hAnsi="Calibri" w:cs="Calibri"/>
                  <w:b w:val="0"/>
                  <w:bCs w:val="0"/>
                  <w:color w:val="000000"/>
                  <w:sz w:val="22"/>
                  <w:rPrChange w:id="6735" w:author="Nate Bachmeier [AWS-SA]" w:date="2023-02-25T11:29:00Z">
                    <w:rPr>
                      <w:rFonts w:ascii="Calibri" w:eastAsia="Times New Roman" w:hAnsi="Calibri" w:cs="Calibri"/>
                      <w:color w:val="000000"/>
                      <w:sz w:val="22"/>
                    </w:rPr>
                  </w:rPrChange>
                </w:rPr>
                <w:t>saluting</w:t>
              </w:r>
            </w:ins>
          </w:p>
        </w:tc>
        <w:tc>
          <w:tcPr>
            <w:tcW w:w="960" w:type="dxa"/>
            <w:noWrap/>
            <w:hideMark/>
            <w:tcPrChange w:id="6736" w:author="Nate Bachmeier [AWS-SA]" w:date="2023-02-25T11:26:00Z">
              <w:tcPr>
                <w:tcW w:w="960" w:type="dxa"/>
                <w:tcBorders>
                  <w:top w:val="nil"/>
                  <w:left w:val="nil"/>
                  <w:bottom w:val="nil"/>
                  <w:right w:val="nil"/>
                </w:tcBorders>
                <w:shd w:val="clear" w:color="auto" w:fill="auto"/>
                <w:noWrap/>
                <w:vAlign w:val="bottom"/>
                <w:hideMark/>
              </w:tcPr>
            </w:tcPrChange>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737" w:author="Nate Bachmeier [AWS-SA]" w:date="2023-02-25T11:26:00Z"/>
                <w:rFonts w:ascii="Calibri" w:eastAsia="Times New Roman" w:hAnsi="Calibri" w:cs="Calibri"/>
                <w:color w:val="000000"/>
                <w:sz w:val="22"/>
              </w:rPr>
            </w:pPr>
            <w:ins w:id="6738" w:author="Nate Bachmeier [AWS-SA]" w:date="2023-02-25T11:26:00Z">
              <w:r w:rsidRPr="00E16572">
                <w:rPr>
                  <w:rFonts w:ascii="Calibri" w:eastAsia="Times New Roman" w:hAnsi="Calibri" w:cs="Calibri"/>
                  <w:color w:val="000000"/>
                  <w:sz w:val="22"/>
                </w:rPr>
                <w:t>470</w:t>
              </w:r>
            </w:ins>
          </w:p>
        </w:tc>
      </w:tr>
      <w:tr w:rsidR="00E16572" w:rsidRPr="00E16572" w14:paraId="1BBC76C7" w14:textId="77777777" w:rsidTr="00E16572">
        <w:trPr>
          <w:trHeight w:val="300"/>
          <w:ins w:id="6739" w:author="Nate Bachmeier [AWS-SA]" w:date="2023-02-25T11:26:00Z"/>
          <w:trPrChange w:id="674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741" w:author="Nate Bachmeier [AWS-SA]" w:date="2023-02-25T11:26:00Z">
              <w:tcPr>
                <w:tcW w:w="4740" w:type="dxa"/>
                <w:tcBorders>
                  <w:top w:val="nil"/>
                  <w:left w:val="nil"/>
                  <w:bottom w:val="nil"/>
                  <w:right w:val="nil"/>
                </w:tcBorders>
                <w:shd w:val="clear" w:color="auto" w:fill="auto"/>
                <w:noWrap/>
                <w:vAlign w:val="bottom"/>
                <w:hideMark/>
              </w:tcPr>
            </w:tcPrChange>
          </w:tcPr>
          <w:p w14:paraId="6617E695" w14:textId="77777777" w:rsidR="00E16572" w:rsidRPr="00E16572" w:rsidRDefault="00E16572" w:rsidP="00E16572">
            <w:pPr>
              <w:spacing w:line="240" w:lineRule="auto"/>
              <w:ind w:firstLine="0"/>
              <w:rPr>
                <w:ins w:id="6742" w:author="Nate Bachmeier [AWS-SA]" w:date="2023-02-25T11:26:00Z"/>
                <w:rFonts w:ascii="Calibri" w:eastAsia="Times New Roman" w:hAnsi="Calibri" w:cs="Calibri"/>
                <w:b w:val="0"/>
                <w:bCs w:val="0"/>
                <w:color w:val="000000"/>
                <w:sz w:val="22"/>
                <w:rPrChange w:id="6743" w:author="Nate Bachmeier [AWS-SA]" w:date="2023-02-25T11:29:00Z">
                  <w:rPr>
                    <w:ins w:id="6744" w:author="Nate Bachmeier [AWS-SA]" w:date="2023-02-25T11:26:00Z"/>
                    <w:rFonts w:ascii="Calibri" w:eastAsia="Times New Roman" w:hAnsi="Calibri" w:cs="Calibri"/>
                    <w:color w:val="000000"/>
                    <w:sz w:val="22"/>
                  </w:rPr>
                </w:rPrChange>
              </w:rPr>
            </w:pPr>
            <w:ins w:id="6745" w:author="Nate Bachmeier [AWS-SA]" w:date="2023-02-25T11:26:00Z">
              <w:r w:rsidRPr="00E16572">
                <w:rPr>
                  <w:rFonts w:ascii="Calibri" w:eastAsia="Times New Roman" w:hAnsi="Calibri" w:cs="Calibri"/>
                  <w:b w:val="0"/>
                  <w:bCs w:val="0"/>
                  <w:color w:val="000000"/>
                  <w:sz w:val="22"/>
                  <w:rPrChange w:id="6746" w:author="Nate Bachmeier [AWS-SA]" w:date="2023-02-25T11:29:00Z">
                    <w:rPr>
                      <w:rFonts w:ascii="Calibri" w:eastAsia="Times New Roman" w:hAnsi="Calibri" w:cs="Calibri"/>
                      <w:color w:val="000000"/>
                      <w:sz w:val="22"/>
                    </w:rPr>
                  </w:rPrChange>
                </w:rPr>
                <w:t>sanding floor</w:t>
              </w:r>
            </w:ins>
          </w:p>
        </w:tc>
        <w:tc>
          <w:tcPr>
            <w:tcW w:w="960" w:type="dxa"/>
            <w:noWrap/>
            <w:hideMark/>
            <w:tcPrChange w:id="6747" w:author="Nate Bachmeier [AWS-SA]" w:date="2023-02-25T11:26:00Z">
              <w:tcPr>
                <w:tcW w:w="960" w:type="dxa"/>
                <w:tcBorders>
                  <w:top w:val="nil"/>
                  <w:left w:val="nil"/>
                  <w:bottom w:val="nil"/>
                  <w:right w:val="nil"/>
                </w:tcBorders>
                <w:shd w:val="clear" w:color="auto" w:fill="auto"/>
                <w:noWrap/>
                <w:vAlign w:val="bottom"/>
                <w:hideMark/>
              </w:tcPr>
            </w:tcPrChange>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748" w:author="Nate Bachmeier [AWS-SA]" w:date="2023-02-25T11:26:00Z"/>
                <w:rFonts w:ascii="Calibri" w:eastAsia="Times New Roman" w:hAnsi="Calibri" w:cs="Calibri"/>
                <w:color w:val="000000"/>
                <w:sz w:val="22"/>
              </w:rPr>
            </w:pPr>
            <w:ins w:id="6749" w:author="Nate Bachmeier [AWS-SA]" w:date="2023-02-25T11:26:00Z">
              <w:r w:rsidRPr="00E16572">
                <w:rPr>
                  <w:rFonts w:ascii="Calibri" w:eastAsia="Times New Roman" w:hAnsi="Calibri" w:cs="Calibri"/>
                  <w:color w:val="000000"/>
                  <w:sz w:val="22"/>
                </w:rPr>
                <w:t>725</w:t>
              </w:r>
            </w:ins>
          </w:p>
        </w:tc>
      </w:tr>
      <w:tr w:rsidR="00E16572" w:rsidRPr="00E16572" w14:paraId="3825BE81" w14:textId="77777777" w:rsidTr="00E16572">
        <w:trPr>
          <w:cnfStyle w:val="000000100000" w:firstRow="0" w:lastRow="0" w:firstColumn="0" w:lastColumn="0" w:oddVBand="0" w:evenVBand="0" w:oddHBand="1" w:evenHBand="0" w:firstRowFirstColumn="0" w:firstRowLastColumn="0" w:lastRowFirstColumn="0" w:lastRowLastColumn="0"/>
          <w:trHeight w:val="300"/>
          <w:ins w:id="6750" w:author="Nate Bachmeier [AWS-SA]" w:date="2023-02-25T11:26:00Z"/>
          <w:trPrChange w:id="675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752" w:author="Nate Bachmeier [AWS-SA]" w:date="2023-02-25T11:26:00Z">
              <w:tcPr>
                <w:tcW w:w="4740" w:type="dxa"/>
                <w:tcBorders>
                  <w:top w:val="nil"/>
                  <w:left w:val="nil"/>
                  <w:bottom w:val="nil"/>
                  <w:right w:val="nil"/>
                </w:tcBorders>
                <w:shd w:val="clear" w:color="auto" w:fill="auto"/>
                <w:noWrap/>
                <w:vAlign w:val="bottom"/>
                <w:hideMark/>
              </w:tcPr>
            </w:tcPrChange>
          </w:tcPr>
          <w:p w14:paraId="282582A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753" w:author="Nate Bachmeier [AWS-SA]" w:date="2023-02-25T11:26:00Z"/>
                <w:rFonts w:ascii="Calibri" w:eastAsia="Times New Roman" w:hAnsi="Calibri" w:cs="Calibri"/>
                <w:b w:val="0"/>
                <w:bCs w:val="0"/>
                <w:color w:val="000000"/>
                <w:sz w:val="22"/>
                <w:rPrChange w:id="6754" w:author="Nate Bachmeier [AWS-SA]" w:date="2023-02-25T11:29:00Z">
                  <w:rPr>
                    <w:ins w:id="6755" w:author="Nate Bachmeier [AWS-SA]" w:date="2023-02-25T11:26:00Z"/>
                    <w:rFonts w:ascii="Calibri" w:eastAsia="Times New Roman" w:hAnsi="Calibri" w:cs="Calibri"/>
                    <w:color w:val="000000"/>
                    <w:sz w:val="22"/>
                  </w:rPr>
                </w:rPrChange>
              </w:rPr>
            </w:pPr>
            <w:ins w:id="6756" w:author="Nate Bachmeier [AWS-SA]" w:date="2023-02-25T11:26:00Z">
              <w:r w:rsidRPr="00E16572">
                <w:rPr>
                  <w:rFonts w:ascii="Calibri" w:eastAsia="Times New Roman" w:hAnsi="Calibri" w:cs="Calibri"/>
                  <w:b w:val="0"/>
                  <w:bCs w:val="0"/>
                  <w:color w:val="000000"/>
                  <w:sz w:val="22"/>
                  <w:rPrChange w:id="6757" w:author="Nate Bachmeier [AWS-SA]" w:date="2023-02-25T11:29:00Z">
                    <w:rPr>
                      <w:rFonts w:ascii="Calibri" w:eastAsia="Times New Roman" w:hAnsi="Calibri" w:cs="Calibri"/>
                      <w:color w:val="000000"/>
                      <w:sz w:val="22"/>
                    </w:rPr>
                  </w:rPrChange>
                </w:rPr>
                <w:t>sanding wood</w:t>
              </w:r>
            </w:ins>
          </w:p>
        </w:tc>
        <w:tc>
          <w:tcPr>
            <w:tcW w:w="960" w:type="dxa"/>
            <w:noWrap/>
            <w:hideMark/>
            <w:tcPrChange w:id="6758" w:author="Nate Bachmeier [AWS-SA]" w:date="2023-02-25T11:26:00Z">
              <w:tcPr>
                <w:tcW w:w="960" w:type="dxa"/>
                <w:tcBorders>
                  <w:top w:val="nil"/>
                  <w:left w:val="nil"/>
                  <w:bottom w:val="nil"/>
                  <w:right w:val="nil"/>
                </w:tcBorders>
                <w:shd w:val="clear" w:color="auto" w:fill="auto"/>
                <w:noWrap/>
                <w:vAlign w:val="bottom"/>
                <w:hideMark/>
              </w:tcPr>
            </w:tcPrChange>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759" w:author="Nate Bachmeier [AWS-SA]" w:date="2023-02-25T11:26:00Z"/>
                <w:rFonts w:ascii="Calibri" w:eastAsia="Times New Roman" w:hAnsi="Calibri" w:cs="Calibri"/>
                <w:color w:val="000000"/>
                <w:sz w:val="22"/>
              </w:rPr>
            </w:pPr>
            <w:ins w:id="6760" w:author="Nate Bachmeier [AWS-SA]" w:date="2023-02-25T11:26:00Z">
              <w:r w:rsidRPr="00E16572">
                <w:rPr>
                  <w:rFonts w:ascii="Calibri" w:eastAsia="Times New Roman" w:hAnsi="Calibri" w:cs="Calibri"/>
                  <w:color w:val="000000"/>
                  <w:sz w:val="22"/>
                </w:rPr>
                <w:t>508</w:t>
              </w:r>
            </w:ins>
          </w:p>
        </w:tc>
      </w:tr>
      <w:tr w:rsidR="00E16572" w:rsidRPr="00E16572" w14:paraId="56B7ABD6" w14:textId="77777777" w:rsidTr="00E16572">
        <w:trPr>
          <w:trHeight w:val="300"/>
          <w:ins w:id="6761" w:author="Nate Bachmeier [AWS-SA]" w:date="2023-02-25T11:26:00Z"/>
          <w:trPrChange w:id="676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763" w:author="Nate Bachmeier [AWS-SA]" w:date="2023-02-25T11:26:00Z">
              <w:tcPr>
                <w:tcW w:w="4740" w:type="dxa"/>
                <w:tcBorders>
                  <w:top w:val="nil"/>
                  <w:left w:val="nil"/>
                  <w:bottom w:val="nil"/>
                  <w:right w:val="nil"/>
                </w:tcBorders>
                <w:shd w:val="clear" w:color="auto" w:fill="auto"/>
                <w:noWrap/>
                <w:vAlign w:val="bottom"/>
                <w:hideMark/>
              </w:tcPr>
            </w:tcPrChange>
          </w:tcPr>
          <w:p w14:paraId="1B0A29FD" w14:textId="77777777" w:rsidR="00E16572" w:rsidRPr="00E16572" w:rsidRDefault="00E16572" w:rsidP="00E16572">
            <w:pPr>
              <w:spacing w:line="240" w:lineRule="auto"/>
              <w:ind w:firstLine="0"/>
              <w:rPr>
                <w:ins w:id="6764" w:author="Nate Bachmeier [AWS-SA]" w:date="2023-02-25T11:26:00Z"/>
                <w:rFonts w:ascii="Calibri" w:eastAsia="Times New Roman" w:hAnsi="Calibri" w:cs="Calibri"/>
                <w:b w:val="0"/>
                <w:bCs w:val="0"/>
                <w:color w:val="000000"/>
                <w:sz w:val="22"/>
                <w:rPrChange w:id="6765" w:author="Nate Bachmeier [AWS-SA]" w:date="2023-02-25T11:29:00Z">
                  <w:rPr>
                    <w:ins w:id="6766" w:author="Nate Bachmeier [AWS-SA]" w:date="2023-02-25T11:26:00Z"/>
                    <w:rFonts w:ascii="Calibri" w:eastAsia="Times New Roman" w:hAnsi="Calibri" w:cs="Calibri"/>
                    <w:color w:val="000000"/>
                    <w:sz w:val="22"/>
                  </w:rPr>
                </w:rPrChange>
              </w:rPr>
            </w:pPr>
            <w:ins w:id="6767" w:author="Nate Bachmeier [AWS-SA]" w:date="2023-02-25T11:26:00Z">
              <w:r w:rsidRPr="00E16572">
                <w:rPr>
                  <w:rFonts w:ascii="Calibri" w:eastAsia="Times New Roman" w:hAnsi="Calibri" w:cs="Calibri"/>
                  <w:b w:val="0"/>
                  <w:bCs w:val="0"/>
                  <w:color w:val="000000"/>
                  <w:sz w:val="22"/>
                  <w:rPrChange w:id="6768" w:author="Nate Bachmeier [AWS-SA]" w:date="2023-02-25T11:29:00Z">
                    <w:rPr>
                      <w:rFonts w:ascii="Calibri" w:eastAsia="Times New Roman" w:hAnsi="Calibri" w:cs="Calibri"/>
                      <w:color w:val="000000"/>
                      <w:sz w:val="22"/>
                    </w:rPr>
                  </w:rPrChange>
                </w:rPr>
                <w:t>sausage making</w:t>
              </w:r>
            </w:ins>
          </w:p>
        </w:tc>
        <w:tc>
          <w:tcPr>
            <w:tcW w:w="960" w:type="dxa"/>
            <w:noWrap/>
            <w:hideMark/>
            <w:tcPrChange w:id="6769" w:author="Nate Bachmeier [AWS-SA]" w:date="2023-02-25T11:26:00Z">
              <w:tcPr>
                <w:tcW w:w="960" w:type="dxa"/>
                <w:tcBorders>
                  <w:top w:val="nil"/>
                  <w:left w:val="nil"/>
                  <w:bottom w:val="nil"/>
                  <w:right w:val="nil"/>
                </w:tcBorders>
                <w:shd w:val="clear" w:color="auto" w:fill="auto"/>
                <w:noWrap/>
                <w:vAlign w:val="bottom"/>
                <w:hideMark/>
              </w:tcPr>
            </w:tcPrChange>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770" w:author="Nate Bachmeier [AWS-SA]" w:date="2023-02-25T11:26:00Z"/>
                <w:rFonts w:ascii="Calibri" w:eastAsia="Times New Roman" w:hAnsi="Calibri" w:cs="Calibri"/>
                <w:color w:val="000000"/>
                <w:sz w:val="22"/>
              </w:rPr>
            </w:pPr>
            <w:ins w:id="6771" w:author="Nate Bachmeier [AWS-SA]" w:date="2023-02-25T11:26:00Z">
              <w:r w:rsidRPr="00E16572">
                <w:rPr>
                  <w:rFonts w:ascii="Calibri" w:eastAsia="Times New Roman" w:hAnsi="Calibri" w:cs="Calibri"/>
                  <w:color w:val="000000"/>
                  <w:sz w:val="22"/>
                </w:rPr>
                <w:t>515</w:t>
              </w:r>
            </w:ins>
          </w:p>
        </w:tc>
      </w:tr>
      <w:tr w:rsidR="00E16572" w:rsidRPr="00E16572" w14:paraId="564863CE" w14:textId="77777777" w:rsidTr="00E16572">
        <w:trPr>
          <w:cnfStyle w:val="000000100000" w:firstRow="0" w:lastRow="0" w:firstColumn="0" w:lastColumn="0" w:oddVBand="0" w:evenVBand="0" w:oddHBand="1" w:evenHBand="0" w:firstRowFirstColumn="0" w:firstRowLastColumn="0" w:lastRowFirstColumn="0" w:lastRowLastColumn="0"/>
          <w:trHeight w:val="300"/>
          <w:ins w:id="6772" w:author="Nate Bachmeier [AWS-SA]" w:date="2023-02-25T11:26:00Z"/>
          <w:trPrChange w:id="677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774" w:author="Nate Bachmeier [AWS-SA]" w:date="2023-02-25T11:26:00Z">
              <w:tcPr>
                <w:tcW w:w="4740" w:type="dxa"/>
                <w:tcBorders>
                  <w:top w:val="nil"/>
                  <w:left w:val="nil"/>
                  <w:bottom w:val="nil"/>
                  <w:right w:val="nil"/>
                </w:tcBorders>
                <w:shd w:val="clear" w:color="auto" w:fill="auto"/>
                <w:noWrap/>
                <w:vAlign w:val="bottom"/>
                <w:hideMark/>
              </w:tcPr>
            </w:tcPrChange>
          </w:tcPr>
          <w:p w14:paraId="5F48164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775" w:author="Nate Bachmeier [AWS-SA]" w:date="2023-02-25T11:26:00Z"/>
                <w:rFonts w:ascii="Calibri" w:eastAsia="Times New Roman" w:hAnsi="Calibri" w:cs="Calibri"/>
                <w:b w:val="0"/>
                <w:bCs w:val="0"/>
                <w:color w:val="000000"/>
                <w:sz w:val="22"/>
                <w:rPrChange w:id="6776" w:author="Nate Bachmeier [AWS-SA]" w:date="2023-02-25T11:29:00Z">
                  <w:rPr>
                    <w:ins w:id="6777" w:author="Nate Bachmeier [AWS-SA]" w:date="2023-02-25T11:26:00Z"/>
                    <w:rFonts w:ascii="Calibri" w:eastAsia="Times New Roman" w:hAnsi="Calibri" w:cs="Calibri"/>
                    <w:color w:val="000000"/>
                    <w:sz w:val="22"/>
                  </w:rPr>
                </w:rPrChange>
              </w:rPr>
            </w:pPr>
            <w:ins w:id="6778" w:author="Nate Bachmeier [AWS-SA]" w:date="2023-02-25T11:26:00Z">
              <w:r w:rsidRPr="00E16572">
                <w:rPr>
                  <w:rFonts w:ascii="Calibri" w:eastAsia="Times New Roman" w:hAnsi="Calibri" w:cs="Calibri"/>
                  <w:b w:val="0"/>
                  <w:bCs w:val="0"/>
                  <w:color w:val="000000"/>
                  <w:sz w:val="22"/>
                  <w:rPrChange w:id="6779" w:author="Nate Bachmeier [AWS-SA]" w:date="2023-02-25T11:29:00Z">
                    <w:rPr>
                      <w:rFonts w:ascii="Calibri" w:eastAsia="Times New Roman" w:hAnsi="Calibri" w:cs="Calibri"/>
                      <w:color w:val="000000"/>
                      <w:sz w:val="22"/>
                    </w:rPr>
                  </w:rPrChange>
                </w:rPr>
                <w:t>sawing wood</w:t>
              </w:r>
            </w:ins>
          </w:p>
        </w:tc>
        <w:tc>
          <w:tcPr>
            <w:tcW w:w="960" w:type="dxa"/>
            <w:noWrap/>
            <w:hideMark/>
            <w:tcPrChange w:id="6780" w:author="Nate Bachmeier [AWS-SA]" w:date="2023-02-25T11:26:00Z">
              <w:tcPr>
                <w:tcW w:w="960" w:type="dxa"/>
                <w:tcBorders>
                  <w:top w:val="nil"/>
                  <w:left w:val="nil"/>
                  <w:bottom w:val="nil"/>
                  <w:right w:val="nil"/>
                </w:tcBorders>
                <w:shd w:val="clear" w:color="auto" w:fill="auto"/>
                <w:noWrap/>
                <w:vAlign w:val="bottom"/>
                <w:hideMark/>
              </w:tcPr>
            </w:tcPrChange>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781" w:author="Nate Bachmeier [AWS-SA]" w:date="2023-02-25T11:26:00Z"/>
                <w:rFonts w:ascii="Calibri" w:eastAsia="Times New Roman" w:hAnsi="Calibri" w:cs="Calibri"/>
                <w:color w:val="000000"/>
                <w:sz w:val="22"/>
              </w:rPr>
            </w:pPr>
            <w:ins w:id="6782" w:author="Nate Bachmeier [AWS-SA]" w:date="2023-02-25T11:26:00Z">
              <w:r w:rsidRPr="00E16572">
                <w:rPr>
                  <w:rFonts w:ascii="Calibri" w:eastAsia="Times New Roman" w:hAnsi="Calibri" w:cs="Calibri"/>
                  <w:color w:val="000000"/>
                  <w:sz w:val="22"/>
                </w:rPr>
                <w:t>564</w:t>
              </w:r>
            </w:ins>
          </w:p>
        </w:tc>
      </w:tr>
      <w:tr w:rsidR="00E16572" w:rsidRPr="00E16572" w14:paraId="0DB05C3F" w14:textId="77777777" w:rsidTr="00E16572">
        <w:trPr>
          <w:trHeight w:val="300"/>
          <w:ins w:id="6783" w:author="Nate Bachmeier [AWS-SA]" w:date="2023-02-25T11:26:00Z"/>
          <w:trPrChange w:id="678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785" w:author="Nate Bachmeier [AWS-SA]" w:date="2023-02-25T11:26:00Z">
              <w:tcPr>
                <w:tcW w:w="4740" w:type="dxa"/>
                <w:tcBorders>
                  <w:top w:val="nil"/>
                  <w:left w:val="nil"/>
                  <w:bottom w:val="nil"/>
                  <w:right w:val="nil"/>
                </w:tcBorders>
                <w:shd w:val="clear" w:color="auto" w:fill="auto"/>
                <w:noWrap/>
                <w:vAlign w:val="bottom"/>
                <w:hideMark/>
              </w:tcPr>
            </w:tcPrChange>
          </w:tcPr>
          <w:p w14:paraId="3229B838" w14:textId="77777777" w:rsidR="00E16572" w:rsidRPr="00E16572" w:rsidRDefault="00E16572" w:rsidP="00E16572">
            <w:pPr>
              <w:spacing w:line="240" w:lineRule="auto"/>
              <w:ind w:firstLine="0"/>
              <w:rPr>
                <w:ins w:id="6786" w:author="Nate Bachmeier [AWS-SA]" w:date="2023-02-25T11:26:00Z"/>
                <w:rFonts w:ascii="Calibri" w:eastAsia="Times New Roman" w:hAnsi="Calibri" w:cs="Calibri"/>
                <w:b w:val="0"/>
                <w:bCs w:val="0"/>
                <w:color w:val="000000"/>
                <w:sz w:val="22"/>
                <w:rPrChange w:id="6787" w:author="Nate Bachmeier [AWS-SA]" w:date="2023-02-25T11:29:00Z">
                  <w:rPr>
                    <w:ins w:id="6788" w:author="Nate Bachmeier [AWS-SA]" w:date="2023-02-25T11:26:00Z"/>
                    <w:rFonts w:ascii="Calibri" w:eastAsia="Times New Roman" w:hAnsi="Calibri" w:cs="Calibri"/>
                    <w:color w:val="000000"/>
                    <w:sz w:val="22"/>
                  </w:rPr>
                </w:rPrChange>
              </w:rPr>
            </w:pPr>
            <w:ins w:id="6789" w:author="Nate Bachmeier [AWS-SA]" w:date="2023-02-25T11:26:00Z">
              <w:r w:rsidRPr="00E16572">
                <w:rPr>
                  <w:rFonts w:ascii="Calibri" w:eastAsia="Times New Roman" w:hAnsi="Calibri" w:cs="Calibri"/>
                  <w:b w:val="0"/>
                  <w:bCs w:val="0"/>
                  <w:color w:val="000000"/>
                  <w:sz w:val="22"/>
                  <w:rPrChange w:id="6790" w:author="Nate Bachmeier [AWS-SA]" w:date="2023-02-25T11:29:00Z">
                    <w:rPr>
                      <w:rFonts w:ascii="Calibri" w:eastAsia="Times New Roman" w:hAnsi="Calibri" w:cs="Calibri"/>
                      <w:color w:val="000000"/>
                      <w:sz w:val="22"/>
                    </w:rPr>
                  </w:rPrChange>
                </w:rPr>
                <w:t>scrambling eggs</w:t>
              </w:r>
            </w:ins>
          </w:p>
        </w:tc>
        <w:tc>
          <w:tcPr>
            <w:tcW w:w="960" w:type="dxa"/>
            <w:noWrap/>
            <w:hideMark/>
            <w:tcPrChange w:id="6791" w:author="Nate Bachmeier [AWS-SA]" w:date="2023-02-25T11:26:00Z">
              <w:tcPr>
                <w:tcW w:w="960" w:type="dxa"/>
                <w:tcBorders>
                  <w:top w:val="nil"/>
                  <w:left w:val="nil"/>
                  <w:bottom w:val="nil"/>
                  <w:right w:val="nil"/>
                </w:tcBorders>
                <w:shd w:val="clear" w:color="auto" w:fill="auto"/>
                <w:noWrap/>
                <w:vAlign w:val="bottom"/>
                <w:hideMark/>
              </w:tcPr>
            </w:tcPrChange>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792" w:author="Nate Bachmeier [AWS-SA]" w:date="2023-02-25T11:26:00Z"/>
                <w:rFonts w:ascii="Calibri" w:eastAsia="Times New Roman" w:hAnsi="Calibri" w:cs="Calibri"/>
                <w:color w:val="000000"/>
                <w:sz w:val="22"/>
              </w:rPr>
            </w:pPr>
            <w:ins w:id="6793" w:author="Nate Bachmeier [AWS-SA]" w:date="2023-02-25T11:26:00Z">
              <w:r w:rsidRPr="00E16572">
                <w:rPr>
                  <w:rFonts w:ascii="Calibri" w:eastAsia="Times New Roman" w:hAnsi="Calibri" w:cs="Calibri"/>
                  <w:color w:val="000000"/>
                  <w:sz w:val="22"/>
                </w:rPr>
                <w:t>686</w:t>
              </w:r>
            </w:ins>
          </w:p>
        </w:tc>
      </w:tr>
      <w:tr w:rsidR="00E16572" w:rsidRPr="00E16572" w14:paraId="7D166F7F" w14:textId="77777777" w:rsidTr="00E16572">
        <w:trPr>
          <w:cnfStyle w:val="000000100000" w:firstRow="0" w:lastRow="0" w:firstColumn="0" w:lastColumn="0" w:oddVBand="0" w:evenVBand="0" w:oddHBand="1" w:evenHBand="0" w:firstRowFirstColumn="0" w:firstRowLastColumn="0" w:lastRowFirstColumn="0" w:lastRowLastColumn="0"/>
          <w:trHeight w:val="300"/>
          <w:ins w:id="6794" w:author="Nate Bachmeier [AWS-SA]" w:date="2023-02-25T11:26:00Z"/>
          <w:trPrChange w:id="67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796" w:author="Nate Bachmeier [AWS-SA]" w:date="2023-02-25T11:26:00Z">
              <w:tcPr>
                <w:tcW w:w="4740" w:type="dxa"/>
                <w:tcBorders>
                  <w:top w:val="nil"/>
                  <w:left w:val="nil"/>
                  <w:bottom w:val="nil"/>
                  <w:right w:val="nil"/>
                </w:tcBorders>
                <w:shd w:val="clear" w:color="auto" w:fill="auto"/>
                <w:noWrap/>
                <w:vAlign w:val="bottom"/>
                <w:hideMark/>
              </w:tcPr>
            </w:tcPrChange>
          </w:tcPr>
          <w:p w14:paraId="41CF891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797" w:author="Nate Bachmeier [AWS-SA]" w:date="2023-02-25T11:26:00Z"/>
                <w:rFonts w:ascii="Calibri" w:eastAsia="Times New Roman" w:hAnsi="Calibri" w:cs="Calibri"/>
                <w:b w:val="0"/>
                <w:bCs w:val="0"/>
                <w:color w:val="000000"/>
                <w:sz w:val="22"/>
                <w:rPrChange w:id="6798" w:author="Nate Bachmeier [AWS-SA]" w:date="2023-02-25T11:29:00Z">
                  <w:rPr>
                    <w:ins w:id="6799" w:author="Nate Bachmeier [AWS-SA]" w:date="2023-02-25T11:26:00Z"/>
                    <w:rFonts w:ascii="Calibri" w:eastAsia="Times New Roman" w:hAnsi="Calibri" w:cs="Calibri"/>
                    <w:color w:val="000000"/>
                    <w:sz w:val="22"/>
                  </w:rPr>
                </w:rPrChange>
              </w:rPr>
            </w:pPr>
            <w:ins w:id="6800" w:author="Nate Bachmeier [AWS-SA]" w:date="2023-02-25T11:26:00Z">
              <w:r w:rsidRPr="00E16572">
                <w:rPr>
                  <w:rFonts w:ascii="Calibri" w:eastAsia="Times New Roman" w:hAnsi="Calibri" w:cs="Calibri"/>
                  <w:b w:val="0"/>
                  <w:bCs w:val="0"/>
                  <w:color w:val="000000"/>
                  <w:sz w:val="22"/>
                  <w:rPrChange w:id="6801" w:author="Nate Bachmeier [AWS-SA]" w:date="2023-02-25T11:29:00Z">
                    <w:rPr>
                      <w:rFonts w:ascii="Calibri" w:eastAsia="Times New Roman" w:hAnsi="Calibri" w:cs="Calibri"/>
                      <w:color w:val="000000"/>
                      <w:sz w:val="22"/>
                    </w:rPr>
                  </w:rPrChange>
                </w:rPr>
                <w:t>scrapbooking</w:t>
              </w:r>
            </w:ins>
          </w:p>
        </w:tc>
        <w:tc>
          <w:tcPr>
            <w:tcW w:w="960" w:type="dxa"/>
            <w:noWrap/>
            <w:hideMark/>
            <w:tcPrChange w:id="6802" w:author="Nate Bachmeier [AWS-SA]" w:date="2023-02-25T11:26:00Z">
              <w:tcPr>
                <w:tcW w:w="960" w:type="dxa"/>
                <w:tcBorders>
                  <w:top w:val="nil"/>
                  <w:left w:val="nil"/>
                  <w:bottom w:val="nil"/>
                  <w:right w:val="nil"/>
                </w:tcBorders>
                <w:shd w:val="clear" w:color="auto" w:fill="auto"/>
                <w:noWrap/>
                <w:vAlign w:val="bottom"/>
                <w:hideMark/>
              </w:tcPr>
            </w:tcPrChange>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803" w:author="Nate Bachmeier [AWS-SA]" w:date="2023-02-25T11:26:00Z"/>
                <w:rFonts w:ascii="Calibri" w:eastAsia="Times New Roman" w:hAnsi="Calibri" w:cs="Calibri"/>
                <w:color w:val="000000"/>
                <w:sz w:val="22"/>
              </w:rPr>
            </w:pPr>
            <w:ins w:id="6804" w:author="Nate Bachmeier [AWS-SA]" w:date="2023-02-25T11:26:00Z">
              <w:r w:rsidRPr="00E16572">
                <w:rPr>
                  <w:rFonts w:ascii="Calibri" w:eastAsia="Times New Roman" w:hAnsi="Calibri" w:cs="Calibri"/>
                  <w:color w:val="000000"/>
                  <w:sz w:val="22"/>
                </w:rPr>
                <w:t>594</w:t>
              </w:r>
            </w:ins>
          </w:p>
        </w:tc>
      </w:tr>
      <w:tr w:rsidR="00E16572" w:rsidRPr="00E16572" w14:paraId="06026D0D" w14:textId="77777777" w:rsidTr="00E16572">
        <w:trPr>
          <w:trHeight w:val="300"/>
          <w:ins w:id="6805" w:author="Nate Bachmeier [AWS-SA]" w:date="2023-02-25T11:26:00Z"/>
          <w:trPrChange w:id="680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807" w:author="Nate Bachmeier [AWS-SA]" w:date="2023-02-25T11:26:00Z">
              <w:tcPr>
                <w:tcW w:w="4740" w:type="dxa"/>
                <w:tcBorders>
                  <w:top w:val="nil"/>
                  <w:left w:val="nil"/>
                  <w:bottom w:val="nil"/>
                  <w:right w:val="nil"/>
                </w:tcBorders>
                <w:shd w:val="clear" w:color="auto" w:fill="auto"/>
                <w:noWrap/>
                <w:vAlign w:val="bottom"/>
                <w:hideMark/>
              </w:tcPr>
            </w:tcPrChange>
          </w:tcPr>
          <w:p w14:paraId="60C051BF" w14:textId="77777777" w:rsidR="00E16572" w:rsidRPr="00E16572" w:rsidRDefault="00E16572" w:rsidP="00E16572">
            <w:pPr>
              <w:spacing w:line="240" w:lineRule="auto"/>
              <w:ind w:firstLine="0"/>
              <w:rPr>
                <w:ins w:id="6808" w:author="Nate Bachmeier [AWS-SA]" w:date="2023-02-25T11:26:00Z"/>
                <w:rFonts w:ascii="Calibri" w:eastAsia="Times New Roman" w:hAnsi="Calibri" w:cs="Calibri"/>
                <w:b w:val="0"/>
                <w:bCs w:val="0"/>
                <w:color w:val="000000"/>
                <w:sz w:val="22"/>
                <w:rPrChange w:id="6809" w:author="Nate Bachmeier [AWS-SA]" w:date="2023-02-25T11:29:00Z">
                  <w:rPr>
                    <w:ins w:id="6810" w:author="Nate Bachmeier [AWS-SA]" w:date="2023-02-25T11:26:00Z"/>
                    <w:rFonts w:ascii="Calibri" w:eastAsia="Times New Roman" w:hAnsi="Calibri" w:cs="Calibri"/>
                    <w:color w:val="000000"/>
                    <w:sz w:val="22"/>
                  </w:rPr>
                </w:rPrChange>
              </w:rPr>
            </w:pPr>
            <w:ins w:id="6811" w:author="Nate Bachmeier [AWS-SA]" w:date="2023-02-25T11:26:00Z">
              <w:r w:rsidRPr="00E16572">
                <w:rPr>
                  <w:rFonts w:ascii="Calibri" w:eastAsia="Times New Roman" w:hAnsi="Calibri" w:cs="Calibri"/>
                  <w:b w:val="0"/>
                  <w:bCs w:val="0"/>
                  <w:color w:val="000000"/>
                  <w:sz w:val="22"/>
                  <w:rPrChange w:id="6812" w:author="Nate Bachmeier [AWS-SA]" w:date="2023-02-25T11:29:00Z">
                    <w:rPr>
                      <w:rFonts w:ascii="Calibri" w:eastAsia="Times New Roman" w:hAnsi="Calibri" w:cs="Calibri"/>
                      <w:color w:val="000000"/>
                      <w:sz w:val="22"/>
                    </w:rPr>
                  </w:rPrChange>
                </w:rPr>
                <w:t>scrubbing face</w:t>
              </w:r>
            </w:ins>
          </w:p>
        </w:tc>
        <w:tc>
          <w:tcPr>
            <w:tcW w:w="960" w:type="dxa"/>
            <w:noWrap/>
            <w:hideMark/>
            <w:tcPrChange w:id="6813" w:author="Nate Bachmeier [AWS-SA]" w:date="2023-02-25T11:26:00Z">
              <w:tcPr>
                <w:tcW w:w="960" w:type="dxa"/>
                <w:tcBorders>
                  <w:top w:val="nil"/>
                  <w:left w:val="nil"/>
                  <w:bottom w:val="nil"/>
                  <w:right w:val="nil"/>
                </w:tcBorders>
                <w:shd w:val="clear" w:color="auto" w:fill="auto"/>
                <w:noWrap/>
                <w:vAlign w:val="bottom"/>
                <w:hideMark/>
              </w:tcPr>
            </w:tcPrChange>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814" w:author="Nate Bachmeier [AWS-SA]" w:date="2023-02-25T11:26:00Z"/>
                <w:rFonts w:ascii="Calibri" w:eastAsia="Times New Roman" w:hAnsi="Calibri" w:cs="Calibri"/>
                <w:color w:val="000000"/>
                <w:sz w:val="22"/>
              </w:rPr>
            </w:pPr>
            <w:ins w:id="6815" w:author="Nate Bachmeier [AWS-SA]" w:date="2023-02-25T11:26:00Z">
              <w:r w:rsidRPr="00E16572">
                <w:rPr>
                  <w:rFonts w:ascii="Calibri" w:eastAsia="Times New Roman" w:hAnsi="Calibri" w:cs="Calibri"/>
                  <w:color w:val="000000"/>
                  <w:sz w:val="22"/>
                </w:rPr>
                <w:t>512</w:t>
              </w:r>
            </w:ins>
          </w:p>
        </w:tc>
      </w:tr>
      <w:tr w:rsidR="00E16572" w:rsidRPr="00E16572" w14:paraId="3225CBE5" w14:textId="77777777" w:rsidTr="00E16572">
        <w:trPr>
          <w:cnfStyle w:val="000000100000" w:firstRow="0" w:lastRow="0" w:firstColumn="0" w:lastColumn="0" w:oddVBand="0" w:evenVBand="0" w:oddHBand="1" w:evenHBand="0" w:firstRowFirstColumn="0" w:firstRowLastColumn="0" w:lastRowFirstColumn="0" w:lastRowLastColumn="0"/>
          <w:trHeight w:val="300"/>
          <w:ins w:id="6816" w:author="Nate Bachmeier [AWS-SA]" w:date="2023-02-25T11:26:00Z"/>
          <w:trPrChange w:id="681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818" w:author="Nate Bachmeier [AWS-SA]" w:date="2023-02-25T11:26:00Z">
              <w:tcPr>
                <w:tcW w:w="4740" w:type="dxa"/>
                <w:tcBorders>
                  <w:top w:val="nil"/>
                  <w:left w:val="nil"/>
                  <w:bottom w:val="nil"/>
                  <w:right w:val="nil"/>
                </w:tcBorders>
                <w:shd w:val="clear" w:color="auto" w:fill="auto"/>
                <w:noWrap/>
                <w:vAlign w:val="bottom"/>
                <w:hideMark/>
              </w:tcPr>
            </w:tcPrChange>
          </w:tcPr>
          <w:p w14:paraId="261E4C3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819" w:author="Nate Bachmeier [AWS-SA]" w:date="2023-02-25T11:26:00Z"/>
                <w:rFonts w:ascii="Calibri" w:eastAsia="Times New Roman" w:hAnsi="Calibri" w:cs="Calibri"/>
                <w:b w:val="0"/>
                <w:bCs w:val="0"/>
                <w:color w:val="000000"/>
                <w:sz w:val="22"/>
                <w:rPrChange w:id="6820" w:author="Nate Bachmeier [AWS-SA]" w:date="2023-02-25T11:29:00Z">
                  <w:rPr>
                    <w:ins w:id="6821" w:author="Nate Bachmeier [AWS-SA]" w:date="2023-02-25T11:26:00Z"/>
                    <w:rFonts w:ascii="Calibri" w:eastAsia="Times New Roman" w:hAnsi="Calibri" w:cs="Calibri"/>
                    <w:color w:val="000000"/>
                    <w:sz w:val="22"/>
                  </w:rPr>
                </w:rPrChange>
              </w:rPr>
            </w:pPr>
            <w:ins w:id="6822" w:author="Nate Bachmeier [AWS-SA]" w:date="2023-02-25T11:26:00Z">
              <w:r w:rsidRPr="00E16572">
                <w:rPr>
                  <w:rFonts w:ascii="Calibri" w:eastAsia="Times New Roman" w:hAnsi="Calibri" w:cs="Calibri"/>
                  <w:b w:val="0"/>
                  <w:bCs w:val="0"/>
                  <w:color w:val="000000"/>
                  <w:sz w:val="22"/>
                  <w:rPrChange w:id="6823" w:author="Nate Bachmeier [AWS-SA]" w:date="2023-02-25T11:29:00Z">
                    <w:rPr>
                      <w:rFonts w:ascii="Calibri" w:eastAsia="Times New Roman" w:hAnsi="Calibri" w:cs="Calibri"/>
                      <w:color w:val="000000"/>
                      <w:sz w:val="22"/>
                    </w:rPr>
                  </w:rPrChange>
                </w:rPr>
                <w:t>scuba diving</w:t>
              </w:r>
            </w:ins>
          </w:p>
        </w:tc>
        <w:tc>
          <w:tcPr>
            <w:tcW w:w="960" w:type="dxa"/>
            <w:noWrap/>
            <w:hideMark/>
            <w:tcPrChange w:id="6824" w:author="Nate Bachmeier [AWS-SA]" w:date="2023-02-25T11:26:00Z">
              <w:tcPr>
                <w:tcW w:w="960" w:type="dxa"/>
                <w:tcBorders>
                  <w:top w:val="nil"/>
                  <w:left w:val="nil"/>
                  <w:bottom w:val="nil"/>
                  <w:right w:val="nil"/>
                </w:tcBorders>
                <w:shd w:val="clear" w:color="auto" w:fill="auto"/>
                <w:noWrap/>
                <w:vAlign w:val="bottom"/>
                <w:hideMark/>
              </w:tcPr>
            </w:tcPrChange>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825" w:author="Nate Bachmeier [AWS-SA]" w:date="2023-02-25T11:26:00Z"/>
                <w:rFonts w:ascii="Calibri" w:eastAsia="Times New Roman" w:hAnsi="Calibri" w:cs="Calibri"/>
                <w:color w:val="000000"/>
                <w:sz w:val="22"/>
              </w:rPr>
            </w:pPr>
            <w:ins w:id="6826" w:author="Nate Bachmeier [AWS-SA]" w:date="2023-02-25T11:26:00Z">
              <w:r w:rsidRPr="00E16572">
                <w:rPr>
                  <w:rFonts w:ascii="Calibri" w:eastAsia="Times New Roman" w:hAnsi="Calibri" w:cs="Calibri"/>
                  <w:color w:val="000000"/>
                  <w:sz w:val="22"/>
                </w:rPr>
                <w:t>634</w:t>
              </w:r>
            </w:ins>
          </w:p>
        </w:tc>
      </w:tr>
      <w:tr w:rsidR="00E16572" w:rsidRPr="00E16572" w14:paraId="6937CEFA" w14:textId="77777777" w:rsidTr="00E16572">
        <w:trPr>
          <w:trHeight w:val="300"/>
          <w:ins w:id="6827" w:author="Nate Bachmeier [AWS-SA]" w:date="2023-02-25T11:26:00Z"/>
          <w:trPrChange w:id="682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829" w:author="Nate Bachmeier [AWS-SA]" w:date="2023-02-25T11:26:00Z">
              <w:tcPr>
                <w:tcW w:w="4740" w:type="dxa"/>
                <w:tcBorders>
                  <w:top w:val="nil"/>
                  <w:left w:val="nil"/>
                  <w:bottom w:val="nil"/>
                  <w:right w:val="nil"/>
                </w:tcBorders>
                <w:shd w:val="clear" w:color="auto" w:fill="auto"/>
                <w:noWrap/>
                <w:vAlign w:val="bottom"/>
                <w:hideMark/>
              </w:tcPr>
            </w:tcPrChange>
          </w:tcPr>
          <w:p w14:paraId="6F0BD2F3" w14:textId="77777777" w:rsidR="00E16572" w:rsidRPr="00E16572" w:rsidRDefault="00E16572" w:rsidP="00E16572">
            <w:pPr>
              <w:spacing w:line="240" w:lineRule="auto"/>
              <w:ind w:firstLine="0"/>
              <w:rPr>
                <w:ins w:id="6830" w:author="Nate Bachmeier [AWS-SA]" w:date="2023-02-25T11:26:00Z"/>
                <w:rFonts w:ascii="Calibri" w:eastAsia="Times New Roman" w:hAnsi="Calibri" w:cs="Calibri"/>
                <w:b w:val="0"/>
                <w:bCs w:val="0"/>
                <w:color w:val="000000"/>
                <w:sz w:val="22"/>
                <w:rPrChange w:id="6831" w:author="Nate Bachmeier [AWS-SA]" w:date="2023-02-25T11:29:00Z">
                  <w:rPr>
                    <w:ins w:id="6832" w:author="Nate Bachmeier [AWS-SA]" w:date="2023-02-25T11:26:00Z"/>
                    <w:rFonts w:ascii="Calibri" w:eastAsia="Times New Roman" w:hAnsi="Calibri" w:cs="Calibri"/>
                    <w:color w:val="000000"/>
                    <w:sz w:val="22"/>
                  </w:rPr>
                </w:rPrChange>
              </w:rPr>
            </w:pPr>
            <w:ins w:id="6833" w:author="Nate Bachmeier [AWS-SA]" w:date="2023-02-25T11:26:00Z">
              <w:r w:rsidRPr="00E16572">
                <w:rPr>
                  <w:rFonts w:ascii="Calibri" w:eastAsia="Times New Roman" w:hAnsi="Calibri" w:cs="Calibri"/>
                  <w:b w:val="0"/>
                  <w:bCs w:val="0"/>
                  <w:color w:val="000000"/>
                  <w:sz w:val="22"/>
                  <w:rPrChange w:id="6834" w:author="Nate Bachmeier [AWS-SA]" w:date="2023-02-25T11:29:00Z">
                    <w:rPr>
                      <w:rFonts w:ascii="Calibri" w:eastAsia="Times New Roman" w:hAnsi="Calibri" w:cs="Calibri"/>
                      <w:color w:val="000000"/>
                      <w:sz w:val="22"/>
                    </w:rPr>
                  </w:rPrChange>
                </w:rPr>
                <w:t>seasoning food</w:t>
              </w:r>
            </w:ins>
          </w:p>
        </w:tc>
        <w:tc>
          <w:tcPr>
            <w:tcW w:w="960" w:type="dxa"/>
            <w:noWrap/>
            <w:hideMark/>
            <w:tcPrChange w:id="6835" w:author="Nate Bachmeier [AWS-SA]" w:date="2023-02-25T11:26:00Z">
              <w:tcPr>
                <w:tcW w:w="960" w:type="dxa"/>
                <w:tcBorders>
                  <w:top w:val="nil"/>
                  <w:left w:val="nil"/>
                  <w:bottom w:val="nil"/>
                  <w:right w:val="nil"/>
                </w:tcBorders>
                <w:shd w:val="clear" w:color="auto" w:fill="auto"/>
                <w:noWrap/>
                <w:vAlign w:val="bottom"/>
                <w:hideMark/>
              </w:tcPr>
            </w:tcPrChange>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836" w:author="Nate Bachmeier [AWS-SA]" w:date="2023-02-25T11:26:00Z"/>
                <w:rFonts w:ascii="Calibri" w:eastAsia="Times New Roman" w:hAnsi="Calibri" w:cs="Calibri"/>
                <w:color w:val="000000"/>
                <w:sz w:val="22"/>
              </w:rPr>
            </w:pPr>
            <w:ins w:id="6837" w:author="Nate Bachmeier [AWS-SA]" w:date="2023-02-25T11:26:00Z">
              <w:r w:rsidRPr="00E16572">
                <w:rPr>
                  <w:rFonts w:ascii="Calibri" w:eastAsia="Times New Roman" w:hAnsi="Calibri" w:cs="Calibri"/>
                  <w:color w:val="000000"/>
                  <w:sz w:val="22"/>
                </w:rPr>
                <w:t>520</w:t>
              </w:r>
            </w:ins>
          </w:p>
        </w:tc>
      </w:tr>
      <w:tr w:rsidR="00E16572" w:rsidRPr="00E16572" w14:paraId="70419FA1" w14:textId="77777777" w:rsidTr="00E16572">
        <w:trPr>
          <w:cnfStyle w:val="000000100000" w:firstRow="0" w:lastRow="0" w:firstColumn="0" w:lastColumn="0" w:oddVBand="0" w:evenVBand="0" w:oddHBand="1" w:evenHBand="0" w:firstRowFirstColumn="0" w:firstRowLastColumn="0" w:lastRowFirstColumn="0" w:lastRowLastColumn="0"/>
          <w:trHeight w:val="300"/>
          <w:ins w:id="6838" w:author="Nate Bachmeier [AWS-SA]" w:date="2023-02-25T11:26:00Z"/>
          <w:trPrChange w:id="683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840" w:author="Nate Bachmeier [AWS-SA]" w:date="2023-02-25T11:26:00Z">
              <w:tcPr>
                <w:tcW w:w="4740" w:type="dxa"/>
                <w:tcBorders>
                  <w:top w:val="nil"/>
                  <w:left w:val="nil"/>
                  <w:bottom w:val="nil"/>
                  <w:right w:val="nil"/>
                </w:tcBorders>
                <w:shd w:val="clear" w:color="auto" w:fill="auto"/>
                <w:noWrap/>
                <w:vAlign w:val="bottom"/>
                <w:hideMark/>
              </w:tcPr>
            </w:tcPrChange>
          </w:tcPr>
          <w:p w14:paraId="1D0C4F0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841" w:author="Nate Bachmeier [AWS-SA]" w:date="2023-02-25T11:26:00Z"/>
                <w:rFonts w:ascii="Calibri" w:eastAsia="Times New Roman" w:hAnsi="Calibri" w:cs="Calibri"/>
                <w:b w:val="0"/>
                <w:bCs w:val="0"/>
                <w:color w:val="000000"/>
                <w:sz w:val="22"/>
                <w:rPrChange w:id="6842" w:author="Nate Bachmeier [AWS-SA]" w:date="2023-02-25T11:29:00Z">
                  <w:rPr>
                    <w:ins w:id="6843" w:author="Nate Bachmeier [AWS-SA]" w:date="2023-02-25T11:26:00Z"/>
                    <w:rFonts w:ascii="Calibri" w:eastAsia="Times New Roman" w:hAnsi="Calibri" w:cs="Calibri"/>
                    <w:color w:val="000000"/>
                    <w:sz w:val="22"/>
                  </w:rPr>
                </w:rPrChange>
              </w:rPr>
            </w:pPr>
            <w:ins w:id="6844" w:author="Nate Bachmeier [AWS-SA]" w:date="2023-02-25T11:26:00Z">
              <w:r w:rsidRPr="00E16572">
                <w:rPr>
                  <w:rFonts w:ascii="Calibri" w:eastAsia="Times New Roman" w:hAnsi="Calibri" w:cs="Calibri"/>
                  <w:b w:val="0"/>
                  <w:bCs w:val="0"/>
                  <w:color w:val="000000"/>
                  <w:sz w:val="22"/>
                  <w:rPrChange w:id="6845" w:author="Nate Bachmeier [AWS-SA]" w:date="2023-02-25T11:29:00Z">
                    <w:rPr>
                      <w:rFonts w:ascii="Calibri" w:eastAsia="Times New Roman" w:hAnsi="Calibri" w:cs="Calibri"/>
                      <w:color w:val="000000"/>
                      <w:sz w:val="22"/>
                    </w:rPr>
                  </w:rPrChange>
                </w:rPr>
                <w:t>separating eggs</w:t>
              </w:r>
            </w:ins>
          </w:p>
        </w:tc>
        <w:tc>
          <w:tcPr>
            <w:tcW w:w="960" w:type="dxa"/>
            <w:noWrap/>
            <w:hideMark/>
            <w:tcPrChange w:id="6846" w:author="Nate Bachmeier [AWS-SA]" w:date="2023-02-25T11:26:00Z">
              <w:tcPr>
                <w:tcW w:w="960" w:type="dxa"/>
                <w:tcBorders>
                  <w:top w:val="nil"/>
                  <w:left w:val="nil"/>
                  <w:bottom w:val="nil"/>
                  <w:right w:val="nil"/>
                </w:tcBorders>
                <w:shd w:val="clear" w:color="auto" w:fill="auto"/>
                <w:noWrap/>
                <w:vAlign w:val="bottom"/>
                <w:hideMark/>
              </w:tcPr>
            </w:tcPrChange>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847" w:author="Nate Bachmeier [AWS-SA]" w:date="2023-02-25T11:26:00Z"/>
                <w:rFonts w:ascii="Calibri" w:eastAsia="Times New Roman" w:hAnsi="Calibri" w:cs="Calibri"/>
                <w:color w:val="000000"/>
                <w:sz w:val="22"/>
              </w:rPr>
            </w:pPr>
            <w:ins w:id="6848" w:author="Nate Bachmeier [AWS-SA]" w:date="2023-02-25T11:26:00Z">
              <w:r w:rsidRPr="00E16572">
                <w:rPr>
                  <w:rFonts w:ascii="Calibri" w:eastAsia="Times New Roman" w:hAnsi="Calibri" w:cs="Calibri"/>
                  <w:color w:val="000000"/>
                  <w:sz w:val="22"/>
                </w:rPr>
                <w:t>608</w:t>
              </w:r>
            </w:ins>
          </w:p>
        </w:tc>
      </w:tr>
      <w:tr w:rsidR="00E16572" w:rsidRPr="00E16572" w14:paraId="4D2F99E7" w14:textId="77777777" w:rsidTr="00E16572">
        <w:trPr>
          <w:trHeight w:val="300"/>
          <w:ins w:id="6849" w:author="Nate Bachmeier [AWS-SA]" w:date="2023-02-25T11:26:00Z"/>
          <w:trPrChange w:id="685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851" w:author="Nate Bachmeier [AWS-SA]" w:date="2023-02-25T11:26:00Z">
              <w:tcPr>
                <w:tcW w:w="4740" w:type="dxa"/>
                <w:tcBorders>
                  <w:top w:val="nil"/>
                  <w:left w:val="nil"/>
                  <w:bottom w:val="nil"/>
                  <w:right w:val="nil"/>
                </w:tcBorders>
                <w:shd w:val="clear" w:color="auto" w:fill="auto"/>
                <w:noWrap/>
                <w:vAlign w:val="bottom"/>
                <w:hideMark/>
              </w:tcPr>
            </w:tcPrChange>
          </w:tcPr>
          <w:p w14:paraId="2095E232" w14:textId="77777777" w:rsidR="00E16572" w:rsidRPr="00E16572" w:rsidRDefault="00E16572" w:rsidP="00E16572">
            <w:pPr>
              <w:spacing w:line="240" w:lineRule="auto"/>
              <w:ind w:firstLine="0"/>
              <w:rPr>
                <w:ins w:id="6852" w:author="Nate Bachmeier [AWS-SA]" w:date="2023-02-25T11:26:00Z"/>
                <w:rFonts w:ascii="Calibri" w:eastAsia="Times New Roman" w:hAnsi="Calibri" w:cs="Calibri"/>
                <w:b w:val="0"/>
                <w:bCs w:val="0"/>
                <w:color w:val="000000"/>
                <w:sz w:val="22"/>
                <w:rPrChange w:id="6853" w:author="Nate Bachmeier [AWS-SA]" w:date="2023-02-25T11:29:00Z">
                  <w:rPr>
                    <w:ins w:id="6854" w:author="Nate Bachmeier [AWS-SA]" w:date="2023-02-25T11:26:00Z"/>
                    <w:rFonts w:ascii="Calibri" w:eastAsia="Times New Roman" w:hAnsi="Calibri" w:cs="Calibri"/>
                    <w:color w:val="000000"/>
                    <w:sz w:val="22"/>
                  </w:rPr>
                </w:rPrChange>
              </w:rPr>
            </w:pPr>
            <w:ins w:id="6855" w:author="Nate Bachmeier [AWS-SA]" w:date="2023-02-25T11:26:00Z">
              <w:r w:rsidRPr="00E16572">
                <w:rPr>
                  <w:rFonts w:ascii="Calibri" w:eastAsia="Times New Roman" w:hAnsi="Calibri" w:cs="Calibri"/>
                  <w:b w:val="0"/>
                  <w:bCs w:val="0"/>
                  <w:color w:val="000000"/>
                  <w:sz w:val="22"/>
                  <w:rPrChange w:id="6856" w:author="Nate Bachmeier [AWS-SA]" w:date="2023-02-25T11:29:00Z">
                    <w:rPr>
                      <w:rFonts w:ascii="Calibri" w:eastAsia="Times New Roman" w:hAnsi="Calibri" w:cs="Calibri"/>
                      <w:color w:val="000000"/>
                      <w:sz w:val="22"/>
                    </w:rPr>
                  </w:rPrChange>
                </w:rPr>
                <w:t>setting table</w:t>
              </w:r>
            </w:ins>
          </w:p>
        </w:tc>
        <w:tc>
          <w:tcPr>
            <w:tcW w:w="960" w:type="dxa"/>
            <w:noWrap/>
            <w:hideMark/>
            <w:tcPrChange w:id="6857" w:author="Nate Bachmeier [AWS-SA]" w:date="2023-02-25T11:26:00Z">
              <w:tcPr>
                <w:tcW w:w="960" w:type="dxa"/>
                <w:tcBorders>
                  <w:top w:val="nil"/>
                  <w:left w:val="nil"/>
                  <w:bottom w:val="nil"/>
                  <w:right w:val="nil"/>
                </w:tcBorders>
                <w:shd w:val="clear" w:color="auto" w:fill="auto"/>
                <w:noWrap/>
                <w:vAlign w:val="bottom"/>
                <w:hideMark/>
              </w:tcPr>
            </w:tcPrChange>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858" w:author="Nate Bachmeier [AWS-SA]" w:date="2023-02-25T11:26:00Z"/>
                <w:rFonts w:ascii="Calibri" w:eastAsia="Times New Roman" w:hAnsi="Calibri" w:cs="Calibri"/>
                <w:color w:val="000000"/>
                <w:sz w:val="22"/>
              </w:rPr>
            </w:pPr>
            <w:ins w:id="6859" w:author="Nate Bachmeier [AWS-SA]" w:date="2023-02-25T11:26:00Z">
              <w:r w:rsidRPr="00E16572">
                <w:rPr>
                  <w:rFonts w:ascii="Calibri" w:eastAsia="Times New Roman" w:hAnsi="Calibri" w:cs="Calibri"/>
                  <w:color w:val="000000"/>
                  <w:sz w:val="22"/>
                </w:rPr>
                <w:t>560</w:t>
              </w:r>
            </w:ins>
          </w:p>
        </w:tc>
      </w:tr>
      <w:tr w:rsidR="00E16572" w:rsidRPr="00E16572" w14:paraId="2D47591C" w14:textId="77777777" w:rsidTr="00E16572">
        <w:trPr>
          <w:cnfStyle w:val="000000100000" w:firstRow="0" w:lastRow="0" w:firstColumn="0" w:lastColumn="0" w:oddVBand="0" w:evenVBand="0" w:oddHBand="1" w:evenHBand="0" w:firstRowFirstColumn="0" w:firstRowLastColumn="0" w:lastRowFirstColumn="0" w:lastRowLastColumn="0"/>
          <w:trHeight w:val="300"/>
          <w:ins w:id="6860" w:author="Nate Bachmeier [AWS-SA]" w:date="2023-02-25T11:26:00Z"/>
          <w:trPrChange w:id="686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862" w:author="Nate Bachmeier [AWS-SA]" w:date="2023-02-25T11:26:00Z">
              <w:tcPr>
                <w:tcW w:w="4740" w:type="dxa"/>
                <w:tcBorders>
                  <w:top w:val="nil"/>
                  <w:left w:val="nil"/>
                  <w:bottom w:val="nil"/>
                  <w:right w:val="nil"/>
                </w:tcBorders>
                <w:shd w:val="clear" w:color="auto" w:fill="auto"/>
                <w:noWrap/>
                <w:vAlign w:val="bottom"/>
                <w:hideMark/>
              </w:tcPr>
            </w:tcPrChange>
          </w:tcPr>
          <w:p w14:paraId="36301BE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863" w:author="Nate Bachmeier [AWS-SA]" w:date="2023-02-25T11:26:00Z"/>
                <w:rFonts w:ascii="Calibri" w:eastAsia="Times New Roman" w:hAnsi="Calibri" w:cs="Calibri"/>
                <w:b w:val="0"/>
                <w:bCs w:val="0"/>
                <w:color w:val="000000"/>
                <w:sz w:val="22"/>
                <w:rPrChange w:id="6864" w:author="Nate Bachmeier [AWS-SA]" w:date="2023-02-25T11:29:00Z">
                  <w:rPr>
                    <w:ins w:id="6865" w:author="Nate Bachmeier [AWS-SA]" w:date="2023-02-25T11:26:00Z"/>
                    <w:rFonts w:ascii="Calibri" w:eastAsia="Times New Roman" w:hAnsi="Calibri" w:cs="Calibri"/>
                    <w:color w:val="000000"/>
                    <w:sz w:val="22"/>
                  </w:rPr>
                </w:rPrChange>
              </w:rPr>
            </w:pPr>
            <w:ins w:id="6866" w:author="Nate Bachmeier [AWS-SA]" w:date="2023-02-25T11:26:00Z">
              <w:r w:rsidRPr="00E16572">
                <w:rPr>
                  <w:rFonts w:ascii="Calibri" w:eastAsia="Times New Roman" w:hAnsi="Calibri" w:cs="Calibri"/>
                  <w:b w:val="0"/>
                  <w:bCs w:val="0"/>
                  <w:color w:val="000000"/>
                  <w:sz w:val="22"/>
                  <w:rPrChange w:id="6867" w:author="Nate Bachmeier [AWS-SA]" w:date="2023-02-25T11:29:00Z">
                    <w:rPr>
                      <w:rFonts w:ascii="Calibri" w:eastAsia="Times New Roman" w:hAnsi="Calibri" w:cs="Calibri"/>
                      <w:color w:val="000000"/>
                      <w:sz w:val="22"/>
                    </w:rPr>
                  </w:rPrChange>
                </w:rPr>
                <w:t>sewing</w:t>
              </w:r>
            </w:ins>
          </w:p>
        </w:tc>
        <w:tc>
          <w:tcPr>
            <w:tcW w:w="960" w:type="dxa"/>
            <w:noWrap/>
            <w:hideMark/>
            <w:tcPrChange w:id="6868" w:author="Nate Bachmeier [AWS-SA]" w:date="2023-02-25T11:26:00Z">
              <w:tcPr>
                <w:tcW w:w="960" w:type="dxa"/>
                <w:tcBorders>
                  <w:top w:val="nil"/>
                  <w:left w:val="nil"/>
                  <w:bottom w:val="nil"/>
                  <w:right w:val="nil"/>
                </w:tcBorders>
                <w:shd w:val="clear" w:color="auto" w:fill="auto"/>
                <w:noWrap/>
                <w:vAlign w:val="bottom"/>
                <w:hideMark/>
              </w:tcPr>
            </w:tcPrChange>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869" w:author="Nate Bachmeier [AWS-SA]" w:date="2023-02-25T11:26:00Z"/>
                <w:rFonts w:ascii="Calibri" w:eastAsia="Times New Roman" w:hAnsi="Calibri" w:cs="Calibri"/>
                <w:color w:val="000000"/>
                <w:sz w:val="22"/>
              </w:rPr>
            </w:pPr>
            <w:ins w:id="6870" w:author="Nate Bachmeier [AWS-SA]" w:date="2023-02-25T11:26:00Z">
              <w:r w:rsidRPr="00E16572">
                <w:rPr>
                  <w:rFonts w:ascii="Calibri" w:eastAsia="Times New Roman" w:hAnsi="Calibri" w:cs="Calibri"/>
                  <w:color w:val="000000"/>
                  <w:sz w:val="22"/>
                </w:rPr>
                <w:t>647</w:t>
              </w:r>
            </w:ins>
          </w:p>
        </w:tc>
      </w:tr>
      <w:tr w:rsidR="00E16572" w:rsidRPr="00E16572" w14:paraId="4E097199" w14:textId="77777777" w:rsidTr="00E16572">
        <w:trPr>
          <w:trHeight w:val="300"/>
          <w:ins w:id="6871" w:author="Nate Bachmeier [AWS-SA]" w:date="2023-02-25T11:26:00Z"/>
          <w:trPrChange w:id="687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873" w:author="Nate Bachmeier [AWS-SA]" w:date="2023-02-25T11:26:00Z">
              <w:tcPr>
                <w:tcW w:w="4740" w:type="dxa"/>
                <w:tcBorders>
                  <w:top w:val="nil"/>
                  <w:left w:val="nil"/>
                  <w:bottom w:val="nil"/>
                  <w:right w:val="nil"/>
                </w:tcBorders>
                <w:shd w:val="clear" w:color="auto" w:fill="auto"/>
                <w:noWrap/>
                <w:vAlign w:val="bottom"/>
                <w:hideMark/>
              </w:tcPr>
            </w:tcPrChange>
          </w:tcPr>
          <w:p w14:paraId="2532546D" w14:textId="77777777" w:rsidR="00E16572" w:rsidRPr="00E16572" w:rsidRDefault="00E16572" w:rsidP="00E16572">
            <w:pPr>
              <w:spacing w:line="240" w:lineRule="auto"/>
              <w:ind w:firstLine="0"/>
              <w:rPr>
                <w:ins w:id="6874" w:author="Nate Bachmeier [AWS-SA]" w:date="2023-02-25T11:26:00Z"/>
                <w:rFonts w:ascii="Calibri" w:eastAsia="Times New Roman" w:hAnsi="Calibri" w:cs="Calibri"/>
                <w:b w:val="0"/>
                <w:bCs w:val="0"/>
                <w:color w:val="000000"/>
                <w:sz w:val="22"/>
                <w:rPrChange w:id="6875" w:author="Nate Bachmeier [AWS-SA]" w:date="2023-02-25T11:29:00Z">
                  <w:rPr>
                    <w:ins w:id="6876" w:author="Nate Bachmeier [AWS-SA]" w:date="2023-02-25T11:26:00Z"/>
                    <w:rFonts w:ascii="Calibri" w:eastAsia="Times New Roman" w:hAnsi="Calibri" w:cs="Calibri"/>
                    <w:color w:val="000000"/>
                    <w:sz w:val="22"/>
                  </w:rPr>
                </w:rPrChange>
              </w:rPr>
            </w:pPr>
            <w:ins w:id="6877" w:author="Nate Bachmeier [AWS-SA]" w:date="2023-02-25T11:26:00Z">
              <w:r w:rsidRPr="00E16572">
                <w:rPr>
                  <w:rFonts w:ascii="Calibri" w:eastAsia="Times New Roman" w:hAnsi="Calibri" w:cs="Calibri"/>
                  <w:b w:val="0"/>
                  <w:bCs w:val="0"/>
                  <w:color w:val="000000"/>
                  <w:sz w:val="22"/>
                  <w:rPrChange w:id="6878" w:author="Nate Bachmeier [AWS-SA]" w:date="2023-02-25T11:29:00Z">
                    <w:rPr>
                      <w:rFonts w:ascii="Calibri" w:eastAsia="Times New Roman" w:hAnsi="Calibri" w:cs="Calibri"/>
                      <w:color w:val="000000"/>
                      <w:sz w:val="22"/>
                    </w:rPr>
                  </w:rPrChange>
                </w:rPr>
                <w:t>shaking hands</w:t>
              </w:r>
            </w:ins>
          </w:p>
        </w:tc>
        <w:tc>
          <w:tcPr>
            <w:tcW w:w="960" w:type="dxa"/>
            <w:noWrap/>
            <w:hideMark/>
            <w:tcPrChange w:id="6879" w:author="Nate Bachmeier [AWS-SA]" w:date="2023-02-25T11:26:00Z">
              <w:tcPr>
                <w:tcW w:w="960" w:type="dxa"/>
                <w:tcBorders>
                  <w:top w:val="nil"/>
                  <w:left w:val="nil"/>
                  <w:bottom w:val="nil"/>
                  <w:right w:val="nil"/>
                </w:tcBorders>
                <w:shd w:val="clear" w:color="auto" w:fill="auto"/>
                <w:noWrap/>
                <w:vAlign w:val="bottom"/>
                <w:hideMark/>
              </w:tcPr>
            </w:tcPrChange>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880" w:author="Nate Bachmeier [AWS-SA]" w:date="2023-02-25T11:26:00Z"/>
                <w:rFonts w:ascii="Calibri" w:eastAsia="Times New Roman" w:hAnsi="Calibri" w:cs="Calibri"/>
                <w:color w:val="000000"/>
                <w:sz w:val="22"/>
              </w:rPr>
            </w:pPr>
            <w:ins w:id="6881" w:author="Nate Bachmeier [AWS-SA]" w:date="2023-02-25T11:26:00Z">
              <w:r w:rsidRPr="00E16572">
                <w:rPr>
                  <w:rFonts w:ascii="Calibri" w:eastAsia="Times New Roman" w:hAnsi="Calibri" w:cs="Calibri"/>
                  <w:color w:val="000000"/>
                  <w:sz w:val="22"/>
                </w:rPr>
                <w:t>632</w:t>
              </w:r>
            </w:ins>
          </w:p>
        </w:tc>
      </w:tr>
      <w:tr w:rsidR="00E16572" w:rsidRPr="00E16572" w14:paraId="7C2C107F" w14:textId="77777777" w:rsidTr="00E16572">
        <w:trPr>
          <w:cnfStyle w:val="000000100000" w:firstRow="0" w:lastRow="0" w:firstColumn="0" w:lastColumn="0" w:oddVBand="0" w:evenVBand="0" w:oddHBand="1" w:evenHBand="0" w:firstRowFirstColumn="0" w:firstRowLastColumn="0" w:lastRowFirstColumn="0" w:lastRowLastColumn="0"/>
          <w:trHeight w:val="300"/>
          <w:ins w:id="6882" w:author="Nate Bachmeier [AWS-SA]" w:date="2023-02-25T11:26:00Z"/>
          <w:trPrChange w:id="688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884" w:author="Nate Bachmeier [AWS-SA]" w:date="2023-02-25T11:26:00Z">
              <w:tcPr>
                <w:tcW w:w="4740" w:type="dxa"/>
                <w:tcBorders>
                  <w:top w:val="nil"/>
                  <w:left w:val="nil"/>
                  <w:bottom w:val="nil"/>
                  <w:right w:val="nil"/>
                </w:tcBorders>
                <w:shd w:val="clear" w:color="auto" w:fill="auto"/>
                <w:noWrap/>
                <w:vAlign w:val="bottom"/>
                <w:hideMark/>
              </w:tcPr>
            </w:tcPrChange>
          </w:tcPr>
          <w:p w14:paraId="5B57D69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885" w:author="Nate Bachmeier [AWS-SA]" w:date="2023-02-25T11:26:00Z"/>
                <w:rFonts w:ascii="Calibri" w:eastAsia="Times New Roman" w:hAnsi="Calibri" w:cs="Calibri"/>
                <w:b w:val="0"/>
                <w:bCs w:val="0"/>
                <w:color w:val="000000"/>
                <w:sz w:val="22"/>
                <w:rPrChange w:id="6886" w:author="Nate Bachmeier [AWS-SA]" w:date="2023-02-25T11:29:00Z">
                  <w:rPr>
                    <w:ins w:id="6887" w:author="Nate Bachmeier [AWS-SA]" w:date="2023-02-25T11:26:00Z"/>
                    <w:rFonts w:ascii="Calibri" w:eastAsia="Times New Roman" w:hAnsi="Calibri" w:cs="Calibri"/>
                    <w:color w:val="000000"/>
                    <w:sz w:val="22"/>
                  </w:rPr>
                </w:rPrChange>
              </w:rPr>
            </w:pPr>
            <w:ins w:id="6888" w:author="Nate Bachmeier [AWS-SA]" w:date="2023-02-25T11:26:00Z">
              <w:r w:rsidRPr="00E16572">
                <w:rPr>
                  <w:rFonts w:ascii="Calibri" w:eastAsia="Times New Roman" w:hAnsi="Calibri" w:cs="Calibri"/>
                  <w:b w:val="0"/>
                  <w:bCs w:val="0"/>
                  <w:color w:val="000000"/>
                  <w:sz w:val="22"/>
                  <w:rPrChange w:id="6889" w:author="Nate Bachmeier [AWS-SA]" w:date="2023-02-25T11:29:00Z">
                    <w:rPr>
                      <w:rFonts w:ascii="Calibri" w:eastAsia="Times New Roman" w:hAnsi="Calibri" w:cs="Calibri"/>
                      <w:color w:val="000000"/>
                      <w:sz w:val="22"/>
                    </w:rPr>
                  </w:rPrChange>
                </w:rPr>
                <w:t>shaking head</w:t>
              </w:r>
            </w:ins>
          </w:p>
        </w:tc>
        <w:tc>
          <w:tcPr>
            <w:tcW w:w="960" w:type="dxa"/>
            <w:noWrap/>
            <w:hideMark/>
            <w:tcPrChange w:id="6890" w:author="Nate Bachmeier [AWS-SA]" w:date="2023-02-25T11:26:00Z">
              <w:tcPr>
                <w:tcW w:w="960" w:type="dxa"/>
                <w:tcBorders>
                  <w:top w:val="nil"/>
                  <w:left w:val="nil"/>
                  <w:bottom w:val="nil"/>
                  <w:right w:val="nil"/>
                </w:tcBorders>
                <w:shd w:val="clear" w:color="auto" w:fill="auto"/>
                <w:noWrap/>
                <w:vAlign w:val="bottom"/>
                <w:hideMark/>
              </w:tcPr>
            </w:tcPrChange>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891" w:author="Nate Bachmeier [AWS-SA]" w:date="2023-02-25T11:26:00Z"/>
                <w:rFonts w:ascii="Calibri" w:eastAsia="Times New Roman" w:hAnsi="Calibri" w:cs="Calibri"/>
                <w:color w:val="000000"/>
                <w:sz w:val="22"/>
              </w:rPr>
            </w:pPr>
            <w:ins w:id="6892" w:author="Nate Bachmeier [AWS-SA]" w:date="2023-02-25T11:26:00Z">
              <w:r w:rsidRPr="00E16572">
                <w:rPr>
                  <w:rFonts w:ascii="Calibri" w:eastAsia="Times New Roman" w:hAnsi="Calibri" w:cs="Calibri"/>
                  <w:color w:val="000000"/>
                  <w:sz w:val="22"/>
                </w:rPr>
                <w:t>815</w:t>
              </w:r>
            </w:ins>
          </w:p>
        </w:tc>
      </w:tr>
      <w:tr w:rsidR="00E16572" w:rsidRPr="00E16572" w14:paraId="6EAB6125" w14:textId="77777777" w:rsidTr="00E16572">
        <w:trPr>
          <w:trHeight w:val="300"/>
          <w:ins w:id="6893" w:author="Nate Bachmeier [AWS-SA]" w:date="2023-02-25T11:26:00Z"/>
          <w:trPrChange w:id="689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895" w:author="Nate Bachmeier [AWS-SA]" w:date="2023-02-25T11:26:00Z">
              <w:tcPr>
                <w:tcW w:w="4740" w:type="dxa"/>
                <w:tcBorders>
                  <w:top w:val="nil"/>
                  <w:left w:val="nil"/>
                  <w:bottom w:val="nil"/>
                  <w:right w:val="nil"/>
                </w:tcBorders>
                <w:shd w:val="clear" w:color="auto" w:fill="auto"/>
                <w:noWrap/>
                <w:vAlign w:val="bottom"/>
                <w:hideMark/>
              </w:tcPr>
            </w:tcPrChange>
          </w:tcPr>
          <w:p w14:paraId="4181D797" w14:textId="77777777" w:rsidR="00E16572" w:rsidRPr="00E16572" w:rsidRDefault="00E16572" w:rsidP="00E16572">
            <w:pPr>
              <w:spacing w:line="240" w:lineRule="auto"/>
              <w:ind w:firstLine="0"/>
              <w:rPr>
                <w:ins w:id="6896" w:author="Nate Bachmeier [AWS-SA]" w:date="2023-02-25T11:26:00Z"/>
                <w:rFonts w:ascii="Calibri" w:eastAsia="Times New Roman" w:hAnsi="Calibri" w:cs="Calibri"/>
                <w:b w:val="0"/>
                <w:bCs w:val="0"/>
                <w:color w:val="000000"/>
                <w:sz w:val="22"/>
                <w:rPrChange w:id="6897" w:author="Nate Bachmeier [AWS-SA]" w:date="2023-02-25T11:29:00Z">
                  <w:rPr>
                    <w:ins w:id="6898" w:author="Nate Bachmeier [AWS-SA]" w:date="2023-02-25T11:26:00Z"/>
                    <w:rFonts w:ascii="Calibri" w:eastAsia="Times New Roman" w:hAnsi="Calibri" w:cs="Calibri"/>
                    <w:color w:val="000000"/>
                    <w:sz w:val="22"/>
                  </w:rPr>
                </w:rPrChange>
              </w:rPr>
            </w:pPr>
            <w:ins w:id="6899" w:author="Nate Bachmeier [AWS-SA]" w:date="2023-02-25T11:26:00Z">
              <w:r w:rsidRPr="00E16572">
                <w:rPr>
                  <w:rFonts w:ascii="Calibri" w:eastAsia="Times New Roman" w:hAnsi="Calibri" w:cs="Calibri"/>
                  <w:b w:val="0"/>
                  <w:bCs w:val="0"/>
                  <w:color w:val="000000"/>
                  <w:sz w:val="22"/>
                  <w:rPrChange w:id="6900" w:author="Nate Bachmeier [AWS-SA]" w:date="2023-02-25T11:29:00Z">
                    <w:rPr>
                      <w:rFonts w:ascii="Calibri" w:eastAsia="Times New Roman" w:hAnsi="Calibri" w:cs="Calibri"/>
                      <w:color w:val="000000"/>
                      <w:sz w:val="22"/>
                    </w:rPr>
                  </w:rPrChange>
                </w:rPr>
                <w:t>shaping bread dough</w:t>
              </w:r>
            </w:ins>
          </w:p>
        </w:tc>
        <w:tc>
          <w:tcPr>
            <w:tcW w:w="960" w:type="dxa"/>
            <w:noWrap/>
            <w:hideMark/>
            <w:tcPrChange w:id="6901" w:author="Nate Bachmeier [AWS-SA]" w:date="2023-02-25T11:26:00Z">
              <w:tcPr>
                <w:tcW w:w="960" w:type="dxa"/>
                <w:tcBorders>
                  <w:top w:val="nil"/>
                  <w:left w:val="nil"/>
                  <w:bottom w:val="nil"/>
                  <w:right w:val="nil"/>
                </w:tcBorders>
                <w:shd w:val="clear" w:color="auto" w:fill="auto"/>
                <w:noWrap/>
                <w:vAlign w:val="bottom"/>
                <w:hideMark/>
              </w:tcPr>
            </w:tcPrChange>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902" w:author="Nate Bachmeier [AWS-SA]" w:date="2023-02-25T11:26:00Z"/>
                <w:rFonts w:ascii="Calibri" w:eastAsia="Times New Roman" w:hAnsi="Calibri" w:cs="Calibri"/>
                <w:color w:val="000000"/>
                <w:sz w:val="22"/>
              </w:rPr>
            </w:pPr>
            <w:ins w:id="6903" w:author="Nate Bachmeier [AWS-SA]" w:date="2023-02-25T11:26:00Z">
              <w:r w:rsidRPr="00E16572">
                <w:rPr>
                  <w:rFonts w:ascii="Calibri" w:eastAsia="Times New Roman" w:hAnsi="Calibri" w:cs="Calibri"/>
                  <w:color w:val="000000"/>
                  <w:sz w:val="22"/>
                </w:rPr>
                <w:t>657</w:t>
              </w:r>
            </w:ins>
          </w:p>
        </w:tc>
      </w:tr>
      <w:tr w:rsidR="00E16572" w:rsidRPr="00E16572" w14:paraId="32383BB9" w14:textId="77777777" w:rsidTr="00E16572">
        <w:trPr>
          <w:cnfStyle w:val="000000100000" w:firstRow="0" w:lastRow="0" w:firstColumn="0" w:lastColumn="0" w:oddVBand="0" w:evenVBand="0" w:oddHBand="1" w:evenHBand="0" w:firstRowFirstColumn="0" w:firstRowLastColumn="0" w:lastRowFirstColumn="0" w:lastRowLastColumn="0"/>
          <w:trHeight w:val="300"/>
          <w:ins w:id="6904" w:author="Nate Bachmeier [AWS-SA]" w:date="2023-02-25T11:26:00Z"/>
          <w:trPrChange w:id="69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906" w:author="Nate Bachmeier [AWS-SA]" w:date="2023-02-25T11:26:00Z">
              <w:tcPr>
                <w:tcW w:w="4740" w:type="dxa"/>
                <w:tcBorders>
                  <w:top w:val="nil"/>
                  <w:left w:val="nil"/>
                  <w:bottom w:val="nil"/>
                  <w:right w:val="nil"/>
                </w:tcBorders>
                <w:shd w:val="clear" w:color="auto" w:fill="auto"/>
                <w:noWrap/>
                <w:vAlign w:val="bottom"/>
                <w:hideMark/>
              </w:tcPr>
            </w:tcPrChange>
          </w:tcPr>
          <w:p w14:paraId="3FBAB52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907" w:author="Nate Bachmeier [AWS-SA]" w:date="2023-02-25T11:26:00Z"/>
                <w:rFonts w:ascii="Calibri" w:eastAsia="Times New Roman" w:hAnsi="Calibri" w:cs="Calibri"/>
                <w:b w:val="0"/>
                <w:bCs w:val="0"/>
                <w:color w:val="000000"/>
                <w:sz w:val="22"/>
                <w:rPrChange w:id="6908" w:author="Nate Bachmeier [AWS-SA]" w:date="2023-02-25T11:29:00Z">
                  <w:rPr>
                    <w:ins w:id="6909" w:author="Nate Bachmeier [AWS-SA]" w:date="2023-02-25T11:26:00Z"/>
                    <w:rFonts w:ascii="Calibri" w:eastAsia="Times New Roman" w:hAnsi="Calibri" w:cs="Calibri"/>
                    <w:color w:val="000000"/>
                    <w:sz w:val="22"/>
                  </w:rPr>
                </w:rPrChange>
              </w:rPr>
            </w:pPr>
            <w:ins w:id="6910" w:author="Nate Bachmeier [AWS-SA]" w:date="2023-02-25T11:26:00Z">
              <w:r w:rsidRPr="00E16572">
                <w:rPr>
                  <w:rFonts w:ascii="Calibri" w:eastAsia="Times New Roman" w:hAnsi="Calibri" w:cs="Calibri"/>
                  <w:b w:val="0"/>
                  <w:bCs w:val="0"/>
                  <w:color w:val="000000"/>
                  <w:sz w:val="22"/>
                  <w:rPrChange w:id="6911" w:author="Nate Bachmeier [AWS-SA]" w:date="2023-02-25T11:29:00Z">
                    <w:rPr>
                      <w:rFonts w:ascii="Calibri" w:eastAsia="Times New Roman" w:hAnsi="Calibri" w:cs="Calibri"/>
                      <w:color w:val="000000"/>
                      <w:sz w:val="22"/>
                    </w:rPr>
                  </w:rPrChange>
                </w:rPr>
                <w:t>sharpening knives</w:t>
              </w:r>
            </w:ins>
          </w:p>
        </w:tc>
        <w:tc>
          <w:tcPr>
            <w:tcW w:w="960" w:type="dxa"/>
            <w:noWrap/>
            <w:hideMark/>
            <w:tcPrChange w:id="6912" w:author="Nate Bachmeier [AWS-SA]" w:date="2023-02-25T11:26:00Z">
              <w:tcPr>
                <w:tcW w:w="960" w:type="dxa"/>
                <w:tcBorders>
                  <w:top w:val="nil"/>
                  <w:left w:val="nil"/>
                  <w:bottom w:val="nil"/>
                  <w:right w:val="nil"/>
                </w:tcBorders>
                <w:shd w:val="clear" w:color="auto" w:fill="auto"/>
                <w:noWrap/>
                <w:vAlign w:val="bottom"/>
                <w:hideMark/>
              </w:tcPr>
            </w:tcPrChange>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913" w:author="Nate Bachmeier [AWS-SA]" w:date="2023-02-25T11:26:00Z"/>
                <w:rFonts w:ascii="Calibri" w:eastAsia="Times New Roman" w:hAnsi="Calibri" w:cs="Calibri"/>
                <w:color w:val="000000"/>
                <w:sz w:val="22"/>
              </w:rPr>
            </w:pPr>
            <w:ins w:id="6914" w:author="Nate Bachmeier [AWS-SA]" w:date="2023-02-25T11:26:00Z">
              <w:r w:rsidRPr="00E16572">
                <w:rPr>
                  <w:rFonts w:ascii="Calibri" w:eastAsia="Times New Roman" w:hAnsi="Calibri" w:cs="Calibri"/>
                  <w:color w:val="000000"/>
                  <w:sz w:val="22"/>
                </w:rPr>
                <w:t>800</w:t>
              </w:r>
            </w:ins>
          </w:p>
        </w:tc>
      </w:tr>
      <w:tr w:rsidR="00E16572" w:rsidRPr="00E16572" w14:paraId="2918993C" w14:textId="77777777" w:rsidTr="00E16572">
        <w:trPr>
          <w:trHeight w:val="300"/>
          <w:ins w:id="6915" w:author="Nate Bachmeier [AWS-SA]" w:date="2023-02-25T11:26:00Z"/>
          <w:trPrChange w:id="691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917" w:author="Nate Bachmeier [AWS-SA]" w:date="2023-02-25T11:26:00Z">
              <w:tcPr>
                <w:tcW w:w="4740" w:type="dxa"/>
                <w:tcBorders>
                  <w:top w:val="nil"/>
                  <w:left w:val="nil"/>
                  <w:bottom w:val="nil"/>
                  <w:right w:val="nil"/>
                </w:tcBorders>
                <w:shd w:val="clear" w:color="auto" w:fill="auto"/>
                <w:noWrap/>
                <w:vAlign w:val="bottom"/>
                <w:hideMark/>
              </w:tcPr>
            </w:tcPrChange>
          </w:tcPr>
          <w:p w14:paraId="32580425" w14:textId="77777777" w:rsidR="00E16572" w:rsidRPr="00E16572" w:rsidRDefault="00E16572" w:rsidP="00E16572">
            <w:pPr>
              <w:spacing w:line="240" w:lineRule="auto"/>
              <w:ind w:firstLine="0"/>
              <w:rPr>
                <w:ins w:id="6918" w:author="Nate Bachmeier [AWS-SA]" w:date="2023-02-25T11:26:00Z"/>
                <w:rFonts w:ascii="Calibri" w:eastAsia="Times New Roman" w:hAnsi="Calibri" w:cs="Calibri"/>
                <w:b w:val="0"/>
                <w:bCs w:val="0"/>
                <w:color w:val="000000"/>
                <w:sz w:val="22"/>
                <w:rPrChange w:id="6919" w:author="Nate Bachmeier [AWS-SA]" w:date="2023-02-25T11:29:00Z">
                  <w:rPr>
                    <w:ins w:id="6920" w:author="Nate Bachmeier [AWS-SA]" w:date="2023-02-25T11:26:00Z"/>
                    <w:rFonts w:ascii="Calibri" w:eastAsia="Times New Roman" w:hAnsi="Calibri" w:cs="Calibri"/>
                    <w:color w:val="000000"/>
                    <w:sz w:val="22"/>
                  </w:rPr>
                </w:rPrChange>
              </w:rPr>
            </w:pPr>
            <w:ins w:id="6921" w:author="Nate Bachmeier [AWS-SA]" w:date="2023-02-25T11:26:00Z">
              <w:r w:rsidRPr="00E16572">
                <w:rPr>
                  <w:rFonts w:ascii="Calibri" w:eastAsia="Times New Roman" w:hAnsi="Calibri" w:cs="Calibri"/>
                  <w:b w:val="0"/>
                  <w:bCs w:val="0"/>
                  <w:color w:val="000000"/>
                  <w:sz w:val="22"/>
                  <w:rPrChange w:id="6922" w:author="Nate Bachmeier [AWS-SA]" w:date="2023-02-25T11:29:00Z">
                    <w:rPr>
                      <w:rFonts w:ascii="Calibri" w:eastAsia="Times New Roman" w:hAnsi="Calibri" w:cs="Calibri"/>
                      <w:color w:val="000000"/>
                      <w:sz w:val="22"/>
                    </w:rPr>
                  </w:rPrChange>
                </w:rPr>
                <w:t>sharpening pencil</w:t>
              </w:r>
            </w:ins>
          </w:p>
        </w:tc>
        <w:tc>
          <w:tcPr>
            <w:tcW w:w="960" w:type="dxa"/>
            <w:noWrap/>
            <w:hideMark/>
            <w:tcPrChange w:id="6923" w:author="Nate Bachmeier [AWS-SA]" w:date="2023-02-25T11:26:00Z">
              <w:tcPr>
                <w:tcW w:w="960" w:type="dxa"/>
                <w:tcBorders>
                  <w:top w:val="nil"/>
                  <w:left w:val="nil"/>
                  <w:bottom w:val="nil"/>
                  <w:right w:val="nil"/>
                </w:tcBorders>
                <w:shd w:val="clear" w:color="auto" w:fill="auto"/>
                <w:noWrap/>
                <w:vAlign w:val="bottom"/>
                <w:hideMark/>
              </w:tcPr>
            </w:tcPrChange>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924" w:author="Nate Bachmeier [AWS-SA]" w:date="2023-02-25T11:26:00Z"/>
                <w:rFonts w:ascii="Calibri" w:eastAsia="Times New Roman" w:hAnsi="Calibri" w:cs="Calibri"/>
                <w:color w:val="000000"/>
                <w:sz w:val="22"/>
              </w:rPr>
            </w:pPr>
            <w:ins w:id="6925" w:author="Nate Bachmeier [AWS-SA]" w:date="2023-02-25T11:26:00Z">
              <w:r w:rsidRPr="00E16572">
                <w:rPr>
                  <w:rFonts w:ascii="Calibri" w:eastAsia="Times New Roman" w:hAnsi="Calibri" w:cs="Calibri"/>
                  <w:color w:val="000000"/>
                  <w:sz w:val="22"/>
                </w:rPr>
                <w:t>637</w:t>
              </w:r>
            </w:ins>
          </w:p>
        </w:tc>
      </w:tr>
      <w:tr w:rsidR="00E16572" w:rsidRPr="00E16572" w14:paraId="63F46562" w14:textId="77777777" w:rsidTr="00E16572">
        <w:trPr>
          <w:cnfStyle w:val="000000100000" w:firstRow="0" w:lastRow="0" w:firstColumn="0" w:lastColumn="0" w:oddVBand="0" w:evenVBand="0" w:oddHBand="1" w:evenHBand="0" w:firstRowFirstColumn="0" w:firstRowLastColumn="0" w:lastRowFirstColumn="0" w:lastRowLastColumn="0"/>
          <w:trHeight w:val="300"/>
          <w:ins w:id="6926" w:author="Nate Bachmeier [AWS-SA]" w:date="2023-02-25T11:26:00Z"/>
          <w:trPrChange w:id="692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928" w:author="Nate Bachmeier [AWS-SA]" w:date="2023-02-25T11:26:00Z">
              <w:tcPr>
                <w:tcW w:w="4740" w:type="dxa"/>
                <w:tcBorders>
                  <w:top w:val="nil"/>
                  <w:left w:val="nil"/>
                  <w:bottom w:val="nil"/>
                  <w:right w:val="nil"/>
                </w:tcBorders>
                <w:shd w:val="clear" w:color="auto" w:fill="auto"/>
                <w:noWrap/>
                <w:vAlign w:val="bottom"/>
                <w:hideMark/>
              </w:tcPr>
            </w:tcPrChange>
          </w:tcPr>
          <w:p w14:paraId="2FBB6B9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929" w:author="Nate Bachmeier [AWS-SA]" w:date="2023-02-25T11:26:00Z"/>
                <w:rFonts w:ascii="Calibri" w:eastAsia="Times New Roman" w:hAnsi="Calibri" w:cs="Calibri"/>
                <w:b w:val="0"/>
                <w:bCs w:val="0"/>
                <w:color w:val="000000"/>
                <w:sz w:val="22"/>
                <w:rPrChange w:id="6930" w:author="Nate Bachmeier [AWS-SA]" w:date="2023-02-25T11:29:00Z">
                  <w:rPr>
                    <w:ins w:id="6931" w:author="Nate Bachmeier [AWS-SA]" w:date="2023-02-25T11:26:00Z"/>
                    <w:rFonts w:ascii="Calibri" w:eastAsia="Times New Roman" w:hAnsi="Calibri" w:cs="Calibri"/>
                    <w:color w:val="000000"/>
                    <w:sz w:val="22"/>
                  </w:rPr>
                </w:rPrChange>
              </w:rPr>
            </w:pPr>
            <w:ins w:id="6932" w:author="Nate Bachmeier [AWS-SA]" w:date="2023-02-25T11:26:00Z">
              <w:r w:rsidRPr="00E16572">
                <w:rPr>
                  <w:rFonts w:ascii="Calibri" w:eastAsia="Times New Roman" w:hAnsi="Calibri" w:cs="Calibri"/>
                  <w:b w:val="0"/>
                  <w:bCs w:val="0"/>
                  <w:color w:val="000000"/>
                  <w:sz w:val="22"/>
                  <w:rPrChange w:id="6933" w:author="Nate Bachmeier [AWS-SA]" w:date="2023-02-25T11:29:00Z">
                    <w:rPr>
                      <w:rFonts w:ascii="Calibri" w:eastAsia="Times New Roman" w:hAnsi="Calibri" w:cs="Calibri"/>
                      <w:color w:val="000000"/>
                      <w:sz w:val="22"/>
                    </w:rPr>
                  </w:rPrChange>
                </w:rPr>
                <w:t>shaving head</w:t>
              </w:r>
            </w:ins>
          </w:p>
        </w:tc>
        <w:tc>
          <w:tcPr>
            <w:tcW w:w="960" w:type="dxa"/>
            <w:noWrap/>
            <w:hideMark/>
            <w:tcPrChange w:id="6934" w:author="Nate Bachmeier [AWS-SA]" w:date="2023-02-25T11:26:00Z">
              <w:tcPr>
                <w:tcW w:w="960" w:type="dxa"/>
                <w:tcBorders>
                  <w:top w:val="nil"/>
                  <w:left w:val="nil"/>
                  <w:bottom w:val="nil"/>
                  <w:right w:val="nil"/>
                </w:tcBorders>
                <w:shd w:val="clear" w:color="auto" w:fill="auto"/>
                <w:noWrap/>
                <w:vAlign w:val="bottom"/>
                <w:hideMark/>
              </w:tcPr>
            </w:tcPrChange>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935" w:author="Nate Bachmeier [AWS-SA]" w:date="2023-02-25T11:26:00Z"/>
                <w:rFonts w:ascii="Calibri" w:eastAsia="Times New Roman" w:hAnsi="Calibri" w:cs="Calibri"/>
                <w:color w:val="000000"/>
                <w:sz w:val="22"/>
              </w:rPr>
            </w:pPr>
            <w:ins w:id="6936" w:author="Nate Bachmeier [AWS-SA]" w:date="2023-02-25T11:26:00Z">
              <w:r w:rsidRPr="00E16572">
                <w:rPr>
                  <w:rFonts w:ascii="Calibri" w:eastAsia="Times New Roman" w:hAnsi="Calibri" w:cs="Calibri"/>
                  <w:color w:val="000000"/>
                  <w:sz w:val="22"/>
                </w:rPr>
                <w:t>609</w:t>
              </w:r>
            </w:ins>
          </w:p>
        </w:tc>
      </w:tr>
      <w:tr w:rsidR="00E16572" w:rsidRPr="00E16572" w14:paraId="75D99337" w14:textId="77777777" w:rsidTr="00E16572">
        <w:trPr>
          <w:trHeight w:val="300"/>
          <w:ins w:id="6937" w:author="Nate Bachmeier [AWS-SA]" w:date="2023-02-25T11:26:00Z"/>
          <w:trPrChange w:id="693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939" w:author="Nate Bachmeier [AWS-SA]" w:date="2023-02-25T11:26:00Z">
              <w:tcPr>
                <w:tcW w:w="4740" w:type="dxa"/>
                <w:tcBorders>
                  <w:top w:val="nil"/>
                  <w:left w:val="nil"/>
                  <w:bottom w:val="nil"/>
                  <w:right w:val="nil"/>
                </w:tcBorders>
                <w:shd w:val="clear" w:color="auto" w:fill="auto"/>
                <w:noWrap/>
                <w:vAlign w:val="bottom"/>
                <w:hideMark/>
              </w:tcPr>
            </w:tcPrChange>
          </w:tcPr>
          <w:p w14:paraId="31E24FF2" w14:textId="77777777" w:rsidR="00E16572" w:rsidRPr="00E16572" w:rsidRDefault="00E16572" w:rsidP="00E16572">
            <w:pPr>
              <w:spacing w:line="240" w:lineRule="auto"/>
              <w:ind w:firstLine="0"/>
              <w:rPr>
                <w:ins w:id="6940" w:author="Nate Bachmeier [AWS-SA]" w:date="2023-02-25T11:26:00Z"/>
                <w:rFonts w:ascii="Calibri" w:eastAsia="Times New Roman" w:hAnsi="Calibri" w:cs="Calibri"/>
                <w:b w:val="0"/>
                <w:bCs w:val="0"/>
                <w:color w:val="000000"/>
                <w:sz w:val="22"/>
                <w:rPrChange w:id="6941" w:author="Nate Bachmeier [AWS-SA]" w:date="2023-02-25T11:29:00Z">
                  <w:rPr>
                    <w:ins w:id="6942" w:author="Nate Bachmeier [AWS-SA]" w:date="2023-02-25T11:26:00Z"/>
                    <w:rFonts w:ascii="Calibri" w:eastAsia="Times New Roman" w:hAnsi="Calibri" w:cs="Calibri"/>
                    <w:color w:val="000000"/>
                    <w:sz w:val="22"/>
                  </w:rPr>
                </w:rPrChange>
              </w:rPr>
            </w:pPr>
            <w:ins w:id="6943" w:author="Nate Bachmeier [AWS-SA]" w:date="2023-02-25T11:26:00Z">
              <w:r w:rsidRPr="00E16572">
                <w:rPr>
                  <w:rFonts w:ascii="Calibri" w:eastAsia="Times New Roman" w:hAnsi="Calibri" w:cs="Calibri"/>
                  <w:b w:val="0"/>
                  <w:bCs w:val="0"/>
                  <w:color w:val="000000"/>
                  <w:sz w:val="22"/>
                  <w:rPrChange w:id="6944" w:author="Nate Bachmeier [AWS-SA]" w:date="2023-02-25T11:29:00Z">
                    <w:rPr>
                      <w:rFonts w:ascii="Calibri" w:eastAsia="Times New Roman" w:hAnsi="Calibri" w:cs="Calibri"/>
                      <w:color w:val="000000"/>
                      <w:sz w:val="22"/>
                    </w:rPr>
                  </w:rPrChange>
                </w:rPr>
                <w:t>shaving legs</w:t>
              </w:r>
            </w:ins>
          </w:p>
        </w:tc>
        <w:tc>
          <w:tcPr>
            <w:tcW w:w="960" w:type="dxa"/>
            <w:noWrap/>
            <w:hideMark/>
            <w:tcPrChange w:id="6945" w:author="Nate Bachmeier [AWS-SA]" w:date="2023-02-25T11:26:00Z">
              <w:tcPr>
                <w:tcW w:w="960" w:type="dxa"/>
                <w:tcBorders>
                  <w:top w:val="nil"/>
                  <w:left w:val="nil"/>
                  <w:bottom w:val="nil"/>
                  <w:right w:val="nil"/>
                </w:tcBorders>
                <w:shd w:val="clear" w:color="auto" w:fill="auto"/>
                <w:noWrap/>
                <w:vAlign w:val="bottom"/>
                <w:hideMark/>
              </w:tcPr>
            </w:tcPrChange>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946" w:author="Nate Bachmeier [AWS-SA]" w:date="2023-02-25T11:26:00Z"/>
                <w:rFonts w:ascii="Calibri" w:eastAsia="Times New Roman" w:hAnsi="Calibri" w:cs="Calibri"/>
                <w:color w:val="000000"/>
                <w:sz w:val="22"/>
              </w:rPr>
            </w:pPr>
            <w:ins w:id="6947" w:author="Nate Bachmeier [AWS-SA]" w:date="2023-02-25T11:26:00Z">
              <w:r w:rsidRPr="00E16572">
                <w:rPr>
                  <w:rFonts w:ascii="Calibri" w:eastAsia="Times New Roman" w:hAnsi="Calibri" w:cs="Calibri"/>
                  <w:color w:val="000000"/>
                  <w:sz w:val="22"/>
                </w:rPr>
                <w:t>500</w:t>
              </w:r>
            </w:ins>
          </w:p>
        </w:tc>
      </w:tr>
      <w:tr w:rsidR="00E16572" w:rsidRPr="00E16572" w14:paraId="432CEDA3" w14:textId="77777777" w:rsidTr="00E16572">
        <w:trPr>
          <w:cnfStyle w:val="000000100000" w:firstRow="0" w:lastRow="0" w:firstColumn="0" w:lastColumn="0" w:oddVBand="0" w:evenVBand="0" w:oddHBand="1" w:evenHBand="0" w:firstRowFirstColumn="0" w:firstRowLastColumn="0" w:lastRowFirstColumn="0" w:lastRowLastColumn="0"/>
          <w:trHeight w:val="300"/>
          <w:ins w:id="6948" w:author="Nate Bachmeier [AWS-SA]" w:date="2023-02-25T11:26:00Z"/>
          <w:trPrChange w:id="694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950" w:author="Nate Bachmeier [AWS-SA]" w:date="2023-02-25T11:26:00Z">
              <w:tcPr>
                <w:tcW w:w="4740" w:type="dxa"/>
                <w:tcBorders>
                  <w:top w:val="nil"/>
                  <w:left w:val="nil"/>
                  <w:bottom w:val="nil"/>
                  <w:right w:val="nil"/>
                </w:tcBorders>
                <w:shd w:val="clear" w:color="auto" w:fill="auto"/>
                <w:noWrap/>
                <w:vAlign w:val="bottom"/>
                <w:hideMark/>
              </w:tcPr>
            </w:tcPrChange>
          </w:tcPr>
          <w:p w14:paraId="36F1920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951" w:author="Nate Bachmeier [AWS-SA]" w:date="2023-02-25T11:26:00Z"/>
                <w:rFonts w:ascii="Calibri" w:eastAsia="Times New Roman" w:hAnsi="Calibri" w:cs="Calibri"/>
                <w:b w:val="0"/>
                <w:bCs w:val="0"/>
                <w:color w:val="000000"/>
                <w:sz w:val="22"/>
                <w:rPrChange w:id="6952" w:author="Nate Bachmeier [AWS-SA]" w:date="2023-02-25T11:29:00Z">
                  <w:rPr>
                    <w:ins w:id="6953" w:author="Nate Bachmeier [AWS-SA]" w:date="2023-02-25T11:26:00Z"/>
                    <w:rFonts w:ascii="Calibri" w:eastAsia="Times New Roman" w:hAnsi="Calibri" w:cs="Calibri"/>
                    <w:color w:val="000000"/>
                    <w:sz w:val="22"/>
                  </w:rPr>
                </w:rPrChange>
              </w:rPr>
            </w:pPr>
            <w:ins w:id="6954" w:author="Nate Bachmeier [AWS-SA]" w:date="2023-02-25T11:26:00Z">
              <w:r w:rsidRPr="00E16572">
                <w:rPr>
                  <w:rFonts w:ascii="Calibri" w:eastAsia="Times New Roman" w:hAnsi="Calibri" w:cs="Calibri"/>
                  <w:b w:val="0"/>
                  <w:bCs w:val="0"/>
                  <w:color w:val="000000"/>
                  <w:sz w:val="22"/>
                  <w:rPrChange w:id="6955" w:author="Nate Bachmeier [AWS-SA]" w:date="2023-02-25T11:29:00Z">
                    <w:rPr>
                      <w:rFonts w:ascii="Calibri" w:eastAsia="Times New Roman" w:hAnsi="Calibri" w:cs="Calibri"/>
                      <w:color w:val="000000"/>
                      <w:sz w:val="22"/>
                    </w:rPr>
                  </w:rPrChange>
                </w:rPr>
                <w:t>shearing sheep</w:t>
              </w:r>
            </w:ins>
          </w:p>
        </w:tc>
        <w:tc>
          <w:tcPr>
            <w:tcW w:w="960" w:type="dxa"/>
            <w:noWrap/>
            <w:hideMark/>
            <w:tcPrChange w:id="6956" w:author="Nate Bachmeier [AWS-SA]" w:date="2023-02-25T11:26:00Z">
              <w:tcPr>
                <w:tcW w:w="960" w:type="dxa"/>
                <w:tcBorders>
                  <w:top w:val="nil"/>
                  <w:left w:val="nil"/>
                  <w:bottom w:val="nil"/>
                  <w:right w:val="nil"/>
                </w:tcBorders>
                <w:shd w:val="clear" w:color="auto" w:fill="auto"/>
                <w:noWrap/>
                <w:vAlign w:val="bottom"/>
                <w:hideMark/>
              </w:tcPr>
            </w:tcPrChange>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957" w:author="Nate Bachmeier [AWS-SA]" w:date="2023-02-25T11:26:00Z"/>
                <w:rFonts w:ascii="Calibri" w:eastAsia="Times New Roman" w:hAnsi="Calibri" w:cs="Calibri"/>
                <w:color w:val="000000"/>
                <w:sz w:val="22"/>
              </w:rPr>
            </w:pPr>
            <w:ins w:id="6958" w:author="Nate Bachmeier [AWS-SA]" w:date="2023-02-25T11:26:00Z">
              <w:r w:rsidRPr="00E16572">
                <w:rPr>
                  <w:rFonts w:ascii="Calibri" w:eastAsia="Times New Roman" w:hAnsi="Calibri" w:cs="Calibri"/>
                  <w:color w:val="000000"/>
                  <w:sz w:val="22"/>
                </w:rPr>
                <w:t>833</w:t>
              </w:r>
            </w:ins>
          </w:p>
        </w:tc>
      </w:tr>
      <w:tr w:rsidR="00E16572" w:rsidRPr="00E16572" w14:paraId="623D289E" w14:textId="77777777" w:rsidTr="00E16572">
        <w:trPr>
          <w:trHeight w:val="300"/>
          <w:ins w:id="6959" w:author="Nate Bachmeier [AWS-SA]" w:date="2023-02-25T11:26:00Z"/>
          <w:trPrChange w:id="696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961" w:author="Nate Bachmeier [AWS-SA]" w:date="2023-02-25T11:26:00Z">
              <w:tcPr>
                <w:tcW w:w="4740" w:type="dxa"/>
                <w:tcBorders>
                  <w:top w:val="nil"/>
                  <w:left w:val="nil"/>
                  <w:bottom w:val="nil"/>
                  <w:right w:val="nil"/>
                </w:tcBorders>
                <w:shd w:val="clear" w:color="auto" w:fill="auto"/>
                <w:noWrap/>
                <w:vAlign w:val="bottom"/>
                <w:hideMark/>
              </w:tcPr>
            </w:tcPrChange>
          </w:tcPr>
          <w:p w14:paraId="2DA563A7" w14:textId="77777777" w:rsidR="00E16572" w:rsidRPr="00E16572" w:rsidRDefault="00E16572" w:rsidP="00E16572">
            <w:pPr>
              <w:spacing w:line="240" w:lineRule="auto"/>
              <w:ind w:firstLine="0"/>
              <w:rPr>
                <w:ins w:id="6962" w:author="Nate Bachmeier [AWS-SA]" w:date="2023-02-25T11:26:00Z"/>
                <w:rFonts w:ascii="Calibri" w:eastAsia="Times New Roman" w:hAnsi="Calibri" w:cs="Calibri"/>
                <w:b w:val="0"/>
                <w:bCs w:val="0"/>
                <w:color w:val="000000"/>
                <w:sz w:val="22"/>
                <w:rPrChange w:id="6963" w:author="Nate Bachmeier [AWS-SA]" w:date="2023-02-25T11:29:00Z">
                  <w:rPr>
                    <w:ins w:id="6964" w:author="Nate Bachmeier [AWS-SA]" w:date="2023-02-25T11:26:00Z"/>
                    <w:rFonts w:ascii="Calibri" w:eastAsia="Times New Roman" w:hAnsi="Calibri" w:cs="Calibri"/>
                    <w:color w:val="000000"/>
                    <w:sz w:val="22"/>
                  </w:rPr>
                </w:rPrChange>
              </w:rPr>
            </w:pPr>
            <w:ins w:id="6965" w:author="Nate Bachmeier [AWS-SA]" w:date="2023-02-25T11:26:00Z">
              <w:r w:rsidRPr="00E16572">
                <w:rPr>
                  <w:rFonts w:ascii="Calibri" w:eastAsia="Times New Roman" w:hAnsi="Calibri" w:cs="Calibri"/>
                  <w:b w:val="0"/>
                  <w:bCs w:val="0"/>
                  <w:color w:val="000000"/>
                  <w:sz w:val="22"/>
                  <w:rPrChange w:id="6966" w:author="Nate Bachmeier [AWS-SA]" w:date="2023-02-25T11:29:00Z">
                    <w:rPr>
                      <w:rFonts w:ascii="Calibri" w:eastAsia="Times New Roman" w:hAnsi="Calibri" w:cs="Calibri"/>
                      <w:color w:val="000000"/>
                      <w:sz w:val="22"/>
                    </w:rPr>
                  </w:rPrChange>
                </w:rPr>
                <w:t>shining flashlight</w:t>
              </w:r>
            </w:ins>
          </w:p>
        </w:tc>
        <w:tc>
          <w:tcPr>
            <w:tcW w:w="960" w:type="dxa"/>
            <w:noWrap/>
            <w:hideMark/>
            <w:tcPrChange w:id="6967" w:author="Nate Bachmeier [AWS-SA]" w:date="2023-02-25T11:26:00Z">
              <w:tcPr>
                <w:tcW w:w="960" w:type="dxa"/>
                <w:tcBorders>
                  <w:top w:val="nil"/>
                  <w:left w:val="nil"/>
                  <w:bottom w:val="nil"/>
                  <w:right w:val="nil"/>
                </w:tcBorders>
                <w:shd w:val="clear" w:color="auto" w:fill="auto"/>
                <w:noWrap/>
                <w:vAlign w:val="bottom"/>
                <w:hideMark/>
              </w:tcPr>
            </w:tcPrChange>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968" w:author="Nate Bachmeier [AWS-SA]" w:date="2023-02-25T11:26:00Z"/>
                <w:rFonts w:ascii="Calibri" w:eastAsia="Times New Roman" w:hAnsi="Calibri" w:cs="Calibri"/>
                <w:color w:val="000000"/>
                <w:sz w:val="22"/>
              </w:rPr>
            </w:pPr>
            <w:ins w:id="6969" w:author="Nate Bachmeier [AWS-SA]" w:date="2023-02-25T11:26:00Z">
              <w:r w:rsidRPr="00E16572">
                <w:rPr>
                  <w:rFonts w:ascii="Calibri" w:eastAsia="Times New Roman" w:hAnsi="Calibri" w:cs="Calibri"/>
                  <w:color w:val="000000"/>
                  <w:sz w:val="22"/>
                </w:rPr>
                <w:t>590</w:t>
              </w:r>
            </w:ins>
          </w:p>
        </w:tc>
      </w:tr>
      <w:tr w:rsidR="00E16572" w:rsidRPr="00E16572" w14:paraId="7CB0B579" w14:textId="77777777" w:rsidTr="00E16572">
        <w:trPr>
          <w:cnfStyle w:val="000000100000" w:firstRow="0" w:lastRow="0" w:firstColumn="0" w:lastColumn="0" w:oddVBand="0" w:evenVBand="0" w:oddHBand="1" w:evenHBand="0" w:firstRowFirstColumn="0" w:firstRowLastColumn="0" w:lastRowFirstColumn="0" w:lastRowLastColumn="0"/>
          <w:trHeight w:val="300"/>
          <w:ins w:id="6970" w:author="Nate Bachmeier [AWS-SA]" w:date="2023-02-25T11:26:00Z"/>
          <w:trPrChange w:id="697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972" w:author="Nate Bachmeier [AWS-SA]" w:date="2023-02-25T11:26:00Z">
              <w:tcPr>
                <w:tcW w:w="4740" w:type="dxa"/>
                <w:tcBorders>
                  <w:top w:val="nil"/>
                  <w:left w:val="nil"/>
                  <w:bottom w:val="nil"/>
                  <w:right w:val="nil"/>
                </w:tcBorders>
                <w:shd w:val="clear" w:color="auto" w:fill="auto"/>
                <w:noWrap/>
                <w:vAlign w:val="bottom"/>
                <w:hideMark/>
              </w:tcPr>
            </w:tcPrChange>
          </w:tcPr>
          <w:p w14:paraId="5F4C159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973" w:author="Nate Bachmeier [AWS-SA]" w:date="2023-02-25T11:26:00Z"/>
                <w:rFonts w:ascii="Calibri" w:eastAsia="Times New Roman" w:hAnsi="Calibri" w:cs="Calibri"/>
                <w:b w:val="0"/>
                <w:bCs w:val="0"/>
                <w:color w:val="000000"/>
                <w:sz w:val="22"/>
                <w:rPrChange w:id="6974" w:author="Nate Bachmeier [AWS-SA]" w:date="2023-02-25T11:29:00Z">
                  <w:rPr>
                    <w:ins w:id="6975" w:author="Nate Bachmeier [AWS-SA]" w:date="2023-02-25T11:26:00Z"/>
                    <w:rFonts w:ascii="Calibri" w:eastAsia="Times New Roman" w:hAnsi="Calibri" w:cs="Calibri"/>
                    <w:color w:val="000000"/>
                    <w:sz w:val="22"/>
                  </w:rPr>
                </w:rPrChange>
              </w:rPr>
            </w:pPr>
            <w:ins w:id="6976" w:author="Nate Bachmeier [AWS-SA]" w:date="2023-02-25T11:26:00Z">
              <w:r w:rsidRPr="00E16572">
                <w:rPr>
                  <w:rFonts w:ascii="Calibri" w:eastAsia="Times New Roman" w:hAnsi="Calibri" w:cs="Calibri"/>
                  <w:b w:val="0"/>
                  <w:bCs w:val="0"/>
                  <w:color w:val="000000"/>
                  <w:sz w:val="22"/>
                  <w:rPrChange w:id="6977" w:author="Nate Bachmeier [AWS-SA]" w:date="2023-02-25T11:29:00Z">
                    <w:rPr>
                      <w:rFonts w:ascii="Calibri" w:eastAsia="Times New Roman" w:hAnsi="Calibri" w:cs="Calibri"/>
                      <w:color w:val="000000"/>
                      <w:sz w:val="22"/>
                    </w:rPr>
                  </w:rPrChange>
                </w:rPr>
                <w:t>shining shoes</w:t>
              </w:r>
            </w:ins>
          </w:p>
        </w:tc>
        <w:tc>
          <w:tcPr>
            <w:tcW w:w="960" w:type="dxa"/>
            <w:noWrap/>
            <w:hideMark/>
            <w:tcPrChange w:id="6978" w:author="Nate Bachmeier [AWS-SA]" w:date="2023-02-25T11:26:00Z">
              <w:tcPr>
                <w:tcW w:w="960" w:type="dxa"/>
                <w:tcBorders>
                  <w:top w:val="nil"/>
                  <w:left w:val="nil"/>
                  <w:bottom w:val="nil"/>
                  <w:right w:val="nil"/>
                </w:tcBorders>
                <w:shd w:val="clear" w:color="auto" w:fill="auto"/>
                <w:noWrap/>
                <w:vAlign w:val="bottom"/>
                <w:hideMark/>
              </w:tcPr>
            </w:tcPrChange>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979" w:author="Nate Bachmeier [AWS-SA]" w:date="2023-02-25T11:26:00Z"/>
                <w:rFonts w:ascii="Calibri" w:eastAsia="Times New Roman" w:hAnsi="Calibri" w:cs="Calibri"/>
                <w:color w:val="000000"/>
                <w:sz w:val="22"/>
              </w:rPr>
            </w:pPr>
            <w:ins w:id="6980" w:author="Nate Bachmeier [AWS-SA]" w:date="2023-02-25T11:26:00Z">
              <w:r w:rsidRPr="00E16572">
                <w:rPr>
                  <w:rFonts w:ascii="Calibri" w:eastAsia="Times New Roman" w:hAnsi="Calibri" w:cs="Calibri"/>
                  <w:color w:val="000000"/>
                  <w:sz w:val="22"/>
                </w:rPr>
                <w:t>762</w:t>
              </w:r>
            </w:ins>
          </w:p>
        </w:tc>
      </w:tr>
      <w:tr w:rsidR="00E16572" w:rsidRPr="00E16572" w14:paraId="5463F365" w14:textId="77777777" w:rsidTr="00E16572">
        <w:trPr>
          <w:trHeight w:val="300"/>
          <w:ins w:id="6981" w:author="Nate Bachmeier [AWS-SA]" w:date="2023-02-25T11:26:00Z"/>
          <w:trPrChange w:id="698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983" w:author="Nate Bachmeier [AWS-SA]" w:date="2023-02-25T11:26:00Z">
              <w:tcPr>
                <w:tcW w:w="4740" w:type="dxa"/>
                <w:tcBorders>
                  <w:top w:val="nil"/>
                  <w:left w:val="nil"/>
                  <w:bottom w:val="nil"/>
                  <w:right w:val="nil"/>
                </w:tcBorders>
                <w:shd w:val="clear" w:color="auto" w:fill="auto"/>
                <w:noWrap/>
                <w:vAlign w:val="bottom"/>
                <w:hideMark/>
              </w:tcPr>
            </w:tcPrChange>
          </w:tcPr>
          <w:p w14:paraId="222ED107" w14:textId="77777777" w:rsidR="00E16572" w:rsidRPr="00E16572" w:rsidRDefault="00E16572" w:rsidP="00E16572">
            <w:pPr>
              <w:spacing w:line="240" w:lineRule="auto"/>
              <w:ind w:firstLine="0"/>
              <w:rPr>
                <w:ins w:id="6984" w:author="Nate Bachmeier [AWS-SA]" w:date="2023-02-25T11:26:00Z"/>
                <w:rFonts w:ascii="Calibri" w:eastAsia="Times New Roman" w:hAnsi="Calibri" w:cs="Calibri"/>
                <w:b w:val="0"/>
                <w:bCs w:val="0"/>
                <w:color w:val="000000"/>
                <w:sz w:val="22"/>
                <w:rPrChange w:id="6985" w:author="Nate Bachmeier [AWS-SA]" w:date="2023-02-25T11:29:00Z">
                  <w:rPr>
                    <w:ins w:id="6986" w:author="Nate Bachmeier [AWS-SA]" w:date="2023-02-25T11:26:00Z"/>
                    <w:rFonts w:ascii="Calibri" w:eastAsia="Times New Roman" w:hAnsi="Calibri" w:cs="Calibri"/>
                    <w:color w:val="000000"/>
                    <w:sz w:val="22"/>
                  </w:rPr>
                </w:rPrChange>
              </w:rPr>
            </w:pPr>
            <w:ins w:id="6987" w:author="Nate Bachmeier [AWS-SA]" w:date="2023-02-25T11:26:00Z">
              <w:r w:rsidRPr="00E16572">
                <w:rPr>
                  <w:rFonts w:ascii="Calibri" w:eastAsia="Times New Roman" w:hAnsi="Calibri" w:cs="Calibri"/>
                  <w:b w:val="0"/>
                  <w:bCs w:val="0"/>
                  <w:color w:val="000000"/>
                  <w:sz w:val="22"/>
                  <w:rPrChange w:id="6988" w:author="Nate Bachmeier [AWS-SA]" w:date="2023-02-25T11:29:00Z">
                    <w:rPr>
                      <w:rFonts w:ascii="Calibri" w:eastAsia="Times New Roman" w:hAnsi="Calibri" w:cs="Calibri"/>
                      <w:color w:val="000000"/>
                      <w:sz w:val="22"/>
                    </w:rPr>
                  </w:rPrChange>
                </w:rPr>
                <w:t>shoot dance</w:t>
              </w:r>
            </w:ins>
          </w:p>
        </w:tc>
        <w:tc>
          <w:tcPr>
            <w:tcW w:w="960" w:type="dxa"/>
            <w:noWrap/>
            <w:hideMark/>
            <w:tcPrChange w:id="6989" w:author="Nate Bachmeier [AWS-SA]" w:date="2023-02-25T11:26:00Z">
              <w:tcPr>
                <w:tcW w:w="960" w:type="dxa"/>
                <w:tcBorders>
                  <w:top w:val="nil"/>
                  <w:left w:val="nil"/>
                  <w:bottom w:val="nil"/>
                  <w:right w:val="nil"/>
                </w:tcBorders>
                <w:shd w:val="clear" w:color="auto" w:fill="auto"/>
                <w:noWrap/>
                <w:vAlign w:val="bottom"/>
                <w:hideMark/>
              </w:tcPr>
            </w:tcPrChange>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990" w:author="Nate Bachmeier [AWS-SA]" w:date="2023-02-25T11:26:00Z"/>
                <w:rFonts w:ascii="Calibri" w:eastAsia="Times New Roman" w:hAnsi="Calibri" w:cs="Calibri"/>
                <w:color w:val="000000"/>
                <w:sz w:val="22"/>
              </w:rPr>
            </w:pPr>
            <w:ins w:id="6991" w:author="Nate Bachmeier [AWS-SA]" w:date="2023-02-25T11:26:00Z">
              <w:r w:rsidRPr="00E16572">
                <w:rPr>
                  <w:rFonts w:ascii="Calibri" w:eastAsia="Times New Roman" w:hAnsi="Calibri" w:cs="Calibri"/>
                  <w:color w:val="000000"/>
                  <w:sz w:val="22"/>
                </w:rPr>
                <w:t>472</w:t>
              </w:r>
            </w:ins>
          </w:p>
        </w:tc>
      </w:tr>
      <w:tr w:rsidR="00E16572" w:rsidRPr="00E16572" w14:paraId="5669F5F9" w14:textId="77777777" w:rsidTr="00E16572">
        <w:trPr>
          <w:cnfStyle w:val="000000100000" w:firstRow="0" w:lastRow="0" w:firstColumn="0" w:lastColumn="0" w:oddVBand="0" w:evenVBand="0" w:oddHBand="1" w:evenHBand="0" w:firstRowFirstColumn="0" w:firstRowLastColumn="0" w:lastRowFirstColumn="0" w:lastRowLastColumn="0"/>
          <w:trHeight w:val="300"/>
          <w:ins w:id="6992" w:author="Nate Bachmeier [AWS-SA]" w:date="2023-02-25T11:26:00Z"/>
          <w:trPrChange w:id="699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6994" w:author="Nate Bachmeier [AWS-SA]" w:date="2023-02-25T11:26:00Z">
              <w:tcPr>
                <w:tcW w:w="4740" w:type="dxa"/>
                <w:tcBorders>
                  <w:top w:val="nil"/>
                  <w:left w:val="nil"/>
                  <w:bottom w:val="nil"/>
                  <w:right w:val="nil"/>
                </w:tcBorders>
                <w:shd w:val="clear" w:color="auto" w:fill="auto"/>
                <w:noWrap/>
                <w:vAlign w:val="bottom"/>
                <w:hideMark/>
              </w:tcPr>
            </w:tcPrChange>
          </w:tcPr>
          <w:p w14:paraId="197D4C3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995" w:author="Nate Bachmeier [AWS-SA]" w:date="2023-02-25T11:26:00Z"/>
                <w:rFonts w:ascii="Calibri" w:eastAsia="Times New Roman" w:hAnsi="Calibri" w:cs="Calibri"/>
                <w:b w:val="0"/>
                <w:bCs w:val="0"/>
                <w:color w:val="000000"/>
                <w:sz w:val="22"/>
                <w:rPrChange w:id="6996" w:author="Nate Bachmeier [AWS-SA]" w:date="2023-02-25T11:29:00Z">
                  <w:rPr>
                    <w:ins w:id="6997" w:author="Nate Bachmeier [AWS-SA]" w:date="2023-02-25T11:26:00Z"/>
                    <w:rFonts w:ascii="Calibri" w:eastAsia="Times New Roman" w:hAnsi="Calibri" w:cs="Calibri"/>
                    <w:color w:val="000000"/>
                    <w:sz w:val="22"/>
                  </w:rPr>
                </w:rPrChange>
              </w:rPr>
            </w:pPr>
            <w:ins w:id="6998" w:author="Nate Bachmeier [AWS-SA]" w:date="2023-02-25T11:26:00Z">
              <w:r w:rsidRPr="00E16572">
                <w:rPr>
                  <w:rFonts w:ascii="Calibri" w:eastAsia="Times New Roman" w:hAnsi="Calibri" w:cs="Calibri"/>
                  <w:b w:val="0"/>
                  <w:bCs w:val="0"/>
                  <w:color w:val="000000"/>
                  <w:sz w:val="22"/>
                  <w:rPrChange w:id="6999" w:author="Nate Bachmeier [AWS-SA]" w:date="2023-02-25T11:29:00Z">
                    <w:rPr>
                      <w:rFonts w:ascii="Calibri" w:eastAsia="Times New Roman" w:hAnsi="Calibri" w:cs="Calibri"/>
                      <w:color w:val="000000"/>
                      <w:sz w:val="22"/>
                    </w:rPr>
                  </w:rPrChange>
                </w:rPr>
                <w:t>shooting basketball</w:t>
              </w:r>
            </w:ins>
          </w:p>
        </w:tc>
        <w:tc>
          <w:tcPr>
            <w:tcW w:w="960" w:type="dxa"/>
            <w:noWrap/>
            <w:hideMark/>
            <w:tcPrChange w:id="7000" w:author="Nate Bachmeier [AWS-SA]" w:date="2023-02-25T11:26:00Z">
              <w:tcPr>
                <w:tcW w:w="960" w:type="dxa"/>
                <w:tcBorders>
                  <w:top w:val="nil"/>
                  <w:left w:val="nil"/>
                  <w:bottom w:val="nil"/>
                  <w:right w:val="nil"/>
                </w:tcBorders>
                <w:shd w:val="clear" w:color="auto" w:fill="auto"/>
                <w:noWrap/>
                <w:vAlign w:val="bottom"/>
                <w:hideMark/>
              </w:tcPr>
            </w:tcPrChange>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001" w:author="Nate Bachmeier [AWS-SA]" w:date="2023-02-25T11:26:00Z"/>
                <w:rFonts w:ascii="Calibri" w:eastAsia="Times New Roman" w:hAnsi="Calibri" w:cs="Calibri"/>
                <w:color w:val="000000"/>
                <w:sz w:val="22"/>
              </w:rPr>
            </w:pPr>
            <w:ins w:id="7002" w:author="Nate Bachmeier [AWS-SA]" w:date="2023-02-25T11:26:00Z">
              <w:r w:rsidRPr="00E16572">
                <w:rPr>
                  <w:rFonts w:ascii="Calibri" w:eastAsia="Times New Roman" w:hAnsi="Calibri" w:cs="Calibri"/>
                  <w:color w:val="000000"/>
                  <w:sz w:val="22"/>
                </w:rPr>
                <w:t>765</w:t>
              </w:r>
            </w:ins>
          </w:p>
        </w:tc>
      </w:tr>
      <w:tr w:rsidR="00E16572" w:rsidRPr="00E16572" w14:paraId="1EF814F3" w14:textId="77777777" w:rsidTr="00E16572">
        <w:trPr>
          <w:trHeight w:val="300"/>
          <w:ins w:id="7003" w:author="Nate Bachmeier [AWS-SA]" w:date="2023-02-25T11:26:00Z"/>
          <w:trPrChange w:id="700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005" w:author="Nate Bachmeier [AWS-SA]" w:date="2023-02-25T11:26:00Z">
              <w:tcPr>
                <w:tcW w:w="4740" w:type="dxa"/>
                <w:tcBorders>
                  <w:top w:val="nil"/>
                  <w:left w:val="nil"/>
                  <w:bottom w:val="nil"/>
                  <w:right w:val="nil"/>
                </w:tcBorders>
                <w:shd w:val="clear" w:color="auto" w:fill="auto"/>
                <w:noWrap/>
                <w:vAlign w:val="bottom"/>
                <w:hideMark/>
              </w:tcPr>
            </w:tcPrChange>
          </w:tcPr>
          <w:p w14:paraId="3A0E24DA" w14:textId="77777777" w:rsidR="00E16572" w:rsidRPr="00E16572" w:rsidRDefault="00E16572" w:rsidP="00E16572">
            <w:pPr>
              <w:spacing w:line="240" w:lineRule="auto"/>
              <w:ind w:firstLine="0"/>
              <w:rPr>
                <w:ins w:id="7006" w:author="Nate Bachmeier [AWS-SA]" w:date="2023-02-25T11:26:00Z"/>
                <w:rFonts w:ascii="Calibri" w:eastAsia="Times New Roman" w:hAnsi="Calibri" w:cs="Calibri"/>
                <w:b w:val="0"/>
                <w:bCs w:val="0"/>
                <w:color w:val="000000"/>
                <w:sz w:val="22"/>
                <w:rPrChange w:id="7007" w:author="Nate Bachmeier [AWS-SA]" w:date="2023-02-25T11:29:00Z">
                  <w:rPr>
                    <w:ins w:id="7008" w:author="Nate Bachmeier [AWS-SA]" w:date="2023-02-25T11:26:00Z"/>
                    <w:rFonts w:ascii="Calibri" w:eastAsia="Times New Roman" w:hAnsi="Calibri" w:cs="Calibri"/>
                    <w:color w:val="000000"/>
                    <w:sz w:val="22"/>
                  </w:rPr>
                </w:rPrChange>
              </w:rPr>
            </w:pPr>
            <w:ins w:id="7009" w:author="Nate Bachmeier [AWS-SA]" w:date="2023-02-25T11:26:00Z">
              <w:r w:rsidRPr="00E16572">
                <w:rPr>
                  <w:rFonts w:ascii="Calibri" w:eastAsia="Times New Roman" w:hAnsi="Calibri" w:cs="Calibri"/>
                  <w:b w:val="0"/>
                  <w:bCs w:val="0"/>
                  <w:color w:val="000000"/>
                  <w:sz w:val="22"/>
                  <w:rPrChange w:id="7010" w:author="Nate Bachmeier [AWS-SA]" w:date="2023-02-25T11:29:00Z">
                    <w:rPr>
                      <w:rFonts w:ascii="Calibri" w:eastAsia="Times New Roman" w:hAnsi="Calibri" w:cs="Calibri"/>
                      <w:color w:val="000000"/>
                      <w:sz w:val="22"/>
                    </w:rPr>
                  </w:rPrChange>
                </w:rPr>
                <w:lastRenderedPageBreak/>
                <w:t>shooting goal (soccer)</w:t>
              </w:r>
            </w:ins>
          </w:p>
        </w:tc>
        <w:tc>
          <w:tcPr>
            <w:tcW w:w="960" w:type="dxa"/>
            <w:noWrap/>
            <w:hideMark/>
            <w:tcPrChange w:id="7011" w:author="Nate Bachmeier [AWS-SA]" w:date="2023-02-25T11:26:00Z">
              <w:tcPr>
                <w:tcW w:w="960" w:type="dxa"/>
                <w:tcBorders>
                  <w:top w:val="nil"/>
                  <w:left w:val="nil"/>
                  <w:bottom w:val="nil"/>
                  <w:right w:val="nil"/>
                </w:tcBorders>
                <w:shd w:val="clear" w:color="auto" w:fill="auto"/>
                <w:noWrap/>
                <w:vAlign w:val="bottom"/>
                <w:hideMark/>
              </w:tcPr>
            </w:tcPrChange>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012" w:author="Nate Bachmeier [AWS-SA]" w:date="2023-02-25T11:26:00Z"/>
                <w:rFonts w:ascii="Calibri" w:eastAsia="Times New Roman" w:hAnsi="Calibri" w:cs="Calibri"/>
                <w:color w:val="000000"/>
                <w:sz w:val="22"/>
              </w:rPr>
            </w:pPr>
            <w:ins w:id="7013" w:author="Nate Bachmeier [AWS-SA]" w:date="2023-02-25T11:26:00Z">
              <w:r w:rsidRPr="00E16572">
                <w:rPr>
                  <w:rFonts w:ascii="Calibri" w:eastAsia="Times New Roman" w:hAnsi="Calibri" w:cs="Calibri"/>
                  <w:color w:val="000000"/>
                  <w:sz w:val="22"/>
                </w:rPr>
                <w:t>519</w:t>
              </w:r>
            </w:ins>
          </w:p>
        </w:tc>
      </w:tr>
      <w:tr w:rsidR="00E16572" w:rsidRPr="00E16572" w14:paraId="6B936068" w14:textId="77777777" w:rsidTr="00E16572">
        <w:trPr>
          <w:cnfStyle w:val="000000100000" w:firstRow="0" w:lastRow="0" w:firstColumn="0" w:lastColumn="0" w:oddVBand="0" w:evenVBand="0" w:oddHBand="1" w:evenHBand="0" w:firstRowFirstColumn="0" w:firstRowLastColumn="0" w:lastRowFirstColumn="0" w:lastRowLastColumn="0"/>
          <w:trHeight w:val="300"/>
          <w:ins w:id="7014" w:author="Nate Bachmeier [AWS-SA]" w:date="2023-02-25T11:26:00Z"/>
          <w:trPrChange w:id="70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016" w:author="Nate Bachmeier [AWS-SA]" w:date="2023-02-25T11:26:00Z">
              <w:tcPr>
                <w:tcW w:w="4740" w:type="dxa"/>
                <w:tcBorders>
                  <w:top w:val="nil"/>
                  <w:left w:val="nil"/>
                  <w:bottom w:val="nil"/>
                  <w:right w:val="nil"/>
                </w:tcBorders>
                <w:shd w:val="clear" w:color="auto" w:fill="auto"/>
                <w:noWrap/>
                <w:vAlign w:val="bottom"/>
                <w:hideMark/>
              </w:tcPr>
            </w:tcPrChange>
          </w:tcPr>
          <w:p w14:paraId="2E4882A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017" w:author="Nate Bachmeier [AWS-SA]" w:date="2023-02-25T11:26:00Z"/>
                <w:rFonts w:ascii="Calibri" w:eastAsia="Times New Roman" w:hAnsi="Calibri" w:cs="Calibri"/>
                <w:b w:val="0"/>
                <w:bCs w:val="0"/>
                <w:color w:val="000000"/>
                <w:sz w:val="22"/>
                <w:rPrChange w:id="7018" w:author="Nate Bachmeier [AWS-SA]" w:date="2023-02-25T11:29:00Z">
                  <w:rPr>
                    <w:ins w:id="7019" w:author="Nate Bachmeier [AWS-SA]" w:date="2023-02-25T11:26:00Z"/>
                    <w:rFonts w:ascii="Calibri" w:eastAsia="Times New Roman" w:hAnsi="Calibri" w:cs="Calibri"/>
                    <w:color w:val="000000"/>
                    <w:sz w:val="22"/>
                  </w:rPr>
                </w:rPrChange>
              </w:rPr>
            </w:pPr>
            <w:ins w:id="7020" w:author="Nate Bachmeier [AWS-SA]" w:date="2023-02-25T11:26:00Z">
              <w:r w:rsidRPr="00E16572">
                <w:rPr>
                  <w:rFonts w:ascii="Calibri" w:eastAsia="Times New Roman" w:hAnsi="Calibri" w:cs="Calibri"/>
                  <w:b w:val="0"/>
                  <w:bCs w:val="0"/>
                  <w:color w:val="000000"/>
                  <w:sz w:val="22"/>
                  <w:rPrChange w:id="7021" w:author="Nate Bachmeier [AWS-SA]" w:date="2023-02-25T11:29:00Z">
                    <w:rPr>
                      <w:rFonts w:ascii="Calibri" w:eastAsia="Times New Roman" w:hAnsi="Calibri" w:cs="Calibri"/>
                      <w:color w:val="000000"/>
                      <w:sz w:val="22"/>
                    </w:rPr>
                  </w:rPrChange>
                </w:rPr>
                <w:t>shooting off fireworks</w:t>
              </w:r>
            </w:ins>
          </w:p>
        </w:tc>
        <w:tc>
          <w:tcPr>
            <w:tcW w:w="960" w:type="dxa"/>
            <w:noWrap/>
            <w:hideMark/>
            <w:tcPrChange w:id="7022" w:author="Nate Bachmeier [AWS-SA]" w:date="2023-02-25T11:26:00Z">
              <w:tcPr>
                <w:tcW w:w="960" w:type="dxa"/>
                <w:tcBorders>
                  <w:top w:val="nil"/>
                  <w:left w:val="nil"/>
                  <w:bottom w:val="nil"/>
                  <w:right w:val="nil"/>
                </w:tcBorders>
                <w:shd w:val="clear" w:color="auto" w:fill="auto"/>
                <w:noWrap/>
                <w:vAlign w:val="bottom"/>
                <w:hideMark/>
              </w:tcPr>
            </w:tcPrChange>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023" w:author="Nate Bachmeier [AWS-SA]" w:date="2023-02-25T11:26:00Z"/>
                <w:rFonts w:ascii="Calibri" w:eastAsia="Times New Roman" w:hAnsi="Calibri" w:cs="Calibri"/>
                <w:color w:val="000000"/>
                <w:sz w:val="22"/>
              </w:rPr>
            </w:pPr>
            <w:ins w:id="7024" w:author="Nate Bachmeier [AWS-SA]" w:date="2023-02-25T11:26:00Z">
              <w:r w:rsidRPr="00E16572">
                <w:rPr>
                  <w:rFonts w:ascii="Calibri" w:eastAsia="Times New Roman" w:hAnsi="Calibri" w:cs="Calibri"/>
                  <w:color w:val="000000"/>
                  <w:sz w:val="22"/>
                </w:rPr>
                <w:t>376</w:t>
              </w:r>
            </w:ins>
          </w:p>
        </w:tc>
      </w:tr>
      <w:tr w:rsidR="00E16572" w:rsidRPr="00E16572" w14:paraId="77B5CC7A" w14:textId="77777777" w:rsidTr="00E16572">
        <w:trPr>
          <w:trHeight w:val="300"/>
          <w:ins w:id="7025" w:author="Nate Bachmeier [AWS-SA]" w:date="2023-02-25T11:26:00Z"/>
          <w:trPrChange w:id="702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027" w:author="Nate Bachmeier [AWS-SA]" w:date="2023-02-25T11:26:00Z">
              <w:tcPr>
                <w:tcW w:w="4740" w:type="dxa"/>
                <w:tcBorders>
                  <w:top w:val="nil"/>
                  <w:left w:val="nil"/>
                  <w:bottom w:val="nil"/>
                  <w:right w:val="nil"/>
                </w:tcBorders>
                <w:shd w:val="clear" w:color="auto" w:fill="auto"/>
                <w:noWrap/>
                <w:vAlign w:val="bottom"/>
                <w:hideMark/>
              </w:tcPr>
            </w:tcPrChange>
          </w:tcPr>
          <w:p w14:paraId="0FE67563" w14:textId="77777777" w:rsidR="00E16572" w:rsidRPr="00E16572" w:rsidRDefault="00E16572" w:rsidP="00E16572">
            <w:pPr>
              <w:spacing w:line="240" w:lineRule="auto"/>
              <w:ind w:firstLine="0"/>
              <w:rPr>
                <w:ins w:id="7028" w:author="Nate Bachmeier [AWS-SA]" w:date="2023-02-25T11:26:00Z"/>
                <w:rFonts w:ascii="Calibri" w:eastAsia="Times New Roman" w:hAnsi="Calibri" w:cs="Calibri"/>
                <w:b w:val="0"/>
                <w:bCs w:val="0"/>
                <w:color w:val="000000"/>
                <w:sz w:val="22"/>
                <w:rPrChange w:id="7029" w:author="Nate Bachmeier [AWS-SA]" w:date="2023-02-25T11:29:00Z">
                  <w:rPr>
                    <w:ins w:id="7030" w:author="Nate Bachmeier [AWS-SA]" w:date="2023-02-25T11:26:00Z"/>
                    <w:rFonts w:ascii="Calibri" w:eastAsia="Times New Roman" w:hAnsi="Calibri" w:cs="Calibri"/>
                    <w:color w:val="000000"/>
                    <w:sz w:val="22"/>
                  </w:rPr>
                </w:rPrChange>
              </w:rPr>
            </w:pPr>
            <w:ins w:id="7031" w:author="Nate Bachmeier [AWS-SA]" w:date="2023-02-25T11:26:00Z">
              <w:r w:rsidRPr="00E16572">
                <w:rPr>
                  <w:rFonts w:ascii="Calibri" w:eastAsia="Times New Roman" w:hAnsi="Calibri" w:cs="Calibri"/>
                  <w:b w:val="0"/>
                  <w:bCs w:val="0"/>
                  <w:color w:val="000000"/>
                  <w:sz w:val="22"/>
                  <w:rPrChange w:id="7032" w:author="Nate Bachmeier [AWS-SA]" w:date="2023-02-25T11:29:00Z">
                    <w:rPr>
                      <w:rFonts w:ascii="Calibri" w:eastAsia="Times New Roman" w:hAnsi="Calibri" w:cs="Calibri"/>
                      <w:color w:val="000000"/>
                      <w:sz w:val="22"/>
                    </w:rPr>
                  </w:rPrChange>
                </w:rPr>
                <w:t>shopping</w:t>
              </w:r>
            </w:ins>
          </w:p>
        </w:tc>
        <w:tc>
          <w:tcPr>
            <w:tcW w:w="960" w:type="dxa"/>
            <w:noWrap/>
            <w:hideMark/>
            <w:tcPrChange w:id="7033" w:author="Nate Bachmeier [AWS-SA]" w:date="2023-02-25T11:26:00Z">
              <w:tcPr>
                <w:tcW w:w="960" w:type="dxa"/>
                <w:tcBorders>
                  <w:top w:val="nil"/>
                  <w:left w:val="nil"/>
                  <w:bottom w:val="nil"/>
                  <w:right w:val="nil"/>
                </w:tcBorders>
                <w:shd w:val="clear" w:color="auto" w:fill="auto"/>
                <w:noWrap/>
                <w:vAlign w:val="bottom"/>
                <w:hideMark/>
              </w:tcPr>
            </w:tcPrChange>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034" w:author="Nate Bachmeier [AWS-SA]" w:date="2023-02-25T11:26:00Z"/>
                <w:rFonts w:ascii="Calibri" w:eastAsia="Times New Roman" w:hAnsi="Calibri" w:cs="Calibri"/>
                <w:color w:val="000000"/>
                <w:sz w:val="22"/>
              </w:rPr>
            </w:pPr>
            <w:ins w:id="7035" w:author="Nate Bachmeier [AWS-SA]" w:date="2023-02-25T11:26:00Z">
              <w:r w:rsidRPr="00E16572">
                <w:rPr>
                  <w:rFonts w:ascii="Calibri" w:eastAsia="Times New Roman" w:hAnsi="Calibri" w:cs="Calibri"/>
                  <w:color w:val="000000"/>
                  <w:sz w:val="22"/>
                </w:rPr>
                <w:t>501</w:t>
              </w:r>
            </w:ins>
          </w:p>
        </w:tc>
      </w:tr>
      <w:tr w:rsidR="00E16572" w:rsidRPr="00E16572" w14:paraId="4515DF4A" w14:textId="77777777" w:rsidTr="00E16572">
        <w:trPr>
          <w:cnfStyle w:val="000000100000" w:firstRow="0" w:lastRow="0" w:firstColumn="0" w:lastColumn="0" w:oddVBand="0" w:evenVBand="0" w:oddHBand="1" w:evenHBand="0" w:firstRowFirstColumn="0" w:firstRowLastColumn="0" w:lastRowFirstColumn="0" w:lastRowLastColumn="0"/>
          <w:trHeight w:val="300"/>
          <w:ins w:id="7036" w:author="Nate Bachmeier [AWS-SA]" w:date="2023-02-25T11:26:00Z"/>
          <w:trPrChange w:id="703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038" w:author="Nate Bachmeier [AWS-SA]" w:date="2023-02-25T11:26:00Z">
              <w:tcPr>
                <w:tcW w:w="4740" w:type="dxa"/>
                <w:tcBorders>
                  <w:top w:val="nil"/>
                  <w:left w:val="nil"/>
                  <w:bottom w:val="nil"/>
                  <w:right w:val="nil"/>
                </w:tcBorders>
                <w:shd w:val="clear" w:color="auto" w:fill="auto"/>
                <w:noWrap/>
                <w:vAlign w:val="bottom"/>
                <w:hideMark/>
              </w:tcPr>
            </w:tcPrChange>
          </w:tcPr>
          <w:p w14:paraId="147251C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039" w:author="Nate Bachmeier [AWS-SA]" w:date="2023-02-25T11:26:00Z"/>
                <w:rFonts w:ascii="Calibri" w:eastAsia="Times New Roman" w:hAnsi="Calibri" w:cs="Calibri"/>
                <w:b w:val="0"/>
                <w:bCs w:val="0"/>
                <w:color w:val="000000"/>
                <w:sz w:val="22"/>
                <w:rPrChange w:id="7040" w:author="Nate Bachmeier [AWS-SA]" w:date="2023-02-25T11:29:00Z">
                  <w:rPr>
                    <w:ins w:id="7041" w:author="Nate Bachmeier [AWS-SA]" w:date="2023-02-25T11:26:00Z"/>
                    <w:rFonts w:ascii="Calibri" w:eastAsia="Times New Roman" w:hAnsi="Calibri" w:cs="Calibri"/>
                    <w:color w:val="000000"/>
                    <w:sz w:val="22"/>
                  </w:rPr>
                </w:rPrChange>
              </w:rPr>
            </w:pPr>
            <w:ins w:id="7042" w:author="Nate Bachmeier [AWS-SA]" w:date="2023-02-25T11:26:00Z">
              <w:r w:rsidRPr="00E16572">
                <w:rPr>
                  <w:rFonts w:ascii="Calibri" w:eastAsia="Times New Roman" w:hAnsi="Calibri" w:cs="Calibri"/>
                  <w:b w:val="0"/>
                  <w:bCs w:val="0"/>
                  <w:color w:val="000000"/>
                  <w:sz w:val="22"/>
                  <w:rPrChange w:id="7043" w:author="Nate Bachmeier [AWS-SA]" w:date="2023-02-25T11:29:00Z">
                    <w:rPr>
                      <w:rFonts w:ascii="Calibri" w:eastAsia="Times New Roman" w:hAnsi="Calibri" w:cs="Calibri"/>
                      <w:color w:val="000000"/>
                      <w:sz w:val="22"/>
                    </w:rPr>
                  </w:rPrChange>
                </w:rPr>
                <w:t>shot put</w:t>
              </w:r>
            </w:ins>
          </w:p>
        </w:tc>
        <w:tc>
          <w:tcPr>
            <w:tcW w:w="960" w:type="dxa"/>
            <w:noWrap/>
            <w:hideMark/>
            <w:tcPrChange w:id="7044" w:author="Nate Bachmeier [AWS-SA]" w:date="2023-02-25T11:26:00Z">
              <w:tcPr>
                <w:tcW w:w="960" w:type="dxa"/>
                <w:tcBorders>
                  <w:top w:val="nil"/>
                  <w:left w:val="nil"/>
                  <w:bottom w:val="nil"/>
                  <w:right w:val="nil"/>
                </w:tcBorders>
                <w:shd w:val="clear" w:color="auto" w:fill="auto"/>
                <w:noWrap/>
                <w:vAlign w:val="bottom"/>
                <w:hideMark/>
              </w:tcPr>
            </w:tcPrChange>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045" w:author="Nate Bachmeier [AWS-SA]" w:date="2023-02-25T11:26:00Z"/>
                <w:rFonts w:ascii="Calibri" w:eastAsia="Times New Roman" w:hAnsi="Calibri" w:cs="Calibri"/>
                <w:color w:val="000000"/>
                <w:sz w:val="22"/>
              </w:rPr>
            </w:pPr>
            <w:ins w:id="7046" w:author="Nate Bachmeier [AWS-SA]" w:date="2023-02-25T11:26:00Z">
              <w:r w:rsidRPr="00E16572">
                <w:rPr>
                  <w:rFonts w:ascii="Calibri" w:eastAsia="Times New Roman" w:hAnsi="Calibri" w:cs="Calibri"/>
                  <w:color w:val="000000"/>
                  <w:sz w:val="22"/>
                </w:rPr>
                <w:t>873</w:t>
              </w:r>
            </w:ins>
          </w:p>
        </w:tc>
      </w:tr>
      <w:tr w:rsidR="00E16572" w:rsidRPr="00E16572" w14:paraId="7AA4BA1A" w14:textId="77777777" w:rsidTr="00E16572">
        <w:trPr>
          <w:trHeight w:val="300"/>
          <w:ins w:id="7047" w:author="Nate Bachmeier [AWS-SA]" w:date="2023-02-25T11:26:00Z"/>
          <w:trPrChange w:id="704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049" w:author="Nate Bachmeier [AWS-SA]" w:date="2023-02-25T11:26:00Z">
              <w:tcPr>
                <w:tcW w:w="4740" w:type="dxa"/>
                <w:tcBorders>
                  <w:top w:val="nil"/>
                  <w:left w:val="nil"/>
                  <w:bottom w:val="nil"/>
                  <w:right w:val="nil"/>
                </w:tcBorders>
                <w:shd w:val="clear" w:color="auto" w:fill="auto"/>
                <w:noWrap/>
                <w:vAlign w:val="bottom"/>
                <w:hideMark/>
              </w:tcPr>
            </w:tcPrChange>
          </w:tcPr>
          <w:p w14:paraId="7323F96A" w14:textId="77777777" w:rsidR="00E16572" w:rsidRPr="00E16572" w:rsidRDefault="00E16572" w:rsidP="00E16572">
            <w:pPr>
              <w:spacing w:line="240" w:lineRule="auto"/>
              <w:ind w:firstLine="0"/>
              <w:rPr>
                <w:ins w:id="7050" w:author="Nate Bachmeier [AWS-SA]" w:date="2023-02-25T11:26:00Z"/>
                <w:rFonts w:ascii="Calibri" w:eastAsia="Times New Roman" w:hAnsi="Calibri" w:cs="Calibri"/>
                <w:b w:val="0"/>
                <w:bCs w:val="0"/>
                <w:color w:val="000000"/>
                <w:sz w:val="22"/>
                <w:rPrChange w:id="7051" w:author="Nate Bachmeier [AWS-SA]" w:date="2023-02-25T11:29:00Z">
                  <w:rPr>
                    <w:ins w:id="7052" w:author="Nate Bachmeier [AWS-SA]" w:date="2023-02-25T11:26:00Z"/>
                    <w:rFonts w:ascii="Calibri" w:eastAsia="Times New Roman" w:hAnsi="Calibri" w:cs="Calibri"/>
                    <w:color w:val="000000"/>
                    <w:sz w:val="22"/>
                  </w:rPr>
                </w:rPrChange>
              </w:rPr>
            </w:pPr>
            <w:ins w:id="7053" w:author="Nate Bachmeier [AWS-SA]" w:date="2023-02-25T11:26:00Z">
              <w:r w:rsidRPr="00E16572">
                <w:rPr>
                  <w:rFonts w:ascii="Calibri" w:eastAsia="Times New Roman" w:hAnsi="Calibri" w:cs="Calibri"/>
                  <w:b w:val="0"/>
                  <w:bCs w:val="0"/>
                  <w:color w:val="000000"/>
                  <w:sz w:val="22"/>
                  <w:rPrChange w:id="7054" w:author="Nate Bachmeier [AWS-SA]" w:date="2023-02-25T11:29:00Z">
                    <w:rPr>
                      <w:rFonts w:ascii="Calibri" w:eastAsia="Times New Roman" w:hAnsi="Calibri" w:cs="Calibri"/>
                      <w:color w:val="000000"/>
                      <w:sz w:val="22"/>
                    </w:rPr>
                  </w:rPrChange>
                </w:rPr>
                <w:t>shouting</w:t>
              </w:r>
            </w:ins>
          </w:p>
        </w:tc>
        <w:tc>
          <w:tcPr>
            <w:tcW w:w="960" w:type="dxa"/>
            <w:noWrap/>
            <w:hideMark/>
            <w:tcPrChange w:id="7055" w:author="Nate Bachmeier [AWS-SA]" w:date="2023-02-25T11:26:00Z">
              <w:tcPr>
                <w:tcW w:w="960" w:type="dxa"/>
                <w:tcBorders>
                  <w:top w:val="nil"/>
                  <w:left w:val="nil"/>
                  <w:bottom w:val="nil"/>
                  <w:right w:val="nil"/>
                </w:tcBorders>
                <w:shd w:val="clear" w:color="auto" w:fill="auto"/>
                <w:noWrap/>
                <w:vAlign w:val="bottom"/>
                <w:hideMark/>
              </w:tcPr>
            </w:tcPrChange>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056" w:author="Nate Bachmeier [AWS-SA]" w:date="2023-02-25T11:26:00Z"/>
                <w:rFonts w:ascii="Calibri" w:eastAsia="Times New Roman" w:hAnsi="Calibri" w:cs="Calibri"/>
                <w:color w:val="000000"/>
                <w:sz w:val="22"/>
              </w:rPr>
            </w:pPr>
            <w:ins w:id="7057" w:author="Nate Bachmeier [AWS-SA]" w:date="2023-02-25T11:26:00Z">
              <w:r w:rsidRPr="00E16572">
                <w:rPr>
                  <w:rFonts w:ascii="Calibri" w:eastAsia="Times New Roman" w:hAnsi="Calibri" w:cs="Calibri"/>
                  <w:color w:val="000000"/>
                  <w:sz w:val="22"/>
                </w:rPr>
                <w:t>560</w:t>
              </w:r>
            </w:ins>
          </w:p>
        </w:tc>
      </w:tr>
      <w:tr w:rsidR="00E16572" w:rsidRPr="00E16572" w14:paraId="752D1790" w14:textId="77777777" w:rsidTr="00E16572">
        <w:trPr>
          <w:cnfStyle w:val="000000100000" w:firstRow="0" w:lastRow="0" w:firstColumn="0" w:lastColumn="0" w:oddVBand="0" w:evenVBand="0" w:oddHBand="1" w:evenHBand="0" w:firstRowFirstColumn="0" w:firstRowLastColumn="0" w:lastRowFirstColumn="0" w:lastRowLastColumn="0"/>
          <w:trHeight w:val="300"/>
          <w:ins w:id="7058" w:author="Nate Bachmeier [AWS-SA]" w:date="2023-02-25T11:26:00Z"/>
          <w:trPrChange w:id="705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060" w:author="Nate Bachmeier [AWS-SA]" w:date="2023-02-25T11:26:00Z">
              <w:tcPr>
                <w:tcW w:w="4740" w:type="dxa"/>
                <w:tcBorders>
                  <w:top w:val="nil"/>
                  <w:left w:val="nil"/>
                  <w:bottom w:val="nil"/>
                  <w:right w:val="nil"/>
                </w:tcBorders>
                <w:shd w:val="clear" w:color="auto" w:fill="auto"/>
                <w:noWrap/>
                <w:vAlign w:val="bottom"/>
                <w:hideMark/>
              </w:tcPr>
            </w:tcPrChange>
          </w:tcPr>
          <w:p w14:paraId="1C847EC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061" w:author="Nate Bachmeier [AWS-SA]" w:date="2023-02-25T11:26:00Z"/>
                <w:rFonts w:ascii="Calibri" w:eastAsia="Times New Roman" w:hAnsi="Calibri" w:cs="Calibri"/>
                <w:b w:val="0"/>
                <w:bCs w:val="0"/>
                <w:color w:val="000000"/>
                <w:sz w:val="22"/>
                <w:rPrChange w:id="7062" w:author="Nate Bachmeier [AWS-SA]" w:date="2023-02-25T11:29:00Z">
                  <w:rPr>
                    <w:ins w:id="7063" w:author="Nate Bachmeier [AWS-SA]" w:date="2023-02-25T11:26:00Z"/>
                    <w:rFonts w:ascii="Calibri" w:eastAsia="Times New Roman" w:hAnsi="Calibri" w:cs="Calibri"/>
                    <w:color w:val="000000"/>
                    <w:sz w:val="22"/>
                  </w:rPr>
                </w:rPrChange>
              </w:rPr>
            </w:pPr>
            <w:ins w:id="7064" w:author="Nate Bachmeier [AWS-SA]" w:date="2023-02-25T11:26:00Z">
              <w:r w:rsidRPr="00E16572">
                <w:rPr>
                  <w:rFonts w:ascii="Calibri" w:eastAsia="Times New Roman" w:hAnsi="Calibri" w:cs="Calibri"/>
                  <w:b w:val="0"/>
                  <w:bCs w:val="0"/>
                  <w:color w:val="000000"/>
                  <w:sz w:val="22"/>
                  <w:rPrChange w:id="7065" w:author="Nate Bachmeier [AWS-SA]" w:date="2023-02-25T11:29:00Z">
                    <w:rPr>
                      <w:rFonts w:ascii="Calibri" w:eastAsia="Times New Roman" w:hAnsi="Calibri" w:cs="Calibri"/>
                      <w:color w:val="000000"/>
                      <w:sz w:val="22"/>
                    </w:rPr>
                  </w:rPrChange>
                </w:rPr>
                <w:t>shoveling snow</w:t>
              </w:r>
            </w:ins>
          </w:p>
        </w:tc>
        <w:tc>
          <w:tcPr>
            <w:tcW w:w="960" w:type="dxa"/>
            <w:noWrap/>
            <w:hideMark/>
            <w:tcPrChange w:id="7066" w:author="Nate Bachmeier [AWS-SA]" w:date="2023-02-25T11:26:00Z">
              <w:tcPr>
                <w:tcW w:w="960" w:type="dxa"/>
                <w:tcBorders>
                  <w:top w:val="nil"/>
                  <w:left w:val="nil"/>
                  <w:bottom w:val="nil"/>
                  <w:right w:val="nil"/>
                </w:tcBorders>
                <w:shd w:val="clear" w:color="auto" w:fill="auto"/>
                <w:noWrap/>
                <w:vAlign w:val="bottom"/>
                <w:hideMark/>
              </w:tcPr>
            </w:tcPrChange>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067" w:author="Nate Bachmeier [AWS-SA]" w:date="2023-02-25T11:26:00Z"/>
                <w:rFonts w:ascii="Calibri" w:eastAsia="Times New Roman" w:hAnsi="Calibri" w:cs="Calibri"/>
                <w:color w:val="000000"/>
                <w:sz w:val="22"/>
              </w:rPr>
            </w:pPr>
            <w:ins w:id="7068" w:author="Nate Bachmeier [AWS-SA]" w:date="2023-02-25T11:26:00Z">
              <w:r w:rsidRPr="00E16572">
                <w:rPr>
                  <w:rFonts w:ascii="Calibri" w:eastAsia="Times New Roman" w:hAnsi="Calibri" w:cs="Calibri"/>
                  <w:color w:val="000000"/>
                  <w:sz w:val="22"/>
                </w:rPr>
                <w:t>850</w:t>
              </w:r>
            </w:ins>
          </w:p>
        </w:tc>
      </w:tr>
      <w:tr w:rsidR="00E16572" w:rsidRPr="00E16572" w14:paraId="6FE80467" w14:textId="77777777" w:rsidTr="00E16572">
        <w:trPr>
          <w:trHeight w:val="300"/>
          <w:ins w:id="7069" w:author="Nate Bachmeier [AWS-SA]" w:date="2023-02-25T11:26:00Z"/>
          <w:trPrChange w:id="707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071" w:author="Nate Bachmeier [AWS-SA]" w:date="2023-02-25T11:26:00Z">
              <w:tcPr>
                <w:tcW w:w="4740" w:type="dxa"/>
                <w:tcBorders>
                  <w:top w:val="nil"/>
                  <w:left w:val="nil"/>
                  <w:bottom w:val="nil"/>
                  <w:right w:val="nil"/>
                </w:tcBorders>
                <w:shd w:val="clear" w:color="auto" w:fill="auto"/>
                <w:noWrap/>
                <w:vAlign w:val="bottom"/>
                <w:hideMark/>
              </w:tcPr>
            </w:tcPrChange>
          </w:tcPr>
          <w:p w14:paraId="5DEDD8E3" w14:textId="77777777" w:rsidR="00E16572" w:rsidRPr="00E16572" w:rsidRDefault="00E16572" w:rsidP="00E16572">
            <w:pPr>
              <w:spacing w:line="240" w:lineRule="auto"/>
              <w:ind w:firstLine="0"/>
              <w:rPr>
                <w:ins w:id="7072" w:author="Nate Bachmeier [AWS-SA]" w:date="2023-02-25T11:26:00Z"/>
                <w:rFonts w:ascii="Calibri" w:eastAsia="Times New Roman" w:hAnsi="Calibri" w:cs="Calibri"/>
                <w:b w:val="0"/>
                <w:bCs w:val="0"/>
                <w:color w:val="000000"/>
                <w:sz w:val="22"/>
                <w:rPrChange w:id="7073" w:author="Nate Bachmeier [AWS-SA]" w:date="2023-02-25T11:29:00Z">
                  <w:rPr>
                    <w:ins w:id="7074" w:author="Nate Bachmeier [AWS-SA]" w:date="2023-02-25T11:26:00Z"/>
                    <w:rFonts w:ascii="Calibri" w:eastAsia="Times New Roman" w:hAnsi="Calibri" w:cs="Calibri"/>
                    <w:color w:val="000000"/>
                    <w:sz w:val="22"/>
                  </w:rPr>
                </w:rPrChange>
              </w:rPr>
            </w:pPr>
            <w:ins w:id="7075" w:author="Nate Bachmeier [AWS-SA]" w:date="2023-02-25T11:26:00Z">
              <w:r w:rsidRPr="00E16572">
                <w:rPr>
                  <w:rFonts w:ascii="Calibri" w:eastAsia="Times New Roman" w:hAnsi="Calibri" w:cs="Calibri"/>
                  <w:b w:val="0"/>
                  <w:bCs w:val="0"/>
                  <w:color w:val="000000"/>
                  <w:sz w:val="22"/>
                  <w:rPrChange w:id="7076" w:author="Nate Bachmeier [AWS-SA]" w:date="2023-02-25T11:29:00Z">
                    <w:rPr>
                      <w:rFonts w:ascii="Calibri" w:eastAsia="Times New Roman" w:hAnsi="Calibri" w:cs="Calibri"/>
                      <w:color w:val="000000"/>
                      <w:sz w:val="22"/>
                    </w:rPr>
                  </w:rPrChange>
                </w:rPr>
                <w:t>shredding paper</w:t>
              </w:r>
            </w:ins>
          </w:p>
        </w:tc>
        <w:tc>
          <w:tcPr>
            <w:tcW w:w="960" w:type="dxa"/>
            <w:noWrap/>
            <w:hideMark/>
            <w:tcPrChange w:id="7077" w:author="Nate Bachmeier [AWS-SA]" w:date="2023-02-25T11:26:00Z">
              <w:tcPr>
                <w:tcW w:w="960" w:type="dxa"/>
                <w:tcBorders>
                  <w:top w:val="nil"/>
                  <w:left w:val="nil"/>
                  <w:bottom w:val="nil"/>
                  <w:right w:val="nil"/>
                </w:tcBorders>
                <w:shd w:val="clear" w:color="auto" w:fill="auto"/>
                <w:noWrap/>
                <w:vAlign w:val="bottom"/>
                <w:hideMark/>
              </w:tcPr>
            </w:tcPrChange>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078" w:author="Nate Bachmeier [AWS-SA]" w:date="2023-02-25T11:26:00Z"/>
                <w:rFonts w:ascii="Calibri" w:eastAsia="Times New Roman" w:hAnsi="Calibri" w:cs="Calibri"/>
                <w:color w:val="000000"/>
                <w:sz w:val="22"/>
              </w:rPr>
            </w:pPr>
            <w:ins w:id="7079" w:author="Nate Bachmeier [AWS-SA]" w:date="2023-02-25T11:26:00Z">
              <w:r w:rsidRPr="00E16572">
                <w:rPr>
                  <w:rFonts w:ascii="Calibri" w:eastAsia="Times New Roman" w:hAnsi="Calibri" w:cs="Calibri"/>
                  <w:color w:val="000000"/>
                  <w:sz w:val="22"/>
                </w:rPr>
                <w:t>437</w:t>
              </w:r>
            </w:ins>
          </w:p>
        </w:tc>
      </w:tr>
      <w:tr w:rsidR="00E16572" w:rsidRPr="00E16572" w14:paraId="7C406BB3" w14:textId="77777777" w:rsidTr="00E16572">
        <w:trPr>
          <w:cnfStyle w:val="000000100000" w:firstRow="0" w:lastRow="0" w:firstColumn="0" w:lastColumn="0" w:oddVBand="0" w:evenVBand="0" w:oddHBand="1" w:evenHBand="0" w:firstRowFirstColumn="0" w:firstRowLastColumn="0" w:lastRowFirstColumn="0" w:lastRowLastColumn="0"/>
          <w:trHeight w:val="300"/>
          <w:ins w:id="7080" w:author="Nate Bachmeier [AWS-SA]" w:date="2023-02-25T11:26:00Z"/>
          <w:trPrChange w:id="708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082" w:author="Nate Bachmeier [AWS-SA]" w:date="2023-02-25T11:26:00Z">
              <w:tcPr>
                <w:tcW w:w="4740" w:type="dxa"/>
                <w:tcBorders>
                  <w:top w:val="nil"/>
                  <w:left w:val="nil"/>
                  <w:bottom w:val="nil"/>
                  <w:right w:val="nil"/>
                </w:tcBorders>
                <w:shd w:val="clear" w:color="auto" w:fill="auto"/>
                <w:noWrap/>
                <w:vAlign w:val="bottom"/>
                <w:hideMark/>
              </w:tcPr>
            </w:tcPrChange>
          </w:tcPr>
          <w:p w14:paraId="32FDD5D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083" w:author="Nate Bachmeier [AWS-SA]" w:date="2023-02-25T11:26:00Z"/>
                <w:rFonts w:ascii="Calibri" w:eastAsia="Times New Roman" w:hAnsi="Calibri" w:cs="Calibri"/>
                <w:b w:val="0"/>
                <w:bCs w:val="0"/>
                <w:color w:val="000000"/>
                <w:sz w:val="22"/>
                <w:rPrChange w:id="7084" w:author="Nate Bachmeier [AWS-SA]" w:date="2023-02-25T11:29:00Z">
                  <w:rPr>
                    <w:ins w:id="7085" w:author="Nate Bachmeier [AWS-SA]" w:date="2023-02-25T11:26:00Z"/>
                    <w:rFonts w:ascii="Calibri" w:eastAsia="Times New Roman" w:hAnsi="Calibri" w:cs="Calibri"/>
                    <w:color w:val="000000"/>
                    <w:sz w:val="22"/>
                  </w:rPr>
                </w:rPrChange>
              </w:rPr>
            </w:pPr>
            <w:ins w:id="7086" w:author="Nate Bachmeier [AWS-SA]" w:date="2023-02-25T11:26:00Z">
              <w:r w:rsidRPr="00E16572">
                <w:rPr>
                  <w:rFonts w:ascii="Calibri" w:eastAsia="Times New Roman" w:hAnsi="Calibri" w:cs="Calibri"/>
                  <w:b w:val="0"/>
                  <w:bCs w:val="0"/>
                  <w:color w:val="000000"/>
                  <w:sz w:val="22"/>
                  <w:rPrChange w:id="7087" w:author="Nate Bachmeier [AWS-SA]" w:date="2023-02-25T11:29:00Z">
                    <w:rPr>
                      <w:rFonts w:ascii="Calibri" w:eastAsia="Times New Roman" w:hAnsi="Calibri" w:cs="Calibri"/>
                      <w:color w:val="000000"/>
                      <w:sz w:val="22"/>
                    </w:rPr>
                  </w:rPrChange>
                </w:rPr>
                <w:t>shucking oysters</w:t>
              </w:r>
            </w:ins>
          </w:p>
        </w:tc>
        <w:tc>
          <w:tcPr>
            <w:tcW w:w="960" w:type="dxa"/>
            <w:noWrap/>
            <w:hideMark/>
            <w:tcPrChange w:id="7088" w:author="Nate Bachmeier [AWS-SA]" w:date="2023-02-25T11:26:00Z">
              <w:tcPr>
                <w:tcW w:w="960" w:type="dxa"/>
                <w:tcBorders>
                  <w:top w:val="nil"/>
                  <w:left w:val="nil"/>
                  <w:bottom w:val="nil"/>
                  <w:right w:val="nil"/>
                </w:tcBorders>
                <w:shd w:val="clear" w:color="auto" w:fill="auto"/>
                <w:noWrap/>
                <w:vAlign w:val="bottom"/>
                <w:hideMark/>
              </w:tcPr>
            </w:tcPrChange>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089" w:author="Nate Bachmeier [AWS-SA]" w:date="2023-02-25T11:26:00Z"/>
                <w:rFonts w:ascii="Calibri" w:eastAsia="Times New Roman" w:hAnsi="Calibri" w:cs="Calibri"/>
                <w:color w:val="000000"/>
                <w:sz w:val="22"/>
              </w:rPr>
            </w:pPr>
            <w:ins w:id="7090" w:author="Nate Bachmeier [AWS-SA]" w:date="2023-02-25T11:26:00Z">
              <w:r w:rsidRPr="00E16572">
                <w:rPr>
                  <w:rFonts w:ascii="Calibri" w:eastAsia="Times New Roman" w:hAnsi="Calibri" w:cs="Calibri"/>
                  <w:color w:val="000000"/>
                  <w:sz w:val="22"/>
                </w:rPr>
                <w:t>649</w:t>
              </w:r>
            </w:ins>
          </w:p>
        </w:tc>
      </w:tr>
      <w:tr w:rsidR="00E16572" w:rsidRPr="00E16572" w14:paraId="17C613A9" w14:textId="77777777" w:rsidTr="00E16572">
        <w:trPr>
          <w:trHeight w:val="300"/>
          <w:ins w:id="7091" w:author="Nate Bachmeier [AWS-SA]" w:date="2023-02-25T11:26:00Z"/>
          <w:trPrChange w:id="709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093" w:author="Nate Bachmeier [AWS-SA]" w:date="2023-02-25T11:26:00Z">
              <w:tcPr>
                <w:tcW w:w="4740" w:type="dxa"/>
                <w:tcBorders>
                  <w:top w:val="nil"/>
                  <w:left w:val="nil"/>
                  <w:bottom w:val="nil"/>
                  <w:right w:val="nil"/>
                </w:tcBorders>
                <w:shd w:val="clear" w:color="auto" w:fill="auto"/>
                <w:noWrap/>
                <w:vAlign w:val="bottom"/>
                <w:hideMark/>
              </w:tcPr>
            </w:tcPrChange>
          </w:tcPr>
          <w:p w14:paraId="4E70AA49" w14:textId="77777777" w:rsidR="00E16572" w:rsidRPr="00E16572" w:rsidRDefault="00E16572" w:rsidP="00E16572">
            <w:pPr>
              <w:spacing w:line="240" w:lineRule="auto"/>
              <w:ind w:firstLine="0"/>
              <w:rPr>
                <w:ins w:id="7094" w:author="Nate Bachmeier [AWS-SA]" w:date="2023-02-25T11:26:00Z"/>
                <w:rFonts w:ascii="Calibri" w:eastAsia="Times New Roman" w:hAnsi="Calibri" w:cs="Calibri"/>
                <w:b w:val="0"/>
                <w:bCs w:val="0"/>
                <w:color w:val="000000"/>
                <w:sz w:val="22"/>
                <w:rPrChange w:id="7095" w:author="Nate Bachmeier [AWS-SA]" w:date="2023-02-25T11:29:00Z">
                  <w:rPr>
                    <w:ins w:id="7096" w:author="Nate Bachmeier [AWS-SA]" w:date="2023-02-25T11:26:00Z"/>
                    <w:rFonts w:ascii="Calibri" w:eastAsia="Times New Roman" w:hAnsi="Calibri" w:cs="Calibri"/>
                    <w:color w:val="000000"/>
                    <w:sz w:val="22"/>
                  </w:rPr>
                </w:rPrChange>
              </w:rPr>
            </w:pPr>
            <w:ins w:id="7097" w:author="Nate Bachmeier [AWS-SA]" w:date="2023-02-25T11:26:00Z">
              <w:r w:rsidRPr="00E16572">
                <w:rPr>
                  <w:rFonts w:ascii="Calibri" w:eastAsia="Times New Roman" w:hAnsi="Calibri" w:cs="Calibri"/>
                  <w:b w:val="0"/>
                  <w:bCs w:val="0"/>
                  <w:color w:val="000000"/>
                  <w:sz w:val="22"/>
                  <w:rPrChange w:id="7098" w:author="Nate Bachmeier [AWS-SA]" w:date="2023-02-25T11:29:00Z">
                    <w:rPr>
                      <w:rFonts w:ascii="Calibri" w:eastAsia="Times New Roman" w:hAnsi="Calibri" w:cs="Calibri"/>
                      <w:color w:val="000000"/>
                      <w:sz w:val="22"/>
                    </w:rPr>
                  </w:rPrChange>
                </w:rPr>
                <w:t>shuffling cards</w:t>
              </w:r>
            </w:ins>
          </w:p>
        </w:tc>
        <w:tc>
          <w:tcPr>
            <w:tcW w:w="960" w:type="dxa"/>
            <w:noWrap/>
            <w:hideMark/>
            <w:tcPrChange w:id="7099" w:author="Nate Bachmeier [AWS-SA]" w:date="2023-02-25T11:26:00Z">
              <w:tcPr>
                <w:tcW w:w="960" w:type="dxa"/>
                <w:tcBorders>
                  <w:top w:val="nil"/>
                  <w:left w:val="nil"/>
                  <w:bottom w:val="nil"/>
                  <w:right w:val="nil"/>
                </w:tcBorders>
                <w:shd w:val="clear" w:color="auto" w:fill="auto"/>
                <w:noWrap/>
                <w:vAlign w:val="bottom"/>
                <w:hideMark/>
              </w:tcPr>
            </w:tcPrChange>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100" w:author="Nate Bachmeier [AWS-SA]" w:date="2023-02-25T11:26:00Z"/>
                <w:rFonts w:ascii="Calibri" w:eastAsia="Times New Roman" w:hAnsi="Calibri" w:cs="Calibri"/>
                <w:color w:val="000000"/>
                <w:sz w:val="22"/>
              </w:rPr>
            </w:pPr>
            <w:ins w:id="7101" w:author="Nate Bachmeier [AWS-SA]" w:date="2023-02-25T11:26:00Z">
              <w:r w:rsidRPr="00E16572">
                <w:rPr>
                  <w:rFonts w:ascii="Calibri" w:eastAsia="Times New Roman" w:hAnsi="Calibri" w:cs="Calibri"/>
                  <w:color w:val="000000"/>
                  <w:sz w:val="22"/>
                </w:rPr>
                <w:t>807</w:t>
              </w:r>
            </w:ins>
          </w:p>
        </w:tc>
      </w:tr>
      <w:tr w:rsidR="00E16572" w:rsidRPr="00E16572" w14:paraId="69F76CE9" w14:textId="77777777" w:rsidTr="00E16572">
        <w:trPr>
          <w:cnfStyle w:val="000000100000" w:firstRow="0" w:lastRow="0" w:firstColumn="0" w:lastColumn="0" w:oddVBand="0" w:evenVBand="0" w:oddHBand="1" w:evenHBand="0" w:firstRowFirstColumn="0" w:firstRowLastColumn="0" w:lastRowFirstColumn="0" w:lastRowLastColumn="0"/>
          <w:trHeight w:val="300"/>
          <w:ins w:id="7102" w:author="Nate Bachmeier [AWS-SA]" w:date="2023-02-25T11:26:00Z"/>
          <w:trPrChange w:id="710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104" w:author="Nate Bachmeier [AWS-SA]" w:date="2023-02-25T11:26:00Z">
              <w:tcPr>
                <w:tcW w:w="4740" w:type="dxa"/>
                <w:tcBorders>
                  <w:top w:val="nil"/>
                  <w:left w:val="nil"/>
                  <w:bottom w:val="nil"/>
                  <w:right w:val="nil"/>
                </w:tcBorders>
                <w:shd w:val="clear" w:color="auto" w:fill="auto"/>
                <w:noWrap/>
                <w:vAlign w:val="bottom"/>
                <w:hideMark/>
              </w:tcPr>
            </w:tcPrChange>
          </w:tcPr>
          <w:p w14:paraId="24ED032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105" w:author="Nate Bachmeier [AWS-SA]" w:date="2023-02-25T11:26:00Z"/>
                <w:rFonts w:ascii="Calibri" w:eastAsia="Times New Roman" w:hAnsi="Calibri" w:cs="Calibri"/>
                <w:b w:val="0"/>
                <w:bCs w:val="0"/>
                <w:color w:val="000000"/>
                <w:sz w:val="22"/>
                <w:rPrChange w:id="7106" w:author="Nate Bachmeier [AWS-SA]" w:date="2023-02-25T11:29:00Z">
                  <w:rPr>
                    <w:ins w:id="7107" w:author="Nate Bachmeier [AWS-SA]" w:date="2023-02-25T11:26:00Z"/>
                    <w:rFonts w:ascii="Calibri" w:eastAsia="Times New Roman" w:hAnsi="Calibri" w:cs="Calibri"/>
                    <w:color w:val="000000"/>
                    <w:sz w:val="22"/>
                  </w:rPr>
                </w:rPrChange>
              </w:rPr>
            </w:pPr>
            <w:ins w:id="7108" w:author="Nate Bachmeier [AWS-SA]" w:date="2023-02-25T11:26:00Z">
              <w:r w:rsidRPr="00E16572">
                <w:rPr>
                  <w:rFonts w:ascii="Calibri" w:eastAsia="Times New Roman" w:hAnsi="Calibri" w:cs="Calibri"/>
                  <w:b w:val="0"/>
                  <w:bCs w:val="0"/>
                  <w:color w:val="000000"/>
                  <w:sz w:val="22"/>
                  <w:rPrChange w:id="7109" w:author="Nate Bachmeier [AWS-SA]" w:date="2023-02-25T11:29:00Z">
                    <w:rPr>
                      <w:rFonts w:ascii="Calibri" w:eastAsia="Times New Roman" w:hAnsi="Calibri" w:cs="Calibri"/>
                      <w:color w:val="000000"/>
                      <w:sz w:val="22"/>
                    </w:rPr>
                  </w:rPrChange>
                </w:rPr>
                <w:t>shuffling feet</w:t>
              </w:r>
            </w:ins>
          </w:p>
        </w:tc>
        <w:tc>
          <w:tcPr>
            <w:tcW w:w="960" w:type="dxa"/>
            <w:noWrap/>
            <w:hideMark/>
            <w:tcPrChange w:id="7110" w:author="Nate Bachmeier [AWS-SA]" w:date="2023-02-25T11:26:00Z">
              <w:tcPr>
                <w:tcW w:w="960" w:type="dxa"/>
                <w:tcBorders>
                  <w:top w:val="nil"/>
                  <w:left w:val="nil"/>
                  <w:bottom w:val="nil"/>
                  <w:right w:val="nil"/>
                </w:tcBorders>
                <w:shd w:val="clear" w:color="auto" w:fill="auto"/>
                <w:noWrap/>
                <w:vAlign w:val="bottom"/>
                <w:hideMark/>
              </w:tcPr>
            </w:tcPrChange>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111" w:author="Nate Bachmeier [AWS-SA]" w:date="2023-02-25T11:26:00Z"/>
                <w:rFonts w:ascii="Calibri" w:eastAsia="Times New Roman" w:hAnsi="Calibri" w:cs="Calibri"/>
                <w:color w:val="000000"/>
                <w:sz w:val="22"/>
              </w:rPr>
            </w:pPr>
            <w:ins w:id="7112" w:author="Nate Bachmeier [AWS-SA]" w:date="2023-02-25T11:26:00Z">
              <w:r w:rsidRPr="00E16572">
                <w:rPr>
                  <w:rFonts w:ascii="Calibri" w:eastAsia="Times New Roman" w:hAnsi="Calibri" w:cs="Calibri"/>
                  <w:color w:val="000000"/>
                  <w:sz w:val="22"/>
                </w:rPr>
                <w:t>777</w:t>
              </w:r>
            </w:ins>
          </w:p>
        </w:tc>
      </w:tr>
      <w:tr w:rsidR="00E16572" w:rsidRPr="00E16572" w14:paraId="296829E2" w14:textId="77777777" w:rsidTr="00E16572">
        <w:trPr>
          <w:trHeight w:val="300"/>
          <w:ins w:id="7113" w:author="Nate Bachmeier [AWS-SA]" w:date="2023-02-25T11:26:00Z"/>
          <w:trPrChange w:id="711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115" w:author="Nate Bachmeier [AWS-SA]" w:date="2023-02-25T11:26:00Z">
              <w:tcPr>
                <w:tcW w:w="4740" w:type="dxa"/>
                <w:tcBorders>
                  <w:top w:val="nil"/>
                  <w:left w:val="nil"/>
                  <w:bottom w:val="nil"/>
                  <w:right w:val="nil"/>
                </w:tcBorders>
                <w:shd w:val="clear" w:color="auto" w:fill="auto"/>
                <w:noWrap/>
                <w:vAlign w:val="bottom"/>
                <w:hideMark/>
              </w:tcPr>
            </w:tcPrChange>
          </w:tcPr>
          <w:p w14:paraId="541A128A" w14:textId="77777777" w:rsidR="00E16572" w:rsidRPr="00E16572" w:rsidRDefault="00E16572" w:rsidP="00E16572">
            <w:pPr>
              <w:spacing w:line="240" w:lineRule="auto"/>
              <w:ind w:firstLine="0"/>
              <w:rPr>
                <w:ins w:id="7116" w:author="Nate Bachmeier [AWS-SA]" w:date="2023-02-25T11:26:00Z"/>
                <w:rFonts w:ascii="Calibri" w:eastAsia="Times New Roman" w:hAnsi="Calibri" w:cs="Calibri"/>
                <w:b w:val="0"/>
                <w:bCs w:val="0"/>
                <w:color w:val="000000"/>
                <w:sz w:val="22"/>
                <w:rPrChange w:id="7117" w:author="Nate Bachmeier [AWS-SA]" w:date="2023-02-25T11:29:00Z">
                  <w:rPr>
                    <w:ins w:id="7118" w:author="Nate Bachmeier [AWS-SA]" w:date="2023-02-25T11:26:00Z"/>
                    <w:rFonts w:ascii="Calibri" w:eastAsia="Times New Roman" w:hAnsi="Calibri" w:cs="Calibri"/>
                    <w:color w:val="000000"/>
                    <w:sz w:val="22"/>
                  </w:rPr>
                </w:rPrChange>
              </w:rPr>
            </w:pPr>
            <w:ins w:id="7119" w:author="Nate Bachmeier [AWS-SA]" w:date="2023-02-25T11:26:00Z">
              <w:r w:rsidRPr="00E16572">
                <w:rPr>
                  <w:rFonts w:ascii="Calibri" w:eastAsia="Times New Roman" w:hAnsi="Calibri" w:cs="Calibri"/>
                  <w:b w:val="0"/>
                  <w:bCs w:val="0"/>
                  <w:color w:val="000000"/>
                  <w:sz w:val="22"/>
                  <w:rPrChange w:id="7120" w:author="Nate Bachmeier [AWS-SA]" w:date="2023-02-25T11:29:00Z">
                    <w:rPr>
                      <w:rFonts w:ascii="Calibri" w:eastAsia="Times New Roman" w:hAnsi="Calibri" w:cs="Calibri"/>
                      <w:color w:val="000000"/>
                      <w:sz w:val="22"/>
                    </w:rPr>
                  </w:rPrChange>
                </w:rPr>
                <w:t>side kick</w:t>
              </w:r>
            </w:ins>
          </w:p>
        </w:tc>
        <w:tc>
          <w:tcPr>
            <w:tcW w:w="960" w:type="dxa"/>
            <w:noWrap/>
            <w:hideMark/>
            <w:tcPrChange w:id="7121" w:author="Nate Bachmeier [AWS-SA]" w:date="2023-02-25T11:26:00Z">
              <w:tcPr>
                <w:tcW w:w="960" w:type="dxa"/>
                <w:tcBorders>
                  <w:top w:val="nil"/>
                  <w:left w:val="nil"/>
                  <w:bottom w:val="nil"/>
                  <w:right w:val="nil"/>
                </w:tcBorders>
                <w:shd w:val="clear" w:color="auto" w:fill="auto"/>
                <w:noWrap/>
                <w:vAlign w:val="bottom"/>
                <w:hideMark/>
              </w:tcPr>
            </w:tcPrChange>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122" w:author="Nate Bachmeier [AWS-SA]" w:date="2023-02-25T11:26:00Z"/>
                <w:rFonts w:ascii="Calibri" w:eastAsia="Times New Roman" w:hAnsi="Calibri" w:cs="Calibri"/>
                <w:color w:val="000000"/>
                <w:sz w:val="22"/>
              </w:rPr>
            </w:pPr>
            <w:ins w:id="7123" w:author="Nate Bachmeier [AWS-SA]" w:date="2023-02-25T11:26:00Z">
              <w:r w:rsidRPr="00E16572">
                <w:rPr>
                  <w:rFonts w:ascii="Calibri" w:eastAsia="Times New Roman" w:hAnsi="Calibri" w:cs="Calibri"/>
                  <w:color w:val="000000"/>
                  <w:sz w:val="22"/>
                </w:rPr>
                <w:t>836</w:t>
              </w:r>
            </w:ins>
          </w:p>
        </w:tc>
      </w:tr>
      <w:tr w:rsidR="00E16572" w:rsidRPr="00E16572" w14:paraId="4A567441" w14:textId="77777777" w:rsidTr="00E16572">
        <w:trPr>
          <w:cnfStyle w:val="000000100000" w:firstRow="0" w:lastRow="0" w:firstColumn="0" w:lastColumn="0" w:oddVBand="0" w:evenVBand="0" w:oddHBand="1" w:evenHBand="0" w:firstRowFirstColumn="0" w:firstRowLastColumn="0" w:lastRowFirstColumn="0" w:lastRowLastColumn="0"/>
          <w:trHeight w:val="300"/>
          <w:ins w:id="7124" w:author="Nate Bachmeier [AWS-SA]" w:date="2023-02-25T11:26:00Z"/>
          <w:trPrChange w:id="71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126" w:author="Nate Bachmeier [AWS-SA]" w:date="2023-02-25T11:26:00Z">
              <w:tcPr>
                <w:tcW w:w="4740" w:type="dxa"/>
                <w:tcBorders>
                  <w:top w:val="nil"/>
                  <w:left w:val="nil"/>
                  <w:bottom w:val="nil"/>
                  <w:right w:val="nil"/>
                </w:tcBorders>
                <w:shd w:val="clear" w:color="auto" w:fill="auto"/>
                <w:noWrap/>
                <w:vAlign w:val="bottom"/>
                <w:hideMark/>
              </w:tcPr>
            </w:tcPrChange>
          </w:tcPr>
          <w:p w14:paraId="1C1B9EE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127" w:author="Nate Bachmeier [AWS-SA]" w:date="2023-02-25T11:26:00Z"/>
                <w:rFonts w:ascii="Calibri" w:eastAsia="Times New Roman" w:hAnsi="Calibri" w:cs="Calibri"/>
                <w:b w:val="0"/>
                <w:bCs w:val="0"/>
                <w:color w:val="000000"/>
                <w:sz w:val="22"/>
                <w:rPrChange w:id="7128" w:author="Nate Bachmeier [AWS-SA]" w:date="2023-02-25T11:29:00Z">
                  <w:rPr>
                    <w:ins w:id="7129" w:author="Nate Bachmeier [AWS-SA]" w:date="2023-02-25T11:26:00Z"/>
                    <w:rFonts w:ascii="Calibri" w:eastAsia="Times New Roman" w:hAnsi="Calibri" w:cs="Calibri"/>
                    <w:color w:val="000000"/>
                    <w:sz w:val="22"/>
                  </w:rPr>
                </w:rPrChange>
              </w:rPr>
            </w:pPr>
            <w:ins w:id="7130" w:author="Nate Bachmeier [AWS-SA]" w:date="2023-02-25T11:26:00Z">
              <w:r w:rsidRPr="00E16572">
                <w:rPr>
                  <w:rFonts w:ascii="Calibri" w:eastAsia="Times New Roman" w:hAnsi="Calibri" w:cs="Calibri"/>
                  <w:b w:val="0"/>
                  <w:bCs w:val="0"/>
                  <w:color w:val="000000"/>
                  <w:sz w:val="22"/>
                  <w:rPrChange w:id="7131" w:author="Nate Bachmeier [AWS-SA]" w:date="2023-02-25T11:29:00Z">
                    <w:rPr>
                      <w:rFonts w:ascii="Calibri" w:eastAsia="Times New Roman" w:hAnsi="Calibri" w:cs="Calibri"/>
                      <w:color w:val="000000"/>
                      <w:sz w:val="22"/>
                    </w:rPr>
                  </w:rPrChange>
                </w:rPr>
                <w:t>sieving</w:t>
              </w:r>
            </w:ins>
          </w:p>
        </w:tc>
        <w:tc>
          <w:tcPr>
            <w:tcW w:w="960" w:type="dxa"/>
            <w:noWrap/>
            <w:hideMark/>
            <w:tcPrChange w:id="7132" w:author="Nate Bachmeier [AWS-SA]" w:date="2023-02-25T11:26:00Z">
              <w:tcPr>
                <w:tcW w:w="960" w:type="dxa"/>
                <w:tcBorders>
                  <w:top w:val="nil"/>
                  <w:left w:val="nil"/>
                  <w:bottom w:val="nil"/>
                  <w:right w:val="nil"/>
                </w:tcBorders>
                <w:shd w:val="clear" w:color="auto" w:fill="auto"/>
                <w:noWrap/>
                <w:vAlign w:val="bottom"/>
                <w:hideMark/>
              </w:tcPr>
            </w:tcPrChange>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133" w:author="Nate Bachmeier [AWS-SA]" w:date="2023-02-25T11:26:00Z"/>
                <w:rFonts w:ascii="Calibri" w:eastAsia="Times New Roman" w:hAnsi="Calibri" w:cs="Calibri"/>
                <w:color w:val="000000"/>
                <w:sz w:val="22"/>
              </w:rPr>
            </w:pPr>
            <w:ins w:id="7134" w:author="Nate Bachmeier [AWS-SA]" w:date="2023-02-25T11:26:00Z">
              <w:r w:rsidRPr="00E16572">
                <w:rPr>
                  <w:rFonts w:ascii="Calibri" w:eastAsia="Times New Roman" w:hAnsi="Calibri" w:cs="Calibri"/>
                  <w:color w:val="000000"/>
                  <w:sz w:val="22"/>
                </w:rPr>
                <w:t>512</w:t>
              </w:r>
            </w:ins>
          </w:p>
        </w:tc>
      </w:tr>
      <w:tr w:rsidR="00E16572" w:rsidRPr="00E16572" w14:paraId="615E07C2" w14:textId="77777777" w:rsidTr="00E16572">
        <w:trPr>
          <w:trHeight w:val="300"/>
          <w:ins w:id="7135" w:author="Nate Bachmeier [AWS-SA]" w:date="2023-02-25T11:26:00Z"/>
          <w:trPrChange w:id="713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137" w:author="Nate Bachmeier [AWS-SA]" w:date="2023-02-25T11:26:00Z">
              <w:tcPr>
                <w:tcW w:w="4740" w:type="dxa"/>
                <w:tcBorders>
                  <w:top w:val="nil"/>
                  <w:left w:val="nil"/>
                  <w:bottom w:val="nil"/>
                  <w:right w:val="nil"/>
                </w:tcBorders>
                <w:shd w:val="clear" w:color="auto" w:fill="auto"/>
                <w:noWrap/>
                <w:vAlign w:val="bottom"/>
                <w:hideMark/>
              </w:tcPr>
            </w:tcPrChange>
          </w:tcPr>
          <w:p w14:paraId="71B6B994" w14:textId="77777777" w:rsidR="00E16572" w:rsidRPr="00E16572" w:rsidRDefault="00E16572" w:rsidP="00E16572">
            <w:pPr>
              <w:spacing w:line="240" w:lineRule="auto"/>
              <w:ind w:firstLine="0"/>
              <w:rPr>
                <w:ins w:id="7138" w:author="Nate Bachmeier [AWS-SA]" w:date="2023-02-25T11:26:00Z"/>
                <w:rFonts w:ascii="Calibri" w:eastAsia="Times New Roman" w:hAnsi="Calibri" w:cs="Calibri"/>
                <w:b w:val="0"/>
                <w:bCs w:val="0"/>
                <w:color w:val="000000"/>
                <w:sz w:val="22"/>
                <w:rPrChange w:id="7139" w:author="Nate Bachmeier [AWS-SA]" w:date="2023-02-25T11:29:00Z">
                  <w:rPr>
                    <w:ins w:id="7140" w:author="Nate Bachmeier [AWS-SA]" w:date="2023-02-25T11:26:00Z"/>
                    <w:rFonts w:ascii="Calibri" w:eastAsia="Times New Roman" w:hAnsi="Calibri" w:cs="Calibri"/>
                    <w:color w:val="000000"/>
                    <w:sz w:val="22"/>
                  </w:rPr>
                </w:rPrChange>
              </w:rPr>
            </w:pPr>
            <w:ins w:id="7141" w:author="Nate Bachmeier [AWS-SA]" w:date="2023-02-25T11:26:00Z">
              <w:r w:rsidRPr="00E16572">
                <w:rPr>
                  <w:rFonts w:ascii="Calibri" w:eastAsia="Times New Roman" w:hAnsi="Calibri" w:cs="Calibri"/>
                  <w:b w:val="0"/>
                  <w:bCs w:val="0"/>
                  <w:color w:val="000000"/>
                  <w:sz w:val="22"/>
                  <w:rPrChange w:id="7142" w:author="Nate Bachmeier [AWS-SA]" w:date="2023-02-25T11:29:00Z">
                    <w:rPr>
                      <w:rFonts w:ascii="Calibri" w:eastAsia="Times New Roman" w:hAnsi="Calibri" w:cs="Calibri"/>
                      <w:color w:val="000000"/>
                      <w:sz w:val="22"/>
                    </w:rPr>
                  </w:rPrChange>
                </w:rPr>
                <w:t>sign language interpreting</w:t>
              </w:r>
            </w:ins>
          </w:p>
        </w:tc>
        <w:tc>
          <w:tcPr>
            <w:tcW w:w="960" w:type="dxa"/>
            <w:noWrap/>
            <w:hideMark/>
            <w:tcPrChange w:id="7143" w:author="Nate Bachmeier [AWS-SA]" w:date="2023-02-25T11:26:00Z">
              <w:tcPr>
                <w:tcW w:w="960" w:type="dxa"/>
                <w:tcBorders>
                  <w:top w:val="nil"/>
                  <w:left w:val="nil"/>
                  <w:bottom w:val="nil"/>
                  <w:right w:val="nil"/>
                </w:tcBorders>
                <w:shd w:val="clear" w:color="auto" w:fill="auto"/>
                <w:noWrap/>
                <w:vAlign w:val="bottom"/>
                <w:hideMark/>
              </w:tcPr>
            </w:tcPrChange>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144" w:author="Nate Bachmeier [AWS-SA]" w:date="2023-02-25T11:26:00Z"/>
                <w:rFonts w:ascii="Calibri" w:eastAsia="Times New Roman" w:hAnsi="Calibri" w:cs="Calibri"/>
                <w:color w:val="000000"/>
                <w:sz w:val="22"/>
              </w:rPr>
            </w:pPr>
            <w:ins w:id="7145" w:author="Nate Bachmeier [AWS-SA]" w:date="2023-02-25T11:26:00Z">
              <w:r w:rsidRPr="00E16572">
                <w:rPr>
                  <w:rFonts w:ascii="Calibri" w:eastAsia="Times New Roman" w:hAnsi="Calibri" w:cs="Calibri"/>
                  <w:color w:val="000000"/>
                  <w:sz w:val="22"/>
                </w:rPr>
                <w:t>477</w:t>
              </w:r>
            </w:ins>
          </w:p>
        </w:tc>
      </w:tr>
      <w:tr w:rsidR="00E16572" w:rsidRPr="00E16572" w14:paraId="23587704" w14:textId="77777777" w:rsidTr="00E16572">
        <w:trPr>
          <w:cnfStyle w:val="000000100000" w:firstRow="0" w:lastRow="0" w:firstColumn="0" w:lastColumn="0" w:oddVBand="0" w:evenVBand="0" w:oddHBand="1" w:evenHBand="0" w:firstRowFirstColumn="0" w:firstRowLastColumn="0" w:lastRowFirstColumn="0" w:lastRowLastColumn="0"/>
          <w:trHeight w:val="300"/>
          <w:ins w:id="7146" w:author="Nate Bachmeier [AWS-SA]" w:date="2023-02-25T11:26:00Z"/>
          <w:trPrChange w:id="714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148" w:author="Nate Bachmeier [AWS-SA]" w:date="2023-02-25T11:26:00Z">
              <w:tcPr>
                <w:tcW w:w="4740" w:type="dxa"/>
                <w:tcBorders>
                  <w:top w:val="nil"/>
                  <w:left w:val="nil"/>
                  <w:bottom w:val="nil"/>
                  <w:right w:val="nil"/>
                </w:tcBorders>
                <w:shd w:val="clear" w:color="auto" w:fill="auto"/>
                <w:noWrap/>
                <w:vAlign w:val="bottom"/>
                <w:hideMark/>
              </w:tcPr>
            </w:tcPrChange>
          </w:tcPr>
          <w:p w14:paraId="6F5C8FA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149" w:author="Nate Bachmeier [AWS-SA]" w:date="2023-02-25T11:26:00Z"/>
                <w:rFonts w:ascii="Calibri" w:eastAsia="Times New Roman" w:hAnsi="Calibri" w:cs="Calibri"/>
                <w:b w:val="0"/>
                <w:bCs w:val="0"/>
                <w:color w:val="000000"/>
                <w:sz w:val="22"/>
                <w:rPrChange w:id="7150" w:author="Nate Bachmeier [AWS-SA]" w:date="2023-02-25T11:29:00Z">
                  <w:rPr>
                    <w:ins w:id="7151" w:author="Nate Bachmeier [AWS-SA]" w:date="2023-02-25T11:26:00Z"/>
                    <w:rFonts w:ascii="Calibri" w:eastAsia="Times New Roman" w:hAnsi="Calibri" w:cs="Calibri"/>
                    <w:color w:val="000000"/>
                    <w:sz w:val="22"/>
                  </w:rPr>
                </w:rPrChange>
              </w:rPr>
            </w:pPr>
            <w:ins w:id="7152" w:author="Nate Bachmeier [AWS-SA]" w:date="2023-02-25T11:26:00Z">
              <w:r w:rsidRPr="00E16572">
                <w:rPr>
                  <w:rFonts w:ascii="Calibri" w:eastAsia="Times New Roman" w:hAnsi="Calibri" w:cs="Calibri"/>
                  <w:b w:val="0"/>
                  <w:bCs w:val="0"/>
                  <w:color w:val="000000"/>
                  <w:sz w:val="22"/>
                  <w:rPrChange w:id="7153" w:author="Nate Bachmeier [AWS-SA]" w:date="2023-02-25T11:29:00Z">
                    <w:rPr>
                      <w:rFonts w:ascii="Calibri" w:eastAsia="Times New Roman" w:hAnsi="Calibri" w:cs="Calibri"/>
                      <w:color w:val="000000"/>
                      <w:sz w:val="22"/>
                    </w:rPr>
                  </w:rPrChange>
                </w:rPr>
                <w:t>silent disco</w:t>
              </w:r>
            </w:ins>
          </w:p>
        </w:tc>
        <w:tc>
          <w:tcPr>
            <w:tcW w:w="960" w:type="dxa"/>
            <w:noWrap/>
            <w:hideMark/>
            <w:tcPrChange w:id="7154" w:author="Nate Bachmeier [AWS-SA]" w:date="2023-02-25T11:26:00Z">
              <w:tcPr>
                <w:tcW w:w="960" w:type="dxa"/>
                <w:tcBorders>
                  <w:top w:val="nil"/>
                  <w:left w:val="nil"/>
                  <w:bottom w:val="nil"/>
                  <w:right w:val="nil"/>
                </w:tcBorders>
                <w:shd w:val="clear" w:color="auto" w:fill="auto"/>
                <w:noWrap/>
                <w:vAlign w:val="bottom"/>
                <w:hideMark/>
              </w:tcPr>
            </w:tcPrChange>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155" w:author="Nate Bachmeier [AWS-SA]" w:date="2023-02-25T11:26:00Z"/>
                <w:rFonts w:ascii="Calibri" w:eastAsia="Times New Roman" w:hAnsi="Calibri" w:cs="Calibri"/>
                <w:color w:val="000000"/>
                <w:sz w:val="22"/>
              </w:rPr>
            </w:pPr>
            <w:ins w:id="7156" w:author="Nate Bachmeier [AWS-SA]" w:date="2023-02-25T11:26:00Z">
              <w:r w:rsidRPr="00E16572">
                <w:rPr>
                  <w:rFonts w:ascii="Calibri" w:eastAsia="Times New Roman" w:hAnsi="Calibri" w:cs="Calibri"/>
                  <w:color w:val="000000"/>
                  <w:sz w:val="22"/>
                </w:rPr>
                <w:t>638</w:t>
              </w:r>
            </w:ins>
          </w:p>
        </w:tc>
      </w:tr>
      <w:tr w:rsidR="00E16572" w:rsidRPr="00E16572" w14:paraId="74C327C9" w14:textId="77777777" w:rsidTr="00E16572">
        <w:trPr>
          <w:trHeight w:val="300"/>
          <w:ins w:id="7157" w:author="Nate Bachmeier [AWS-SA]" w:date="2023-02-25T11:26:00Z"/>
          <w:trPrChange w:id="715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159" w:author="Nate Bachmeier [AWS-SA]" w:date="2023-02-25T11:26:00Z">
              <w:tcPr>
                <w:tcW w:w="4740" w:type="dxa"/>
                <w:tcBorders>
                  <w:top w:val="nil"/>
                  <w:left w:val="nil"/>
                  <w:bottom w:val="nil"/>
                  <w:right w:val="nil"/>
                </w:tcBorders>
                <w:shd w:val="clear" w:color="auto" w:fill="auto"/>
                <w:noWrap/>
                <w:vAlign w:val="bottom"/>
                <w:hideMark/>
              </w:tcPr>
            </w:tcPrChange>
          </w:tcPr>
          <w:p w14:paraId="13DA89F4" w14:textId="77777777" w:rsidR="00E16572" w:rsidRPr="00E16572" w:rsidRDefault="00E16572" w:rsidP="00E16572">
            <w:pPr>
              <w:spacing w:line="240" w:lineRule="auto"/>
              <w:ind w:firstLine="0"/>
              <w:rPr>
                <w:ins w:id="7160" w:author="Nate Bachmeier [AWS-SA]" w:date="2023-02-25T11:26:00Z"/>
                <w:rFonts w:ascii="Calibri" w:eastAsia="Times New Roman" w:hAnsi="Calibri" w:cs="Calibri"/>
                <w:b w:val="0"/>
                <w:bCs w:val="0"/>
                <w:color w:val="000000"/>
                <w:sz w:val="22"/>
                <w:rPrChange w:id="7161" w:author="Nate Bachmeier [AWS-SA]" w:date="2023-02-25T11:29:00Z">
                  <w:rPr>
                    <w:ins w:id="7162" w:author="Nate Bachmeier [AWS-SA]" w:date="2023-02-25T11:26:00Z"/>
                    <w:rFonts w:ascii="Calibri" w:eastAsia="Times New Roman" w:hAnsi="Calibri" w:cs="Calibri"/>
                    <w:color w:val="000000"/>
                    <w:sz w:val="22"/>
                  </w:rPr>
                </w:rPrChange>
              </w:rPr>
            </w:pPr>
            <w:ins w:id="7163" w:author="Nate Bachmeier [AWS-SA]" w:date="2023-02-25T11:26:00Z">
              <w:r w:rsidRPr="00E16572">
                <w:rPr>
                  <w:rFonts w:ascii="Calibri" w:eastAsia="Times New Roman" w:hAnsi="Calibri" w:cs="Calibri"/>
                  <w:b w:val="0"/>
                  <w:bCs w:val="0"/>
                  <w:color w:val="000000"/>
                  <w:sz w:val="22"/>
                  <w:rPrChange w:id="7164" w:author="Nate Bachmeier [AWS-SA]" w:date="2023-02-25T11:29:00Z">
                    <w:rPr>
                      <w:rFonts w:ascii="Calibri" w:eastAsia="Times New Roman" w:hAnsi="Calibri" w:cs="Calibri"/>
                      <w:color w:val="000000"/>
                      <w:sz w:val="22"/>
                    </w:rPr>
                  </w:rPrChange>
                </w:rPr>
                <w:t>singing</w:t>
              </w:r>
            </w:ins>
          </w:p>
        </w:tc>
        <w:tc>
          <w:tcPr>
            <w:tcW w:w="960" w:type="dxa"/>
            <w:noWrap/>
            <w:hideMark/>
            <w:tcPrChange w:id="7165" w:author="Nate Bachmeier [AWS-SA]" w:date="2023-02-25T11:26:00Z">
              <w:tcPr>
                <w:tcW w:w="960" w:type="dxa"/>
                <w:tcBorders>
                  <w:top w:val="nil"/>
                  <w:left w:val="nil"/>
                  <w:bottom w:val="nil"/>
                  <w:right w:val="nil"/>
                </w:tcBorders>
                <w:shd w:val="clear" w:color="auto" w:fill="auto"/>
                <w:noWrap/>
                <w:vAlign w:val="bottom"/>
                <w:hideMark/>
              </w:tcPr>
            </w:tcPrChange>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166" w:author="Nate Bachmeier [AWS-SA]" w:date="2023-02-25T11:26:00Z"/>
                <w:rFonts w:ascii="Calibri" w:eastAsia="Times New Roman" w:hAnsi="Calibri" w:cs="Calibri"/>
                <w:color w:val="000000"/>
                <w:sz w:val="22"/>
              </w:rPr>
            </w:pPr>
            <w:ins w:id="7167" w:author="Nate Bachmeier [AWS-SA]" w:date="2023-02-25T11:26:00Z">
              <w:r w:rsidRPr="00E16572">
                <w:rPr>
                  <w:rFonts w:ascii="Calibri" w:eastAsia="Times New Roman" w:hAnsi="Calibri" w:cs="Calibri"/>
                  <w:color w:val="000000"/>
                  <w:sz w:val="22"/>
                </w:rPr>
                <w:t>580</w:t>
              </w:r>
            </w:ins>
          </w:p>
        </w:tc>
      </w:tr>
      <w:tr w:rsidR="00E16572" w:rsidRPr="00E16572" w14:paraId="2F0E82C3" w14:textId="77777777" w:rsidTr="00E16572">
        <w:trPr>
          <w:cnfStyle w:val="000000100000" w:firstRow="0" w:lastRow="0" w:firstColumn="0" w:lastColumn="0" w:oddVBand="0" w:evenVBand="0" w:oddHBand="1" w:evenHBand="0" w:firstRowFirstColumn="0" w:firstRowLastColumn="0" w:lastRowFirstColumn="0" w:lastRowLastColumn="0"/>
          <w:trHeight w:val="300"/>
          <w:ins w:id="7168" w:author="Nate Bachmeier [AWS-SA]" w:date="2023-02-25T11:26:00Z"/>
          <w:trPrChange w:id="716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170" w:author="Nate Bachmeier [AWS-SA]" w:date="2023-02-25T11:26:00Z">
              <w:tcPr>
                <w:tcW w:w="4740" w:type="dxa"/>
                <w:tcBorders>
                  <w:top w:val="nil"/>
                  <w:left w:val="nil"/>
                  <w:bottom w:val="nil"/>
                  <w:right w:val="nil"/>
                </w:tcBorders>
                <w:shd w:val="clear" w:color="auto" w:fill="auto"/>
                <w:noWrap/>
                <w:vAlign w:val="bottom"/>
                <w:hideMark/>
              </w:tcPr>
            </w:tcPrChange>
          </w:tcPr>
          <w:p w14:paraId="7DDA48B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171" w:author="Nate Bachmeier [AWS-SA]" w:date="2023-02-25T11:26:00Z"/>
                <w:rFonts w:ascii="Calibri" w:eastAsia="Times New Roman" w:hAnsi="Calibri" w:cs="Calibri"/>
                <w:b w:val="0"/>
                <w:bCs w:val="0"/>
                <w:color w:val="000000"/>
                <w:sz w:val="22"/>
                <w:rPrChange w:id="7172" w:author="Nate Bachmeier [AWS-SA]" w:date="2023-02-25T11:29:00Z">
                  <w:rPr>
                    <w:ins w:id="7173" w:author="Nate Bachmeier [AWS-SA]" w:date="2023-02-25T11:26:00Z"/>
                    <w:rFonts w:ascii="Calibri" w:eastAsia="Times New Roman" w:hAnsi="Calibri" w:cs="Calibri"/>
                    <w:color w:val="000000"/>
                    <w:sz w:val="22"/>
                  </w:rPr>
                </w:rPrChange>
              </w:rPr>
            </w:pPr>
            <w:ins w:id="7174" w:author="Nate Bachmeier [AWS-SA]" w:date="2023-02-25T11:26:00Z">
              <w:r w:rsidRPr="00E16572">
                <w:rPr>
                  <w:rFonts w:ascii="Calibri" w:eastAsia="Times New Roman" w:hAnsi="Calibri" w:cs="Calibri"/>
                  <w:b w:val="0"/>
                  <w:bCs w:val="0"/>
                  <w:color w:val="000000"/>
                  <w:sz w:val="22"/>
                  <w:rPrChange w:id="7175" w:author="Nate Bachmeier [AWS-SA]" w:date="2023-02-25T11:29:00Z">
                    <w:rPr>
                      <w:rFonts w:ascii="Calibri" w:eastAsia="Times New Roman" w:hAnsi="Calibri" w:cs="Calibri"/>
                      <w:color w:val="000000"/>
                      <w:sz w:val="22"/>
                    </w:rPr>
                  </w:rPrChange>
                </w:rPr>
                <w:t>sipping cup</w:t>
              </w:r>
            </w:ins>
          </w:p>
        </w:tc>
        <w:tc>
          <w:tcPr>
            <w:tcW w:w="960" w:type="dxa"/>
            <w:noWrap/>
            <w:hideMark/>
            <w:tcPrChange w:id="7176" w:author="Nate Bachmeier [AWS-SA]" w:date="2023-02-25T11:26:00Z">
              <w:tcPr>
                <w:tcW w:w="960" w:type="dxa"/>
                <w:tcBorders>
                  <w:top w:val="nil"/>
                  <w:left w:val="nil"/>
                  <w:bottom w:val="nil"/>
                  <w:right w:val="nil"/>
                </w:tcBorders>
                <w:shd w:val="clear" w:color="auto" w:fill="auto"/>
                <w:noWrap/>
                <w:vAlign w:val="bottom"/>
                <w:hideMark/>
              </w:tcPr>
            </w:tcPrChange>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177" w:author="Nate Bachmeier [AWS-SA]" w:date="2023-02-25T11:26:00Z"/>
                <w:rFonts w:ascii="Calibri" w:eastAsia="Times New Roman" w:hAnsi="Calibri" w:cs="Calibri"/>
                <w:color w:val="000000"/>
                <w:sz w:val="22"/>
              </w:rPr>
            </w:pPr>
            <w:ins w:id="7178" w:author="Nate Bachmeier [AWS-SA]" w:date="2023-02-25T11:26:00Z">
              <w:r w:rsidRPr="00E16572">
                <w:rPr>
                  <w:rFonts w:ascii="Calibri" w:eastAsia="Times New Roman" w:hAnsi="Calibri" w:cs="Calibri"/>
                  <w:color w:val="000000"/>
                  <w:sz w:val="22"/>
                </w:rPr>
                <w:t>723</w:t>
              </w:r>
            </w:ins>
          </w:p>
        </w:tc>
      </w:tr>
      <w:tr w:rsidR="00E16572" w:rsidRPr="00E16572" w14:paraId="7CA27537" w14:textId="77777777" w:rsidTr="00E16572">
        <w:trPr>
          <w:trHeight w:val="300"/>
          <w:ins w:id="7179" w:author="Nate Bachmeier [AWS-SA]" w:date="2023-02-25T11:26:00Z"/>
          <w:trPrChange w:id="718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181" w:author="Nate Bachmeier [AWS-SA]" w:date="2023-02-25T11:26:00Z">
              <w:tcPr>
                <w:tcW w:w="4740" w:type="dxa"/>
                <w:tcBorders>
                  <w:top w:val="nil"/>
                  <w:left w:val="nil"/>
                  <w:bottom w:val="nil"/>
                  <w:right w:val="nil"/>
                </w:tcBorders>
                <w:shd w:val="clear" w:color="auto" w:fill="auto"/>
                <w:noWrap/>
                <w:vAlign w:val="bottom"/>
                <w:hideMark/>
              </w:tcPr>
            </w:tcPrChange>
          </w:tcPr>
          <w:p w14:paraId="5ABB3C6B" w14:textId="77777777" w:rsidR="00E16572" w:rsidRPr="00E16572" w:rsidRDefault="00E16572" w:rsidP="00E16572">
            <w:pPr>
              <w:spacing w:line="240" w:lineRule="auto"/>
              <w:ind w:firstLine="0"/>
              <w:rPr>
                <w:ins w:id="7182" w:author="Nate Bachmeier [AWS-SA]" w:date="2023-02-25T11:26:00Z"/>
                <w:rFonts w:ascii="Calibri" w:eastAsia="Times New Roman" w:hAnsi="Calibri" w:cs="Calibri"/>
                <w:b w:val="0"/>
                <w:bCs w:val="0"/>
                <w:color w:val="000000"/>
                <w:sz w:val="22"/>
                <w:rPrChange w:id="7183" w:author="Nate Bachmeier [AWS-SA]" w:date="2023-02-25T11:29:00Z">
                  <w:rPr>
                    <w:ins w:id="7184" w:author="Nate Bachmeier [AWS-SA]" w:date="2023-02-25T11:26:00Z"/>
                    <w:rFonts w:ascii="Calibri" w:eastAsia="Times New Roman" w:hAnsi="Calibri" w:cs="Calibri"/>
                    <w:color w:val="000000"/>
                    <w:sz w:val="22"/>
                  </w:rPr>
                </w:rPrChange>
              </w:rPr>
            </w:pPr>
            <w:proofErr w:type="spellStart"/>
            <w:ins w:id="7185" w:author="Nate Bachmeier [AWS-SA]" w:date="2023-02-25T11:26:00Z">
              <w:r w:rsidRPr="00E16572">
                <w:rPr>
                  <w:rFonts w:ascii="Calibri" w:eastAsia="Times New Roman" w:hAnsi="Calibri" w:cs="Calibri"/>
                  <w:b w:val="0"/>
                  <w:bCs w:val="0"/>
                  <w:color w:val="000000"/>
                  <w:sz w:val="22"/>
                  <w:rPrChange w:id="7186" w:author="Nate Bachmeier [AWS-SA]" w:date="2023-02-25T11:29:00Z">
                    <w:rPr>
                      <w:rFonts w:ascii="Calibri" w:eastAsia="Times New Roman" w:hAnsi="Calibri" w:cs="Calibri"/>
                      <w:color w:val="000000"/>
                      <w:sz w:val="22"/>
                    </w:rPr>
                  </w:rPrChange>
                </w:rPr>
                <w:t>situp</w:t>
              </w:r>
              <w:proofErr w:type="spellEnd"/>
            </w:ins>
          </w:p>
        </w:tc>
        <w:tc>
          <w:tcPr>
            <w:tcW w:w="960" w:type="dxa"/>
            <w:noWrap/>
            <w:hideMark/>
            <w:tcPrChange w:id="7187" w:author="Nate Bachmeier [AWS-SA]" w:date="2023-02-25T11:26:00Z">
              <w:tcPr>
                <w:tcW w:w="960" w:type="dxa"/>
                <w:tcBorders>
                  <w:top w:val="nil"/>
                  <w:left w:val="nil"/>
                  <w:bottom w:val="nil"/>
                  <w:right w:val="nil"/>
                </w:tcBorders>
                <w:shd w:val="clear" w:color="auto" w:fill="auto"/>
                <w:noWrap/>
                <w:vAlign w:val="bottom"/>
                <w:hideMark/>
              </w:tcPr>
            </w:tcPrChange>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188" w:author="Nate Bachmeier [AWS-SA]" w:date="2023-02-25T11:26:00Z"/>
                <w:rFonts w:ascii="Calibri" w:eastAsia="Times New Roman" w:hAnsi="Calibri" w:cs="Calibri"/>
                <w:color w:val="000000"/>
                <w:sz w:val="22"/>
              </w:rPr>
            </w:pPr>
            <w:ins w:id="7189" w:author="Nate Bachmeier [AWS-SA]" w:date="2023-02-25T11:26:00Z">
              <w:r w:rsidRPr="00E16572">
                <w:rPr>
                  <w:rFonts w:ascii="Calibri" w:eastAsia="Times New Roman" w:hAnsi="Calibri" w:cs="Calibri"/>
                  <w:color w:val="000000"/>
                  <w:sz w:val="22"/>
                </w:rPr>
                <w:t>829</w:t>
              </w:r>
            </w:ins>
          </w:p>
        </w:tc>
      </w:tr>
      <w:tr w:rsidR="00E16572" w:rsidRPr="00E16572" w14:paraId="56A9E356" w14:textId="77777777" w:rsidTr="00E16572">
        <w:trPr>
          <w:cnfStyle w:val="000000100000" w:firstRow="0" w:lastRow="0" w:firstColumn="0" w:lastColumn="0" w:oddVBand="0" w:evenVBand="0" w:oddHBand="1" w:evenHBand="0" w:firstRowFirstColumn="0" w:firstRowLastColumn="0" w:lastRowFirstColumn="0" w:lastRowLastColumn="0"/>
          <w:trHeight w:val="300"/>
          <w:ins w:id="7190" w:author="Nate Bachmeier [AWS-SA]" w:date="2023-02-25T11:26:00Z"/>
          <w:trPrChange w:id="719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192" w:author="Nate Bachmeier [AWS-SA]" w:date="2023-02-25T11:26:00Z">
              <w:tcPr>
                <w:tcW w:w="4740" w:type="dxa"/>
                <w:tcBorders>
                  <w:top w:val="nil"/>
                  <w:left w:val="nil"/>
                  <w:bottom w:val="nil"/>
                  <w:right w:val="nil"/>
                </w:tcBorders>
                <w:shd w:val="clear" w:color="auto" w:fill="auto"/>
                <w:noWrap/>
                <w:vAlign w:val="bottom"/>
                <w:hideMark/>
              </w:tcPr>
            </w:tcPrChange>
          </w:tcPr>
          <w:p w14:paraId="7F77AEF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193" w:author="Nate Bachmeier [AWS-SA]" w:date="2023-02-25T11:26:00Z"/>
                <w:rFonts w:ascii="Calibri" w:eastAsia="Times New Roman" w:hAnsi="Calibri" w:cs="Calibri"/>
                <w:b w:val="0"/>
                <w:bCs w:val="0"/>
                <w:color w:val="000000"/>
                <w:sz w:val="22"/>
                <w:rPrChange w:id="7194" w:author="Nate Bachmeier [AWS-SA]" w:date="2023-02-25T11:29:00Z">
                  <w:rPr>
                    <w:ins w:id="7195" w:author="Nate Bachmeier [AWS-SA]" w:date="2023-02-25T11:26:00Z"/>
                    <w:rFonts w:ascii="Calibri" w:eastAsia="Times New Roman" w:hAnsi="Calibri" w:cs="Calibri"/>
                    <w:color w:val="000000"/>
                    <w:sz w:val="22"/>
                  </w:rPr>
                </w:rPrChange>
              </w:rPr>
            </w:pPr>
            <w:ins w:id="7196" w:author="Nate Bachmeier [AWS-SA]" w:date="2023-02-25T11:26:00Z">
              <w:r w:rsidRPr="00E16572">
                <w:rPr>
                  <w:rFonts w:ascii="Calibri" w:eastAsia="Times New Roman" w:hAnsi="Calibri" w:cs="Calibri"/>
                  <w:b w:val="0"/>
                  <w:bCs w:val="0"/>
                  <w:color w:val="000000"/>
                  <w:sz w:val="22"/>
                  <w:rPrChange w:id="7197" w:author="Nate Bachmeier [AWS-SA]" w:date="2023-02-25T11:29:00Z">
                    <w:rPr>
                      <w:rFonts w:ascii="Calibri" w:eastAsia="Times New Roman" w:hAnsi="Calibri" w:cs="Calibri"/>
                      <w:color w:val="000000"/>
                      <w:sz w:val="22"/>
                    </w:rPr>
                  </w:rPrChange>
                </w:rPr>
                <w:t>skateboarding</w:t>
              </w:r>
            </w:ins>
          </w:p>
        </w:tc>
        <w:tc>
          <w:tcPr>
            <w:tcW w:w="960" w:type="dxa"/>
            <w:noWrap/>
            <w:hideMark/>
            <w:tcPrChange w:id="7198" w:author="Nate Bachmeier [AWS-SA]" w:date="2023-02-25T11:26:00Z">
              <w:tcPr>
                <w:tcW w:w="960" w:type="dxa"/>
                <w:tcBorders>
                  <w:top w:val="nil"/>
                  <w:left w:val="nil"/>
                  <w:bottom w:val="nil"/>
                  <w:right w:val="nil"/>
                </w:tcBorders>
                <w:shd w:val="clear" w:color="auto" w:fill="auto"/>
                <w:noWrap/>
                <w:vAlign w:val="bottom"/>
                <w:hideMark/>
              </w:tcPr>
            </w:tcPrChange>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199" w:author="Nate Bachmeier [AWS-SA]" w:date="2023-02-25T11:26:00Z"/>
                <w:rFonts w:ascii="Calibri" w:eastAsia="Times New Roman" w:hAnsi="Calibri" w:cs="Calibri"/>
                <w:color w:val="000000"/>
                <w:sz w:val="22"/>
              </w:rPr>
            </w:pPr>
            <w:ins w:id="7200" w:author="Nate Bachmeier [AWS-SA]" w:date="2023-02-25T11:26:00Z">
              <w:r w:rsidRPr="00E16572">
                <w:rPr>
                  <w:rFonts w:ascii="Calibri" w:eastAsia="Times New Roman" w:hAnsi="Calibri" w:cs="Calibri"/>
                  <w:color w:val="000000"/>
                  <w:sz w:val="22"/>
                </w:rPr>
                <w:t>445</w:t>
              </w:r>
            </w:ins>
          </w:p>
        </w:tc>
      </w:tr>
      <w:tr w:rsidR="00E16572" w:rsidRPr="00E16572" w14:paraId="24352B4D" w14:textId="77777777" w:rsidTr="00E16572">
        <w:trPr>
          <w:trHeight w:val="300"/>
          <w:ins w:id="7201" w:author="Nate Bachmeier [AWS-SA]" w:date="2023-02-25T11:26:00Z"/>
          <w:trPrChange w:id="720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203" w:author="Nate Bachmeier [AWS-SA]" w:date="2023-02-25T11:26:00Z">
              <w:tcPr>
                <w:tcW w:w="4740" w:type="dxa"/>
                <w:tcBorders>
                  <w:top w:val="nil"/>
                  <w:left w:val="nil"/>
                  <w:bottom w:val="nil"/>
                  <w:right w:val="nil"/>
                </w:tcBorders>
                <w:shd w:val="clear" w:color="auto" w:fill="auto"/>
                <w:noWrap/>
                <w:vAlign w:val="bottom"/>
                <w:hideMark/>
              </w:tcPr>
            </w:tcPrChange>
          </w:tcPr>
          <w:p w14:paraId="4E834D7B" w14:textId="77777777" w:rsidR="00E16572" w:rsidRPr="00E16572" w:rsidRDefault="00E16572" w:rsidP="00E16572">
            <w:pPr>
              <w:spacing w:line="240" w:lineRule="auto"/>
              <w:ind w:firstLine="0"/>
              <w:rPr>
                <w:ins w:id="7204" w:author="Nate Bachmeier [AWS-SA]" w:date="2023-02-25T11:26:00Z"/>
                <w:rFonts w:ascii="Calibri" w:eastAsia="Times New Roman" w:hAnsi="Calibri" w:cs="Calibri"/>
                <w:b w:val="0"/>
                <w:bCs w:val="0"/>
                <w:color w:val="000000"/>
                <w:sz w:val="22"/>
                <w:rPrChange w:id="7205" w:author="Nate Bachmeier [AWS-SA]" w:date="2023-02-25T11:29:00Z">
                  <w:rPr>
                    <w:ins w:id="7206" w:author="Nate Bachmeier [AWS-SA]" w:date="2023-02-25T11:26:00Z"/>
                    <w:rFonts w:ascii="Calibri" w:eastAsia="Times New Roman" w:hAnsi="Calibri" w:cs="Calibri"/>
                    <w:color w:val="000000"/>
                    <w:sz w:val="22"/>
                  </w:rPr>
                </w:rPrChange>
              </w:rPr>
            </w:pPr>
            <w:ins w:id="7207" w:author="Nate Bachmeier [AWS-SA]" w:date="2023-02-25T11:26:00Z">
              <w:r w:rsidRPr="00E16572">
                <w:rPr>
                  <w:rFonts w:ascii="Calibri" w:eastAsia="Times New Roman" w:hAnsi="Calibri" w:cs="Calibri"/>
                  <w:b w:val="0"/>
                  <w:bCs w:val="0"/>
                  <w:color w:val="000000"/>
                  <w:sz w:val="22"/>
                  <w:rPrChange w:id="7208" w:author="Nate Bachmeier [AWS-SA]" w:date="2023-02-25T11:29:00Z">
                    <w:rPr>
                      <w:rFonts w:ascii="Calibri" w:eastAsia="Times New Roman" w:hAnsi="Calibri" w:cs="Calibri"/>
                      <w:color w:val="000000"/>
                      <w:sz w:val="22"/>
                    </w:rPr>
                  </w:rPrChange>
                </w:rPr>
                <w:t>ski ballet</w:t>
              </w:r>
            </w:ins>
          </w:p>
        </w:tc>
        <w:tc>
          <w:tcPr>
            <w:tcW w:w="960" w:type="dxa"/>
            <w:noWrap/>
            <w:hideMark/>
            <w:tcPrChange w:id="7209" w:author="Nate Bachmeier [AWS-SA]" w:date="2023-02-25T11:26:00Z">
              <w:tcPr>
                <w:tcW w:w="960" w:type="dxa"/>
                <w:tcBorders>
                  <w:top w:val="nil"/>
                  <w:left w:val="nil"/>
                  <w:bottom w:val="nil"/>
                  <w:right w:val="nil"/>
                </w:tcBorders>
                <w:shd w:val="clear" w:color="auto" w:fill="auto"/>
                <w:noWrap/>
                <w:vAlign w:val="bottom"/>
                <w:hideMark/>
              </w:tcPr>
            </w:tcPrChange>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210" w:author="Nate Bachmeier [AWS-SA]" w:date="2023-02-25T11:26:00Z"/>
                <w:rFonts w:ascii="Calibri" w:eastAsia="Times New Roman" w:hAnsi="Calibri" w:cs="Calibri"/>
                <w:color w:val="000000"/>
                <w:sz w:val="22"/>
              </w:rPr>
            </w:pPr>
            <w:ins w:id="7211" w:author="Nate Bachmeier [AWS-SA]" w:date="2023-02-25T11:26:00Z">
              <w:r w:rsidRPr="00E16572">
                <w:rPr>
                  <w:rFonts w:ascii="Calibri" w:eastAsia="Times New Roman" w:hAnsi="Calibri" w:cs="Calibri"/>
                  <w:color w:val="000000"/>
                  <w:sz w:val="22"/>
                </w:rPr>
                <w:t>538</w:t>
              </w:r>
            </w:ins>
          </w:p>
        </w:tc>
      </w:tr>
      <w:tr w:rsidR="00E16572" w:rsidRPr="00E16572" w14:paraId="01C331BC" w14:textId="77777777" w:rsidTr="00E16572">
        <w:trPr>
          <w:cnfStyle w:val="000000100000" w:firstRow="0" w:lastRow="0" w:firstColumn="0" w:lastColumn="0" w:oddVBand="0" w:evenVBand="0" w:oddHBand="1" w:evenHBand="0" w:firstRowFirstColumn="0" w:firstRowLastColumn="0" w:lastRowFirstColumn="0" w:lastRowLastColumn="0"/>
          <w:trHeight w:val="300"/>
          <w:ins w:id="7212" w:author="Nate Bachmeier [AWS-SA]" w:date="2023-02-25T11:26:00Z"/>
          <w:trPrChange w:id="721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214" w:author="Nate Bachmeier [AWS-SA]" w:date="2023-02-25T11:26:00Z">
              <w:tcPr>
                <w:tcW w:w="4740" w:type="dxa"/>
                <w:tcBorders>
                  <w:top w:val="nil"/>
                  <w:left w:val="nil"/>
                  <w:bottom w:val="nil"/>
                  <w:right w:val="nil"/>
                </w:tcBorders>
                <w:shd w:val="clear" w:color="auto" w:fill="auto"/>
                <w:noWrap/>
                <w:vAlign w:val="bottom"/>
                <w:hideMark/>
              </w:tcPr>
            </w:tcPrChange>
          </w:tcPr>
          <w:p w14:paraId="26CADCC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215" w:author="Nate Bachmeier [AWS-SA]" w:date="2023-02-25T11:26:00Z"/>
                <w:rFonts w:ascii="Calibri" w:eastAsia="Times New Roman" w:hAnsi="Calibri" w:cs="Calibri"/>
                <w:b w:val="0"/>
                <w:bCs w:val="0"/>
                <w:color w:val="000000"/>
                <w:sz w:val="22"/>
                <w:rPrChange w:id="7216" w:author="Nate Bachmeier [AWS-SA]" w:date="2023-02-25T11:29:00Z">
                  <w:rPr>
                    <w:ins w:id="7217" w:author="Nate Bachmeier [AWS-SA]" w:date="2023-02-25T11:26:00Z"/>
                    <w:rFonts w:ascii="Calibri" w:eastAsia="Times New Roman" w:hAnsi="Calibri" w:cs="Calibri"/>
                    <w:color w:val="000000"/>
                    <w:sz w:val="22"/>
                  </w:rPr>
                </w:rPrChange>
              </w:rPr>
            </w:pPr>
            <w:ins w:id="7218" w:author="Nate Bachmeier [AWS-SA]" w:date="2023-02-25T11:26:00Z">
              <w:r w:rsidRPr="00E16572">
                <w:rPr>
                  <w:rFonts w:ascii="Calibri" w:eastAsia="Times New Roman" w:hAnsi="Calibri" w:cs="Calibri"/>
                  <w:b w:val="0"/>
                  <w:bCs w:val="0"/>
                  <w:color w:val="000000"/>
                  <w:sz w:val="22"/>
                  <w:rPrChange w:id="7219" w:author="Nate Bachmeier [AWS-SA]" w:date="2023-02-25T11:29:00Z">
                    <w:rPr>
                      <w:rFonts w:ascii="Calibri" w:eastAsia="Times New Roman" w:hAnsi="Calibri" w:cs="Calibri"/>
                      <w:color w:val="000000"/>
                      <w:sz w:val="22"/>
                    </w:rPr>
                  </w:rPrChange>
                </w:rPr>
                <w:t>ski jumping</w:t>
              </w:r>
            </w:ins>
          </w:p>
        </w:tc>
        <w:tc>
          <w:tcPr>
            <w:tcW w:w="960" w:type="dxa"/>
            <w:noWrap/>
            <w:hideMark/>
            <w:tcPrChange w:id="7220" w:author="Nate Bachmeier [AWS-SA]" w:date="2023-02-25T11:26:00Z">
              <w:tcPr>
                <w:tcW w:w="960" w:type="dxa"/>
                <w:tcBorders>
                  <w:top w:val="nil"/>
                  <w:left w:val="nil"/>
                  <w:bottom w:val="nil"/>
                  <w:right w:val="nil"/>
                </w:tcBorders>
                <w:shd w:val="clear" w:color="auto" w:fill="auto"/>
                <w:noWrap/>
                <w:vAlign w:val="bottom"/>
                <w:hideMark/>
              </w:tcPr>
            </w:tcPrChange>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221" w:author="Nate Bachmeier [AWS-SA]" w:date="2023-02-25T11:26:00Z"/>
                <w:rFonts w:ascii="Calibri" w:eastAsia="Times New Roman" w:hAnsi="Calibri" w:cs="Calibri"/>
                <w:color w:val="000000"/>
                <w:sz w:val="22"/>
              </w:rPr>
            </w:pPr>
            <w:ins w:id="7222" w:author="Nate Bachmeier [AWS-SA]" w:date="2023-02-25T11:26:00Z">
              <w:r w:rsidRPr="00E16572">
                <w:rPr>
                  <w:rFonts w:ascii="Calibri" w:eastAsia="Times New Roman" w:hAnsi="Calibri" w:cs="Calibri"/>
                  <w:color w:val="000000"/>
                  <w:sz w:val="22"/>
                </w:rPr>
                <w:t>497</w:t>
              </w:r>
            </w:ins>
          </w:p>
        </w:tc>
      </w:tr>
      <w:tr w:rsidR="00E16572" w:rsidRPr="00E16572" w14:paraId="6BD1A219" w14:textId="77777777" w:rsidTr="00E16572">
        <w:trPr>
          <w:trHeight w:val="300"/>
          <w:ins w:id="7223" w:author="Nate Bachmeier [AWS-SA]" w:date="2023-02-25T11:26:00Z"/>
          <w:trPrChange w:id="722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225" w:author="Nate Bachmeier [AWS-SA]" w:date="2023-02-25T11:26:00Z">
              <w:tcPr>
                <w:tcW w:w="4740" w:type="dxa"/>
                <w:tcBorders>
                  <w:top w:val="nil"/>
                  <w:left w:val="nil"/>
                  <w:bottom w:val="nil"/>
                  <w:right w:val="nil"/>
                </w:tcBorders>
                <w:shd w:val="clear" w:color="auto" w:fill="auto"/>
                <w:noWrap/>
                <w:vAlign w:val="bottom"/>
                <w:hideMark/>
              </w:tcPr>
            </w:tcPrChange>
          </w:tcPr>
          <w:p w14:paraId="3857A2A8" w14:textId="77777777" w:rsidR="00E16572" w:rsidRPr="00E16572" w:rsidRDefault="00E16572" w:rsidP="00E16572">
            <w:pPr>
              <w:spacing w:line="240" w:lineRule="auto"/>
              <w:ind w:firstLine="0"/>
              <w:rPr>
                <w:ins w:id="7226" w:author="Nate Bachmeier [AWS-SA]" w:date="2023-02-25T11:26:00Z"/>
                <w:rFonts w:ascii="Calibri" w:eastAsia="Times New Roman" w:hAnsi="Calibri" w:cs="Calibri"/>
                <w:b w:val="0"/>
                <w:bCs w:val="0"/>
                <w:color w:val="000000"/>
                <w:sz w:val="22"/>
                <w:rPrChange w:id="7227" w:author="Nate Bachmeier [AWS-SA]" w:date="2023-02-25T11:29:00Z">
                  <w:rPr>
                    <w:ins w:id="7228" w:author="Nate Bachmeier [AWS-SA]" w:date="2023-02-25T11:26:00Z"/>
                    <w:rFonts w:ascii="Calibri" w:eastAsia="Times New Roman" w:hAnsi="Calibri" w:cs="Calibri"/>
                    <w:color w:val="000000"/>
                    <w:sz w:val="22"/>
                  </w:rPr>
                </w:rPrChange>
              </w:rPr>
            </w:pPr>
            <w:ins w:id="7229" w:author="Nate Bachmeier [AWS-SA]" w:date="2023-02-25T11:26:00Z">
              <w:r w:rsidRPr="00E16572">
                <w:rPr>
                  <w:rFonts w:ascii="Calibri" w:eastAsia="Times New Roman" w:hAnsi="Calibri" w:cs="Calibri"/>
                  <w:b w:val="0"/>
                  <w:bCs w:val="0"/>
                  <w:color w:val="000000"/>
                  <w:sz w:val="22"/>
                  <w:rPrChange w:id="7230" w:author="Nate Bachmeier [AWS-SA]" w:date="2023-02-25T11:29:00Z">
                    <w:rPr>
                      <w:rFonts w:ascii="Calibri" w:eastAsia="Times New Roman" w:hAnsi="Calibri" w:cs="Calibri"/>
                      <w:color w:val="000000"/>
                      <w:sz w:val="22"/>
                    </w:rPr>
                  </w:rPrChange>
                </w:rPr>
                <w:t xml:space="preserve">skiing </w:t>
              </w:r>
              <w:proofErr w:type="spellStart"/>
              <w:r w:rsidRPr="00E16572">
                <w:rPr>
                  <w:rFonts w:ascii="Calibri" w:eastAsia="Times New Roman" w:hAnsi="Calibri" w:cs="Calibri"/>
                  <w:b w:val="0"/>
                  <w:bCs w:val="0"/>
                  <w:color w:val="000000"/>
                  <w:sz w:val="22"/>
                  <w:rPrChange w:id="7231" w:author="Nate Bachmeier [AWS-SA]" w:date="2023-02-25T11:29:00Z">
                    <w:rPr>
                      <w:rFonts w:ascii="Calibri" w:eastAsia="Times New Roman" w:hAnsi="Calibri" w:cs="Calibri"/>
                      <w:color w:val="000000"/>
                      <w:sz w:val="22"/>
                    </w:rPr>
                  </w:rPrChange>
                </w:rPr>
                <w:t>crosscountry</w:t>
              </w:r>
              <w:proofErr w:type="spellEnd"/>
            </w:ins>
          </w:p>
        </w:tc>
        <w:tc>
          <w:tcPr>
            <w:tcW w:w="960" w:type="dxa"/>
            <w:noWrap/>
            <w:hideMark/>
            <w:tcPrChange w:id="7232" w:author="Nate Bachmeier [AWS-SA]" w:date="2023-02-25T11:26:00Z">
              <w:tcPr>
                <w:tcW w:w="960" w:type="dxa"/>
                <w:tcBorders>
                  <w:top w:val="nil"/>
                  <w:left w:val="nil"/>
                  <w:bottom w:val="nil"/>
                  <w:right w:val="nil"/>
                </w:tcBorders>
                <w:shd w:val="clear" w:color="auto" w:fill="auto"/>
                <w:noWrap/>
                <w:vAlign w:val="bottom"/>
                <w:hideMark/>
              </w:tcPr>
            </w:tcPrChange>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233" w:author="Nate Bachmeier [AWS-SA]" w:date="2023-02-25T11:26:00Z"/>
                <w:rFonts w:ascii="Calibri" w:eastAsia="Times New Roman" w:hAnsi="Calibri" w:cs="Calibri"/>
                <w:color w:val="000000"/>
                <w:sz w:val="22"/>
              </w:rPr>
            </w:pPr>
            <w:ins w:id="7234" w:author="Nate Bachmeier [AWS-SA]" w:date="2023-02-25T11:26:00Z">
              <w:r w:rsidRPr="00E16572">
                <w:rPr>
                  <w:rFonts w:ascii="Calibri" w:eastAsia="Times New Roman" w:hAnsi="Calibri" w:cs="Calibri"/>
                  <w:color w:val="000000"/>
                  <w:sz w:val="22"/>
                </w:rPr>
                <w:t>658</w:t>
              </w:r>
            </w:ins>
          </w:p>
        </w:tc>
      </w:tr>
      <w:tr w:rsidR="00E16572" w:rsidRPr="00E16572" w14:paraId="64933630" w14:textId="77777777" w:rsidTr="00E16572">
        <w:trPr>
          <w:cnfStyle w:val="000000100000" w:firstRow="0" w:lastRow="0" w:firstColumn="0" w:lastColumn="0" w:oddVBand="0" w:evenVBand="0" w:oddHBand="1" w:evenHBand="0" w:firstRowFirstColumn="0" w:firstRowLastColumn="0" w:lastRowFirstColumn="0" w:lastRowLastColumn="0"/>
          <w:trHeight w:val="300"/>
          <w:ins w:id="7235" w:author="Nate Bachmeier [AWS-SA]" w:date="2023-02-25T11:26:00Z"/>
          <w:trPrChange w:id="723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237" w:author="Nate Bachmeier [AWS-SA]" w:date="2023-02-25T11:26:00Z">
              <w:tcPr>
                <w:tcW w:w="4740" w:type="dxa"/>
                <w:tcBorders>
                  <w:top w:val="nil"/>
                  <w:left w:val="nil"/>
                  <w:bottom w:val="nil"/>
                  <w:right w:val="nil"/>
                </w:tcBorders>
                <w:shd w:val="clear" w:color="auto" w:fill="auto"/>
                <w:noWrap/>
                <w:vAlign w:val="bottom"/>
                <w:hideMark/>
              </w:tcPr>
            </w:tcPrChange>
          </w:tcPr>
          <w:p w14:paraId="6444786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238" w:author="Nate Bachmeier [AWS-SA]" w:date="2023-02-25T11:26:00Z"/>
                <w:rFonts w:ascii="Calibri" w:eastAsia="Times New Roman" w:hAnsi="Calibri" w:cs="Calibri"/>
                <w:b w:val="0"/>
                <w:bCs w:val="0"/>
                <w:color w:val="000000"/>
                <w:sz w:val="22"/>
                <w:rPrChange w:id="7239" w:author="Nate Bachmeier [AWS-SA]" w:date="2023-02-25T11:29:00Z">
                  <w:rPr>
                    <w:ins w:id="7240" w:author="Nate Bachmeier [AWS-SA]" w:date="2023-02-25T11:26:00Z"/>
                    <w:rFonts w:ascii="Calibri" w:eastAsia="Times New Roman" w:hAnsi="Calibri" w:cs="Calibri"/>
                    <w:color w:val="000000"/>
                    <w:sz w:val="22"/>
                  </w:rPr>
                </w:rPrChange>
              </w:rPr>
            </w:pPr>
            <w:ins w:id="7241" w:author="Nate Bachmeier [AWS-SA]" w:date="2023-02-25T11:26:00Z">
              <w:r w:rsidRPr="00E16572">
                <w:rPr>
                  <w:rFonts w:ascii="Calibri" w:eastAsia="Times New Roman" w:hAnsi="Calibri" w:cs="Calibri"/>
                  <w:b w:val="0"/>
                  <w:bCs w:val="0"/>
                  <w:color w:val="000000"/>
                  <w:sz w:val="22"/>
                  <w:rPrChange w:id="7242" w:author="Nate Bachmeier [AWS-SA]" w:date="2023-02-25T11:29:00Z">
                    <w:rPr>
                      <w:rFonts w:ascii="Calibri" w:eastAsia="Times New Roman" w:hAnsi="Calibri" w:cs="Calibri"/>
                      <w:color w:val="000000"/>
                      <w:sz w:val="22"/>
                    </w:rPr>
                  </w:rPrChange>
                </w:rPr>
                <w:t>skiing mono</w:t>
              </w:r>
            </w:ins>
          </w:p>
        </w:tc>
        <w:tc>
          <w:tcPr>
            <w:tcW w:w="960" w:type="dxa"/>
            <w:noWrap/>
            <w:hideMark/>
            <w:tcPrChange w:id="7243" w:author="Nate Bachmeier [AWS-SA]" w:date="2023-02-25T11:26:00Z">
              <w:tcPr>
                <w:tcW w:w="960" w:type="dxa"/>
                <w:tcBorders>
                  <w:top w:val="nil"/>
                  <w:left w:val="nil"/>
                  <w:bottom w:val="nil"/>
                  <w:right w:val="nil"/>
                </w:tcBorders>
                <w:shd w:val="clear" w:color="auto" w:fill="auto"/>
                <w:noWrap/>
                <w:vAlign w:val="bottom"/>
                <w:hideMark/>
              </w:tcPr>
            </w:tcPrChange>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244" w:author="Nate Bachmeier [AWS-SA]" w:date="2023-02-25T11:26:00Z"/>
                <w:rFonts w:ascii="Calibri" w:eastAsia="Times New Roman" w:hAnsi="Calibri" w:cs="Calibri"/>
                <w:color w:val="000000"/>
                <w:sz w:val="22"/>
              </w:rPr>
            </w:pPr>
            <w:ins w:id="7245" w:author="Nate Bachmeier [AWS-SA]" w:date="2023-02-25T11:26:00Z">
              <w:r w:rsidRPr="00E16572">
                <w:rPr>
                  <w:rFonts w:ascii="Calibri" w:eastAsia="Times New Roman" w:hAnsi="Calibri" w:cs="Calibri"/>
                  <w:color w:val="000000"/>
                  <w:sz w:val="22"/>
                </w:rPr>
                <w:t>479</w:t>
              </w:r>
            </w:ins>
          </w:p>
        </w:tc>
      </w:tr>
      <w:tr w:rsidR="00E16572" w:rsidRPr="00E16572" w14:paraId="22B0BDA9" w14:textId="77777777" w:rsidTr="00E16572">
        <w:trPr>
          <w:trHeight w:val="300"/>
          <w:ins w:id="7246" w:author="Nate Bachmeier [AWS-SA]" w:date="2023-02-25T11:26:00Z"/>
          <w:trPrChange w:id="724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248" w:author="Nate Bachmeier [AWS-SA]" w:date="2023-02-25T11:26:00Z">
              <w:tcPr>
                <w:tcW w:w="4740" w:type="dxa"/>
                <w:tcBorders>
                  <w:top w:val="nil"/>
                  <w:left w:val="nil"/>
                  <w:bottom w:val="nil"/>
                  <w:right w:val="nil"/>
                </w:tcBorders>
                <w:shd w:val="clear" w:color="auto" w:fill="auto"/>
                <w:noWrap/>
                <w:vAlign w:val="bottom"/>
                <w:hideMark/>
              </w:tcPr>
            </w:tcPrChange>
          </w:tcPr>
          <w:p w14:paraId="7E92B902" w14:textId="77777777" w:rsidR="00E16572" w:rsidRPr="00E16572" w:rsidRDefault="00E16572" w:rsidP="00E16572">
            <w:pPr>
              <w:spacing w:line="240" w:lineRule="auto"/>
              <w:ind w:firstLine="0"/>
              <w:rPr>
                <w:ins w:id="7249" w:author="Nate Bachmeier [AWS-SA]" w:date="2023-02-25T11:26:00Z"/>
                <w:rFonts w:ascii="Calibri" w:eastAsia="Times New Roman" w:hAnsi="Calibri" w:cs="Calibri"/>
                <w:b w:val="0"/>
                <w:bCs w:val="0"/>
                <w:color w:val="000000"/>
                <w:sz w:val="22"/>
                <w:rPrChange w:id="7250" w:author="Nate Bachmeier [AWS-SA]" w:date="2023-02-25T11:29:00Z">
                  <w:rPr>
                    <w:ins w:id="7251" w:author="Nate Bachmeier [AWS-SA]" w:date="2023-02-25T11:26:00Z"/>
                    <w:rFonts w:ascii="Calibri" w:eastAsia="Times New Roman" w:hAnsi="Calibri" w:cs="Calibri"/>
                    <w:color w:val="000000"/>
                    <w:sz w:val="22"/>
                  </w:rPr>
                </w:rPrChange>
              </w:rPr>
            </w:pPr>
            <w:ins w:id="7252" w:author="Nate Bachmeier [AWS-SA]" w:date="2023-02-25T11:26:00Z">
              <w:r w:rsidRPr="00E16572">
                <w:rPr>
                  <w:rFonts w:ascii="Calibri" w:eastAsia="Times New Roman" w:hAnsi="Calibri" w:cs="Calibri"/>
                  <w:b w:val="0"/>
                  <w:bCs w:val="0"/>
                  <w:color w:val="000000"/>
                  <w:sz w:val="22"/>
                  <w:rPrChange w:id="7253" w:author="Nate Bachmeier [AWS-SA]" w:date="2023-02-25T11:29:00Z">
                    <w:rPr>
                      <w:rFonts w:ascii="Calibri" w:eastAsia="Times New Roman" w:hAnsi="Calibri" w:cs="Calibri"/>
                      <w:color w:val="000000"/>
                      <w:sz w:val="22"/>
                    </w:rPr>
                  </w:rPrChange>
                </w:rPr>
                <w:t>skiing slalom</w:t>
              </w:r>
            </w:ins>
          </w:p>
        </w:tc>
        <w:tc>
          <w:tcPr>
            <w:tcW w:w="960" w:type="dxa"/>
            <w:noWrap/>
            <w:hideMark/>
            <w:tcPrChange w:id="7254" w:author="Nate Bachmeier [AWS-SA]" w:date="2023-02-25T11:26:00Z">
              <w:tcPr>
                <w:tcW w:w="960" w:type="dxa"/>
                <w:tcBorders>
                  <w:top w:val="nil"/>
                  <w:left w:val="nil"/>
                  <w:bottom w:val="nil"/>
                  <w:right w:val="nil"/>
                </w:tcBorders>
                <w:shd w:val="clear" w:color="auto" w:fill="auto"/>
                <w:noWrap/>
                <w:vAlign w:val="bottom"/>
                <w:hideMark/>
              </w:tcPr>
            </w:tcPrChange>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255" w:author="Nate Bachmeier [AWS-SA]" w:date="2023-02-25T11:26:00Z"/>
                <w:rFonts w:ascii="Calibri" w:eastAsia="Times New Roman" w:hAnsi="Calibri" w:cs="Calibri"/>
                <w:color w:val="000000"/>
                <w:sz w:val="22"/>
              </w:rPr>
            </w:pPr>
            <w:ins w:id="7256" w:author="Nate Bachmeier [AWS-SA]" w:date="2023-02-25T11:26:00Z">
              <w:r w:rsidRPr="00E16572">
                <w:rPr>
                  <w:rFonts w:ascii="Calibri" w:eastAsia="Times New Roman" w:hAnsi="Calibri" w:cs="Calibri"/>
                  <w:color w:val="000000"/>
                  <w:sz w:val="22"/>
                </w:rPr>
                <w:t>756</w:t>
              </w:r>
            </w:ins>
          </w:p>
        </w:tc>
      </w:tr>
      <w:tr w:rsidR="00E16572" w:rsidRPr="00E16572" w14:paraId="3897B22A" w14:textId="77777777" w:rsidTr="00E16572">
        <w:trPr>
          <w:cnfStyle w:val="000000100000" w:firstRow="0" w:lastRow="0" w:firstColumn="0" w:lastColumn="0" w:oddVBand="0" w:evenVBand="0" w:oddHBand="1" w:evenHBand="0" w:firstRowFirstColumn="0" w:firstRowLastColumn="0" w:lastRowFirstColumn="0" w:lastRowLastColumn="0"/>
          <w:trHeight w:val="300"/>
          <w:ins w:id="7257" w:author="Nate Bachmeier [AWS-SA]" w:date="2023-02-25T11:26:00Z"/>
          <w:trPrChange w:id="725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259" w:author="Nate Bachmeier [AWS-SA]" w:date="2023-02-25T11:26:00Z">
              <w:tcPr>
                <w:tcW w:w="4740" w:type="dxa"/>
                <w:tcBorders>
                  <w:top w:val="nil"/>
                  <w:left w:val="nil"/>
                  <w:bottom w:val="nil"/>
                  <w:right w:val="nil"/>
                </w:tcBorders>
                <w:shd w:val="clear" w:color="auto" w:fill="auto"/>
                <w:noWrap/>
                <w:vAlign w:val="bottom"/>
                <w:hideMark/>
              </w:tcPr>
            </w:tcPrChange>
          </w:tcPr>
          <w:p w14:paraId="7168CC9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260" w:author="Nate Bachmeier [AWS-SA]" w:date="2023-02-25T11:26:00Z"/>
                <w:rFonts w:ascii="Calibri" w:eastAsia="Times New Roman" w:hAnsi="Calibri" w:cs="Calibri"/>
                <w:b w:val="0"/>
                <w:bCs w:val="0"/>
                <w:color w:val="000000"/>
                <w:sz w:val="22"/>
                <w:rPrChange w:id="7261" w:author="Nate Bachmeier [AWS-SA]" w:date="2023-02-25T11:29:00Z">
                  <w:rPr>
                    <w:ins w:id="7262" w:author="Nate Bachmeier [AWS-SA]" w:date="2023-02-25T11:26:00Z"/>
                    <w:rFonts w:ascii="Calibri" w:eastAsia="Times New Roman" w:hAnsi="Calibri" w:cs="Calibri"/>
                    <w:color w:val="000000"/>
                    <w:sz w:val="22"/>
                  </w:rPr>
                </w:rPrChange>
              </w:rPr>
            </w:pPr>
            <w:ins w:id="7263" w:author="Nate Bachmeier [AWS-SA]" w:date="2023-02-25T11:26:00Z">
              <w:r w:rsidRPr="00E16572">
                <w:rPr>
                  <w:rFonts w:ascii="Calibri" w:eastAsia="Times New Roman" w:hAnsi="Calibri" w:cs="Calibri"/>
                  <w:b w:val="0"/>
                  <w:bCs w:val="0"/>
                  <w:color w:val="000000"/>
                  <w:sz w:val="22"/>
                  <w:rPrChange w:id="7264" w:author="Nate Bachmeier [AWS-SA]" w:date="2023-02-25T11:29:00Z">
                    <w:rPr>
                      <w:rFonts w:ascii="Calibri" w:eastAsia="Times New Roman" w:hAnsi="Calibri" w:cs="Calibri"/>
                      <w:color w:val="000000"/>
                      <w:sz w:val="22"/>
                    </w:rPr>
                  </w:rPrChange>
                </w:rPr>
                <w:t>skipping rope</w:t>
              </w:r>
            </w:ins>
          </w:p>
        </w:tc>
        <w:tc>
          <w:tcPr>
            <w:tcW w:w="960" w:type="dxa"/>
            <w:noWrap/>
            <w:hideMark/>
            <w:tcPrChange w:id="7265" w:author="Nate Bachmeier [AWS-SA]" w:date="2023-02-25T11:26:00Z">
              <w:tcPr>
                <w:tcW w:w="960" w:type="dxa"/>
                <w:tcBorders>
                  <w:top w:val="nil"/>
                  <w:left w:val="nil"/>
                  <w:bottom w:val="nil"/>
                  <w:right w:val="nil"/>
                </w:tcBorders>
                <w:shd w:val="clear" w:color="auto" w:fill="auto"/>
                <w:noWrap/>
                <w:vAlign w:val="bottom"/>
                <w:hideMark/>
              </w:tcPr>
            </w:tcPrChange>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266" w:author="Nate Bachmeier [AWS-SA]" w:date="2023-02-25T11:26:00Z"/>
                <w:rFonts w:ascii="Calibri" w:eastAsia="Times New Roman" w:hAnsi="Calibri" w:cs="Calibri"/>
                <w:color w:val="000000"/>
                <w:sz w:val="22"/>
              </w:rPr>
            </w:pPr>
            <w:ins w:id="7267" w:author="Nate Bachmeier [AWS-SA]" w:date="2023-02-25T11:26:00Z">
              <w:r w:rsidRPr="00E16572">
                <w:rPr>
                  <w:rFonts w:ascii="Calibri" w:eastAsia="Times New Roman" w:hAnsi="Calibri" w:cs="Calibri"/>
                  <w:color w:val="000000"/>
                  <w:sz w:val="22"/>
                </w:rPr>
                <w:t>671</w:t>
              </w:r>
            </w:ins>
          </w:p>
        </w:tc>
      </w:tr>
      <w:tr w:rsidR="00E16572" w:rsidRPr="00E16572" w14:paraId="394AF3D3" w14:textId="77777777" w:rsidTr="00E16572">
        <w:trPr>
          <w:trHeight w:val="300"/>
          <w:ins w:id="7268" w:author="Nate Bachmeier [AWS-SA]" w:date="2023-02-25T11:26:00Z"/>
          <w:trPrChange w:id="726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270" w:author="Nate Bachmeier [AWS-SA]" w:date="2023-02-25T11:26:00Z">
              <w:tcPr>
                <w:tcW w:w="4740" w:type="dxa"/>
                <w:tcBorders>
                  <w:top w:val="nil"/>
                  <w:left w:val="nil"/>
                  <w:bottom w:val="nil"/>
                  <w:right w:val="nil"/>
                </w:tcBorders>
                <w:shd w:val="clear" w:color="auto" w:fill="auto"/>
                <w:noWrap/>
                <w:vAlign w:val="bottom"/>
                <w:hideMark/>
              </w:tcPr>
            </w:tcPrChange>
          </w:tcPr>
          <w:p w14:paraId="2E9AC07D" w14:textId="77777777" w:rsidR="00E16572" w:rsidRPr="00E16572" w:rsidRDefault="00E16572" w:rsidP="00E16572">
            <w:pPr>
              <w:spacing w:line="240" w:lineRule="auto"/>
              <w:ind w:firstLine="0"/>
              <w:rPr>
                <w:ins w:id="7271" w:author="Nate Bachmeier [AWS-SA]" w:date="2023-02-25T11:26:00Z"/>
                <w:rFonts w:ascii="Calibri" w:eastAsia="Times New Roman" w:hAnsi="Calibri" w:cs="Calibri"/>
                <w:b w:val="0"/>
                <w:bCs w:val="0"/>
                <w:color w:val="000000"/>
                <w:sz w:val="22"/>
                <w:rPrChange w:id="7272" w:author="Nate Bachmeier [AWS-SA]" w:date="2023-02-25T11:29:00Z">
                  <w:rPr>
                    <w:ins w:id="7273" w:author="Nate Bachmeier [AWS-SA]" w:date="2023-02-25T11:26:00Z"/>
                    <w:rFonts w:ascii="Calibri" w:eastAsia="Times New Roman" w:hAnsi="Calibri" w:cs="Calibri"/>
                    <w:color w:val="000000"/>
                    <w:sz w:val="22"/>
                  </w:rPr>
                </w:rPrChange>
              </w:rPr>
            </w:pPr>
            <w:ins w:id="7274" w:author="Nate Bachmeier [AWS-SA]" w:date="2023-02-25T11:26:00Z">
              <w:r w:rsidRPr="00E16572">
                <w:rPr>
                  <w:rFonts w:ascii="Calibri" w:eastAsia="Times New Roman" w:hAnsi="Calibri" w:cs="Calibri"/>
                  <w:b w:val="0"/>
                  <w:bCs w:val="0"/>
                  <w:color w:val="000000"/>
                  <w:sz w:val="22"/>
                  <w:rPrChange w:id="7275" w:author="Nate Bachmeier [AWS-SA]" w:date="2023-02-25T11:29:00Z">
                    <w:rPr>
                      <w:rFonts w:ascii="Calibri" w:eastAsia="Times New Roman" w:hAnsi="Calibri" w:cs="Calibri"/>
                      <w:color w:val="000000"/>
                      <w:sz w:val="22"/>
                    </w:rPr>
                  </w:rPrChange>
                </w:rPr>
                <w:t>skipping stone</w:t>
              </w:r>
            </w:ins>
          </w:p>
        </w:tc>
        <w:tc>
          <w:tcPr>
            <w:tcW w:w="960" w:type="dxa"/>
            <w:noWrap/>
            <w:hideMark/>
            <w:tcPrChange w:id="7276" w:author="Nate Bachmeier [AWS-SA]" w:date="2023-02-25T11:26:00Z">
              <w:tcPr>
                <w:tcW w:w="960" w:type="dxa"/>
                <w:tcBorders>
                  <w:top w:val="nil"/>
                  <w:left w:val="nil"/>
                  <w:bottom w:val="nil"/>
                  <w:right w:val="nil"/>
                </w:tcBorders>
                <w:shd w:val="clear" w:color="auto" w:fill="auto"/>
                <w:noWrap/>
                <w:vAlign w:val="bottom"/>
                <w:hideMark/>
              </w:tcPr>
            </w:tcPrChange>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277" w:author="Nate Bachmeier [AWS-SA]" w:date="2023-02-25T11:26:00Z"/>
                <w:rFonts w:ascii="Calibri" w:eastAsia="Times New Roman" w:hAnsi="Calibri" w:cs="Calibri"/>
                <w:color w:val="000000"/>
                <w:sz w:val="22"/>
              </w:rPr>
            </w:pPr>
            <w:ins w:id="7278" w:author="Nate Bachmeier [AWS-SA]" w:date="2023-02-25T11:26:00Z">
              <w:r w:rsidRPr="00E16572">
                <w:rPr>
                  <w:rFonts w:ascii="Calibri" w:eastAsia="Times New Roman" w:hAnsi="Calibri" w:cs="Calibri"/>
                  <w:color w:val="000000"/>
                  <w:sz w:val="22"/>
                </w:rPr>
                <w:t>624</w:t>
              </w:r>
            </w:ins>
          </w:p>
        </w:tc>
      </w:tr>
      <w:tr w:rsidR="00E16572" w:rsidRPr="00E16572" w14:paraId="2C4F8CB1" w14:textId="77777777" w:rsidTr="00E16572">
        <w:trPr>
          <w:cnfStyle w:val="000000100000" w:firstRow="0" w:lastRow="0" w:firstColumn="0" w:lastColumn="0" w:oddVBand="0" w:evenVBand="0" w:oddHBand="1" w:evenHBand="0" w:firstRowFirstColumn="0" w:firstRowLastColumn="0" w:lastRowFirstColumn="0" w:lastRowLastColumn="0"/>
          <w:trHeight w:val="300"/>
          <w:ins w:id="7279" w:author="Nate Bachmeier [AWS-SA]" w:date="2023-02-25T11:26:00Z"/>
          <w:trPrChange w:id="728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281" w:author="Nate Bachmeier [AWS-SA]" w:date="2023-02-25T11:26:00Z">
              <w:tcPr>
                <w:tcW w:w="4740" w:type="dxa"/>
                <w:tcBorders>
                  <w:top w:val="nil"/>
                  <w:left w:val="nil"/>
                  <w:bottom w:val="nil"/>
                  <w:right w:val="nil"/>
                </w:tcBorders>
                <w:shd w:val="clear" w:color="auto" w:fill="auto"/>
                <w:noWrap/>
                <w:vAlign w:val="bottom"/>
                <w:hideMark/>
              </w:tcPr>
            </w:tcPrChange>
          </w:tcPr>
          <w:p w14:paraId="0B78B78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282" w:author="Nate Bachmeier [AWS-SA]" w:date="2023-02-25T11:26:00Z"/>
                <w:rFonts w:ascii="Calibri" w:eastAsia="Times New Roman" w:hAnsi="Calibri" w:cs="Calibri"/>
                <w:b w:val="0"/>
                <w:bCs w:val="0"/>
                <w:color w:val="000000"/>
                <w:sz w:val="22"/>
                <w:rPrChange w:id="7283" w:author="Nate Bachmeier [AWS-SA]" w:date="2023-02-25T11:29:00Z">
                  <w:rPr>
                    <w:ins w:id="7284" w:author="Nate Bachmeier [AWS-SA]" w:date="2023-02-25T11:26:00Z"/>
                    <w:rFonts w:ascii="Calibri" w:eastAsia="Times New Roman" w:hAnsi="Calibri" w:cs="Calibri"/>
                    <w:color w:val="000000"/>
                    <w:sz w:val="22"/>
                  </w:rPr>
                </w:rPrChange>
              </w:rPr>
            </w:pPr>
            <w:ins w:id="7285" w:author="Nate Bachmeier [AWS-SA]" w:date="2023-02-25T11:26:00Z">
              <w:r w:rsidRPr="00E16572">
                <w:rPr>
                  <w:rFonts w:ascii="Calibri" w:eastAsia="Times New Roman" w:hAnsi="Calibri" w:cs="Calibri"/>
                  <w:b w:val="0"/>
                  <w:bCs w:val="0"/>
                  <w:color w:val="000000"/>
                  <w:sz w:val="22"/>
                  <w:rPrChange w:id="7286" w:author="Nate Bachmeier [AWS-SA]" w:date="2023-02-25T11:29:00Z">
                    <w:rPr>
                      <w:rFonts w:ascii="Calibri" w:eastAsia="Times New Roman" w:hAnsi="Calibri" w:cs="Calibri"/>
                      <w:color w:val="000000"/>
                      <w:sz w:val="22"/>
                    </w:rPr>
                  </w:rPrChange>
                </w:rPr>
                <w:t>skydiving</w:t>
              </w:r>
            </w:ins>
          </w:p>
        </w:tc>
        <w:tc>
          <w:tcPr>
            <w:tcW w:w="960" w:type="dxa"/>
            <w:noWrap/>
            <w:hideMark/>
            <w:tcPrChange w:id="7287" w:author="Nate Bachmeier [AWS-SA]" w:date="2023-02-25T11:26:00Z">
              <w:tcPr>
                <w:tcW w:w="960" w:type="dxa"/>
                <w:tcBorders>
                  <w:top w:val="nil"/>
                  <w:left w:val="nil"/>
                  <w:bottom w:val="nil"/>
                  <w:right w:val="nil"/>
                </w:tcBorders>
                <w:shd w:val="clear" w:color="auto" w:fill="auto"/>
                <w:noWrap/>
                <w:vAlign w:val="bottom"/>
                <w:hideMark/>
              </w:tcPr>
            </w:tcPrChange>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288" w:author="Nate Bachmeier [AWS-SA]" w:date="2023-02-25T11:26:00Z"/>
                <w:rFonts w:ascii="Calibri" w:eastAsia="Times New Roman" w:hAnsi="Calibri" w:cs="Calibri"/>
                <w:color w:val="000000"/>
                <w:sz w:val="22"/>
              </w:rPr>
            </w:pPr>
            <w:ins w:id="7289" w:author="Nate Bachmeier [AWS-SA]" w:date="2023-02-25T11:26:00Z">
              <w:r w:rsidRPr="00E16572">
                <w:rPr>
                  <w:rFonts w:ascii="Calibri" w:eastAsia="Times New Roman" w:hAnsi="Calibri" w:cs="Calibri"/>
                  <w:color w:val="000000"/>
                  <w:sz w:val="22"/>
                </w:rPr>
                <w:t>625</w:t>
              </w:r>
            </w:ins>
          </w:p>
        </w:tc>
      </w:tr>
      <w:tr w:rsidR="00E16572" w:rsidRPr="00E16572" w14:paraId="46F456DB" w14:textId="77777777" w:rsidTr="00E16572">
        <w:trPr>
          <w:trHeight w:val="300"/>
          <w:ins w:id="7290" w:author="Nate Bachmeier [AWS-SA]" w:date="2023-02-25T11:26:00Z"/>
          <w:trPrChange w:id="729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292" w:author="Nate Bachmeier [AWS-SA]" w:date="2023-02-25T11:26:00Z">
              <w:tcPr>
                <w:tcW w:w="4740" w:type="dxa"/>
                <w:tcBorders>
                  <w:top w:val="nil"/>
                  <w:left w:val="nil"/>
                  <w:bottom w:val="nil"/>
                  <w:right w:val="nil"/>
                </w:tcBorders>
                <w:shd w:val="clear" w:color="auto" w:fill="auto"/>
                <w:noWrap/>
                <w:vAlign w:val="bottom"/>
                <w:hideMark/>
              </w:tcPr>
            </w:tcPrChange>
          </w:tcPr>
          <w:p w14:paraId="02D53001" w14:textId="77777777" w:rsidR="00E16572" w:rsidRPr="00E16572" w:rsidRDefault="00E16572" w:rsidP="00E16572">
            <w:pPr>
              <w:spacing w:line="240" w:lineRule="auto"/>
              <w:ind w:firstLine="0"/>
              <w:rPr>
                <w:ins w:id="7293" w:author="Nate Bachmeier [AWS-SA]" w:date="2023-02-25T11:26:00Z"/>
                <w:rFonts w:ascii="Calibri" w:eastAsia="Times New Roman" w:hAnsi="Calibri" w:cs="Calibri"/>
                <w:b w:val="0"/>
                <w:bCs w:val="0"/>
                <w:color w:val="000000"/>
                <w:sz w:val="22"/>
                <w:rPrChange w:id="7294" w:author="Nate Bachmeier [AWS-SA]" w:date="2023-02-25T11:29:00Z">
                  <w:rPr>
                    <w:ins w:id="7295" w:author="Nate Bachmeier [AWS-SA]" w:date="2023-02-25T11:26:00Z"/>
                    <w:rFonts w:ascii="Calibri" w:eastAsia="Times New Roman" w:hAnsi="Calibri" w:cs="Calibri"/>
                    <w:color w:val="000000"/>
                    <w:sz w:val="22"/>
                  </w:rPr>
                </w:rPrChange>
              </w:rPr>
            </w:pPr>
            <w:ins w:id="7296" w:author="Nate Bachmeier [AWS-SA]" w:date="2023-02-25T11:26:00Z">
              <w:r w:rsidRPr="00E16572">
                <w:rPr>
                  <w:rFonts w:ascii="Calibri" w:eastAsia="Times New Roman" w:hAnsi="Calibri" w:cs="Calibri"/>
                  <w:b w:val="0"/>
                  <w:bCs w:val="0"/>
                  <w:color w:val="000000"/>
                  <w:sz w:val="22"/>
                  <w:rPrChange w:id="7297" w:author="Nate Bachmeier [AWS-SA]" w:date="2023-02-25T11:29:00Z">
                    <w:rPr>
                      <w:rFonts w:ascii="Calibri" w:eastAsia="Times New Roman" w:hAnsi="Calibri" w:cs="Calibri"/>
                      <w:color w:val="000000"/>
                      <w:sz w:val="22"/>
                    </w:rPr>
                  </w:rPrChange>
                </w:rPr>
                <w:t>slacklining</w:t>
              </w:r>
            </w:ins>
          </w:p>
        </w:tc>
        <w:tc>
          <w:tcPr>
            <w:tcW w:w="960" w:type="dxa"/>
            <w:noWrap/>
            <w:hideMark/>
            <w:tcPrChange w:id="7298" w:author="Nate Bachmeier [AWS-SA]" w:date="2023-02-25T11:26:00Z">
              <w:tcPr>
                <w:tcW w:w="960" w:type="dxa"/>
                <w:tcBorders>
                  <w:top w:val="nil"/>
                  <w:left w:val="nil"/>
                  <w:bottom w:val="nil"/>
                  <w:right w:val="nil"/>
                </w:tcBorders>
                <w:shd w:val="clear" w:color="auto" w:fill="auto"/>
                <w:noWrap/>
                <w:vAlign w:val="bottom"/>
                <w:hideMark/>
              </w:tcPr>
            </w:tcPrChange>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299" w:author="Nate Bachmeier [AWS-SA]" w:date="2023-02-25T11:26:00Z"/>
                <w:rFonts w:ascii="Calibri" w:eastAsia="Times New Roman" w:hAnsi="Calibri" w:cs="Calibri"/>
                <w:color w:val="000000"/>
                <w:sz w:val="22"/>
              </w:rPr>
            </w:pPr>
            <w:ins w:id="7300" w:author="Nate Bachmeier [AWS-SA]" w:date="2023-02-25T11:26:00Z">
              <w:r w:rsidRPr="00E16572">
                <w:rPr>
                  <w:rFonts w:ascii="Calibri" w:eastAsia="Times New Roman" w:hAnsi="Calibri" w:cs="Calibri"/>
                  <w:color w:val="000000"/>
                  <w:sz w:val="22"/>
                </w:rPr>
                <w:t>737</w:t>
              </w:r>
            </w:ins>
          </w:p>
        </w:tc>
      </w:tr>
      <w:tr w:rsidR="00E16572" w:rsidRPr="00E16572" w14:paraId="0721B7ED" w14:textId="77777777" w:rsidTr="00E16572">
        <w:trPr>
          <w:cnfStyle w:val="000000100000" w:firstRow="0" w:lastRow="0" w:firstColumn="0" w:lastColumn="0" w:oddVBand="0" w:evenVBand="0" w:oddHBand="1" w:evenHBand="0" w:firstRowFirstColumn="0" w:firstRowLastColumn="0" w:lastRowFirstColumn="0" w:lastRowLastColumn="0"/>
          <w:trHeight w:val="300"/>
          <w:ins w:id="7301" w:author="Nate Bachmeier [AWS-SA]" w:date="2023-02-25T11:26:00Z"/>
          <w:trPrChange w:id="730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303" w:author="Nate Bachmeier [AWS-SA]" w:date="2023-02-25T11:26:00Z">
              <w:tcPr>
                <w:tcW w:w="4740" w:type="dxa"/>
                <w:tcBorders>
                  <w:top w:val="nil"/>
                  <w:left w:val="nil"/>
                  <w:bottom w:val="nil"/>
                  <w:right w:val="nil"/>
                </w:tcBorders>
                <w:shd w:val="clear" w:color="auto" w:fill="auto"/>
                <w:noWrap/>
                <w:vAlign w:val="bottom"/>
                <w:hideMark/>
              </w:tcPr>
            </w:tcPrChange>
          </w:tcPr>
          <w:p w14:paraId="26B4DE7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304" w:author="Nate Bachmeier [AWS-SA]" w:date="2023-02-25T11:26:00Z"/>
                <w:rFonts w:ascii="Calibri" w:eastAsia="Times New Roman" w:hAnsi="Calibri" w:cs="Calibri"/>
                <w:b w:val="0"/>
                <w:bCs w:val="0"/>
                <w:color w:val="000000"/>
                <w:sz w:val="22"/>
                <w:rPrChange w:id="7305" w:author="Nate Bachmeier [AWS-SA]" w:date="2023-02-25T11:29:00Z">
                  <w:rPr>
                    <w:ins w:id="7306" w:author="Nate Bachmeier [AWS-SA]" w:date="2023-02-25T11:26:00Z"/>
                    <w:rFonts w:ascii="Calibri" w:eastAsia="Times New Roman" w:hAnsi="Calibri" w:cs="Calibri"/>
                    <w:color w:val="000000"/>
                    <w:sz w:val="22"/>
                  </w:rPr>
                </w:rPrChange>
              </w:rPr>
            </w:pPr>
            <w:ins w:id="7307" w:author="Nate Bachmeier [AWS-SA]" w:date="2023-02-25T11:26:00Z">
              <w:r w:rsidRPr="00E16572">
                <w:rPr>
                  <w:rFonts w:ascii="Calibri" w:eastAsia="Times New Roman" w:hAnsi="Calibri" w:cs="Calibri"/>
                  <w:b w:val="0"/>
                  <w:bCs w:val="0"/>
                  <w:color w:val="000000"/>
                  <w:sz w:val="22"/>
                  <w:rPrChange w:id="7308" w:author="Nate Bachmeier [AWS-SA]" w:date="2023-02-25T11:29:00Z">
                    <w:rPr>
                      <w:rFonts w:ascii="Calibri" w:eastAsia="Times New Roman" w:hAnsi="Calibri" w:cs="Calibri"/>
                      <w:color w:val="000000"/>
                      <w:sz w:val="22"/>
                    </w:rPr>
                  </w:rPrChange>
                </w:rPr>
                <w:t>slapping</w:t>
              </w:r>
            </w:ins>
          </w:p>
        </w:tc>
        <w:tc>
          <w:tcPr>
            <w:tcW w:w="960" w:type="dxa"/>
            <w:noWrap/>
            <w:hideMark/>
            <w:tcPrChange w:id="7309" w:author="Nate Bachmeier [AWS-SA]" w:date="2023-02-25T11:26:00Z">
              <w:tcPr>
                <w:tcW w:w="960" w:type="dxa"/>
                <w:tcBorders>
                  <w:top w:val="nil"/>
                  <w:left w:val="nil"/>
                  <w:bottom w:val="nil"/>
                  <w:right w:val="nil"/>
                </w:tcBorders>
                <w:shd w:val="clear" w:color="auto" w:fill="auto"/>
                <w:noWrap/>
                <w:vAlign w:val="bottom"/>
                <w:hideMark/>
              </w:tcPr>
            </w:tcPrChange>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310" w:author="Nate Bachmeier [AWS-SA]" w:date="2023-02-25T11:26:00Z"/>
                <w:rFonts w:ascii="Calibri" w:eastAsia="Times New Roman" w:hAnsi="Calibri" w:cs="Calibri"/>
                <w:color w:val="000000"/>
                <w:sz w:val="22"/>
              </w:rPr>
            </w:pPr>
            <w:ins w:id="7311" w:author="Nate Bachmeier [AWS-SA]" w:date="2023-02-25T11:26:00Z">
              <w:r w:rsidRPr="00E16572">
                <w:rPr>
                  <w:rFonts w:ascii="Calibri" w:eastAsia="Times New Roman" w:hAnsi="Calibri" w:cs="Calibri"/>
                  <w:color w:val="000000"/>
                  <w:sz w:val="22"/>
                </w:rPr>
                <w:t>779</w:t>
              </w:r>
            </w:ins>
          </w:p>
        </w:tc>
      </w:tr>
      <w:tr w:rsidR="00E16572" w:rsidRPr="00E16572" w14:paraId="4D40C818" w14:textId="77777777" w:rsidTr="00E16572">
        <w:trPr>
          <w:trHeight w:val="300"/>
          <w:ins w:id="7312" w:author="Nate Bachmeier [AWS-SA]" w:date="2023-02-25T11:26:00Z"/>
          <w:trPrChange w:id="731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314" w:author="Nate Bachmeier [AWS-SA]" w:date="2023-02-25T11:26:00Z">
              <w:tcPr>
                <w:tcW w:w="4740" w:type="dxa"/>
                <w:tcBorders>
                  <w:top w:val="nil"/>
                  <w:left w:val="nil"/>
                  <w:bottom w:val="nil"/>
                  <w:right w:val="nil"/>
                </w:tcBorders>
                <w:shd w:val="clear" w:color="auto" w:fill="auto"/>
                <w:noWrap/>
                <w:vAlign w:val="bottom"/>
                <w:hideMark/>
              </w:tcPr>
            </w:tcPrChange>
          </w:tcPr>
          <w:p w14:paraId="3399BCFD" w14:textId="77777777" w:rsidR="00E16572" w:rsidRPr="00E16572" w:rsidRDefault="00E16572" w:rsidP="00E16572">
            <w:pPr>
              <w:spacing w:line="240" w:lineRule="auto"/>
              <w:ind w:firstLine="0"/>
              <w:rPr>
                <w:ins w:id="7315" w:author="Nate Bachmeier [AWS-SA]" w:date="2023-02-25T11:26:00Z"/>
                <w:rFonts w:ascii="Calibri" w:eastAsia="Times New Roman" w:hAnsi="Calibri" w:cs="Calibri"/>
                <w:b w:val="0"/>
                <w:bCs w:val="0"/>
                <w:color w:val="000000"/>
                <w:sz w:val="22"/>
                <w:rPrChange w:id="7316" w:author="Nate Bachmeier [AWS-SA]" w:date="2023-02-25T11:29:00Z">
                  <w:rPr>
                    <w:ins w:id="7317" w:author="Nate Bachmeier [AWS-SA]" w:date="2023-02-25T11:26:00Z"/>
                    <w:rFonts w:ascii="Calibri" w:eastAsia="Times New Roman" w:hAnsi="Calibri" w:cs="Calibri"/>
                    <w:color w:val="000000"/>
                    <w:sz w:val="22"/>
                  </w:rPr>
                </w:rPrChange>
              </w:rPr>
            </w:pPr>
            <w:ins w:id="7318" w:author="Nate Bachmeier [AWS-SA]" w:date="2023-02-25T11:26:00Z">
              <w:r w:rsidRPr="00E16572">
                <w:rPr>
                  <w:rFonts w:ascii="Calibri" w:eastAsia="Times New Roman" w:hAnsi="Calibri" w:cs="Calibri"/>
                  <w:b w:val="0"/>
                  <w:bCs w:val="0"/>
                  <w:color w:val="000000"/>
                  <w:sz w:val="22"/>
                  <w:rPrChange w:id="7319" w:author="Nate Bachmeier [AWS-SA]" w:date="2023-02-25T11:29:00Z">
                    <w:rPr>
                      <w:rFonts w:ascii="Calibri" w:eastAsia="Times New Roman" w:hAnsi="Calibri" w:cs="Calibri"/>
                      <w:color w:val="000000"/>
                      <w:sz w:val="22"/>
                    </w:rPr>
                  </w:rPrChange>
                </w:rPr>
                <w:t>sled dog racing</w:t>
              </w:r>
            </w:ins>
          </w:p>
        </w:tc>
        <w:tc>
          <w:tcPr>
            <w:tcW w:w="960" w:type="dxa"/>
            <w:noWrap/>
            <w:hideMark/>
            <w:tcPrChange w:id="7320" w:author="Nate Bachmeier [AWS-SA]" w:date="2023-02-25T11:26:00Z">
              <w:tcPr>
                <w:tcW w:w="960" w:type="dxa"/>
                <w:tcBorders>
                  <w:top w:val="nil"/>
                  <w:left w:val="nil"/>
                  <w:bottom w:val="nil"/>
                  <w:right w:val="nil"/>
                </w:tcBorders>
                <w:shd w:val="clear" w:color="auto" w:fill="auto"/>
                <w:noWrap/>
                <w:vAlign w:val="bottom"/>
                <w:hideMark/>
              </w:tcPr>
            </w:tcPrChange>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321" w:author="Nate Bachmeier [AWS-SA]" w:date="2023-02-25T11:26:00Z"/>
                <w:rFonts w:ascii="Calibri" w:eastAsia="Times New Roman" w:hAnsi="Calibri" w:cs="Calibri"/>
                <w:color w:val="000000"/>
                <w:sz w:val="22"/>
              </w:rPr>
            </w:pPr>
            <w:ins w:id="7322" w:author="Nate Bachmeier [AWS-SA]" w:date="2023-02-25T11:26:00Z">
              <w:r w:rsidRPr="00E16572">
                <w:rPr>
                  <w:rFonts w:ascii="Calibri" w:eastAsia="Times New Roman" w:hAnsi="Calibri" w:cs="Calibri"/>
                  <w:color w:val="000000"/>
                  <w:sz w:val="22"/>
                </w:rPr>
                <w:t>735</w:t>
              </w:r>
            </w:ins>
          </w:p>
        </w:tc>
      </w:tr>
      <w:tr w:rsidR="00E16572" w:rsidRPr="00E16572" w14:paraId="043A8F18" w14:textId="77777777" w:rsidTr="00E16572">
        <w:trPr>
          <w:cnfStyle w:val="000000100000" w:firstRow="0" w:lastRow="0" w:firstColumn="0" w:lastColumn="0" w:oddVBand="0" w:evenVBand="0" w:oddHBand="1" w:evenHBand="0" w:firstRowFirstColumn="0" w:firstRowLastColumn="0" w:lastRowFirstColumn="0" w:lastRowLastColumn="0"/>
          <w:trHeight w:val="300"/>
          <w:ins w:id="7323" w:author="Nate Bachmeier [AWS-SA]" w:date="2023-02-25T11:26:00Z"/>
          <w:trPrChange w:id="732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325" w:author="Nate Bachmeier [AWS-SA]" w:date="2023-02-25T11:26:00Z">
              <w:tcPr>
                <w:tcW w:w="4740" w:type="dxa"/>
                <w:tcBorders>
                  <w:top w:val="nil"/>
                  <w:left w:val="nil"/>
                  <w:bottom w:val="nil"/>
                  <w:right w:val="nil"/>
                </w:tcBorders>
                <w:shd w:val="clear" w:color="auto" w:fill="auto"/>
                <w:noWrap/>
                <w:vAlign w:val="bottom"/>
                <w:hideMark/>
              </w:tcPr>
            </w:tcPrChange>
          </w:tcPr>
          <w:p w14:paraId="49491CA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326" w:author="Nate Bachmeier [AWS-SA]" w:date="2023-02-25T11:26:00Z"/>
                <w:rFonts w:ascii="Calibri" w:eastAsia="Times New Roman" w:hAnsi="Calibri" w:cs="Calibri"/>
                <w:b w:val="0"/>
                <w:bCs w:val="0"/>
                <w:color w:val="000000"/>
                <w:sz w:val="22"/>
                <w:rPrChange w:id="7327" w:author="Nate Bachmeier [AWS-SA]" w:date="2023-02-25T11:29:00Z">
                  <w:rPr>
                    <w:ins w:id="7328" w:author="Nate Bachmeier [AWS-SA]" w:date="2023-02-25T11:26:00Z"/>
                    <w:rFonts w:ascii="Calibri" w:eastAsia="Times New Roman" w:hAnsi="Calibri" w:cs="Calibri"/>
                    <w:color w:val="000000"/>
                    <w:sz w:val="22"/>
                  </w:rPr>
                </w:rPrChange>
              </w:rPr>
            </w:pPr>
            <w:ins w:id="7329" w:author="Nate Bachmeier [AWS-SA]" w:date="2023-02-25T11:26:00Z">
              <w:r w:rsidRPr="00E16572">
                <w:rPr>
                  <w:rFonts w:ascii="Calibri" w:eastAsia="Times New Roman" w:hAnsi="Calibri" w:cs="Calibri"/>
                  <w:b w:val="0"/>
                  <w:bCs w:val="0"/>
                  <w:color w:val="000000"/>
                  <w:sz w:val="22"/>
                  <w:rPrChange w:id="7330" w:author="Nate Bachmeier [AWS-SA]" w:date="2023-02-25T11:29:00Z">
                    <w:rPr>
                      <w:rFonts w:ascii="Calibri" w:eastAsia="Times New Roman" w:hAnsi="Calibri" w:cs="Calibri"/>
                      <w:color w:val="000000"/>
                      <w:sz w:val="22"/>
                    </w:rPr>
                  </w:rPrChange>
                </w:rPr>
                <w:t>sleeping</w:t>
              </w:r>
            </w:ins>
          </w:p>
        </w:tc>
        <w:tc>
          <w:tcPr>
            <w:tcW w:w="960" w:type="dxa"/>
            <w:noWrap/>
            <w:hideMark/>
            <w:tcPrChange w:id="7331" w:author="Nate Bachmeier [AWS-SA]" w:date="2023-02-25T11:26:00Z">
              <w:tcPr>
                <w:tcW w:w="960" w:type="dxa"/>
                <w:tcBorders>
                  <w:top w:val="nil"/>
                  <w:left w:val="nil"/>
                  <w:bottom w:val="nil"/>
                  <w:right w:val="nil"/>
                </w:tcBorders>
                <w:shd w:val="clear" w:color="auto" w:fill="auto"/>
                <w:noWrap/>
                <w:vAlign w:val="bottom"/>
                <w:hideMark/>
              </w:tcPr>
            </w:tcPrChange>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332" w:author="Nate Bachmeier [AWS-SA]" w:date="2023-02-25T11:26:00Z"/>
                <w:rFonts w:ascii="Calibri" w:eastAsia="Times New Roman" w:hAnsi="Calibri" w:cs="Calibri"/>
                <w:color w:val="000000"/>
                <w:sz w:val="22"/>
              </w:rPr>
            </w:pPr>
            <w:ins w:id="7333" w:author="Nate Bachmeier [AWS-SA]" w:date="2023-02-25T11:26:00Z">
              <w:r w:rsidRPr="00E16572">
                <w:rPr>
                  <w:rFonts w:ascii="Calibri" w:eastAsia="Times New Roman" w:hAnsi="Calibri" w:cs="Calibri"/>
                  <w:color w:val="000000"/>
                  <w:sz w:val="22"/>
                </w:rPr>
                <w:t>653</w:t>
              </w:r>
            </w:ins>
          </w:p>
        </w:tc>
      </w:tr>
      <w:tr w:rsidR="00E16572" w:rsidRPr="00E16572" w14:paraId="2CEBE0C6" w14:textId="77777777" w:rsidTr="00E16572">
        <w:trPr>
          <w:trHeight w:val="300"/>
          <w:ins w:id="7334" w:author="Nate Bachmeier [AWS-SA]" w:date="2023-02-25T11:26:00Z"/>
          <w:trPrChange w:id="73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336" w:author="Nate Bachmeier [AWS-SA]" w:date="2023-02-25T11:26:00Z">
              <w:tcPr>
                <w:tcW w:w="4740" w:type="dxa"/>
                <w:tcBorders>
                  <w:top w:val="nil"/>
                  <w:left w:val="nil"/>
                  <w:bottom w:val="nil"/>
                  <w:right w:val="nil"/>
                </w:tcBorders>
                <w:shd w:val="clear" w:color="auto" w:fill="auto"/>
                <w:noWrap/>
                <w:vAlign w:val="bottom"/>
                <w:hideMark/>
              </w:tcPr>
            </w:tcPrChange>
          </w:tcPr>
          <w:p w14:paraId="55903E12" w14:textId="77777777" w:rsidR="00E16572" w:rsidRPr="00E16572" w:rsidRDefault="00E16572" w:rsidP="00E16572">
            <w:pPr>
              <w:spacing w:line="240" w:lineRule="auto"/>
              <w:ind w:firstLine="0"/>
              <w:rPr>
                <w:ins w:id="7337" w:author="Nate Bachmeier [AWS-SA]" w:date="2023-02-25T11:26:00Z"/>
                <w:rFonts w:ascii="Calibri" w:eastAsia="Times New Roman" w:hAnsi="Calibri" w:cs="Calibri"/>
                <w:b w:val="0"/>
                <w:bCs w:val="0"/>
                <w:color w:val="000000"/>
                <w:sz w:val="22"/>
                <w:rPrChange w:id="7338" w:author="Nate Bachmeier [AWS-SA]" w:date="2023-02-25T11:29:00Z">
                  <w:rPr>
                    <w:ins w:id="7339" w:author="Nate Bachmeier [AWS-SA]" w:date="2023-02-25T11:26:00Z"/>
                    <w:rFonts w:ascii="Calibri" w:eastAsia="Times New Roman" w:hAnsi="Calibri" w:cs="Calibri"/>
                    <w:color w:val="000000"/>
                    <w:sz w:val="22"/>
                  </w:rPr>
                </w:rPrChange>
              </w:rPr>
            </w:pPr>
            <w:ins w:id="7340" w:author="Nate Bachmeier [AWS-SA]" w:date="2023-02-25T11:26:00Z">
              <w:r w:rsidRPr="00E16572">
                <w:rPr>
                  <w:rFonts w:ascii="Calibri" w:eastAsia="Times New Roman" w:hAnsi="Calibri" w:cs="Calibri"/>
                  <w:b w:val="0"/>
                  <w:bCs w:val="0"/>
                  <w:color w:val="000000"/>
                  <w:sz w:val="22"/>
                  <w:rPrChange w:id="7341" w:author="Nate Bachmeier [AWS-SA]" w:date="2023-02-25T11:29:00Z">
                    <w:rPr>
                      <w:rFonts w:ascii="Calibri" w:eastAsia="Times New Roman" w:hAnsi="Calibri" w:cs="Calibri"/>
                      <w:color w:val="000000"/>
                      <w:sz w:val="22"/>
                    </w:rPr>
                  </w:rPrChange>
                </w:rPr>
                <w:t>slicing onion</w:t>
              </w:r>
            </w:ins>
          </w:p>
        </w:tc>
        <w:tc>
          <w:tcPr>
            <w:tcW w:w="960" w:type="dxa"/>
            <w:noWrap/>
            <w:hideMark/>
            <w:tcPrChange w:id="7342" w:author="Nate Bachmeier [AWS-SA]" w:date="2023-02-25T11:26:00Z">
              <w:tcPr>
                <w:tcW w:w="960" w:type="dxa"/>
                <w:tcBorders>
                  <w:top w:val="nil"/>
                  <w:left w:val="nil"/>
                  <w:bottom w:val="nil"/>
                  <w:right w:val="nil"/>
                </w:tcBorders>
                <w:shd w:val="clear" w:color="auto" w:fill="auto"/>
                <w:noWrap/>
                <w:vAlign w:val="bottom"/>
                <w:hideMark/>
              </w:tcPr>
            </w:tcPrChange>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343" w:author="Nate Bachmeier [AWS-SA]" w:date="2023-02-25T11:26:00Z"/>
                <w:rFonts w:ascii="Calibri" w:eastAsia="Times New Roman" w:hAnsi="Calibri" w:cs="Calibri"/>
                <w:color w:val="000000"/>
                <w:sz w:val="22"/>
              </w:rPr>
            </w:pPr>
            <w:ins w:id="7344" w:author="Nate Bachmeier [AWS-SA]" w:date="2023-02-25T11:26:00Z">
              <w:r w:rsidRPr="00E16572">
                <w:rPr>
                  <w:rFonts w:ascii="Calibri" w:eastAsia="Times New Roman" w:hAnsi="Calibri" w:cs="Calibri"/>
                  <w:color w:val="000000"/>
                  <w:sz w:val="22"/>
                </w:rPr>
                <w:t>529</w:t>
              </w:r>
            </w:ins>
          </w:p>
        </w:tc>
      </w:tr>
      <w:tr w:rsidR="00E16572" w:rsidRPr="00E16572" w14:paraId="6A4D42B2" w14:textId="77777777" w:rsidTr="00E16572">
        <w:trPr>
          <w:cnfStyle w:val="000000100000" w:firstRow="0" w:lastRow="0" w:firstColumn="0" w:lastColumn="0" w:oddVBand="0" w:evenVBand="0" w:oddHBand="1" w:evenHBand="0" w:firstRowFirstColumn="0" w:firstRowLastColumn="0" w:lastRowFirstColumn="0" w:lastRowLastColumn="0"/>
          <w:trHeight w:val="300"/>
          <w:ins w:id="7345" w:author="Nate Bachmeier [AWS-SA]" w:date="2023-02-25T11:26:00Z"/>
          <w:trPrChange w:id="734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347" w:author="Nate Bachmeier [AWS-SA]" w:date="2023-02-25T11:26:00Z">
              <w:tcPr>
                <w:tcW w:w="4740" w:type="dxa"/>
                <w:tcBorders>
                  <w:top w:val="nil"/>
                  <w:left w:val="nil"/>
                  <w:bottom w:val="nil"/>
                  <w:right w:val="nil"/>
                </w:tcBorders>
                <w:shd w:val="clear" w:color="auto" w:fill="auto"/>
                <w:noWrap/>
                <w:vAlign w:val="bottom"/>
                <w:hideMark/>
              </w:tcPr>
            </w:tcPrChange>
          </w:tcPr>
          <w:p w14:paraId="701AD48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348" w:author="Nate Bachmeier [AWS-SA]" w:date="2023-02-25T11:26:00Z"/>
                <w:rFonts w:ascii="Calibri" w:eastAsia="Times New Roman" w:hAnsi="Calibri" w:cs="Calibri"/>
                <w:b w:val="0"/>
                <w:bCs w:val="0"/>
                <w:color w:val="000000"/>
                <w:sz w:val="22"/>
                <w:rPrChange w:id="7349" w:author="Nate Bachmeier [AWS-SA]" w:date="2023-02-25T11:29:00Z">
                  <w:rPr>
                    <w:ins w:id="7350" w:author="Nate Bachmeier [AWS-SA]" w:date="2023-02-25T11:26:00Z"/>
                    <w:rFonts w:ascii="Calibri" w:eastAsia="Times New Roman" w:hAnsi="Calibri" w:cs="Calibri"/>
                    <w:color w:val="000000"/>
                    <w:sz w:val="22"/>
                  </w:rPr>
                </w:rPrChange>
              </w:rPr>
            </w:pPr>
            <w:ins w:id="7351" w:author="Nate Bachmeier [AWS-SA]" w:date="2023-02-25T11:26:00Z">
              <w:r w:rsidRPr="00E16572">
                <w:rPr>
                  <w:rFonts w:ascii="Calibri" w:eastAsia="Times New Roman" w:hAnsi="Calibri" w:cs="Calibri"/>
                  <w:b w:val="0"/>
                  <w:bCs w:val="0"/>
                  <w:color w:val="000000"/>
                  <w:sz w:val="22"/>
                  <w:rPrChange w:id="7352" w:author="Nate Bachmeier [AWS-SA]" w:date="2023-02-25T11:29:00Z">
                    <w:rPr>
                      <w:rFonts w:ascii="Calibri" w:eastAsia="Times New Roman" w:hAnsi="Calibri" w:cs="Calibri"/>
                      <w:color w:val="000000"/>
                      <w:sz w:val="22"/>
                    </w:rPr>
                  </w:rPrChange>
                </w:rPr>
                <w:t>smashing</w:t>
              </w:r>
            </w:ins>
          </w:p>
        </w:tc>
        <w:tc>
          <w:tcPr>
            <w:tcW w:w="960" w:type="dxa"/>
            <w:noWrap/>
            <w:hideMark/>
            <w:tcPrChange w:id="7353" w:author="Nate Bachmeier [AWS-SA]" w:date="2023-02-25T11:26:00Z">
              <w:tcPr>
                <w:tcW w:w="960" w:type="dxa"/>
                <w:tcBorders>
                  <w:top w:val="nil"/>
                  <w:left w:val="nil"/>
                  <w:bottom w:val="nil"/>
                  <w:right w:val="nil"/>
                </w:tcBorders>
                <w:shd w:val="clear" w:color="auto" w:fill="auto"/>
                <w:noWrap/>
                <w:vAlign w:val="bottom"/>
                <w:hideMark/>
              </w:tcPr>
            </w:tcPrChange>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354" w:author="Nate Bachmeier [AWS-SA]" w:date="2023-02-25T11:26:00Z"/>
                <w:rFonts w:ascii="Calibri" w:eastAsia="Times New Roman" w:hAnsi="Calibri" w:cs="Calibri"/>
                <w:color w:val="000000"/>
                <w:sz w:val="22"/>
              </w:rPr>
            </w:pPr>
            <w:ins w:id="7355" w:author="Nate Bachmeier [AWS-SA]" w:date="2023-02-25T11:26:00Z">
              <w:r w:rsidRPr="00E16572">
                <w:rPr>
                  <w:rFonts w:ascii="Calibri" w:eastAsia="Times New Roman" w:hAnsi="Calibri" w:cs="Calibri"/>
                  <w:color w:val="000000"/>
                  <w:sz w:val="22"/>
                </w:rPr>
                <w:t>606</w:t>
              </w:r>
            </w:ins>
          </w:p>
        </w:tc>
      </w:tr>
      <w:tr w:rsidR="00E16572" w:rsidRPr="00E16572" w14:paraId="0C053BE8" w14:textId="77777777" w:rsidTr="00E16572">
        <w:trPr>
          <w:trHeight w:val="300"/>
          <w:ins w:id="7356" w:author="Nate Bachmeier [AWS-SA]" w:date="2023-02-25T11:26:00Z"/>
          <w:trPrChange w:id="735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358" w:author="Nate Bachmeier [AWS-SA]" w:date="2023-02-25T11:26:00Z">
              <w:tcPr>
                <w:tcW w:w="4740" w:type="dxa"/>
                <w:tcBorders>
                  <w:top w:val="nil"/>
                  <w:left w:val="nil"/>
                  <w:bottom w:val="nil"/>
                  <w:right w:val="nil"/>
                </w:tcBorders>
                <w:shd w:val="clear" w:color="auto" w:fill="auto"/>
                <w:noWrap/>
                <w:vAlign w:val="bottom"/>
                <w:hideMark/>
              </w:tcPr>
            </w:tcPrChange>
          </w:tcPr>
          <w:p w14:paraId="310491D0" w14:textId="77777777" w:rsidR="00E16572" w:rsidRPr="00E16572" w:rsidRDefault="00E16572" w:rsidP="00E16572">
            <w:pPr>
              <w:spacing w:line="240" w:lineRule="auto"/>
              <w:ind w:firstLine="0"/>
              <w:rPr>
                <w:ins w:id="7359" w:author="Nate Bachmeier [AWS-SA]" w:date="2023-02-25T11:26:00Z"/>
                <w:rFonts w:ascii="Calibri" w:eastAsia="Times New Roman" w:hAnsi="Calibri" w:cs="Calibri"/>
                <w:b w:val="0"/>
                <w:bCs w:val="0"/>
                <w:color w:val="000000"/>
                <w:sz w:val="22"/>
                <w:rPrChange w:id="7360" w:author="Nate Bachmeier [AWS-SA]" w:date="2023-02-25T11:29:00Z">
                  <w:rPr>
                    <w:ins w:id="7361" w:author="Nate Bachmeier [AWS-SA]" w:date="2023-02-25T11:26:00Z"/>
                    <w:rFonts w:ascii="Calibri" w:eastAsia="Times New Roman" w:hAnsi="Calibri" w:cs="Calibri"/>
                    <w:color w:val="000000"/>
                    <w:sz w:val="22"/>
                  </w:rPr>
                </w:rPrChange>
              </w:rPr>
            </w:pPr>
            <w:ins w:id="7362" w:author="Nate Bachmeier [AWS-SA]" w:date="2023-02-25T11:26:00Z">
              <w:r w:rsidRPr="00E16572">
                <w:rPr>
                  <w:rFonts w:ascii="Calibri" w:eastAsia="Times New Roman" w:hAnsi="Calibri" w:cs="Calibri"/>
                  <w:b w:val="0"/>
                  <w:bCs w:val="0"/>
                  <w:color w:val="000000"/>
                  <w:sz w:val="22"/>
                  <w:rPrChange w:id="7363" w:author="Nate Bachmeier [AWS-SA]" w:date="2023-02-25T11:29:00Z">
                    <w:rPr>
                      <w:rFonts w:ascii="Calibri" w:eastAsia="Times New Roman" w:hAnsi="Calibri" w:cs="Calibri"/>
                      <w:color w:val="000000"/>
                      <w:sz w:val="22"/>
                    </w:rPr>
                  </w:rPrChange>
                </w:rPr>
                <w:t>smelling feet</w:t>
              </w:r>
            </w:ins>
          </w:p>
        </w:tc>
        <w:tc>
          <w:tcPr>
            <w:tcW w:w="960" w:type="dxa"/>
            <w:noWrap/>
            <w:hideMark/>
            <w:tcPrChange w:id="7364" w:author="Nate Bachmeier [AWS-SA]" w:date="2023-02-25T11:26:00Z">
              <w:tcPr>
                <w:tcW w:w="960" w:type="dxa"/>
                <w:tcBorders>
                  <w:top w:val="nil"/>
                  <w:left w:val="nil"/>
                  <w:bottom w:val="nil"/>
                  <w:right w:val="nil"/>
                </w:tcBorders>
                <w:shd w:val="clear" w:color="auto" w:fill="auto"/>
                <w:noWrap/>
                <w:vAlign w:val="bottom"/>
                <w:hideMark/>
              </w:tcPr>
            </w:tcPrChange>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365" w:author="Nate Bachmeier [AWS-SA]" w:date="2023-02-25T11:26:00Z"/>
                <w:rFonts w:ascii="Calibri" w:eastAsia="Times New Roman" w:hAnsi="Calibri" w:cs="Calibri"/>
                <w:color w:val="000000"/>
                <w:sz w:val="22"/>
              </w:rPr>
            </w:pPr>
            <w:ins w:id="7366" w:author="Nate Bachmeier [AWS-SA]" w:date="2023-02-25T11:26:00Z">
              <w:r w:rsidRPr="00E16572">
                <w:rPr>
                  <w:rFonts w:ascii="Calibri" w:eastAsia="Times New Roman" w:hAnsi="Calibri" w:cs="Calibri"/>
                  <w:color w:val="000000"/>
                  <w:sz w:val="22"/>
                </w:rPr>
                <w:t>558</w:t>
              </w:r>
            </w:ins>
          </w:p>
        </w:tc>
      </w:tr>
      <w:tr w:rsidR="00E16572" w:rsidRPr="00E16572" w14:paraId="79DA07D1" w14:textId="77777777" w:rsidTr="00E16572">
        <w:trPr>
          <w:cnfStyle w:val="000000100000" w:firstRow="0" w:lastRow="0" w:firstColumn="0" w:lastColumn="0" w:oddVBand="0" w:evenVBand="0" w:oddHBand="1" w:evenHBand="0" w:firstRowFirstColumn="0" w:firstRowLastColumn="0" w:lastRowFirstColumn="0" w:lastRowLastColumn="0"/>
          <w:trHeight w:val="300"/>
          <w:ins w:id="7367" w:author="Nate Bachmeier [AWS-SA]" w:date="2023-02-25T11:26:00Z"/>
          <w:trPrChange w:id="736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369" w:author="Nate Bachmeier [AWS-SA]" w:date="2023-02-25T11:26:00Z">
              <w:tcPr>
                <w:tcW w:w="4740" w:type="dxa"/>
                <w:tcBorders>
                  <w:top w:val="nil"/>
                  <w:left w:val="nil"/>
                  <w:bottom w:val="nil"/>
                  <w:right w:val="nil"/>
                </w:tcBorders>
                <w:shd w:val="clear" w:color="auto" w:fill="auto"/>
                <w:noWrap/>
                <w:vAlign w:val="bottom"/>
                <w:hideMark/>
              </w:tcPr>
            </w:tcPrChange>
          </w:tcPr>
          <w:p w14:paraId="3FD7E4F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370" w:author="Nate Bachmeier [AWS-SA]" w:date="2023-02-25T11:26:00Z"/>
                <w:rFonts w:ascii="Calibri" w:eastAsia="Times New Roman" w:hAnsi="Calibri" w:cs="Calibri"/>
                <w:b w:val="0"/>
                <w:bCs w:val="0"/>
                <w:color w:val="000000"/>
                <w:sz w:val="22"/>
                <w:rPrChange w:id="7371" w:author="Nate Bachmeier [AWS-SA]" w:date="2023-02-25T11:29:00Z">
                  <w:rPr>
                    <w:ins w:id="7372" w:author="Nate Bachmeier [AWS-SA]" w:date="2023-02-25T11:26:00Z"/>
                    <w:rFonts w:ascii="Calibri" w:eastAsia="Times New Roman" w:hAnsi="Calibri" w:cs="Calibri"/>
                    <w:color w:val="000000"/>
                    <w:sz w:val="22"/>
                  </w:rPr>
                </w:rPrChange>
              </w:rPr>
            </w:pPr>
            <w:ins w:id="7373" w:author="Nate Bachmeier [AWS-SA]" w:date="2023-02-25T11:26:00Z">
              <w:r w:rsidRPr="00E16572">
                <w:rPr>
                  <w:rFonts w:ascii="Calibri" w:eastAsia="Times New Roman" w:hAnsi="Calibri" w:cs="Calibri"/>
                  <w:b w:val="0"/>
                  <w:bCs w:val="0"/>
                  <w:color w:val="000000"/>
                  <w:sz w:val="22"/>
                  <w:rPrChange w:id="7374" w:author="Nate Bachmeier [AWS-SA]" w:date="2023-02-25T11:29:00Z">
                    <w:rPr>
                      <w:rFonts w:ascii="Calibri" w:eastAsia="Times New Roman" w:hAnsi="Calibri" w:cs="Calibri"/>
                      <w:color w:val="000000"/>
                      <w:sz w:val="22"/>
                    </w:rPr>
                  </w:rPrChange>
                </w:rPr>
                <w:t>smoking</w:t>
              </w:r>
            </w:ins>
          </w:p>
        </w:tc>
        <w:tc>
          <w:tcPr>
            <w:tcW w:w="960" w:type="dxa"/>
            <w:noWrap/>
            <w:hideMark/>
            <w:tcPrChange w:id="7375" w:author="Nate Bachmeier [AWS-SA]" w:date="2023-02-25T11:26:00Z">
              <w:tcPr>
                <w:tcW w:w="960" w:type="dxa"/>
                <w:tcBorders>
                  <w:top w:val="nil"/>
                  <w:left w:val="nil"/>
                  <w:bottom w:val="nil"/>
                  <w:right w:val="nil"/>
                </w:tcBorders>
                <w:shd w:val="clear" w:color="auto" w:fill="auto"/>
                <w:noWrap/>
                <w:vAlign w:val="bottom"/>
                <w:hideMark/>
              </w:tcPr>
            </w:tcPrChange>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376" w:author="Nate Bachmeier [AWS-SA]" w:date="2023-02-25T11:26:00Z"/>
                <w:rFonts w:ascii="Calibri" w:eastAsia="Times New Roman" w:hAnsi="Calibri" w:cs="Calibri"/>
                <w:color w:val="000000"/>
                <w:sz w:val="22"/>
              </w:rPr>
            </w:pPr>
            <w:ins w:id="7377" w:author="Nate Bachmeier [AWS-SA]" w:date="2023-02-25T11:26:00Z">
              <w:r w:rsidRPr="00E16572">
                <w:rPr>
                  <w:rFonts w:ascii="Calibri" w:eastAsia="Times New Roman" w:hAnsi="Calibri" w:cs="Calibri"/>
                  <w:color w:val="000000"/>
                  <w:sz w:val="22"/>
                </w:rPr>
                <w:t>250</w:t>
              </w:r>
            </w:ins>
          </w:p>
        </w:tc>
      </w:tr>
      <w:tr w:rsidR="00E16572" w:rsidRPr="00E16572" w14:paraId="55F8C8DA" w14:textId="77777777" w:rsidTr="00E16572">
        <w:trPr>
          <w:trHeight w:val="300"/>
          <w:ins w:id="7378" w:author="Nate Bachmeier [AWS-SA]" w:date="2023-02-25T11:26:00Z"/>
          <w:trPrChange w:id="737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380" w:author="Nate Bachmeier [AWS-SA]" w:date="2023-02-25T11:26:00Z">
              <w:tcPr>
                <w:tcW w:w="4740" w:type="dxa"/>
                <w:tcBorders>
                  <w:top w:val="nil"/>
                  <w:left w:val="nil"/>
                  <w:bottom w:val="nil"/>
                  <w:right w:val="nil"/>
                </w:tcBorders>
                <w:shd w:val="clear" w:color="auto" w:fill="auto"/>
                <w:noWrap/>
                <w:vAlign w:val="bottom"/>
                <w:hideMark/>
              </w:tcPr>
            </w:tcPrChange>
          </w:tcPr>
          <w:p w14:paraId="3C6AC886" w14:textId="77777777" w:rsidR="00E16572" w:rsidRPr="00E16572" w:rsidRDefault="00E16572" w:rsidP="00E16572">
            <w:pPr>
              <w:spacing w:line="240" w:lineRule="auto"/>
              <w:ind w:firstLine="0"/>
              <w:rPr>
                <w:ins w:id="7381" w:author="Nate Bachmeier [AWS-SA]" w:date="2023-02-25T11:26:00Z"/>
                <w:rFonts w:ascii="Calibri" w:eastAsia="Times New Roman" w:hAnsi="Calibri" w:cs="Calibri"/>
                <w:b w:val="0"/>
                <w:bCs w:val="0"/>
                <w:color w:val="000000"/>
                <w:sz w:val="22"/>
                <w:rPrChange w:id="7382" w:author="Nate Bachmeier [AWS-SA]" w:date="2023-02-25T11:29:00Z">
                  <w:rPr>
                    <w:ins w:id="7383" w:author="Nate Bachmeier [AWS-SA]" w:date="2023-02-25T11:26:00Z"/>
                    <w:rFonts w:ascii="Calibri" w:eastAsia="Times New Roman" w:hAnsi="Calibri" w:cs="Calibri"/>
                    <w:color w:val="000000"/>
                    <w:sz w:val="22"/>
                  </w:rPr>
                </w:rPrChange>
              </w:rPr>
            </w:pPr>
            <w:ins w:id="7384" w:author="Nate Bachmeier [AWS-SA]" w:date="2023-02-25T11:26:00Z">
              <w:r w:rsidRPr="00E16572">
                <w:rPr>
                  <w:rFonts w:ascii="Calibri" w:eastAsia="Times New Roman" w:hAnsi="Calibri" w:cs="Calibri"/>
                  <w:b w:val="0"/>
                  <w:bCs w:val="0"/>
                  <w:color w:val="000000"/>
                  <w:sz w:val="22"/>
                  <w:rPrChange w:id="7385" w:author="Nate Bachmeier [AWS-SA]" w:date="2023-02-25T11:29:00Z">
                    <w:rPr>
                      <w:rFonts w:ascii="Calibri" w:eastAsia="Times New Roman" w:hAnsi="Calibri" w:cs="Calibri"/>
                      <w:color w:val="000000"/>
                      <w:sz w:val="22"/>
                    </w:rPr>
                  </w:rPrChange>
                </w:rPr>
                <w:t>smoking hookah</w:t>
              </w:r>
            </w:ins>
          </w:p>
        </w:tc>
        <w:tc>
          <w:tcPr>
            <w:tcW w:w="960" w:type="dxa"/>
            <w:noWrap/>
            <w:hideMark/>
            <w:tcPrChange w:id="7386" w:author="Nate Bachmeier [AWS-SA]" w:date="2023-02-25T11:26:00Z">
              <w:tcPr>
                <w:tcW w:w="960" w:type="dxa"/>
                <w:tcBorders>
                  <w:top w:val="nil"/>
                  <w:left w:val="nil"/>
                  <w:bottom w:val="nil"/>
                  <w:right w:val="nil"/>
                </w:tcBorders>
                <w:shd w:val="clear" w:color="auto" w:fill="auto"/>
                <w:noWrap/>
                <w:vAlign w:val="bottom"/>
                <w:hideMark/>
              </w:tcPr>
            </w:tcPrChange>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387" w:author="Nate Bachmeier [AWS-SA]" w:date="2023-02-25T11:26:00Z"/>
                <w:rFonts w:ascii="Calibri" w:eastAsia="Times New Roman" w:hAnsi="Calibri" w:cs="Calibri"/>
                <w:color w:val="000000"/>
                <w:sz w:val="22"/>
              </w:rPr>
            </w:pPr>
            <w:ins w:id="7388" w:author="Nate Bachmeier [AWS-SA]" w:date="2023-02-25T11:26:00Z">
              <w:r w:rsidRPr="00E16572">
                <w:rPr>
                  <w:rFonts w:ascii="Calibri" w:eastAsia="Times New Roman" w:hAnsi="Calibri" w:cs="Calibri"/>
                  <w:color w:val="000000"/>
                  <w:sz w:val="22"/>
                </w:rPr>
                <w:t>597</w:t>
              </w:r>
            </w:ins>
          </w:p>
        </w:tc>
      </w:tr>
      <w:tr w:rsidR="00E16572" w:rsidRPr="00E16572" w14:paraId="2E430949" w14:textId="77777777" w:rsidTr="00E16572">
        <w:trPr>
          <w:cnfStyle w:val="000000100000" w:firstRow="0" w:lastRow="0" w:firstColumn="0" w:lastColumn="0" w:oddVBand="0" w:evenVBand="0" w:oddHBand="1" w:evenHBand="0" w:firstRowFirstColumn="0" w:firstRowLastColumn="0" w:lastRowFirstColumn="0" w:lastRowLastColumn="0"/>
          <w:trHeight w:val="300"/>
          <w:ins w:id="7389" w:author="Nate Bachmeier [AWS-SA]" w:date="2023-02-25T11:26:00Z"/>
          <w:trPrChange w:id="739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391" w:author="Nate Bachmeier [AWS-SA]" w:date="2023-02-25T11:26:00Z">
              <w:tcPr>
                <w:tcW w:w="4740" w:type="dxa"/>
                <w:tcBorders>
                  <w:top w:val="nil"/>
                  <w:left w:val="nil"/>
                  <w:bottom w:val="nil"/>
                  <w:right w:val="nil"/>
                </w:tcBorders>
                <w:shd w:val="clear" w:color="auto" w:fill="auto"/>
                <w:noWrap/>
                <w:vAlign w:val="bottom"/>
                <w:hideMark/>
              </w:tcPr>
            </w:tcPrChange>
          </w:tcPr>
          <w:p w14:paraId="443E2D7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392" w:author="Nate Bachmeier [AWS-SA]" w:date="2023-02-25T11:26:00Z"/>
                <w:rFonts w:ascii="Calibri" w:eastAsia="Times New Roman" w:hAnsi="Calibri" w:cs="Calibri"/>
                <w:b w:val="0"/>
                <w:bCs w:val="0"/>
                <w:color w:val="000000"/>
                <w:sz w:val="22"/>
                <w:rPrChange w:id="7393" w:author="Nate Bachmeier [AWS-SA]" w:date="2023-02-25T11:29:00Z">
                  <w:rPr>
                    <w:ins w:id="7394" w:author="Nate Bachmeier [AWS-SA]" w:date="2023-02-25T11:26:00Z"/>
                    <w:rFonts w:ascii="Calibri" w:eastAsia="Times New Roman" w:hAnsi="Calibri" w:cs="Calibri"/>
                    <w:color w:val="000000"/>
                    <w:sz w:val="22"/>
                  </w:rPr>
                </w:rPrChange>
              </w:rPr>
            </w:pPr>
            <w:ins w:id="7395" w:author="Nate Bachmeier [AWS-SA]" w:date="2023-02-25T11:26:00Z">
              <w:r w:rsidRPr="00E16572">
                <w:rPr>
                  <w:rFonts w:ascii="Calibri" w:eastAsia="Times New Roman" w:hAnsi="Calibri" w:cs="Calibri"/>
                  <w:b w:val="0"/>
                  <w:bCs w:val="0"/>
                  <w:color w:val="000000"/>
                  <w:sz w:val="22"/>
                  <w:rPrChange w:id="7396" w:author="Nate Bachmeier [AWS-SA]" w:date="2023-02-25T11:29:00Z">
                    <w:rPr>
                      <w:rFonts w:ascii="Calibri" w:eastAsia="Times New Roman" w:hAnsi="Calibri" w:cs="Calibri"/>
                      <w:color w:val="000000"/>
                      <w:sz w:val="22"/>
                    </w:rPr>
                  </w:rPrChange>
                </w:rPr>
                <w:t>smoking pipe</w:t>
              </w:r>
            </w:ins>
          </w:p>
        </w:tc>
        <w:tc>
          <w:tcPr>
            <w:tcW w:w="960" w:type="dxa"/>
            <w:noWrap/>
            <w:hideMark/>
            <w:tcPrChange w:id="7397" w:author="Nate Bachmeier [AWS-SA]" w:date="2023-02-25T11:26:00Z">
              <w:tcPr>
                <w:tcW w:w="960" w:type="dxa"/>
                <w:tcBorders>
                  <w:top w:val="nil"/>
                  <w:left w:val="nil"/>
                  <w:bottom w:val="nil"/>
                  <w:right w:val="nil"/>
                </w:tcBorders>
                <w:shd w:val="clear" w:color="auto" w:fill="auto"/>
                <w:noWrap/>
                <w:vAlign w:val="bottom"/>
                <w:hideMark/>
              </w:tcPr>
            </w:tcPrChange>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398" w:author="Nate Bachmeier [AWS-SA]" w:date="2023-02-25T11:26:00Z"/>
                <w:rFonts w:ascii="Calibri" w:eastAsia="Times New Roman" w:hAnsi="Calibri" w:cs="Calibri"/>
                <w:color w:val="000000"/>
                <w:sz w:val="22"/>
              </w:rPr>
            </w:pPr>
            <w:ins w:id="7399" w:author="Nate Bachmeier [AWS-SA]" w:date="2023-02-25T11:26:00Z">
              <w:r w:rsidRPr="00E16572">
                <w:rPr>
                  <w:rFonts w:ascii="Calibri" w:eastAsia="Times New Roman" w:hAnsi="Calibri" w:cs="Calibri"/>
                  <w:color w:val="000000"/>
                  <w:sz w:val="22"/>
                </w:rPr>
                <w:t>541</w:t>
              </w:r>
            </w:ins>
          </w:p>
        </w:tc>
      </w:tr>
      <w:tr w:rsidR="00E16572" w:rsidRPr="00E16572" w14:paraId="4B81D3C6" w14:textId="77777777" w:rsidTr="00E16572">
        <w:trPr>
          <w:trHeight w:val="300"/>
          <w:ins w:id="7400" w:author="Nate Bachmeier [AWS-SA]" w:date="2023-02-25T11:26:00Z"/>
          <w:trPrChange w:id="740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402" w:author="Nate Bachmeier [AWS-SA]" w:date="2023-02-25T11:26:00Z">
              <w:tcPr>
                <w:tcW w:w="4740" w:type="dxa"/>
                <w:tcBorders>
                  <w:top w:val="nil"/>
                  <w:left w:val="nil"/>
                  <w:bottom w:val="nil"/>
                  <w:right w:val="nil"/>
                </w:tcBorders>
                <w:shd w:val="clear" w:color="auto" w:fill="auto"/>
                <w:noWrap/>
                <w:vAlign w:val="bottom"/>
                <w:hideMark/>
              </w:tcPr>
            </w:tcPrChange>
          </w:tcPr>
          <w:p w14:paraId="5CC805FE" w14:textId="77777777" w:rsidR="00E16572" w:rsidRPr="00E16572" w:rsidRDefault="00E16572" w:rsidP="00E16572">
            <w:pPr>
              <w:spacing w:line="240" w:lineRule="auto"/>
              <w:ind w:firstLine="0"/>
              <w:rPr>
                <w:ins w:id="7403" w:author="Nate Bachmeier [AWS-SA]" w:date="2023-02-25T11:26:00Z"/>
                <w:rFonts w:ascii="Calibri" w:eastAsia="Times New Roman" w:hAnsi="Calibri" w:cs="Calibri"/>
                <w:b w:val="0"/>
                <w:bCs w:val="0"/>
                <w:color w:val="000000"/>
                <w:sz w:val="22"/>
                <w:rPrChange w:id="7404" w:author="Nate Bachmeier [AWS-SA]" w:date="2023-02-25T11:29:00Z">
                  <w:rPr>
                    <w:ins w:id="7405" w:author="Nate Bachmeier [AWS-SA]" w:date="2023-02-25T11:26:00Z"/>
                    <w:rFonts w:ascii="Calibri" w:eastAsia="Times New Roman" w:hAnsi="Calibri" w:cs="Calibri"/>
                    <w:color w:val="000000"/>
                    <w:sz w:val="22"/>
                  </w:rPr>
                </w:rPrChange>
              </w:rPr>
            </w:pPr>
            <w:ins w:id="7406" w:author="Nate Bachmeier [AWS-SA]" w:date="2023-02-25T11:26:00Z">
              <w:r w:rsidRPr="00E16572">
                <w:rPr>
                  <w:rFonts w:ascii="Calibri" w:eastAsia="Times New Roman" w:hAnsi="Calibri" w:cs="Calibri"/>
                  <w:b w:val="0"/>
                  <w:bCs w:val="0"/>
                  <w:color w:val="000000"/>
                  <w:sz w:val="22"/>
                  <w:rPrChange w:id="7407" w:author="Nate Bachmeier [AWS-SA]" w:date="2023-02-25T11:29:00Z">
                    <w:rPr>
                      <w:rFonts w:ascii="Calibri" w:eastAsia="Times New Roman" w:hAnsi="Calibri" w:cs="Calibri"/>
                      <w:color w:val="000000"/>
                      <w:sz w:val="22"/>
                    </w:rPr>
                  </w:rPrChange>
                </w:rPr>
                <w:t>snatch weight lifting</w:t>
              </w:r>
            </w:ins>
          </w:p>
        </w:tc>
        <w:tc>
          <w:tcPr>
            <w:tcW w:w="960" w:type="dxa"/>
            <w:noWrap/>
            <w:hideMark/>
            <w:tcPrChange w:id="7408" w:author="Nate Bachmeier [AWS-SA]" w:date="2023-02-25T11:26:00Z">
              <w:tcPr>
                <w:tcW w:w="960" w:type="dxa"/>
                <w:tcBorders>
                  <w:top w:val="nil"/>
                  <w:left w:val="nil"/>
                  <w:bottom w:val="nil"/>
                  <w:right w:val="nil"/>
                </w:tcBorders>
                <w:shd w:val="clear" w:color="auto" w:fill="auto"/>
                <w:noWrap/>
                <w:vAlign w:val="bottom"/>
                <w:hideMark/>
              </w:tcPr>
            </w:tcPrChange>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409" w:author="Nate Bachmeier [AWS-SA]" w:date="2023-02-25T11:26:00Z"/>
                <w:rFonts w:ascii="Calibri" w:eastAsia="Times New Roman" w:hAnsi="Calibri" w:cs="Calibri"/>
                <w:color w:val="000000"/>
                <w:sz w:val="22"/>
              </w:rPr>
            </w:pPr>
            <w:ins w:id="7410" w:author="Nate Bachmeier [AWS-SA]" w:date="2023-02-25T11:26:00Z">
              <w:r w:rsidRPr="00E16572">
                <w:rPr>
                  <w:rFonts w:ascii="Calibri" w:eastAsia="Times New Roman" w:hAnsi="Calibri" w:cs="Calibri"/>
                  <w:color w:val="000000"/>
                  <w:sz w:val="22"/>
                </w:rPr>
                <w:t>829</w:t>
              </w:r>
            </w:ins>
          </w:p>
        </w:tc>
      </w:tr>
      <w:tr w:rsidR="00E16572" w:rsidRPr="00E16572" w14:paraId="222ADE16" w14:textId="77777777" w:rsidTr="00E16572">
        <w:trPr>
          <w:cnfStyle w:val="000000100000" w:firstRow="0" w:lastRow="0" w:firstColumn="0" w:lastColumn="0" w:oddVBand="0" w:evenVBand="0" w:oddHBand="1" w:evenHBand="0" w:firstRowFirstColumn="0" w:firstRowLastColumn="0" w:lastRowFirstColumn="0" w:lastRowLastColumn="0"/>
          <w:trHeight w:val="300"/>
          <w:ins w:id="7411" w:author="Nate Bachmeier [AWS-SA]" w:date="2023-02-25T11:26:00Z"/>
          <w:trPrChange w:id="741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413" w:author="Nate Bachmeier [AWS-SA]" w:date="2023-02-25T11:26:00Z">
              <w:tcPr>
                <w:tcW w:w="4740" w:type="dxa"/>
                <w:tcBorders>
                  <w:top w:val="nil"/>
                  <w:left w:val="nil"/>
                  <w:bottom w:val="nil"/>
                  <w:right w:val="nil"/>
                </w:tcBorders>
                <w:shd w:val="clear" w:color="auto" w:fill="auto"/>
                <w:noWrap/>
                <w:vAlign w:val="bottom"/>
                <w:hideMark/>
              </w:tcPr>
            </w:tcPrChange>
          </w:tcPr>
          <w:p w14:paraId="4EA63F0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414" w:author="Nate Bachmeier [AWS-SA]" w:date="2023-02-25T11:26:00Z"/>
                <w:rFonts w:ascii="Calibri" w:eastAsia="Times New Roman" w:hAnsi="Calibri" w:cs="Calibri"/>
                <w:b w:val="0"/>
                <w:bCs w:val="0"/>
                <w:color w:val="000000"/>
                <w:sz w:val="22"/>
                <w:rPrChange w:id="7415" w:author="Nate Bachmeier [AWS-SA]" w:date="2023-02-25T11:29:00Z">
                  <w:rPr>
                    <w:ins w:id="7416" w:author="Nate Bachmeier [AWS-SA]" w:date="2023-02-25T11:26:00Z"/>
                    <w:rFonts w:ascii="Calibri" w:eastAsia="Times New Roman" w:hAnsi="Calibri" w:cs="Calibri"/>
                    <w:color w:val="000000"/>
                    <w:sz w:val="22"/>
                  </w:rPr>
                </w:rPrChange>
              </w:rPr>
            </w:pPr>
            <w:ins w:id="7417" w:author="Nate Bachmeier [AWS-SA]" w:date="2023-02-25T11:26:00Z">
              <w:r w:rsidRPr="00E16572">
                <w:rPr>
                  <w:rFonts w:ascii="Calibri" w:eastAsia="Times New Roman" w:hAnsi="Calibri" w:cs="Calibri"/>
                  <w:b w:val="0"/>
                  <w:bCs w:val="0"/>
                  <w:color w:val="000000"/>
                  <w:sz w:val="22"/>
                  <w:rPrChange w:id="7418" w:author="Nate Bachmeier [AWS-SA]" w:date="2023-02-25T11:29:00Z">
                    <w:rPr>
                      <w:rFonts w:ascii="Calibri" w:eastAsia="Times New Roman" w:hAnsi="Calibri" w:cs="Calibri"/>
                      <w:color w:val="000000"/>
                      <w:sz w:val="22"/>
                    </w:rPr>
                  </w:rPrChange>
                </w:rPr>
                <w:t>sneezing</w:t>
              </w:r>
            </w:ins>
          </w:p>
        </w:tc>
        <w:tc>
          <w:tcPr>
            <w:tcW w:w="960" w:type="dxa"/>
            <w:noWrap/>
            <w:hideMark/>
            <w:tcPrChange w:id="7419" w:author="Nate Bachmeier [AWS-SA]" w:date="2023-02-25T11:26:00Z">
              <w:tcPr>
                <w:tcW w:w="960" w:type="dxa"/>
                <w:tcBorders>
                  <w:top w:val="nil"/>
                  <w:left w:val="nil"/>
                  <w:bottom w:val="nil"/>
                  <w:right w:val="nil"/>
                </w:tcBorders>
                <w:shd w:val="clear" w:color="auto" w:fill="auto"/>
                <w:noWrap/>
                <w:vAlign w:val="bottom"/>
                <w:hideMark/>
              </w:tcPr>
            </w:tcPrChange>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420" w:author="Nate Bachmeier [AWS-SA]" w:date="2023-02-25T11:26:00Z"/>
                <w:rFonts w:ascii="Calibri" w:eastAsia="Times New Roman" w:hAnsi="Calibri" w:cs="Calibri"/>
                <w:color w:val="000000"/>
                <w:sz w:val="22"/>
              </w:rPr>
            </w:pPr>
            <w:ins w:id="7421" w:author="Nate Bachmeier [AWS-SA]" w:date="2023-02-25T11:26:00Z">
              <w:r w:rsidRPr="00E16572">
                <w:rPr>
                  <w:rFonts w:ascii="Calibri" w:eastAsia="Times New Roman" w:hAnsi="Calibri" w:cs="Calibri"/>
                  <w:color w:val="000000"/>
                  <w:sz w:val="22"/>
                </w:rPr>
                <w:t>674</w:t>
              </w:r>
            </w:ins>
          </w:p>
        </w:tc>
      </w:tr>
      <w:tr w:rsidR="00E16572" w:rsidRPr="00E16572" w14:paraId="20929003" w14:textId="77777777" w:rsidTr="00E16572">
        <w:trPr>
          <w:trHeight w:val="300"/>
          <w:ins w:id="7422" w:author="Nate Bachmeier [AWS-SA]" w:date="2023-02-25T11:26:00Z"/>
          <w:trPrChange w:id="742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424" w:author="Nate Bachmeier [AWS-SA]" w:date="2023-02-25T11:26:00Z">
              <w:tcPr>
                <w:tcW w:w="4740" w:type="dxa"/>
                <w:tcBorders>
                  <w:top w:val="nil"/>
                  <w:left w:val="nil"/>
                  <w:bottom w:val="nil"/>
                  <w:right w:val="nil"/>
                </w:tcBorders>
                <w:shd w:val="clear" w:color="auto" w:fill="auto"/>
                <w:noWrap/>
                <w:vAlign w:val="bottom"/>
                <w:hideMark/>
              </w:tcPr>
            </w:tcPrChange>
          </w:tcPr>
          <w:p w14:paraId="6196BE31" w14:textId="77777777" w:rsidR="00E16572" w:rsidRPr="00E16572" w:rsidRDefault="00E16572" w:rsidP="00E16572">
            <w:pPr>
              <w:spacing w:line="240" w:lineRule="auto"/>
              <w:ind w:firstLine="0"/>
              <w:rPr>
                <w:ins w:id="7425" w:author="Nate Bachmeier [AWS-SA]" w:date="2023-02-25T11:26:00Z"/>
                <w:rFonts w:ascii="Calibri" w:eastAsia="Times New Roman" w:hAnsi="Calibri" w:cs="Calibri"/>
                <w:b w:val="0"/>
                <w:bCs w:val="0"/>
                <w:color w:val="000000"/>
                <w:sz w:val="22"/>
                <w:rPrChange w:id="7426" w:author="Nate Bachmeier [AWS-SA]" w:date="2023-02-25T11:29:00Z">
                  <w:rPr>
                    <w:ins w:id="7427" w:author="Nate Bachmeier [AWS-SA]" w:date="2023-02-25T11:26:00Z"/>
                    <w:rFonts w:ascii="Calibri" w:eastAsia="Times New Roman" w:hAnsi="Calibri" w:cs="Calibri"/>
                    <w:color w:val="000000"/>
                    <w:sz w:val="22"/>
                  </w:rPr>
                </w:rPrChange>
              </w:rPr>
            </w:pPr>
            <w:ins w:id="7428" w:author="Nate Bachmeier [AWS-SA]" w:date="2023-02-25T11:26:00Z">
              <w:r w:rsidRPr="00E16572">
                <w:rPr>
                  <w:rFonts w:ascii="Calibri" w:eastAsia="Times New Roman" w:hAnsi="Calibri" w:cs="Calibri"/>
                  <w:b w:val="0"/>
                  <w:bCs w:val="0"/>
                  <w:color w:val="000000"/>
                  <w:sz w:val="22"/>
                  <w:rPrChange w:id="7429" w:author="Nate Bachmeier [AWS-SA]" w:date="2023-02-25T11:29:00Z">
                    <w:rPr>
                      <w:rFonts w:ascii="Calibri" w:eastAsia="Times New Roman" w:hAnsi="Calibri" w:cs="Calibri"/>
                      <w:color w:val="000000"/>
                      <w:sz w:val="22"/>
                    </w:rPr>
                  </w:rPrChange>
                </w:rPr>
                <w:t>snorkeling</w:t>
              </w:r>
            </w:ins>
          </w:p>
        </w:tc>
        <w:tc>
          <w:tcPr>
            <w:tcW w:w="960" w:type="dxa"/>
            <w:noWrap/>
            <w:hideMark/>
            <w:tcPrChange w:id="7430" w:author="Nate Bachmeier [AWS-SA]" w:date="2023-02-25T11:26:00Z">
              <w:tcPr>
                <w:tcW w:w="960" w:type="dxa"/>
                <w:tcBorders>
                  <w:top w:val="nil"/>
                  <w:left w:val="nil"/>
                  <w:bottom w:val="nil"/>
                  <w:right w:val="nil"/>
                </w:tcBorders>
                <w:shd w:val="clear" w:color="auto" w:fill="auto"/>
                <w:noWrap/>
                <w:vAlign w:val="bottom"/>
                <w:hideMark/>
              </w:tcPr>
            </w:tcPrChange>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431" w:author="Nate Bachmeier [AWS-SA]" w:date="2023-02-25T11:26:00Z"/>
                <w:rFonts w:ascii="Calibri" w:eastAsia="Times New Roman" w:hAnsi="Calibri" w:cs="Calibri"/>
                <w:color w:val="000000"/>
                <w:sz w:val="22"/>
              </w:rPr>
            </w:pPr>
            <w:ins w:id="7432" w:author="Nate Bachmeier [AWS-SA]" w:date="2023-02-25T11:26:00Z">
              <w:r w:rsidRPr="00E16572">
                <w:rPr>
                  <w:rFonts w:ascii="Calibri" w:eastAsia="Times New Roman" w:hAnsi="Calibri" w:cs="Calibri"/>
                  <w:color w:val="000000"/>
                  <w:sz w:val="22"/>
                </w:rPr>
                <w:t>576</w:t>
              </w:r>
            </w:ins>
          </w:p>
        </w:tc>
      </w:tr>
      <w:tr w:rsidR="00E16572" w:rsidRPr="00E16572" w14:paraId="08FFEE1E" w14:textId="77777777" w:rsidTr="00E16572">
        <w:trPr>
          <w:cnfStyle w:val="000000100000" w:firstRow="0" w:lastRow="0" w:firstColumn="0" w:lastColumn="0" w:oddVBand="0" w:evenVBand="0" w:oddHBand="1" w:evenHBand="0" w:firstRowFirstColumn="0" w:firstRowLastColumn="0" w:lastRowFirstColumn="0" w:lastRowLastColumn="0"/>
          <w:trHeight w:val="300"/>
          <w:ins w:id="7433" w:author="Nate Bachmeier [AWS-SA]" w:date="2023-02-25T11:26:00Z"/>
          <w:trPrChange w:id="743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435" w:author="Nate Bachmeier [AWS-SA]" w:date="2023-02-25T11:26:00Z">
              <w:tcPr>
                <w:tcW w:w="4740" w:type="dxa"/>
                <w:tcBorders>
                  <w:top w:val="nil"/>
                  <w:left w:val="nil"/>
                  <w:bottom w:val="nil"/>
                  <w:right w:val="nil"/>
                </w:tcBorders>
                <w:shd w:val="clear" w:color="auto" w:fill="auto"/>
                <w:noWrap/>
                <w:vAlign w:val="bottom"/>
                <w:hideMark/>
              </w:tcPr>
            </w:tcPrChange>
          </w:tcPr>
          <w:p w14:paraId="31AB99E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436" w:author="Nate Bachmeier [AWS-SA]" w:date="2023-02-25T11:26:00Z"/>
                <w:rFonts w:ascii="Calibri" w:eastAsia="Times New Roman" w:hAnsi="Calibri" w:cs="Calibri"/>
                <w:b w:val="0"/>
                <w:bCs w:val="0"/>
                <w:color w:val="000000"/>
                <w:sz w:val="22"/>
                <w:rPrChange w:id="7437" w:author="Nate Bachmeier [AWS-SA]" w:date="2023-02-25T11:29:00Z">
                  <w:rPr>
                    <w:ins w:id="7438" w:author="Nate Bachmeier [AWS-SA]" w:date="2023-02-25T11:26:00Z"/>
                    <w:rFonts w:ascii="Calibri" w:eastAsia="Times New Roman" w:hAnsi="Calibri" w:cs="Calibri"/>
                    <w:color w:val="000000"/>
                    <w:sz w:val="22"/>
                  </w:rPr>
                </w:rPrChange>
              </w:rPr>
            </w:pPr>
            <w:ins w:id="7439" w:author="Nate Bachmeier [AWS-SA]" w:date="2023-02-25T11:26:00Z">
              <w:r w:rsidRPr="00E16572">
                <w:rPr>
                  <w:rFonts w:ascii="Calibri" w:eastAsia="Times New Roman" w:hAnsi="Calibri" w:cs="Calibri"/>
                  <w:b w:val="0"/>
                  <w:bCs w:val="0"/>
                  <w:color w:val="000000"/>
                  <w:sz w:val="22"/>
                  <w:rPrChange w:id="7440" w:author="Nate Bachmeier [AWS-SA]" w:date="2023-02-25T11:29:00Z">
                    <w:rPr>
                      <w:rFonts w:ascii="Calibri" w:eastAsia="Times New Roman" w:hAnsi="Calibri" w:cs="Calibri"/>
                      <w:color w:val="000000"/>
                      <w:sz w:val="22"/>
                    </w:rPr>
                  </w:rPrChange>
                </w:rPr>
                <w:t>snowboarding</w:t>
              </w:r>
            </w:ins>
          </w:p>
        </w:tc>
        <w:tc>
          <w:tcPr>
            <w:tcW w:w="960" w:type="dxa"/>
            <w:noWrap/>
            <w:hideMark/>
            <w:tcPrChange w:id="7441" w:author="Nate Bachmeier [AWS-SA]" w:date="2023-02-25T11:26:00Z">
              <w:tcPr>
                <w:tcW w:w="960" w:type="dxa"/>
                <w:tcBorders>
                  <w:top w:val="nil"/>
                  <w:left w:val="nil"/>
                  <w:bottom w:val="nil"/>
                  <w:right w:val="nil"/>
                </w:tcBorders>
                <w:shd w:val="clear" w:color="auto" w:fill="auto"/>
                <w:noWrap/>
                <w:vAlign w:val="bottom"/>
                <w:hideMark/>
              </w:tcPr>
            </w:tcPrChange>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442" w:author="Nate Bachmeier [AWS-SA]" w:date="2023-02-25T11:26:00Z"/>
                <w:rFonts w:ascii="Calibri" w:eastAsia="Times New Roman" w:hAnsi="Calibri" w:cs="Calibri"/>
                <w:color w:val="000000"/>
                <w:sz w:val="22"/>
              </w:rPr>
            </w:pPr>
            <w:ins w:id="7443" w:author="Nate Bachmeier [AWS-SA]" w:date="2023-02-25T11:26:00Z">
              <w:r w:rsidRPr="00E16572">
                <w:rPr>
                  <w:rFonts w:ascii="Calibri" w:eastAsia="Times New Roman" w:hAnsi="Calibri" w:cs="Calibri"/>
                  <w:color w:val="000000"/>
                  <w:sz w:val="22"/>
                </w:rPr>
                <w:t>656</w:t>
              </w:r>
            </w:ins>
          </w:p>
        </w:tc>
      </w:tr>
      <w:tr w:rsidR="00E16572" w:rsidRPr="00E16572" w14:paraId="28449116" w14:textId="77777777" w:rsidTr="00E16572">
        <w:trPr>
          <w:trHeight w:val="300"/>
          <w:ins w:id="7444" w:author="Nate Bachmeier [AWS-SA]" w:date="2023-02-25T11:26:00Z"/>
          <w:trPrChange w:id="74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446" w:author="Nate Bachmeier [AWS-SA]" w:date="2023-02-25T11:26:00Z">
              <w:tcPr>
                <w:tcW w:w="4740" w:type="dxa"/>
                <w:tcBorders>
                  <w:top w:val="nil"/>
                  <w:left w:val="nil"/>
                  <w:bottom w:val="nil"/>
                  <w:right w:val="nil"/>
                </w:tcBorders>
                <w:shd w:val="clear" w:color="auto" w:fill="auto"/>
                <w:noWrap/>
                <w:vAlign w:val="bottom"/>
                <w:hideMark/>
              </w:tcPr>
            </w:tcPrChange>
          </w:tcPr>
          <w:p w14:paraId="5D5EB423" w14:textId="77777777" w:rsidR="00E16572" w:rsidRPr="00E16572" w:rsidRDefault="00E16572" w:rsidP="00E16572">
            <w:pPr>
              <w:spacing w:line="240" w:lineRule="auto"/>
              <w:ind w:firstLine="0"/>
              <w:rPr>
                <w:ins w:id="7447" w:author="Nate Bachmeier [AWS-SA]" w:date="2023-02-25T11:26:00Z"/>
                <w:rFonts w:ascii="Calibri" w:eastAsia="Times New Roman" w:hAnsi="Calibri" w:cs="Calibri"/>
                <w:b w:val="0"/>
                <w:bCs w:val="0"/>
                <w:color w:val="000000"/>
                <w:sz w:val="22"/>
                <w:rPrChange w:id="7448" w:author="Nate Bachmeier [AWS-SA]" w:date="2023-02-25T11:29:00Z">
                  <w:rPr>
                    <w:ins w:id="7449" w:author="Nate Bachmeier [AWS-SA]" w:date="2023-02-25T11:26:00Z"/>
                    <w:rFonts w:ascii="Calibri" w:eastAsia="Times New Roman" w:hAnsi="Calibri" w:cs="Calibri"/>
                    <w:color w:val="000000"/>
                    <w:sz w:val="22"/>
                  </w:rPr>
                </w:rPrChange>
              </w:rPr>
            </w:pPr>
            <w:proofErr w:type="spellStart"/>
            <w:ins w:id="7450" w:author="Nate Bachmeier [AWS-SA]" w:date="2023-02-25T11:26:00Z">
              <w:r w:rsidRPr="00E16572">
                <w:rPr>
                  <w:rFonts w:ascii="Calibri" w:eastAsia="Times New Roman" w:hAnsi="Calibri" w:cs="Calibri"/>
                  <w:b w:val="0"/>
                  <w:bCs w:val="0"/>
                  <w:color w:val="000000"/>
                  <w:sz w:val="22"/>
                  <w:rPrChange w:id="7451" w:author="Nate Bachmeier [AWS-SA]" w:date="2023-02-25T11:29:00Z">
                    <w:rPr>
                      <w:rFonts w:ascii="Calibri" w:eastAsia="Times New Roman" w:hAnsi="Calibri" w:cs="Calibri"/>
                      <w:color w:val="000000"/>
                      <w:sz w:val="22"/>
                    </w:rPr>
                  </w:rPrChange>
                </w:rPr>
                <w:t>snowkiting</w:t>
              </w:r>
              <w:proofErr w:type="spellEnd"/>
            </w:ins>
          </w:p>
        </w:tc>
        <w:tc>
          <w:tcPr>
            <w:tcW w:w="960" w:type="dxa"/>
            <w:noWrap/>
            <w:hideMark/>
            <w:tcPrChange w:id="7452" w:author="Nate Bachmeier [AWS-SA]" w:date="2023-02-25T11:26:00Z">
              <w:tcPr>
                <w:tcW w:w="960" w:type="dxa"/>
                <w:tcBorders>
                  <w:top w:val="nil"/>
                  <w:left w:val="nil"/>
                  <w:bottom w:val="nil"/>
                  <w:right w:val="nil"/>
                </w:tcBorders>
                <w:shd w:val="clear" w:color="auto" w:fill="auto"/>
                <w:noWrap/>
                <w:vAlign w:val="bottom"/>
                <w:hideMark/>
              </w:tcPr>
            </w:tcPrChange>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453" w:author="Nate Bachmeier [AWS-SA]" w:date="2023-02-25T11:26:00Z"/>
                <w:rFonts w:ascii="Calibri" w:eastAsia="Times New Roman" w:hAnsi="Calibri" w:cs="Calibri"/>
                <w:color w:val="000000"/>
                <w:sz w:val="22"/>
              </w:rPr>
            </w:pPr>
            <w:ins w:id="7454" w:author="Nate Bachmeier [AWS-SA]" w:date="2023-02-25T11:26:00Z">
              <w:r w:rsidRPr="00E16572">
                <w:rPr>
                  <w:rFonts w:ascii="Calibri" w:eastAsia="Times New Roman" w:hAnsi="Calibri" w:cs="Calibri"/>
                  <w:color w:val="000000"/>
                  <w:sz w:val="22"/>
                </w:rPr>
                <w:t>498</w:t>
              </w:r>
            </w:ins>
          </w:p>
        </w:tc>
      </w:tr>
      <w:tr w:rsidR="00E16572" w:rsidRPr="00E16572" w14:paraId="099B5E32" w14:textId="77777777" w:rsidTr="00E16572">
        <w:trPr>
          <w:cnfStyle w:val="000000100000" w:firstRow="0" w:lastRow="0" w:firstColumn="0" w:lastColumn="0" w:oddVBand="0" w:evenVBand="0" w:oddHBand="1" w:evenHBand="0" w:firstRowFirstColumn="0" w:firstRowLastColumn="0" w:lastRowFirstColumn="0" w:lastRowLastColumn="0"/>
          <w:trHeight w:val="300"/>
          <w:ins w:id="7455" w:author="Nate Bachmeier [AWS-SA]" w:date="2023-02-25T11:26:00Z"/>
          <w:trPrChange w:id="745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457" w:author="Nate Bachmeier [AWS-SA]" w:date="2023-02-25T11:26:00Z">
              <w:tcPr>
                <w:tcW w:w="4740" w:type="dxa"/>
                <w:tcBorders>
                  <w:top w:val="nil"/>
                  <w:left w:val="nil"/>
                  <w:bottom w:val="nil"/>
                  <w:right w:val="nil"/>
                </w:tcBorders>
                <w:shd w:val="clear" w:color="auto" w:fill="auto"/>
                <w:noWrap/>
                <w:vAlign w:val="bottom"/>
                <w:hideMark/>
              </w:tcPr>
            </w:tcPrChange>
          </w:tcPr>
          <w:p w14:paraId="697EB54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458" w:author="Nate Bachmeier [AWS-SA]" w:date="2023-02-25T11:26:00Z"/>
                <w:rFonts w:ascii="Calibri" w:eastAsia="Times New Roman" w:hAnsi="Calibri" w:cs="Calibri"/>
                <w:b w:val="0"/>
                <w:bCs w:val="0"/>
                <w:color w:val="000000"/>
                <w:sz w:val="22"/>
                <w:rPrChange w:id="7459" w:author="Nate Bachmeier [AWS-SA]" w:date="2023-02-25T11:29:00Z">
                  <w:rPr>
                    <w:ins w:id="7460" w:author="Nate Bachmeier [AWS-SA]" w:date="2023-02-25T11:26:00Z"/>
                    <w:rFonts w:ascii="Calibri" w:eastAsia="Times New Roman" w:hAnsi="Calibri" w:cs="Calibri"/>
                    <w:color w:val="000000"/>
                    <w:sz w:val="22"/>
                  </w:rPr>
                </w:rPrChange>
              </w:rPr>
            </w:pPr>
            <w:ins w:id="7461" w:author="Nate Bachmeier [AWS-SA]" w:date="2023-02-25T11:26:00Z">
              <w:r w:rsidRPr="00E16572">
                <w:rPr>
                  <w:rFonts w:ascii="Calibri" w:eastAsia="Times New Roman" w:hAnsi="Calibri" w:cs="Calibri"/>
                  <w:b w:val="0"/>
                  <w:bCs w:val="0"/>
                  <w:color w:val="000000"/>
                  <w:sz w:val="22"/>
                  <w:rPrChange w:id="7462" w:author="Nate Bachmeier [AWS-SA]" w:date="2023-02-25T11:29:00Z">
                    <w:rPr>
                      <w:rFonts w:ascii="Calibri" w:eastAsia="Times New Roman" w:hAnsi="Calibri" w:cs="Calibri"/>
                      <w:color w:val="000000"/>
                      <w:sz w:val="22"/>
                    </w:rPr>
                  </w:rPrChange>
                </w:rPr>
                <w:lastRenderedPageBreak/>
                <w:t>snowmobiling</w:t>
              </w:r>
            </w:ins>
          </w:p>
        </w:tc>
        <w:tc>
          <w:tcPr>
            <w:tcW w:w="960" w:type="dxa"/>
            <w:noWrap/>
            <w:hideMark/>
            <w:tcPrChange w:id="7463" w:author="Nate Bachmeier [AWS-SA]" w:date="2023-02-25T11:26:00Z">
              <w:tcPr>
                <w:tcW w:w="960" w:type="dxa"/>
                <w:tcBorders>
                  <w:top w:val="nil"/>
                  <w:left w:val="nil"/>
                  <w:bottom w:val="nil"/>
                  <w:right w:val="nil"/>
                </w:tcBorders>
                <w:shd w:val="clear" w:color="auto" w:fill="auto"/>
                <w:noWrap/>
                <w:vAlign w:val="bottom"/>
                <w:hideMark/>
              </w:tcPr>
            </w:tcPrChange>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464" w:author="Nate Bachmeier [AWS-SA]" w:date="2023-02-25T11:26:00Z"/>
                <w:rFonts w:ascii="Calibri" w:eastAsia="Times New Roman" w:hAnsi="Calibri" w:cs="Calibri"/>
                <w:color w:val="000000"/>
                <w:sz w:val="22"/>
              </w:rPr>
            </w:pPr>
            <w:ins w:id="7465" w:author="Nate Bachmeier [AWS-SA]" w:date="2023-02-25T11:26:00Z">
              <w:r w:rsidRPr="00E16572">
                <w:rPr>
                  <w:rFonts w:ascii="Calibri" w:eastAsia="Times New Roman" w:hAnsi="Calibri" w:cs="Calibri"/>
                  <w:color w:val="000000"/>
                  <w:sz w:val="22"/>
                </w:rPr>
                <w:t>763</w:t>
              </w:r>
            </w:ins>
          </w:p>
        </w:tc>
      </w:tr>
      <w:tr w:rsidR="00E16572" w:rsidRPr="00E16572" w14:paraId="1EFC9710" w14:textId="77777777" w:rsidTr="00E16572">
        <w:trPr>
          <w:trHeight w:val="300"/>
          <w:ins w:id="7466" w:author="Nate Bachmeier [AWS-SA]" w:date="2023-02-25T11:26:00Z"/>
          <w:trPrChange w:id="746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468" w:author="Nate Bachmeier [AWS-SA]" w:date="2023-02-25T11:26:00Z">
              <w:tcPr>
                <w:tcW w:w="4740" w:type="dxa"/>
                <w:tcBorders>
                  <w:top w:val="nil"/>
                  <w:left w:val="nil"/>
                  <w:bottom w:val="nil"/>
                  <w:right w:val="nil"/>
                </w:tcBorders>
                <w:shd w:val="clear" w:color="auto" w:fill="auto"/>
                <w:noWrap/>
                <w:vAlign w:val="bottom"/>
                <w:hideMark/>
              </w:tcPr>
            </w:tcPrChange>
          </w:tcPr>
          <w:p w14:paraId="287951DF" w14:textId="77777777" w:rsidR="00E16572" w:rsidRPr="00E16572" w:rsidRDefault="00E16572" w:rsidP="00E16572">
            <w:pPr>
              <w:spacing w:line="240" w:lineRule="auto"/>
              <w:ind w:firstLine="0"/>
              <w:rPr>
                <w:ins w:id="7469" w:author="Nate Bachmeier [AWS-SA]" w:date="2023-02-25T11:26:00Z"/>
                <w:rFonts w:ascii="Calibri" w:eastAsia="Times New Roman" w:hAnsi="Calibri" w:cs="Calibri"/>
                <w:b w:val="0"/>
                <w:bCs w:val="0"/>
                <w:color w:val="000000"/>
                <w:sz w:val="22"/>
                <w:rPrChange w:id="7470" w:author="Nate Bachmeier [AWS-SA]" w:date="2023-02-25T11:29:00Z">
                  <w:rPr>
                    <w:ins w:id="7471" w:author="Nate Bachmeier [AWS-SA]" w:date="2023-02-25T11:26:00Z"/>
                    <w:rFonts w:ascii="Calibri" w:eastAsia="Times New Roman" w:hAnsi="Calibri" w:cs="Calibri"/>
                    <w:color w:val="000000"/>
                    <w:sz w:val="22"/>
                  </w:rPr>
                </w:rPrChange>
              </w:rPr>
            </w:pPr>
            <w:ins w:id="7472" w:author="Nate Bachmeier [AWS-SA]" w:date="2023-02-25T11:26:00Z">
              <w:r w:rsidRPr="00E16572">
                <w:rPr>
                  <w:rFonts w:ascii="Calibri" w:eastAsia="Times New Roman" w:hAnsi="Calibri" w:cs="Calibri"/>
                  <w:b w:val="0"/>
                  <w:bCs w:val="0"/>
                  <w:color w:val="000000"/>
                  <w:sz w:val="22"/>
                  <w:rPrChange w:id="7473" w:author="Nate Bachmeier [AWS-SA]" w:date="2023-02-25T11:29:00Z">
                    <w:rPr>
                      <w:rFonts w:ascii="Calibri" w:eastAsia="Times New Roman" w:hAnsi="Calibri" w:cs="Calibri"/>
                      <w:color w:val="000000"/>
                      <w:sz w:val="22"/>
                    </w:rPr>
                  </w:rPrChange>
                </w:rPr>
                <w:t>somersaulting</w:t>
              </w:r>
            </w:ins>
          </w:p>
        </w:tc>
        <w:tc>
          <w:tcPr>
            <w:tcW w:w="960" w:type="dxa"/>
            <w:noWrap/>
            <w:hideMark/>
            <w:tcPrChange w:id="7474" w:author="Nate Bachmeier [AWS-SA]" w:date="2023-02-25T11:26:00Z">
              <w:tcPr>
                <w:tcW w:w="960" w:type="dxa"/>
                <w:tcBorders>
                  <w:top w:val="nil"/>
                  <w:left w:val="nil"/>
                  <w:bottom w:val="nil"/>
                  <w:right w:val="nil"/>
                </w:tcBorders>
                <w:shd w:val="clear" w:color="auto" w:fill="auto"/>
                <w:noWrap/>
                <w:vAlign w:val="bottom"/>
                <w:hideMark/>
              </w:tcPr>
            </w:tcPrChange>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475" w:author="Nate Bachmeier [AWS-SA]" w:date="2023-02-25T11:26:00Z"/>
                <w:rFonts w:ascii="Calibri" w:eastAsia="Times New Roman" w:hAnsi="Calibri" w:cs="Calibri"/>
                <w:color w:val="000000"/>
                <w:sz w:val="22"/>
              </w:rPr>
            </w:pPr>
            <w:ins w:id="7476" w:author="Nate Bachmeier [AWS-SA]" w:date="2023-02-25T11:26:00Z">
              <w:r w:rsidRPr="00E16572">
                <w:rPr>
                  <w:rFonts w:ascii="Calibri" w:eastAsia="Times New Roman" w:hAnsi="Calibri" w:cs="Calibri"/>
                  <w:color w:val="000000"/>
                  <w:sz w:val="22"/>
                </w:rPr>
                <w:t>845</w:t>
              </w:r>
            </w:ins>
          </w:p>
        </w:tc>
      </w:tr>
      <w:tr w:rsidR="00E16572" w:rsidRPr="00E16572" w14:paraId="60C46809" w14:textId="77777777" w:rsidTr="00E16572">
        <w:trPr>
          <w:cnfStyle w:val="000000100000" w:firstRow="0" w:lastRow="0" w:firstColumn="0" w:lastColumn="0" w:oddVBand="0" w:evenVBand="0" w:oddHBand="1" w:evenHBand="0" w:firstRowFirstColumn="0" w:firstRowLastColumn="0" w:lastRowFirstColumn="0" w:lastRowLastColumn="0"/>
          <w:trHeight w:val="300"/>
          <w:ins w:id="7477" w:author="Nate Bachmeier [AWS-SA]" w:date="2023-02-25T11:26:00Z"/>
          <w:trPrChange w:id="747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479" w:author="Nate Bachmeier [AWS-SA]" w:date="2023-02-25T11:26:00Z">
              <w:tcPr>
                <w:tcW w:w="4740" w:type="dxa"/>
                <w:tcBorders>
                  <w:top w:val="nil"/>
                  <w:left w:val="nil"/>
                  <w:bottom w:val="nil"/>
                  <w:right w:val="nil"/>
                </w:tcBorders>
                <w:shd w:val="clear" w:color="auto" w:fill="auto"/>
                <w:noWrap/>
                <w:vAlign w:val="bottom"/>
                <w:hideMark/>
              </w:tcPr>
            </w:tcPrChange>
          </w:tcPr>
          <w:p w14:paraId="5B3BF23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480" w:author="Nate Bachmeier [AWS-SA]" w:date="2023-02-25T11:26:00Z"/>
                <w:rFonts w:ascii="Calibri" w:eastAsia="Times New Roman" w:hAnsi="Calibri" w:cs="Calibri"/>
                <w:b w:val="0"/>
                <w:bCs w:val="0"/>
                <w:color w:val="000000"/>
                <w:sz w:val="22"/>
                <w:rPrChange w:id="7481" w:author="Nate Bachmeier [AWS-SA]" w:date="2023-02-25T11:29:00Z">
                  <w:rPr>
                    <w:ins w:id="7482" w:author="Nate Bachmeier [AWS-SA]" w:date="2023-02-25T11:26:00Z"/>
                    <w:rFonts w:ascii="Calibri" w:eastAsia="Times New Roman" w:hAnsi="Calibri" w:cs="Calibri"/>
                    <w:color w:val="000000"/>
                    <w:sz w:val="22"/>
                  </w:rPr>
                </w:rPrChange>
              </w:rPr>
            </w:pPr>
            <w:ins w:id="7483" w:author="Nate Bachmeier [AWS-SA]" w:date="2023-02-25T11:26:00Z">
              <w:r w:rsidRPr="00E16572">
                <w:rPr>
                  <w:rFonts w:ascii="Calibri" w:eastAsia="Times New Roman" w:hAnsi="Calibri" w:cs="Calibri"/>
                  <w:b w:val="0"/>
                  <w:bCs w:val="0"/>
                  <w:color w:val="000000"/>
                  <w:sz w:val="22"/>
                  <w:rPrChange w:id="7484" w:author="Nate Bachmeier [AWS-SA]" w:date="2023-02-25T11:29:00Z">
                    <w:rPr>
                      <w:rFonts w:ascii="Calibri" w:eastAsia="Times New Roman" w:hAnsi="Calibri" w:cs="Calibri"/>
                      <w:color w:val="000000"/>
                      <w:sz w:val="22"/>
                    </w:rPr>
                  </w:rPrChange>
                </w:rPr>
                <w:t>spelunking</w:t>
              </w:r>
            </w:ins>
          </w:p>
        </w:tc>
        <w:tc>
          <w:tcPr>
            <w:tcW w:w="960" w:type="dxa"/>
            <w:noWrap/>
            <w:hideMark/>
            <w:tcPrChange w:id="7485" w:author="Nate Bachmeier [AWS-SA]" w:date="2023-02-25T11:26:00Z">
              <w:tcPr>
                <w:tcW w:w="960" w:type="dxa"/>
                <w:tcBorders>
                  <w:top w:val="nil"/>
                  <w:left w:val="nil"/>
                  <w:bottom w:val="nil"/>
                  <w:right w:val="nil"/>
                </w:tcBorders>
                <w:shd w:val="clear" w:color="auto" w:fill="auto"/>
                <w:noWrap/>
                <w:vAlign w:val="bottom"/>
                <w:hideMark/>
              </w:tcPr>
            </w:tcPrChange>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486" w:author="Nate Bachmeier [AWS-SA]" w:date="2023-02-25T11:26:00Z"/>
                <w:rFonts w:ascii="Calibri" w:eastAsia="Times New Roman" w:hAnsi="Calibri" w:cs="Calibri"/>
                <w:color w:val="000000"/>
                <w:sz w:val="22"/>
              </w:rPr>
            </w:pPr>
            <w:ins w:id="7487" w:author="Nate Bachmeier [AWS-SA]" w:date="2023-02-25T11:26:00Z">
              <w:r w:rsidRPr="00E16572">
                <w:rPr>
                  <w:rFonts w:ascii="Calibri" w:eastAsia="Times New Roman" w:hAnsi="Calibri" w:cs="Calibri"/>
                  <w:color w:val="000000"/>
                  <w:sz w:val="22"/>
                </w:rPr>
                <w:t>786</w:t>
              </w:r>
            </w:ins>
          </w:p>
        </w:tc>
      </w:tr>
      <w:tr w:rsidR="00E16572" w:rsidRPr="00E16572" w14:paraId="44602422" w14:textId="77777777" w:rsidTr="00E16572">
        <w:trPr>
          <w:trHeight w:val="300"/>
          <w:ins w:id="7488" w:author="Nate Bachmeier [AWS-SA]" w:date="2023-02-25T11:26:00Z"/>
          <w:trPrChange w:id="748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490" w:author="Nate Bachmeier [AWS-SA]" w:date="2023-02-25T11:26:00Z">
              <w:tcPr>
                <w:tcW w:w="4740" w:type="dxa"/>
                <w:tcBorders>
                  <w:top w:val="nil"/>
                  <w:left w:val="nil"/>
                  <w:bottom w:val="nil"/>
                  <w:right w:val="nil"/>
                </w:tcBorders>
                <w:shd w:val="clear" w:color="auto" w:fill="auto"/>
                <w:noWrap/>
                <w:vAlign w:val="bottom"/>
                <w:hideMark/>
              </w:tcPr>
            </w:tcPrChange>
          </w:tcPr>
          <w:p w14:paraId="69D80B5E" w14:textId="77777777" w:rsidR="00E16572" w:rsidRPr="00E16572" w:rsidRDefault="00E16572" w:rsidP="00E16572">
            <w:pPr>
              <w:spacing w:line="240" w:lineRule="auto"/>
              <w:ind w:firstLine="0"/>
              <w:rPr>
                <w:ins w:id="7491" w:author="Nate Bachmeier [AWS-SA]" w:date="2023-02-25T11:26:00Z"/>
                <w:rFonts w:ascii="Calibri" w:eastAsia="Times New Roman" w:hAnsi="Calibri" w:cs="Calibri"/>
                <w:b w:val="0"/>
                <w:bCs w:val="0"/>
                <w:color w:val="000000"/>
                <w:sz w:val="22"/>
                <w:rPrChange w:id="7492" w:author="Nate Bachmeier [AWS-SA]" w:date="2023-02-25T11:29:00Z">
                  <w:rPr>
                    <w:ins w:id="7493" w:author="Nate Bachmeier [AWS-SA]" w:date="2023-02-25T11:26:00Z"/>
                    <w:rFonts w:ascii="Calibri" w:eastAsia="Times New Roman" w:hAnsi="Calibri" w:cs="Calibri"/>
                    <w:color w:val="000000"/>
                    <w:sz w:val="22"/>
                  </w:rPr>
                </w:rPrChange>
              </w:rPr>
            </w:pPr>
            <w:ins w:id="7494" w:author="Nate Bachmeier [AWS-SA]" w:date="2023-02-25T11:26:00Z">
              <w:r w:rsidRPr="00E16572">
                <w:rPr>
                  <w:rFonts w:ascii="Calibri" w:eastAsia="Times New Roman" w:hAnsi="Calibri" w:cs="Calibri"/>
                  <w:b w:val="0"/>
                  <w:bCs w:val="0"/>
                  <w:color w:val="000000"/>
                  <w:sz w:val="22"/>
                  <w:rPrChange w:id="7495" w:author="Nate Bachmeier [AWS-SA]" w:date="2023-02-25T11:29:00Z">
                    <w:rPr>
                      <w:rFonts w:ascii="Calibri" w:eastAsia="Times New Roman" w:hAnsi="Calibri" w:cs="Calibri"/>
                      <w:color w:val="000000"/>
                      <w:sz w:val="22"/>
                    </w:rPr>
                  </w:rPrChange>
                </w:rPr>
                <w:t>spinning plates</w:t>
              </w:r>
            </w:ins>
          </w:p>
        </w:tc>
        <w:tc>
          <w:tcPr>
            <w:tcW w:w="960" w:type="dxa"/>
            <w:noWrap/>
            <w:hideMark/>
            <w:tcPrChange w:id="7496" w:author="Nate Bachmeier [AWS-SA]" w:date="2023-02-25T11:26:00Z">
              <w:tcPr>
                <w:tcW w:w="960" w:type="dxa"/>
                <w:tcBorders>
                  <w:top w:val="nil"/>
                  <w:left w:val="nil"/>
                  <w:bottom w:val="nil"/>
                  <w:right w:val="nil"/>
                </w:tcBorders>
                <w:shd w:val="clear" w:color="auto" w:fill="auto"/>
                <w:noWrap/>
                <w:vAlign w:val="bottom"/>
                <w:hideMark/>
              </w:tcPr>
            </w:tcPrChange>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497" w:author="Nate Bachmeier [AWS-SA]" w:date="2023-02-25T11:26:00Z"/>
                <w:rFonts w:ascii="Calibri" w:eastAsia="Times New Roman" w:hAnsi="Calibri" w:cs="Calibri"/>
                <w:color w:val="000000"/>
                <w:sz w:val="22"/>
              </w:rPr>
            </w:pPr>
            <w:ins w:id="7498" w:author="Nate Bachmeier [AWS-SA]" w:date="2023-02-25T11:26:00Z">
              <w:r w:rsidRPr="00E16572">
                <w:rPr>
                  <w:rFonts w:ascii="Calibri" w:eastAsia="Times New Roman" w:hAnsi="Calibri" w:cs="Calibri"/>
                  <w:color w:val="000000"/>
                  <w:sz w:val="22"/>
                </w:rPr>
                <w:t>510</w:t>
              </w:r>
            </w:ins>
          </w:p>
        </w:tc>
      </w:tr>
      <w:tr w:rsidR="00E16572" w:rsidRPr="00E16572" w14:paraId="1E6EB4A0" w14:textId="77777777" w:rsidTr="00E16572">
        <w:trPr>
          <w:cnfStyle w:val="000000100000" w:firstRow="0" w:lastRow="0" w:firstColumn="0" w:lastColumn="0" w:oddVBand="0" w:evenVBand="0" w:oddHBand="1" w:evenHBand="0" w:firstRowFirstColumn="0" w:firstRowLastColumn="0" w:lastRowFirstColumn="0" w:lastRowLastColumn="0"/>
          <w:trHeight w:val="300"/>
          <w:ins w:id="7499" w:author="Nate Bachmeier [AWS-SA]" w:date="2023-02-25T11:26:00Z"/>
          <w:trPrChange w:id="750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501" w:author="Nate Bachmeier [AWS-SA]" w:date="2023-02-25T11:26:00Z">
              <w:tcPr>
                <w:tcW w:w="4740" w:type="dxa"/>
                <w:tcBorders>
                  <w:top w:val="nil"/>
                  <w:left w:val="nil"/>
                  <w:bottom w:val="nil"/>
                  <w:right w:val="nil"/>
                </w:tcBorders>
                <w:shd w:val="clear" w:color="auto" w:fill="auto"/>
                <w:noWrap/>
                <w:vAlign w:val="bottom"/>
                <w:hideMark/>
              </w:tcPr>
            </w:tcPrChange>
          </w:tcPr>
          <w:p w14:paraId="3756FF2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502" w:author="Nate Bachmeier [AWS-SA]" w:date="2023-02-25T11:26:00Z"/>
                <w:rFonts w:ascii="Calibri" w:eastAsia="Times New Roman" w:hAnsi="Calibri" w:cs="Calibri"/>
                <w:b w:val="0"/>
                <w:bCs w:val="0"/>
                <w:color w:val="000000"/>
                <w:sz w:val="22"/>
                <w:rPrChange w:id="7503" w:author="Nate Bachmeier [AWS-SA]" w:date="2023-02-25T11:29:00Z">
                  <w:rPr>
                    <w:ins w:id="7504" w:author="Nate Bachmeier [AWS-SA]" w:date="2023-02-25T11:26:00Z"/>
                    <w:rFonts w:ascii="Calibri" w:eastAsia="Times New Roman" w:hAnsi="Calibri" w:cs="Calibri"/>
                    <w:color w:val="000000"/>
                    <w:sz w:val="22"/>
                  </w:rPr>
                </w:rPrChange>
              </w:rPr>
            </w:pPr>
            <w:ins w:id="7505" w:author="Nate Bachmeier [AWS-SA]" w:date="2023-02-25T11:26:00Z">
              <w:r w:rsidRPr="00E16572">
                <w:rPr>
                  <w:rFonts w:ascii="Calibri" w:eastAsia="Times New Roman" w:hAnsi="Calibri" w:cs="Calibri"/>
                  <w:b w:val="0"/>
                  <w:bCs w:val="0"/>
                  <w:color w:val="000000"/>
                  <w:sz w:val="22"/>
                  <w:rPrChange w:id="7506" w:author="Nate Bachmeier [AWS-SA]" w:date="2023-02-25T11:29:00Z">
                    <w:rPr>
                      <w:rFonts w:ascii="Calibri" w:eastAsia="Times New Roman" w:hAnsi="Calibri" w:cs="Calibri"/>
                      <w:color w:val="000000"/>
                      <w:sz w:val="22"/>
                    </w:rPr>
                  </w:rPrChange>
                </w:rPr>
                <w:t>spinning poi</w:t>
              </w:r>
            </w:ins>
          </w:p>
        </w:tc>
        <w:tc>
          <w:tcPr>
            <w:tcW w:w="960" w:type="dxa"/>
            <w:noWrap/>
            <w:hideMark/>
            <w:tcPrChange w:id="7507" w:author="Nate Bachmeier [AWS-SA]" w:date="2023-02-25T11:26:00Z">
              <w:tcPr>
                <w:tcW w:w="960" w:type="dxa"/>
                <w:tcBorders>
                  <w:top w:val="nil"/>
                  <w:left w:val="nil"/>
                  <w:bottom w:val="nil"/>
                  <w:right w:val="nil"/>
                </w:tcBorders>
                <w:shd w:val="clear" w:color="auto" w:fill="auto"/>
                <w:noWrap/>
                <w:vAlign w:val="bottom"/>
                <w:hideMark/>
              </w:tcPr>
            </w:tcPrChange>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508" w:author="Nate Bachmeier [AWS-SA]" w:date="2023-02-25T11:26:00Z"/>
                <w:rFonts w:ascii="Calibri" w:eastAsia="Times New Roman" w:hAnsi="Calibri" w:cs="Calibri"/>
                <w:color w:val="000000"/>
                <w:sz w:val="22"/>
              </w:rPr>
            </w:pPr>
            <w:ins w:id="7509" w:author="Nate Bachmeier [AWS-SA]" w:date="2023-02-25T11:26:00Z">
              <w:r w:rsidRPr="00E16572">
                <w:rPr>
                  <w:rFonts w:ascii="Calibri" w:eastAsia="Times New Roman" w:hAnsi="Calibri" w:cs="Calibri"/>
                  <w:color w:val="000000"/>
                  <w:sz w:val="22"/>
                </w:rPr>
                <w:t>548</w:t>
              </w:r>
            </w:ins>
          </w:p>
        </w:tc>
      </w:tr>
      <w:tr w:rsidR="00E16572" w:rsidRPr="00E16572" w14:paraId="123A1B2A" w14:textId="77777777" w:rsidTr="00E16572">
        <w:trPr>
          <w:trHeight w:val="300"/>
          <w:ins w:id="7510" w:author="Nate Bachmeier [AWS-SA]" w:date="2023-02-25T11:26:00Z"/>
          <w:trPrChange w:id="751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512" w:author="Nate Bachmeier [AWS-SA]" w:date="2023-02-25T11:26:00Z">
              <w:tcPr>
                <w:tcW w:w="4740" w:type="dxa"/>
                <w:tcBorders>
                  <w:top w:val="nil"/>
                  <w:left w:val="nil"/>
                  <w:bottom w:val="nil"/>
                  <w:right w:val="nil"/>
                </w:tcBorders>
                <w:shd w:val="clear" w:color="auto" w:fill="auto"/>
                <w:noWrap/>
                <w:vAlign w:val="bottom"/>
                <w:hideMark/>
              </w:tcPr>
            </w:tcPrChange>
          </w:tcPr>
          <w:p w14:paraId="18142F80" w14:textId="77777777" w:rsidR="00E16572" w:rsidRPr="00E16572" w:rsidRDefault="00E16572" w:rsidP="00E16572">
            <w:pPr>
              <w:spacing w:line="240" w:lineRule="auto"/>
              <w:ind w:firstLine="0"/>
              <w:rPr>
                <w:ins w:id="7513" w:author="Nate Bachmeier [AWS-SA]" w:date="2023-02-25T11:26:00Z"/>
                <w:rFonts w:ascii="Calibri" w:eastAsia="Times New Roman" w:hAnsi="Calibri" w:cs="Calibri"/>
                <w:b w:val="0"/>
                <w:bCs w:val="0"/>
                <w:color w:val="000000"/>
                <w:sz w:val="22"/>
                <w:rPrChange w:id="7514" w:author="Nate Bachmeier [AWS-SA]" w:date="2023-02-25T11:29:00Z">
                  <w:rPr>
                    <w:ins w:id="7515" w:author="Nate Bachmeier [AWS-SA]" w:date="2023-02-25T11:26:00Z"/>
                    <w:rFonts w:ascii="Calibri" w:eastAsia="Times New Roman" w:hAnsi="Calibri" w:cs="Calibri"/>
                    <w:color w:val="000000"/>
                    <w:sz w:val="22"/>
                  </w:rPr>
                </w:rPrChange>
              </w:rPr>
            </w:pPr>
            <w:ins w:id="7516" w:author="Nate Bachmeier [AWS-SA]" w:date="2023-02-25T11:26:00Z">
              <w:r w:rsidRPr="00E16572">
                <w:rPr>
                  <w:rFonts w:ascii="Calibri" w:eastAsia="Times New Roman" w:hAnsi="Calibri" w:cs="Calibri"/>
                  <w:b w:val="0"/>
                  <w:bCs w:val="0"/>
                  <w:color w:val="000000"/>
                  <w:sz w:val="22"/>
                  <w:rPrChange w:id="7517" w:author="Nate Bachmeier [AWS-SA]" w:date="2023-02-25T11:29:00Z">
                    <w:rPr>
                      <w:rFonts w:ascii="Calibri" w:eastAsia="Times New Roman" w:hAnsi="Calibri" w:cs="Calibri"/>
                      <w:color w:val="000000"/>
                      <w:sz w:val="22"/>
                    </w:rPr>
                  </w:rPrChange>
                </w:rPr>
                <w:t>splashing water</w:t>
              </w:r>
            </w:ins>
          </w:p>
        </w:tc>
        <w:tc>
          <w:tcPr>
            <w:tcW w:w="960" w:type="dxa"/>
            <w:noWrap/>
            <w:hideMark/>
            <w:tcPrChange w:id="7518" w:author="Nate Bachmeier [AWS-SA]" w:date="2023-02-25T11:26:00Z">
              <w:tcPr>
                <w:tcW w:w="960" w:type="dxa"/>
                <w:tcBorders>
                  <w:top w:val="nil"/>
                  <w:left w:val="nil"/>
                  <w:bottom w:val="nil"/>
                  <w:right w:val="nil"/>
                </w:tcBorders>
                <w:shd w:val="clear" w:color="auto" w:fill="auto"/>
                <w:noWrap/>
                <w:vAlign w:val="bottom"/>
                <w:hideMark/>
              </w:tcPr>
            </w:tcPrChange>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519" w:author="Nate Bachmeier [AWS-SA]" w:date="2023-02-25T11:26:00Z"/>
                <w:rFonts w:ascii="Calibri" w:eastAsia="Times New Roman" w:hAnsi="Calibri" w:cs="Calibri"/>
                <w:color w:val="000000"/>
                <w:sz w:val="22"/>
              </w:rPr>
            </w:pPr>
            <w:ins w:id="7520" w:author="Nate Bachmeier [AWS-SA]" w:date="2023-02-25T11:26:00Z">
              <w:r w:rsidRPr="00E16572">
                <w:rPr>
                  <w:rFonts w:ascii="Calibri" w:eastAsia="Times New Roman" w:hAnsi="Calibri" w:cs="Calibri"/>
                  <w:color w:val="000000"/>
                  <w:sz w:val="22"/>
                </w:rPr>
                <w:t>567</w:t>
              </w:r>
            </w:ins>
          </w:p>
        </w:tc>
      </w:tr>
      <w:tr w:rsidR="00E16572" w:rsidRPr="00E16572" w14:paraId="4CEBA03F" w14:textId="77777777" w:rsidTr="00E16572">
        <w:trPr>
          <w:cnfStyle w:val="000000100000" w:firstRow="0" w:lastRow="0" w:firstColumn="0" w:lastColumn="0" w:oddVBand="0" w:evenVBand="0" w:oddHBand="1" w:evenHBand="0" w:firstRowFirstColumn="0" w:firstRowLastColumn="0" w:lastRowFirstColumn="0" w:lastRowLastColumn="0"/>
          <w:trHeight w:val="300"/>
          <w:ins w:id="7521" w:author="Nate Bachmeier [AWS-SA]" w:date="2023-02-25T11:26:00Z"/>
          <w:trPrChange w:id="752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523" w:author="Nate Bachmeier [AWS-SA]" w:date="2023-02-25T11:26:00Z">
              <w:tcPr>
                <w:tcW w:w="4740" w:type="dxa"/>
                <w:tcBorders>
                  <w:top w:val="nil"/>
                  <w:left w:val="nil"/>
                  <w:bottom w:val="nil"/>
                  <w:right w:val="nil"/>
                </w:tcBorders>
                <w:shd w:val="clear" w:color="auto" w:fill="auto"/>
                <w:noWrap/>
                <w:vAlign w:val="bottom"/>
                <w:hideMark/>
              </w:tcPr>
            </w:tcPrChange>
          </w:tcPr>
          <w:p w14:paraId="5A30E48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524" w:author="Nate Bachmeier [AWS-SA]" w:date="2023-02-25T11:26:00Z"/>
                <w:rFonts w:ascii="Calibri" w:eastAsia="Times New Roman" w:hAnsi="Calibri" w:cs="Calibri"/>
                <w:b w:val="0"/>
                <w:bCs w:val="0"/>
                <w:color w:val="000000"/>
                <w:sz w:val="22"/>
                <w:rPrChange w:id="7525" w:author="Nate Bachmeier [AWS-SA]" w:date="2023-02-25T11:29:00Z">
                  <w:rPr>
                    <w:ins w:id="7526" w:author="Nate Bachmeier [AWS-SA]" w:date="2023-02-25T11:26:00Z"/>
                    <w:rFonts w:ascii="Calibri" w:eastAsia="Times New Roman" w:hAnsi="Calibri" w:cs="Calibri"/>
                    <w:color w:val="000000"/>
                    <w:sz w:val="22"/>
                  </w:rPr>
                </w:rPrChange>
              </w:rPr>
            </w:pPr>
            <w:ins w:id="7527" w:author="Nate Bachmeier [AWS-SA]" w:date="2023-02-25T11:26:00Z">
              <w:r w:rsidRPr="00E16572">
                <w:rPr>
                  <w:rFonts w:ascii="Calibri" w:eastAsia="Times New Roman" w:hAnsi="Calibri" w:cs="Calibri"/>
                  <w:b w:val="0"/>
                  <w:bCs w:val="0"/>
                  <w:color w:val="000000"/>
                  <w:sz w:val="22"/>
                  <w:rPrChange w:id="7528" w:author="Nate Bachmeier [AWS-SA]" w:date="2023-02-25T11:29:00Z">
                    <w:rPr>
                      <w:rFonts w:ascii="Calibri" w:eastAsia="Times New Roman" w:hAnsi="Calibri" w:cs="Calibri"/>
                      <w:color w:val="000000"/>
                      <w:sz w:val="22"/>
                    </w:rPr>
                  </w:rPrChange>
                </w:rPr>
                <w:t>spray painting</w:t>
              </w:r>
            </w:ins>
          </w:p>
        </w:tc>
        <w:tc>
          <w:tcPr>
            <w:tcW w:w="960" w:type="dxa"/>
            <w:noWrap/>
            <w:hideMark/>
            <w:tcPrChange w:id="7529" w:author="Nate Bachmeier [AWS-SA]" w:date="2023-02-25T11:26:00Z">
              <w:tcPr>
                <w:tcW w:w="960" w:type="dxa"/>
                <w:tcBorders>
                  <w:top w:val="nil"/>
                  <w:left w:val="nil"/>
                  <w:bottom w:val="nil"/>
                  <w:right w:val="nil"/>
                </w:tcBorders>
                <w:shd w:val="clear" w:color="auto" w:fill="auto"/>
                <w:noWrap/>
                <w:vAlign w:val="bottom"/>
                <w:hideMark/>
              </w:tcPr>
            </w:tcPrChange>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530" w:author="Nate Bachmeier [AWS-SA]" w:date="2023-02-25T11:26:00Z"/>
                <w:rFonts w:ascii="Calibri" w:eastAsia="Times New Roman" w:hAnsi="Calibri" w:cs="Calibri"/>
                <w:color w:val="000000"/>
                <w:sz w:val="22"/>
              </w:rPr>
            </w:pPr>
            <w:ins w:id="7531" w:author="Nate Bachmeier [AWS-SA]" w:date="2023-02-25T11:26:00Z">
              <w:r w:rsidRPr="00E16572">
                <w:rPr>
                  <w:rFonts w:ascii="Calibri" w:eastAsia="Times New Roman" w:hAnsi="Calibri" w:cs="Calibri"/>
                  <w:color w:val="000000"/>
                  <w:sz w:val="22"/>
                </w:rPr>
                <w:t>690</w:t>
              </w:r>
            </w:ins>
          </w:p>
        </w:tc>
      </w:tr>
      <w:tr w:rsidR="00E16572" w:rsidRPr="00E16572" w14:paraId="3ED7EF9C" w14:textId="77777777" w:rsidTr="00E16572">
        <w:trPr>
          <w:trHeight w:val="300"/>
          <w:ins w:id="7532" w:author="Nate Bachmeier [AWS-SA]" w:date="2023-02-25T11:26:00Z"/>
          <w:trPrChange w:id="753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534" w:author="Nate Bachmeier [AWS-SA]" w:date="2023-02-25T11:26:00Z">
              <w:tcPr>
                <w:tcW w:w="4740" w:type="dxa"/>
                <w:tcBorders>
                  <w:top w:val="nil"/>
                  <w:left w:val="nil"/>
                  <w:bottom w:val="nil"/>
                  <w:right w:val="nil"/>
                </w:tcBorders>
                <w:shd w:val="clear" w:color="auto" w:fill="auto"/>
                <w:noWrap/>
                <w:vAlign w:val="bottom"/>
                <w:hideMark/>
              </w:tcPr>
            </w:tcPrChange>
          </w:tcPr>
          <w:p w14:paraId="066F5DEB" w14:textId="77777777" w:rsidR="00E16572" w:rsidRPr="00E16572" w:rsidRDefault="00E16572" w:rsidP="00E16572">
            <w:pPr>
              <w:spacing w:line="240" w:lineRule="auto"/>
              <w:ind w:firstLine="0"/>
              <w:rPr>
                <w:ins w:id="7535" w:author="Nate Bachmeier [AWS-SA]" w:date="2023-02-25T11:26:00Z"/>
                <w:rFonts w:ascii="Calibri" w:eastAsia="Times New Roman" w:hAnsi="Calibri" w:cs="Calibri"/>
                <w:b w:val="0"/>
                <w:bCs w:val="0"/>
                <w:color w:val="000000"/>
                <w:sz w:val="22"/>
                <w:rPrChange w:id="7536" w:author="Nate Bachmeier [AWS-SA]" w:date="2023-02-25T11:29:00Z">
                  <w:rPr>
                    <w:ins w:id="7537" w:author="Nate Bachmeier [AWS-SA]" w:date="2023-02-25T11:26:00Z"/>
                    <w:rFonts w:ascii="Calibri" w:eastAsia="Times New Roman" w:hAnsi="Calibri" w:cs="Calibri"/>
                    <w:color w:val="000000"/>
                    <w:sz w:val="22"/>
                  </w:rPr>
                </w:rPrChange>
              </w:rPr>
            </w:pPr>
            <w:ins w:id="7538" w:author="Nate Bachmeier [AWS-SA]" w:date="2023-02-25T11:26:00Z">
              <w:r w:rsidRPr="00E16572">
                <w:rPr>
                  <w:rFonts w:ascii="Calibri" w:eastAsia="Times New Roman" w:hAnsi="Calibri" w:cs="Calibri"/>
                  <w:b w:val="0"/>
                  <w:bCs w:val="0"/>
                  <w:color w:val="000000"/>
                  <w:sz w:val="22"/>
                  <w:rPrChange w:id="7539" w:author="Nate Bachmeier [AWS-SA]" w:date="2023-02-25T11:29:00Z">
                    <w:rPr>
                      <w:rFonts w:ascii="Calibri" w:eastAsia="Times New Roman" w:hAnsi="Calibri" w:cs="Calibri"/>
                      <w:color w:val="000000"/>
                      <w:sz w:val="22"/>
                    </w:rPr>
                  </w:rPrChange>
                </w:rPr>
                <w:t>spraying</w:t>
              </w:r>
            </w:ins>
          </w:p>
        </w:tc>
        <w:tc>
          <w:tcPr>
            <w:tcW w:w="960" w:type="dxa"/>
            <w:noWrap/>
            <w:hideMark/>
            <w:tcPrChange w:id="7540" w:author="Nate Bachmeier [AWS-SA]" w:date="2023-02-25T11:26:00Z">
              <w:tcPr>
                <w:tcW w:w="960" w:type="dxa"/>
                <w:tcBorders>
                  <w:top w:val="nil"/>
                  <w:left w:val="nil"/>
                  <w:bottom w:val="nil"/>
                  <w:right w:val="nil"/>
                </w:tcBorders>
                <w:shd w:val="clear" w:color="auto" w:fill="auto"/>
                <w:noWrap/>
                <w:vAlign w:val="bottom"/>
                <w:hideMark/>
              </w:tcPr>
            </w:tcPrChange>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541" w:author="Nate Bachmeier [AWS-SA]" w:date="2023-02-25T11:26:00Z"/>
                <w:rFonts w:ascii="Calibri" w:eastAsia="Times New Roman" w:hAnsi="Calibri" w:cs="Calibri"/>
                <w:color w:val="000000"/>
                <w:sz w:val="22"/>
              </w:rPr>
            </w:pPr>
            <w:ins w:id="7542" w:author="Nate Bachmeier [AWS-SA]" w:date="2023-02-25T11:26:00Z">
              <w:r w:rsidRPr="00E16572">
                <w:rPr>
                  <w:rFonts w:ascii="Calibri" w:eastAsia="Times New Roman" w:hAnsi="Calibri" w:cs="Calibri"/>
                  <w:color w:val="000000"/>
                  <w:sz w:val="22"/>
                </w:rPr>
                <w:t>544</w:t>
              </w:r>
            </w:ins>
          </w:p>
        </w:tc>
      </w:tr>
      <w:tr w:rsidR="00E16572" w:rsidRPr="00E16572" w14:paraId="698C7E21" w14:textId="77777777" w:rsidTr="00E16572">
        <w:trPr>
          <w:cnfStyle w:val="000000100000" w:firstRow="0" w:lastRow="0" w:firstColumn="0" w:lastColumn="0" w:oddVBand="0" w:evenVBand="0" w:oddHBand="1" w:evenHBand="0" w:firstRowFirstColumn="0" w:firstRowLastColumn="0" w:lastRowFirstColumn="0" w:lastRowLastColumn="0"/>
          <w:trHeight w:val="300"/>
          <w:ins w:id="7543" w:author="Nate Bachmeier [AWS-SA]" w:date="2023-02-25T11:26:00Z"/>
          <w:trPrChange w:id="754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545" w:author="Nate Bachmeier [AWS-SA]" w:date="2023-02-25T11:26:00Z">
              <w:tcPr>
                <w:tcW w:w="4740" w:type="dxa"/>
                <w:tcBorders>
                  <w:top w:val="nil"/>
                  <w:left w:val="nil"/>
                  <w:bottom w:val="nil"/>
                  <w:right w:val="nil"/>
                </w:tcBorders>
                <w:shd w:val="clear" w:color="auto" w:fill="auto"/>
                <w:noWrap/>
                <w:vAlign w:val="bottom"/>
                <w:hideMark/>
              </w:tcPr>
            </w:tcPrChange>
          </w:tcPr>
          <w:p w14:paraId="7D100EB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546" w:author="Nate Bachmeier [AWS-SA]" w:date="2023-02-25T11:26:00Z"/>
                <w:rFonts w:ascii="Calibri" w:eastAsia="Times New Roman" w:hAnsi="Calibri" w:cs="Calibri"/>
                <w:b w:val="0"/>
                <w:bCs w:val="0"/>
                <w:color w:val="000000"/>
                <w:sz w:val="22"/>
                <w:rPrChange w:id="7547" w:author="Nate Bachmeier [AWS-SA]" w:date="2023-02-25T11:29:00Z">
                  <w:rPr>
                    <w:ins w:id="7548" w:author="Nate Bachmeier [AWS-SA]" w:date="2023-02-25T11:26:00Z"/>
                    <w:rFonts w:ascii="Calibri" w:eastAsia="Times New Roman" w:hAnsi="Calibri" w:cs="Calibri"/>
                    <w:color w:val="000000"/>
                    <w:sz w:val="22"/>
                  </w:rPr>
                </w:rPrChange>
              </w:rPr>
            </w:pPr>
            <w:ins w:id="7549" w:author="Nate Bachmeier [AWS-SA]" w:date="2023-02-25T11:26:00Z">
              <w:r w:rsidRPr="00E16572">
                <w:rPr>
                  <w:rFonts w:ascii="Calibri" w:eastAsia="Times New Roman" w:hAnsi="Calibri" w:cs="Calibri"/>
                  <w:b w:val="0"/>
                  <w:bCs w:val="0"/>
                  <w:color w:val="000000"/>
                  <w:sz w:val="22"/>
                  <w:rPrChange w:id="7550" w:author="Nate Bachmeier [AWS-SA]" w:date="2023-02-25T11:29:00Z">
                    <w:rPr>
                      <w:rFonts w:ascii="Calibri" w:eastAsia="Times New Roman" w:hAnsi="Calibri" w:cs="Calibri"/>
                      <w:color w:val="000000"/>
                      <w:sz w:val="22"/>
                    </w:rPr>
                  </w:rPrChange>
                </w:rPr>
                <w:t>springboard diving</w:t>
              </w:r>
            </w:ins>
          </w:p>
        </w:tc>
        <w:tc>
          <w:tcPr>
            <w:tcW w:w="960" w:type="dxa"/>
            <w:noWrap/>
            <w:hideMark/>
            <w:tcPrChange w:id="7551" w:author="Nate Bachmeier [AWS-SA]" w:date="2023-02-25T11:26:00Z">
              <w:tcPr>
                <w:tcW w:w="960" w:type="dxa"/>
                <w:tcBorders>
                  <w:top w:val="nil"/>
                  <w:left w:val="nil"/>
                  <w:bottom w:val="nil"/>
                  <w:right w:val="nil"/>
                </w:tcBorders>
                <w:shd w:val="clear" w:color="auto" w:fill="auto"/>
                <w:noWrap/>
                <w:vAlign w:val="bottom"/>
                <w:hideMark/>
              </w:tcPr>
            </w:tcPrChange>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552" w:author="Nate Bachmeier [AWS-SA]" w:date="2023-02-25T11:26:00Z"/>
                <w:rFonts w:ascii="Calibri" w:eastAsia="Times New Roman" w:hAnsi="Calibri" w:cs="Calibri"/>
                <w:color w:val="000000"/>
                <w:sz w:val="22"/>
              </w:rPr>
            </w:pPr>
            <w:ins w:id="7553" w:author="Nate Bachmeier [AWS-SA]" w:date="2023-02-25T11:26:00Z">
              <w:r w:rsidRPr="00E16572">
                <w:rPr>
                  <w:rFonts w:ascii="Calibri" w:eastAsia="Times New Roman" w:hAnsi="Calibri" w:cs="Calibri"/>
                  <w:color w:val="000000"/>
                  <w:sz w:val="22"/>
                </w:rPr>
                <w:t>482</w:t>
              </w:r>
            </w:ins>
          </w:p>
        </w:tc>
      </w:tr>
      <w:tr w:rsidR="00E16572" w:rsidRPr="00E16572" w14:paraId="5C71E414" w14:textId="77777777" w:rsidTr="00E16572">
        <w:trPr>
          <w:trHeight w:val="300"/>
          <w:ins w:id="7554" w:author="Nate Bachmeier [AWS-SA]" w:date="2023-02-25T11:26:00Z"/>
          <w:trPrChange w:id="75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556" w:author="Nate Bachmeier [AWS-SA]" w:date="2023-02-25T11:26:00Z">
              <w:tcPr>
                <w:tcW w:w="4740" w:type="dxa"/>
                <w:tcBorders>
                  <w:top w:val="nil"/>
                  <w:left w:val="nil"/>
                  <w:bottom w:val="nil"/>
                  <w:right w:val="nil"/>
                </w:tcBorders>
                <w:shd w:val="clear" w:color="auto" w:fill="auto"/>
                <w:noWrap/>
                <w:vAlign w:val="bottom"/>
                <w:hideMark/>
              </w:tcPr>
            </w:tcPrChange>
          </w:tcPr>
          <w:p w14:paraId="4DCF9A38" w14:textId="77777777" w:rsidR="00E16572" w:rsidRPr="00E16572" w:rsidRDefault="00E16572" w:rsidP="00E16572">
            <w:pPr>
              <w:spacing w:line="240" w:lineRule="auto"/>
              <w:ind w:firstLine="0"/>
              <w:rPr>
                <w:ins w:id="7557" w:author="Nate Bachmeier [AWS-SA]" w:date="2023-02-25T11:26:00Z"/>
                <w:rFonts w:ascii="Calibri" w:eastAsia="Times New Roman" w:hAnsi="Calibri" w:cs="Calibri"/>
                <w:b w:val="0"/>
                <w:bCs w:val="0"/>
                <w:color w:val="000000"/>
                <w:sz w:val="22"/>
                <w:rPrChange w:id="7558" w:author="Nate Bachmeier [AWS-SA]" w:date="2023-02-25T11:29:00Z">
                  <w:rPr>
                    <w:ins w:id="7559" w:author="Nate Bachmeier [AWS-SA]" w:date="2023-02-25T11:26:00Z"/>
                    <w:rFonts w:ascii="Calibri" w:eastAsia="Times New Roman" w:hAnsi="Calibri" w:cs="Calibri"/>
                    <w:color w:val="000000"/>
                    <w:sz w:val="22"/>
                  </w:rPr>
                </w:rPrChange>
              </w:rPr>
            </w:pPr>
            <w:ins w:id="7560" w:author="Nate Bachmeier [AWS-SA]" w:date="2023-02-25T11:26:00Z">
              <w:r w:rsidRPr="00E16572">
                <w:rPr>
                  <w:rFonts w:ascii="Calibri" w:eastAsia="Times New Roman" w:hAnsi="Calibri" w:cs="Calibri"/>
                  <w:b w:val="0"/>
                  <w:bCs w:val="0"/>
                  <w:color w:val="000000"/>
                  <w:sz w:val="22"/>
                  <w:rPrChange w:id="7561" w:author="Nate Bachmeier [AWS-SA]" w:date="2023-02-25T11:29:00Z">
                    <w:rPr>
                      <w:rFonts w:ascii="Calibri" w:eastAsia="Times New Roman" w:hAnsi="Calibri" w:cs="Calibri"/>
                      <w:color w:val="000000"/>
                      <w:sz w:val="22"/>
                    </w:rPr>
                  </w:rPrChange>
                </w:rPr>
                <w:t>square dancing</w:t>
              </w:r>
            </w:ins>
          </w:p>
        </w:tc>
        <w:tc>
          <w:tcPr>
            <w:tcW w:w="960" w:type="dxa"/>
            <w:noWrap/>
            <w:hideMark/>
            <w:tcPrChange w:id="7562" w:author="Nate Bachmeier [AWS-SA]" w:date="2023-02-25T11:26:00Z">
              <w:tcPr>
                <w:tcW w:w="960" w:type="dxa"/>
                <w:tcBorders>
                  <w:top w:val="nil"/>
                  <w:left w:val="nil"/>
                  <w:bottom w:val="nil"/>
                  <w:right w:val="nil"/>
                </w:tcBorders>
                <w:shd w:val="clear" w:color="auto" w:fill="auto"/>
                <w:noWrap/>
                <w:vAlign w:val="bottom"/>
                <w:hideMark/>
              </w:tcPr>
            </w:tcPrChange>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563" w:author="Nate Bachmeier [AWS-SA]" w:date="2023-02-25T11:26:00Z"/>
                <w:rFonts w:ascii="Calibri" w:eastAsia="Times New Roman" w:hAnsi="Calibri" w:cs="Calibri"/>
                <w:color w:val="000000"/>
                <w:sz w:val="22"/>
              </w:rPr>
            </w:pPr>
            <w:ins w:id="7564" w:author="Nate Bachmeier [AWS-SA]" w:date="2023-02-25T11:26:00Z">
              <w:r w:rsidRPr="00E16572">
                <w:rPr>
                  <w:rFonts w:ascii="Calibri" w:eastAsia="Times New Roman" w:hAnsi="Calibri" w:cs="Calibri"/>
                  <w:color w:val="000000"/>
                  <w:sz w:val="22"/>
                </w:rPr>
                <w:t>574</w:t>
              </w:r>
            </w:ins>
          </w:p>
        </w:tc>
      </w:tr>
      <w:tr w:rsidR="00E16572" w:rsidRPr="00E16572" w14:paraId="7472EBCA" w14:textId="77777777" w:rsidTr="00E16572">
        <w:trPr>
          <w:cnfStyle w:val="000000100000" w:firstRow="0" w:lastRow="0" w:firstColumn="0" w:lastColumn="0" w:oddVBand="0" w:evenVBand="0" w:oddHBand="1" w:evenHBand="0" w:firstRowFirstColumn="0" w:firstRowLastColumn="0" w:lastRowFirstColumn="0" w:lastRowLastColumn="0"/>
          <w:trHeight w:val="300"/>
          <w:ins w:id="7565" w:author="Nate Bachmeier [AWS-SA]" w:date="2023-02-25T11:26:00Z"/>
          <w:trPrChange w:id="756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567" w:author="Nate Bachmeier [AWS-SA]" w:date="2023-02-25T11:26:00Z">
              <w:tcPr>
                <w:tcW w:w="4740" w:type="dxa"/>
                <w:tcBorders>
                  <w:top w:val="nil"/>
                  <w:left w:val="nil"/>
                  <w:bottom w:val="nil"/>
                  <w:right w:val="nil"/>
                </w:tcBorders>
                <w:shd w:val="clear" w:color="auto" w:fill="auto"/>
                <w:noWrap/>
                <w:vAlign w:val="bottom"/>
                <w:hideMark/>
              </w:tcPr>
            </w:tcPrChange>
          </w:tcPr>
          <w:p w14:paraId="1847CB7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568" w:author="Nate Bachmeier [AWS-SA]" w:date="2023-02-25T11:26:00Z"/>
                <w:rFonts w:ascii="Calibri" w:eastAsia="Times New Roman" w:hAnsi="Calibri" w:cs="Calibri"/>
                <w:b w:val="0"/>
                <w:bCs w:val="0"/>
                <w:color w:val="000000"/>
                <w:sz w:val="22"/>
                <w:rPrChange w:id="7569" w:author="Nate Bachmeier [AWS-SA]" w:date="2023-02-25T11:29:00Z">
                  <w:rPr>
                    <w:ins w:id="7570" w:author="Nate Bachmeier [AWS-SA]" w:date="2023-02-25T11:26:00Z"/>
                    <w:rFonts w:ascii="Calibri" w:eastAsia="Times New Roman" w:hAnsi="Calibri" w:cs="Calibri"/>
                    <w:color w:val="000000"/>
                    <w:sz w:val="22"/>
                  </w:rPr>
                </w:rPrChange>
              </w:rPr>
            </w:pPr>
            <w:ins w:id="7571" w:author="Nate Bachmeier [AWS-SA]" w:date="2023-02-25T11:26:00Z">
              <w:r w:rsidRPr="00E16572">
                <w:rPr>
                  <w:rFonts w:ascii="Calibri" w:eastAsia="Times New Roman" w:hAnsi="Calibri" w:cs="Calibri"/>
                  <w:b w:val="0"/>
                  <w:bCs w:val="0"/>
                  <w:color w:val="000000"/>
                  <w:sz w:val="22"/>
                  <w:rPrChange w:id="7572" w:author="Nate Bachmeier [AWS-SA]" w:date="2023-02-25T11:29:00Z">
                    <w:rPr>
                      <w:rFonts w:ascii="Calibri" w:eastAsia="Times New Roman" w:hAnsi="Calibri" w:cs="Calibri"/>
                      <w:color w:val="000000"/>
                      <w:sz w:val="22"/>
                    </w:rPr>
                  </w:rPrChange>
                </w:rPr>
                <w:t>squat</w:t>
              </w:r>
            </w:ins>
          </w:p>
        </w:tc>
        <w:tc>
          <w:tcPr>
            <w:tcW w:w="960" w:type="dxa"/>
            <w:noWrap/>
            <w:hideMark/>
            <w:tcPrChange w:id="7573" w:author="Nate Bachmeier [AWS-SA]" w:date="2023-02-25T11:26:00Z">
              <w:tcPr>
                <w:tcW w:w="960" w:type="dxa"/>
                <w:tcBorders>
                  <w:top w:val="nil"/>
                  <w:left w:val="nil"/>
                  <w:bottom w:val="nil"/>
                  <w:right w:val="nil"/>
                </w:tcBorders>
                <w:shd w:val="clear" w:color="auto" w:fill="auto"/>
                <w:noWrap/>
                <w:vAlign w:val="bottom"/>
                <w:hideMark/>
              </w:tcPr>
            </w:tcPrChange>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574" w:author="Nate Bachmeier [AWS-SA]" w:date="2023-02-25T11:26:00Z"/>
                <w:rFonts w:ascii="Calibri" w:eastAsia="Times New Roman" w:hAnsi="Calibri" w:cs="Calibri"/>
                <w:color w:val="000000"/>
                <w:sz w:val="22"/>
              </w:rPr>
            </w:pPr>
            <w:ins w:id="7575" w:author="Nate Bachmeier [AWS-SA]" w:date="2023-02-25T11:26:00Z">
              <w:r w:rsidRPr="00E16572">
                <w:rPr>
                  <w:rFonts w:ascii="Calibri" w:eastAsia="Times New Roman" w:hAnsi="Calibri" w:cs="Calibri"/>
                  <w:color w:val="000000"/>
                  <w:sz w:val="22"/>
                </w:rPr>
                <w:t>752</w:t>
              </w:r>
            </w:ins>
          </w:p>
        </w:tc>
      </w:tr>
      <w:tr w:rsidR="00E16572" w:rsidRPr="00E16572" w14:paraId="07FBC40F" w14:textId="77777777" w:rsidTr="00E16572">
        <w:trPr>
          <w:trHeight w:val="300"/>
          <w:ins w:id="7576" w:author="Nate Bachmeier [AWS-SA]" w:date="2023-02-25T11:26:00Z"/>
          <w:trPrChange w:id="757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578" w:author="Nate Bachmeier [AWS-SA]" w:date="2023-02-25T11:26:00Z">
              <w:tcPr>
                <w:tcW w:w="4740" w:type="dxa"/>
                <w:tcBorders>
                  <w:top w:val="nil"/>
                  <w:left w:val="nil"/>
                  <w:bottom w:val="nil"/>
                  <w:right w:val="nil"/>
                </w:tcBorders>
                <w:shd w:val="clear" w:color="auto" w:fill="auto"/>
                <w:noWrap/>
                <w:vAlign w:val="bottom"/>
                <w:hideMark/>
              </w:tcPr>
            </w:tcPrChange>
          </w:tcPr>
          <w:p w14:paraId="77CC973F" w14:textId="77777777" w:rsidR="00E16572" w:rsidRPr="00E16572" w:rsidRDefault="00E16572" w:rsidP="00E16572">
            <w:pPr>
              <w:spacing w:line="240" w:lineRule="auto"/>
              <w:ind w:firstLine="0"/>
              <w:rPr>
                <w:ins w:id="7579" w:author="Nate Bachmeier [AWS-SA]" w:date="2023-02-25T11:26:00Z"/>
                <w:rFonts w:ascii="Calibri" w:eastAsia="Times New Roman" w:hAnsi="Calibri" w:cs="Calibri"/>
                <w:b w:val="0"/>
                <w:bCs w:val="0"/>
                <w:color w:val="000000"/>
                <w:sz w:val="22"/>
                <w:rPrChange w:id="7580" w:author="Nate Bachmeier [AWS-SA]" w:date="2023-02-25T11:29:00Z">
                  <w:rPr>
                    <w:ins w:id="7581" w:author="Nate Bachmeier [AWS-SA]" w:date="2023-02-25T11:26:00Z"/>
                    <w:rFonts w:ascii="Calibri" w:eastAsia="Times New Roman" w:hAnsi="Calibri" w:cs="Calibri"/>
                    <w:color w:val="000000"/>
                    <w:sz w:val="22"/>
                  </w:rPr>
                </w:rPrChange>
              </w:rPr>
            </w:pPr>
            <w:ins w:id="7582" w:author="Nate Bachmeier [AWS-SA]" w:date="2023-02-25T11:26:00Z">
              <w:r w:rsidRPr="00E16572">
                <w:rPr>
                  <w:rFonts w:ascii="Calibri" w:eastAsia="Times New Roman" w:hAnsi="Calibri" w:cs="Calibri"/>
                  <w:b w:val="0"/>
                  <w:bCs w:val="0"/>
                  <w:color w:val="000000"/>
                  <w:sz w:val="22"/>
                  <w:rPrChange w:id="7583" w:author="Nate Bachmeier [AWS-SA]" w:date="2023-02-25T11:29:00Z">
                    <w:rPr>
                      <w:rFonts w:ascii="Calibri" w:eastAsia="Times New Roman" w:hAnsi="Calibri" w:cs="Calibri"/>
                      <w:color w:val="000000"/>
                      <w:sz w:val="22"/>
                    </w:rPr>
                  </w:rPrChange>
                </w:rPr>
                <w:t>squeezing orange</w:t>
              </w:r>
            </w:ins>
          </w:p>
        </w:tc>
        <w:tc>
          <w:tcPr>
            <w:tcW w:w="960" w:type="dxa"/>
            <w:noWrap/>
            <w:hideMark/>
            <w:tcPrChange w:id="7584" w:author="Nate Bachmeier [AWS-SA]" w:date="2023-02-25T11:26:00Z">
              <w:tcPr>
                <w:tcW w:w="960" w:type="dxa"/>
                <w:tcBorders>
                  <w:top w:val="nil"/>
                  <w:left w:val="nil"/>
                  <w:bottom w:val="nil"/>
                  <w:right w:val="nil"/>
                </w:tcBorders>
                <w:shd w:val="clear" w:color="auto" w:fill="auto"/>
                <w:noWrap/>
                <w:vAlign w:val="bottom"/>
                <w:hideMark/>
              </w:tcPr>
            </w:tcPrChange>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585" w:author="Nate Bachmeier [AWS-SA]" w:date="2023-02-25T11:26:00Z"/>
                <w:rFonts w:ascii="Calibri" w:eastAsia="Times New Roman" w:hAnsi="Calibri" w:cs="Calibri"/>
                <w:color w:val="000000"/>
                <w:sz w:val="22"/>
              </w:rPr>
            </w:pPr>
            <w:ins w:id="7586" w:author="Nate Bachmeier [AWS-SA]" w:date="2023-02-25T11:26:00Z">
              <w:r w:rsidRPr="00E16572">
                <w:rPr>
                  <w:rFonts w:ascii="Calibri" w:eastAsia="Times New Roman" w:hAnsi="Calibri" w:cs="Calibri"/>
                  <w:color w:val="000000"/>
                  <w:sz w:val="22"/>
                </w:rPr>
                <w:t>509</w:t>
              </w:r>
            </w:ins>
          </w:p>
        </w:tc>
      </w:tr>
      <w:tr w:rsidR="00E16572" w:rsidRPr="00E16572" w14:paraId="23BB87FD" w14:textId="77777777" w:rsidTr="00E16572">
        <w:trPr>
          <w:cnfStyle w:val="000000100000" w:firstRow="0" w:lastRow="0" w:firstColumn="0" w:lastColumn="0" w:oddVBand="0" w:evenVBand="0" w:oddHBand="1" w:evenHBand="0" w:firstRowFirstColumn="0" w:firstRowLastColumn="0" w:lastRowFirstColumn="0" w:lastRowLastColumn="0"/>
          <w:trHeight w:val="300"/>
          <w:ins w:id="7587" w:author="Nate Bachmeier [AWS-SA]" w:date="2023-02-25T11:26:00Z"/>
          <w:trPrChange w:id="758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589" w:author="Nate Bachmeier [AWS-SA]" w:date="2023-02-25T11:26:00Z">
              <w:tcPr>
                <w:tcW w:w="4740" w:type="dxa"/>
                <w:tcBorders>
                  <w:top w:val="nil"/>
                  <w:left w:val="nil"/>
                  <w:bottom w:val="nil"/>
                  <w:right w:val="nil"/>
                </w:tcBorders>
                <w:shd w:val="clear" w:color="auto" w:fill="auto"/>
                <w:noWrap/>
                <w:vAlign w:val="bottom"/>
                <w:hideMark/>
              </w:tcPr>
            </w:tcPrChange>
          </w:tcPr>
          <w:p w14:paraId="609D284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590" w:author="Nate Bachmeier [AWS-SA]" w:date="2023-02-25T11:26:00Z"/>
                <w:rFonts w:ascii="Calibri" w:eastAsia="Times New Roman" w:hAnsi="Calibri" w:cs="Calibri"/>
                <w:b w:val="0"/>
                <w:bCs w:val="0"/>
                <w:color w:val="000000"/>
                <w:sz w:val="22"/>
                <w:rPrChange w:id="7591" w:author="Nate Bachmeier [AWS-SA]" w:date="2023-02-25T11:29:00Z">
                  <w:rPr>
                    <w:ins w:id="7592" w:author="Nate Bachmeier [AWS-SA]" w:date="2023-02-25T11:26:00Z"/>
                    <w:rFonts w:ascii="Calibri" w:eastAsia="Times New Roman" w:hAnsi="Calibri" w:cs="Calibri"/>
                    <w:color w:val="000000"/>
                    <w:sz w:val="22"/>
                  </w:rPr>
                </w:rPrChange>
              </w:rPr>
            </w:pPr>
            <w:ins w:id="7593" w:author="Nate Bachmeier [AWS-SA]" w:date="2023-02-25T11:26:00Z">
              <w:r w:rsidRPr="00E16572">
                <w:rPr>
                  <w:rFonts w:ascii="Calibri" w:eastAsia="Times New Roman" w:hAnsi="Calibri" w:cs="Calibri"/>
                  <w:b w:val="0"/>
                  <w:bCs w:val="0"/>
                  <w:color w:val="000000"/>
                  <w:sz w:val="22"/>
                  <w:rPrChange w:id="7594" w:author="Nate Bachmeier [AWS-SA]" w:date="2023-02-25T11:29:00Z">
                    <w:rPr>
                      <w:rFonts w:ascii="Calibri" w:eastAsia="Times New Roman" w:hAnsi="Calibri" w:cs="Calibri"/>
                      <w:color w:val="000000"/>
                      <w:sz w:val="22"/>
                    </w:rPr>
                  </w:rPrChange>
                </w:rPr>
                <w:t>stacking cups</w:t>
              </w:r>
            </w:ins>
          </w:p>
        </w:tc>
        <w:tc>
          <w:tcPr>
            <w:tcW w:w="960" w:type="dxa"/>
            <w:noWrap/>
            <w:hideMark/>
            <w:tcPrChange w:id="7595" w:author="Nate Bachmeier [AWS-SA]" w:date="2023-02-25T11:26:00Z">
              <w:tcPr>
                <w:tcW w:w="960" w:type="dxa"/>
                <w:tcBorders>
                  <w:top w:val="nil"/>
                  <w:left w:val="nil"/>
                  <w:bottom w:val="nil"/>
                  <w:right w:val="nil"/>
                </w:tcBorders>
                <w:shd w:val="clear" w:color="auto" w:fill="auto"/>
                <w:noWrap/>
                <w:vAlign w:val="bottom"/>
                <w:hideMark/>
              </w:tcPr>
            </w:tcPrChange>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596" w:author="Nate Bachmeier [AWS-SA]" w:date="2023-02-25T11:26:00Z"/>
                <w:rFonts w:ascii="Calibri" w:eastAsia="Times New Roman" w:hAnsi="Calibri" w:cs="Calibri"/>
                <w:color w:val="000000"/>
                <w:sz w:val="22"/>
              </w:rPr>
            </w:pPr>
            <w:ins w:id="7597" w:author="Nate Bachmeier [AWS-SA]" w:date="2023-02-25T11:26:00Z">
              <w:r w:rsidRPr="00E16572">
                <w:rPr>
                  <w:rFonts w:ascii="Calibri" w:eastAsia="Times New Roman" w:hAnsi="Calibri" w:cs="Calibri"/>
                  <w:color w:val="000000"/>
                  <w:sz w:val="22"/>
                </w:rPr>
                <w:t>505</w:t>
              </w:r>
            </w:ins>
          </w:p>
        </w:tc>
      </w:tr>
      <w:tr w:rsidR="00E16572" w:rsidRPr="00E16572" w14:paraId="70B5BECE" w14:textId="77777777" w:rsidTr="00E16572">
        <w:trPr>
          <w:trHeight w:val="300"/>
          <w:ins w:id="7598" w:author="Nate Bachmeier [AWS-SA]" w:date="2023-02-25T11:26:00Z"/>
          <w:trPrChange w:id="759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600" w:author="Nate Bachmeier [AWS-SA]" w:date="2023-02-25T11:26:00Z">
              <w:tcPr>
                <w:tcW w:w="4740" w:type="dxa"/>
                <w:tcBorders>
                  <w:top w:val="nil"/>
                  <w:left w:val="nil"/>
                  <w:bottom w:val="nil"/>
                  <w:right w:val="nil"/>
                </w:tcBorders>
                <w:shd w:val="clear" w:color="auto" w:fill="auto"/>
                <w:noWrap/>
                <w:vAlign w:val="bottom"/>
                <w:hideMark/>
              </w:tcPr>
            </w:tcPrChange>
          </w:tcPr>
          <w:p w14:paraId="6C5CC9E0" w14:textId="77777777" w:rsidR="00E16572" w:rsidRPr="00E16572" w:rsidRDefault="00E16572" w:rsidP="00E16572">
            <w:pPr>
              <w:spacing w:line="240" w:lineRule="auto"/>
              <w:ind w:firstLine="0"/>
              <w:rPr>
                <w:ins w:id="7601" w:author="Nate Bachmeier [AWS-SA]" w:date="2023-02-25T11:26:00Z"/>
                <w:rFonts w:ascii="Calibri" w:eastAsia="Times New Roman" w:hAnsi="Calibri" w:cs="Calibri"/>
                <w:b w:val="0"/>
                <w:bCs w:val="0"/>
                <w:color w:val="000000"/>
                <w:sz w:val="22"/>
                <w:rPrChange w:id="7602" w:author="Nate Bachmeier [AWS-SA]" w:date="2023-02-25T11:29:00Z">
                  <w:rPr>
                    <w:ins w:id="7603" w:author="Nate Bachmeier [AWS-SA]" w:date="2023-02-25T11:26:00Z"/>
                    <w:rFonts w:ascii="Calibri" w:eastAsia="Times New Roman" w:hAnsi="Calibri" w:cs="Calibri"/>
                    <w:color w:val="000000"/>
                    <w:sz w:val="22"/>
                  </w:rPr>
                </w:rPrChange>
              </w:rPr>
            </w:pPr>
            <w:ins w:id="7604" w:author="Nate Bachmeier [AWS-SA]" w:date="2023-02-25T11:26:00Z">
              <w:r w:rsidRPr="00E16572">
                <w:rPr>
                  <w:rFonts w:ascii="Calibri" w:eastAsia="Times New Roman" w:hAnsi="Calibri" w:cs="Calibri"/>
                  <w:b w:val="0"/>
                  <w:bCs w:val="0"/>
                  <w:color w:val="000000"/>
                  <w:sz w:val="22"/>
                  <w:rPrChange w:id="7605" w:author="Nate Bachmeier [AWS-SA]" w:date="2023-02-25T11:29:00Z">
                    <w:rPr>
                      <w:rFonts w:ascii="Calibri" w:eastAsia="Times New Roman" w:hAnsi="Calibri" w:cs="Calibri"/>
                      <w:color w:val="000000"/>
                      <w:sz w:val="22"/>
                    </w:rPr>
                  </w:rPrChange>
                </w:rPr>
                <w:t>stacking dice</w:t>
              </w:r>
            </w:ins>
          </w:p>
        </w:tc>
        <w:tc>
          <w:tcPr>
            <w:tcW w:w="960" w:type="dxa"/>
            <w:noWrap/>
            <w:hideMark/>
            <w:tcPrChange w:id="7606" w:author="Nate Bachmeier [AWS-SA]" w:date="2023-02-25T11:26:00Z">
              <w:tcPr>
                <w:tcW w:w="960" w:type="dxa"/>
                <w:tcBorders>
                  <w:top w:val="nil"/>
                  <w:left w:val="nil"/>
                  <w:bottom w:val="nil"/>
                  <w:right w:val="nil"/>
                </w:tcBorders>
                <w:shd w:val="clear" w:color="auto" w:fill="auto"/>
                <w:noWrap/>
                <w:vAlign w:val="bottom"/>
                <w:hideMark/>
              </w:tcPr>
            </w:tcPrChange>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607" w:author="Nate Bachmeier [AWS-SA]" w:date="2023-02-25T11:26:00Z"/>
                <w:rFonts w:ascii="Calibri" w:eastAsia="Times New Roman" w:hAnsi="Calibri" w:cs="Calibri"/>
                <w:color w:val="000000"/>
                <w:sz w:val="22"/>
              </w:rPr>
            </w:pPr>
            <w:ins w:id="7608" w:author="Nate Bachmeier [AWS-SA]" w:date="2023-02-25T11:26:00Z">
              <w:r w:rsidRPr="00E16572">
                <w:rPr>
                  <w:rFonts w:ascii="Calibri" w:eastAsia="Times New Roman" w:hAnsi="Calibri" w:cs="Calibri"/>
                  <w:color w:val="000000"/>
                  <w:sz w:val="22"/>
                </w:rPr>
                <w:t>647</w:t>
              </w:r>
            </w:ins>
          </w:p>
        </w:tc>
      </w:tr>
      <w:tr w:rsidR="00E16572" w:rsidRPr="00E16572" w14:paraId="3EF1B00A" w14:textId="77777777" w:rsidTr="00E16572">
        <w:trPr>
          <w:cnfStyle w:val="000000100000" w:firstRow="0" w:lastRow="0" w:firstColumn="0" w:lastColumn="0" w:oddVBand="0" w:evenVBand="0" w:oddHBand="1" w:evenHBand="0" w:firstRowFirstColumn="0" w:firstRowLastColumn="0" w:lastRowFirstColumn="0" w:lastRowLastColumn="0"/>
          <w:trHeight w:val="300"/>
          <w:ins w:id="7609" w:author="Nate Bachmeier [AWS-SA]" w:date="2023-02-25T11:26:00Z"/>
          <w:trPrChange w:id="761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611" w:author="Nate Bachmeier [AWS-SA]" w:date="2023-02-25T11:26:00Z">
              <w:tcPr>
                <w:tcW w:w="4740" w:type="dxa"/>
                <w:tcBorders>
                  <w:top w:val="nil"/>
                  <w:left w:val="nil"/>
                  <w:bottom w:val="nil"/>
                  <w:right w:val="nil"/>
                </w:tcBorders>
                <w:shd w:val="clear" w:color="auto" w:fill="auto"/>
                <w:noWrap/>
                <w:vAlign w:val="bottom"/>
                <w:hideMark/>
              </w:tcPr>
            </w:tcPrChange>
          </w:tcPr>
          <w:p w14:paraId="0765C80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612" w:author="Nate Bachmeier [AWS-SA]" w:date="2023-02-25T11:26:00Z"/>
                <w:rFonts w:ascii="Calibri" w:eastAsia="Times New Roman" w:hAnsi="Calibri" w:cs="Calibri"/>
                <w:b w:val="0"/>
                <w:bCs w:val="0"/>
                <w:color w:val="000000"/>
                <w:sz w:val="22"/>
                <w:rPrChange w:id="7613" w:author="Nate Bachmeier [AWS-SA]" w:date="2023-02-25T11:29:00Z">
                  <w:rPr>
                    <w:ins w:id="7614" w:author="Nate Bachmeier [AWS-SA]" w:date="2023-02-25T11:26:00Z"/>
                    <w:rFonts w:ascii="Calibri" w:eastAsia="Times New Roman" w:hAnsi="Calibri" w:cs="Calibri"/>
                    <w:color w:val="000000"/>
                    <w:sz w:val="22"/>
                  </w:rPr>
                </w:rPrChange>
              </w:rPr>
            </w:pPr>
            <w:ins w:id="7615" w:author="Nate Bachmeier [AWS-SA]" w:date="2023-02-25T11:26:00Z">
              <w:r w:rsidRPr="00E16572">
                <w:rPr>
                  <w:rFonts w:ascii="Calibri" w:eastAsia="Times New Roman" w:hAnsi="Calibri" w:cs="Calibri"/>
                  <w:b w:val="0"/>
                  <w:bCs w:val="0"/>
                  <w:color w:val="000000"/>
                  <w:sz w:val="22"/>
                  <w:rPrChange w:id="7616" w:author="Nate Bachmeier [AWS-SA]" w:date="2023-02-25T11:29:00Z">
                    <w:rPr>
                      <w:rFonts w:ascii="Calibri" w:eastAsia="Times New Roman" w:hAnsi="Calibri" w:cs="Calibri"/>
                      <w:color w:val="000000"/>
                      <w:sz w:val="22"/>
                    </w:rPr>
                  </w:rPrChange>
                </w:rPr>
                <w:t>standing on hands</w:t>
              </w:r>
            </w:ins>
          </w:p>
        </w:tc>
        <w:tc>
          <w:tcPr>
            <w:tcW w:w="960" w:type="dxa"/>
            <w:noWrap/>
            <w:hideMark/>
            <w:tcPrChange w:id="7617" w:author="Nate Bachmeier [AWS-SA]" w:date="2023-02-25T11:26:00Z">
              <w:tcPr>
                <w:tcW w:w="960" w:type="dxa"/>
                <w:tcBorders>
                  <w:top w:val="nil"/>
                  <w:left w:val="nil"/>
                  <w:bottom w:val="nil"/>
                  <w:right w:val="nil"/>
                </w:tcBorders>
                <w:shd w:val="clear" w:color="auto" w:fill="auto"/>
                <w:noWrap/>
                <w:vAlign w:val="bottom"/>
                <w:hideMark/>
              </w:tcPr>
            </w:tcPrChange>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618" w:author="Nate Bachmeier [AWS-SA]" w:date="2023-02-25T11:26:00Z"/>
                <w:rFonts w:ascii="Calibri" w:eastAsia="Times New Roman" w:hAnsi="Calibri" w:cs="Calibri"/>
                <w:color w:val="000000"/>
                <w:sz w:val="22"/>
              </w:rPr>
            </w:pPr>
            <w:ins w:id="7619" w:author="Nate Bachmeier [AWS-SA]" w:date="2023-02-25T11:26:00Z">
              <w:r w:rsidRPr="00E16572">
                <w:rPr>
                  <w:rFonts w:ascii="Calibri" w:eastAsia="Times New Roman" w:hAnsi="Calibri" w:cs="Calibri"/>
                  <w:color w:val="000000"/>
                  <w:sz w:val="22"/>
                </w:rPr>
                <w:t>602</w:t>
              </w:r>
            </w:ins>
          </w:p>
        </w:tc>
      </w:tr>
      <w:tr w:rsidR="00E16572" w:rsidRPr="00E16572" w14:paraId="4F193278" w14:textId="77777777" w:rsidTr="00E16572">
        <w:trPr>
          <w:trHeight w:val="300"/>
          <w:ins w:id="7620" w:author="Nate Bachmeier [AWS-SA]" w:date="2023-02-25T11:26:00Z"/>
          <w:trPrChange w:id="762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622" w:author="Nate Bachmeier [AWS-SA]" w:date="2023-02-25T11:26:00Z">
              <w:tcPr>
                <w:tcW w:w="4740" w:type="dxa"/>
                <w:tcBorders>
                  <w:top w:val="nil"/>
                  <w:left w:val="nil"/>
                  <w:bottom w:val="nil"/>
                  <w:right w:val="nil"/>
                </w:tcBorders>
                <w:shd w:val="clear" w:color="auto" w:fill="auto"/>
                <w:noWrap/>
                <w:vAlign w:val="bottom"/>
                <w:hideMark/>
              </w:tcPr>
            </w:tcPrChange>
          </w:tcPr>
          <w:p w14:paraId="58FB4653" w14:textId="77777777" w:rsidR="00E16572" w:rsidRPr="00E16572" w:rsidRDefault="00E16572" w:rsidP="00E16572">
            <w:pPr>
              <w:spacing w:line="240" w:lineRule="auto"/>
              <w:ind w:firstLine="0"/>
              <w:rPr>
                <w:ins w:id="7623" w:author="Nate Bachmeier [AWS-SA]" w:date="2023-02-25T11:26:00Z"/>
                <w:rFonts w:ascii="Calibri" w:eastAsia="Times New Roman" w:hAnsi="Calibri" w:cs="Calibri"/>
                <w:b w:val="0"/>
                <w:bCs w:val="0"/>
                <w:color w:val="000000"/>
                <w:sz w:val="22"/>
                <w:rPrChange w:id="7624" w:author="Nate Bachmeier [AWS-SA]" w:date="2023-02-25T11:29:00Z">
                  <w:rPr>
                    <w:ins w:id="7625" w:author="Nate Bachmeier [AWS-SA]" w:date="2023-02-25T11:26:00Z"/>
                    <w:rFonts w:ascii="Calibri" w:eastAsia="Times New Roman" w:hAnsi="Calibri" w:cs="Calibri"/>
                    <w:color w:val="000000"/>
                    <w:sz w:val="22"/>
                  </w:rPr>
                </w:rPrChange>
              </w:rPr>
            </w:pPr>
            <w:ins w:id="7626" w:author="Nate Bachmeier [AWS-SA]" w:date="2023-02-25T11:26:00Z">
              <w:r w:rsidRPr="00E16572">
                <w:rPr>
                  <w:rFonts w:ascii="Calibri" w:eastAsia="Times New Roman" w:hAnsi="Calibri" w:cs="Calibri"/>
                  <w:b w:val="0"/>
                  <w:bCs w:val="0"/>
                  <w:color w:val="000000"/>
                  <w:sz w:val="22"/>
                  <w:rPrChange w:id="7627" w:author="Nate Bachmeier [AWS-SA]" w:date="2023-02-25T11:29:00Z">
                    <w:rPr>
                      <w:rFonts w:ascii="Calibri" w:eastAsia="Times New Roman" w:hAnsi="Calibri" w:cs="Calibri"/>
                      <w:color w:val="000000"/>
                      <w:sz w:val="22"/>
                    </w:rPr>
                  </w:rPrChange>
                </w:rPr>
                <w:t>staring</w:t>
              </w:r>
            </w:ins>
          </w:p>
        </w:tc>
        <w:tc>
          <w:tcPr>
            <w:tcW w:w="960" w:type="dxa"/>
            <w:noWrap/>
            <w:hideMark/>
            <w:tcPrChange w:id="7628" w:author="Nate Bachmeier [AWS-SA]" w:date="2023-02-25T11:26:00Z">
              <w:tcPr>
                <w:tcW w:w="960" w:type="dxa"/>
                <w:tcBorders>
                  <w:top w:val="nil"/>
                  <w:left w:val="nil"/>
                  <w:bottom w:val="nil"/>
                  <w:right w:val="nil"/>
                </w:tcBorders>
                <w:shd w:val="clear" w:color="auto" w:fill="auto"/>
                <w:noWrap/>
                <w:vAlign w:val="bottom"/>
                <w:hideMark/>
              </w:tcPr>
            </w:tcPrChange>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629" w:author="Nate Bachmeier [AWS-SA]" w:date="2023-02-25T11:26:00Z"/>
                <w:rFonts w:ascii="Calibri" w:eastAsia="Times New Roman" w:hAnsi="Calibri" w:cs="Calibri"/>
                <w:color w:val="000000"/>
                <w:sz w:val="22"/>
              </w:rPr>
            </w:pPr>
            <w:ins w:id="7630" w:author="Nate Bachmeier [AWS-SA]" w:date="2023-02-25T11:26:00Z">
              <w:r w:rsidRPr="00E16572">
                <w:rPr>
                  <w:rFonts w:ascii="Calibri" w:eastAsia="Times New Roman" w:hAnsi="Calibri" w:cs="Calibri"/>
                  <w:color w:val="000000"/>
                  <w:sz w:val="22"/>
                </w:rPr>
                <w:t>574</w:t>
              </w:r>
            </w:ins>
          </w:p>
        </w:tc>
      </w:tr>
      <w:tr w:rsidR="00E16572" w:rsidRPr="00E16572" w14:paraId="106ADBF5" w14:textId="77777777" w:rsidTr="00E16572">
        <w:trPr>
          <w:cnfStyle w:val="000000100000" w:firstRow="0" w:lastRow="0" w:firstColumn="0" w:lastColumn="0" w:oddVBand="0" w:evenVBand="0" w:oddHBand="1" w:evenHBand="0" w:firstRowFirstColumn="0" w:firstRowLastColumn="0" w:lastRowFirstColumn="0" w:lastRowLastColumn="0"/>
          <w:trHeight w:val="300"/>
          <w:ins w:id="7631" w:author="Nate Bachmeier [AWS-SA]" w:date="2023-02-25T11:26:00Z"/>
          <w:trPrChange w:id="763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633" w:author="Nate Bachmeier [AWS-SA]" w:date="2023-02-25T11:26:00Z">
              <w:tcPr>
                <w:tcW w:w="4740" w:type="dxa"/>
                <w:tcBorders>
                  <w:top w:val="nil"/>
                  <w:left w:val="nil"/>
                  <w:bottom w:val="nil"/>
                  <w:right w:val="nil"/>
                </w:tcBorders>
                <w:shd w:val="clear" w:color="auto" w:fill="auto"/>
                <w:noWrap/>
                <w:vAlign w:val="bottom"/>
                <w:hideMark/>
              </w:tcPr>
            </w:tcPrChange>
          </w:tcPr>
          <w:p w14:paraId="14B20A7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634" w:author="Nate Bachmeier [AWS-SA]" w:date="2023-02-25T11:26:00Z"/>
                <w:rFonts w:ascii="Calibri" w:eastAsia="Times New Roman" w:hAnsi="Calibri" w:cs="Calibri"/>
                <w:b w:val="0"/>
                <w:bCs w:val="0"/>
                <w:color w:val="000000"/>
                <w:sz w:val="22"/>
                <w:rPrChange w:id="7635" w:author="Nate Bachmeier [AWS-SA]" w:date="2023-02-25T11:29:00Z">
                  <w:rPr>
                    <w:ins w:id="7636" w:author="Nate Bachmeier [AWS-SA]" w:date="2023-02-25T11:26:00Z"/>
                    <w:rFonts w:ascii="Calibri" w:eastAsia="Times New Roman" w:hAnsi="Calibri" w:cs="Calibri"/>
                    <w:color w:val="000000"/>
                    <w:sz w:val="22"/>
                  </w:rPr>
                </w:rPrChange>
              </w:rPr>
            </w:pPr>
            <w:ins w:id="7637" w:author="Nate Bachmeier [AWS-SA]" w:date="2023-02-25T11:26:00Z">
              <w:r w:rsidRPr="00E16572">
                <w:rPr>
                  <w:rFonts w:ascii="Calibri" w:eastAsia="Times New Roman" w:hAnsi="Calibri" w:cs="Calibri"/>
                  <w:b w:val="0"/>
                  <w:bCs w:val="0"/>
                  <w:color w:val="000000"/>
                  <w:sz w:val="22"/>
                  <w:rPrChange w:id="7638" w:author="Nate Bachmeier [AWS-SA]" w:date="2023-02-25T11:29:00Z">
                    <w:rPr>
                      <w:rFonts w:ascii="Calibri" w:eastAsia="Times New Roman" w:hAnsi="Calibri" w:cs="Calibri"/>
                      <w:color w:val="000000"/>
                      <w:sz w:val="22"/>
                    </w:rPr>
                  </w:rPrChange>
                </w:rPr>
                <w:t>steer roping</w:t>
              </w:r>
            </w:ins>
          </w:p>
        </w:tc>
        <w:tc>
          <w:tcPr>
            <w:tcW w:w="960" w:type="dxa"/>
            <w:noWrap/>
            <w:hideMark/>
            <w:tcPrChange w:id="7639" w:author="Nate Bachmeier [AWS-SA]" w:date="2023-02-25T11:26:00Z">
              <w:tcPr>
                <w:tcW w:w="960" w:type="dxa"/>
                <w:tcBorders>
                  <w:top w:val="nil"/>
                  <w:left w:val="nil"/>
                  <w:bottom w:val="nil"/>
                  <w:right w:val="nil"/>
                </w:tcBorders>
                <w:shd w:val="clear" w:color="auto" w:fill="auto"/>
                <w:noWrap/>
                <w:vAlign w:val="bottom"/>
                <w:hideMark/>
              </w:tcPr>
            </w:tcPrChange>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640" w:author="Nate Bachmeier [AWS-SA]" w:date="2023-02-25T11:26:00Z"/>
                <w:rFonts w:ascii="Calibri" w:eastAsia="Times New Roman" w:hAnsi="Calibri" w:cs="Calibri"/>
                <w:color w:val="000000"/>
                <w:sz w:val="22"/>
              </w:rPr>
            </w:pPr>
            <w:ins w:id="7641" w:author="Nate Bachmeier [AWS-SA]" w:date="2023-02-25T11:26:00Z">
              <w:r w:rsidRPr="00E16572">
                <w:rPr>
                  <w:rFonts w:ascii="Calibri" w:eastAsia="Times New Roman" w:hAnsi="Calibri" w:cs="Calibri"/>
                  <w:color w:val="000000"/>
                  <w:sz w:val="22"/>
                </w:rPr>
                <w:t>647</w:t>
              </w:r>
            </w:ins>
          </w:p>
        </w:tc>
      </w:tr>
      <w:tr w:rsidR="00E16572" w:rsidRPr="00E16572" w14:paraId="1CE55E2A" w14:textId="77777777" w:rsidTr="00E16572">
        <w:trPr>
          <w:trHeight w:val="300"/>
          <w:ins w:id="7642" w:author="Nate Bachmeier [AWS-SA]" w:date="2023-02-25T11:26:00Z"/>
          <w:trPrChange w:id="764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644" w:author="Nate Bachmeier [AWS-SA]" w:date="2023-02-25T11:26:00Z">
              <w:tcPr>
                <w:tcW w:w="4740" w:type="dxa"/>
                <w:tcBorders>
                  <w:top w:val="nil"/>
                  <w:left w:val="nil"/>
                  <w:bottom w:val="nil"/>
                  <w:right w:val="nil"/>
                </w:tcBorders>
                <w:shd w:val="clear" w:color="auto" w:fill="auto"/>
                <w:noWrap/>
                <w:vAlign w:val="bottom"/>
                <w:hideMark/>
              </w:tcPr>
            </w:tcPrChange>
          </w:tcPr>
          <w:p w14:paraId="6E84FE92" w14:textId="77777777" w:rsidR="00E16572" w:rsidRPr="00E16572" w:rsidRDefault="00E16572" w:rsidP="00E16572">
            <w:pPr>
              <w:spacing w:line="240" w:lineRule="auto"/>
              <w:ind w:firstLine="0"/>
              <w:rPr>
                <w:ins w:id="7645" w:author="Nate Bachmeier [AWS-SA]" w:date="2023-02-25T11:26:00Z"/>
                <w:rFonts w:ascii="Calibri" w:eastAsia="Times New Roman" w:hAnsi="Calibri" w:cs="Calibri"/>
                <w:b w:val="0"/>
                <w:bCs w:val="0"/>
                <w:color w:val="000000"/>
                <w:sz w:val="22"/>
                <w:rPrChange w:id="7646" w:author="Nate Bachmeier [AWS-SA]" w:date="2023-02-25T11:29:00Z">
                  <w:rPr>
                    <w:ins w:id="7647" w:author="Nate Bachmeier [AWS-SA]" w:date="2023-02-25T11:26:00Z"/>
                    <w:rFonts w:ascii="Calibri" w:eastAsia="Times New Roman" w:hAnsi="Calibri" w:cs="Calibri"/>
                    <w:color w:val="000000"/>
                    <w:sz w:val="22"/>
                  </w:rPr>
                </w:rPrChange>
              </w:rPr>
            </w:pPr>
            <w:ins w:id="7648" w:author="Nate Bachmeier [AWS-SA]" w:date="2023-02-25T11:26:00Z">
              <w:r w:rsidRPr="00E16572">
                <w:rPr>
                  <w:rFonts w:ascii="Calibri" w:eastAsia="Times New Roman" w:hAnsi="Calibri" w:cs="Calibri"/>
                  <w:b w:val="0"/>
                  <w:bCs w:val="0"/>
                  <w:color w:val="000000"/>
                  <w:sz w:val="22"/>
                  <w:rPrChange w:id="7649" w:author="Nate Bachmeier [AWS-SA]" w:date="2023-02-25T11:29:00Z">
                    <w:rPr>
                      <w:rFonts w:ascii="Calibri" w:eastAsia="Times New Roman" w:hAnsi="Calibri" w:cs="Calibri"/>
                      <w:color w:val="000000"/>
                      <w:sz w:val="22"/>
                    </w:rPr>
                  </w:rPrChange>
                </w:rPr>
                <w:t>steering car</w:t>
              </w:r>
            </w:ins>
          </w:p>
        </w:tc>
        <w:tc>
          <w:tcPr>
            <w:tcW w:w="960" w:type="dxa"/>
            <w:noWrap/>
            <w:hideMark/>
            <w:tcPrChange w:id="7650" w:author="Nate Bachmeier [AWS-SA]" w:date="2023-02-25T11:26:00Z">
              <w:tcPr>
                <w:tcW w:w="960" w:type="dxa"/>
                <w:tcBorders>
                  <w:top w:val="nil"/>
                  <w:left w:val="nil"/>
                  <w:bottom w:val="nil"/>
                  <w:right w:val="nil"/>
                </w:tcBorders>
                <w:shd w:val="clear" w:color="auto" w:fill="auto"/>
                <w:noWrap/>
                <w:vAlign w:val="bottom"/>
                <w:hideMark/>
              </w:tcPr>
            </w:tcPrChange>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651" w:author="Nate Bachmeier [AWS-SA]" w:date="2023-02-25T11:26:00Z"/>
                <w:rFonts w:ascii="Calibri" w:eastAsia="Times New Roman" w:hAnsi="Calibri" w:cs="Calibri"/>
                <w:color w:val="000000"/>
                <w:sz w:val="22"/>
              </w:rPr>
            </w:pPr>
            <w:ins w:id="7652" w:author="Nate Bachmeier [AWS-SA]" w:date="2023-02-25T11:26:00Z">
              <w:r w:rsidRPr="00E16572">
                <w:rPr>
                  <w:rFonts w:ascii="Calibri" w:eastAsia="Times New Roman" w:hAnsi="Calibri" w:cs="Calibri"/>
                  <w:color w:val="000000"/>
                  <w:sz w:val="22"/>
                </w:rPr>
                <w:t>542</w:t>
              </w:r>
            </w:ins>
          </w:p>
        </w:tc>
      </w:tr>
      <w:tr w:rsidR="00E16572" w:rsidRPr="00E16572" w14:paraId="52500FCF" w14:textId="77777777" w:rsidTr="00E16572">
        <w:trPr>
          <w:cnfStyle w:val="000000100000" w:firstRow="0" w:lastRow="0" w:firstColumn="0" w:lastColumn="0" w:oddVBand="0" w:evenVBand="0" w:oddHBand="1" w:evenHBand="0" w:firstRowFirstColumn="0" w:firstRowLastColumn="0" w:lastRowFirstColumn="0" w:lastRowLastColumn="0"/>
          <w:trHeight w:val="300"/>
          <w:ins w:id="7653" w:author="Nate Bachmeier [AWS-SA]" w:date="2023-02-25T11:26:00Z"/>
          <w:trPrChange w:id="765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655" w:author="Nate Bachmeier [AWS-SA]" w:date="2023-02-25T11:26:00Z">
              <w:tcPr>
                <w:tcW w:w="4740" w:type="dxa"/>
                <w:tcBorders>
                  <w:top w:val="nil"/>
                  <w:left w:val="nil"/>
                  <w:bottom w:val="nil"/>
                  <w:right w:val="nil"/>
                </w:tcBorders>
                <w:shd w:val="clear" w:color="auto" w:fill="auto"/>
                <w:noWrap/>
                <w:vAlign w:val="bottom"/>
                <w:hideMark/>
              </w:tcPr>
            </w:tcPrChange>
          </w:tcPr>
          <w:p w14:paraId="265A409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656" w:author="Nate Bachmeier [AWS-SA]" w:date="2023-02-25T11:26:00Z"/>
                <w:rFonts w:ascii="Calibri" w:eastAsia="Times New Roman" w:hAnsi="Calibri" w:cs="Calibri"/>
                <w:b w:val="0"/>
                <w:bCs w:val="0"/>
                <w:color w:val="000000"/>
                <w:sz w:val="22"/>
                <w:rPrChange w:id="7657" w:author="Nate Bachmeier [AWS-SA]" w:date="2023-02-25T11:29:00Z">
                  <w:rPr>
                    <w:ins w:id="7658" w:author="Nate Bachmeier [AWS-SA]" w:date="2023-02-25T11:26:00Z"/>
                    <w:rFonts w:ascii="Calibri" w:eastAsia="Times New Roman" w:hAnsi="Calibri" w:cs="Calibri"/>
                    <w:color w:val="000000"/>
                    <w:sz w:val="22"/>
                  </w:rPr>
                </w:rPrChange>
              </w:rPr>
            </w:pPr>
            <w:ins w:id="7659" w:author="Nate Bachmeier [AWS-SA]" w:date="2023-02-25T11:26:00Z">
              <w:r w:rsidRPr="00E16572">
                <w:rPr>
                  <w:rFonts w:ascii="Calibri" w:eastAsia="Times New Roman" w:hAnsi="Calibri" w:cs="Calibri"/>
                  <w:b w:val="0"/>
                  <w:bCs w:val="0"/>
                  <w:color w:val="000000"/>
                  <w:sz w:val="22"/>
                  <w:rPrChange w:id="7660" w:author="Nate Bachmeier [AWS-SA]" w:date="2023-02-25T11:29:00Z">
                    <w:rPr>
                      <w:rFonts w:ascii="Calibri" w:eastAsia="Times New Roman" w:hAnsi="Calibri" w:cs="Calibri"/>
                      <w:color w:val="000000"/>
                      <w:sz w:val="22"/>
                    </w:rPr>
                  </w:rPrChange>
                </w:rPr>
                <w:t>sticking tongue out</w:t>
              </w:r>
            </w:ins>
          </w:p>
        </w:tc>
        <w:tc>
          <w:tcPr>
            <w:tcW w:w="960" w:type="dxa"/>
            <w:noWrap/>
            <w:hideMark/>
            <w:tcPrChange w:id="7661" w:author="Nate Bachmeier [AWS-SA]" w:date="2023-02-25T11:26:00Z">
              <w:tcPr>
                <w:tcW w:w="960" w:type="dxa"/>
                <w:tcBorders>
                  <w:top w:val="nil"/>
                  <w:left w:val="nil"/>
                  <w:bottom w:val="nil"/>
                  <w:right w:val="nil"/>
                </w:tcBorders>
                <w:shd w:val="clear" w:color="auto" w:fill="auto"/>
                <w:noWrap/>
                <w:vAlign w:val="bottom"/>
                <w:hideMark/>
              </w:tcPr>
            </w:tcPrChange>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662" w:author="Nate Bachmeier [AWS-SA]" w:date="2023-02-25T11:26:00Z"/>
                <w:rFonts w:ascii="Calibri" w:eastAsia="Times New Roman" w:hAnsi="Calibri" w:cs="Calibri"/>
                <w:color w:val="000000"/>
                <w:sz w:val="22"/>
              </w:rPr>
            </w:pPr>
            <w:ins w:id="7663" w:author="Nate Bachmeier [AWS-SA]" w:date="2023-02-25T11:26:00Z">
              <w:r w:rsidRPr="00E16572">
                <w:rPr>
                  <w:rFonts w:ascii="Calibri" w:eastAsia="Times New Roman" w:hAnsi="Calibri" w:cs="Calibri"/>
                  <w:color w:val="000000"/>
                  <w:sz w:val="22"/>
                </w:rPr>
                <w:t>762</w:t>
              </w:r>
            </w:ins>
          </w:p>
        </w:tc>
      </w:tr>
      <w:tr w:rsidR="00E16572" w:rsidRPr="00E16572" w14:paraId="6871AA23" w14:textId="77777777" w:rsidTr="00E16572">
        <w:trPr>
          <w:trHeight w:val="300"/>
          <w:ins w:id="7664" w:author="Nate Bachmeier [AWS-SA]" w:date="2023-02-25T11:26:00Z"/>
          <w:trPrChange w:id="76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666" w:author="Nate Bachmeier [AWS-SA]" w:date="2023-02-25T11:26:00Z">
              <w:tcPr>
                <w:tcW w:w="4740" w:type="dxa"/>
                <w:tcBorders>
                  <w:top w:val="nil"/>
                  <w:left w:val="nil"/>
                  <w:bottom w:val="nil"/>
                  <w:right w:val="nil"/>
                </w:tcBorders>
                <w:shd w:val="clear" w:color="auto" w:fill="auto"/>
                <w:noWrap/>
                <w:vAlign w:val="bottom"/>
                <w:hideMark/>
              </w:tcPr>
            </w:tcPrChange>
          </w:tcPr>
          <w:p w14:paraId="647B5EC6" w14:textId="77777777" w:rsidR="00E16572" w:rsidRPr="00E16572" w:rsidRDefault="00E16572" w:rsidP="00E16572">
            <w:pPr>
              <w:spacing w:line="240" w:lineRule="auto"/>
              <w:ind w:firstLine="0"/>
              <w:rPr>
                <w:ins w:id="7667" w:author="Nate Bachmeier [AWS-SA]" w:date="2023-02-25T11:26:00Z"/>
                <w:rFonts w:ascii="Calibri" w:eastAsia="Times New Roman" w:hAnsi="Calibri" w:cs="Calibri"/>
                <w:b w:val="0"/>
                <w:bCs w:val="0"/>
                <w:color w:val="000000"/>
                <w:sz w:val="22"/>
                <w:rPrChange w:id="7668" w:author="Nate Bachmeier [AWS-SA]" w:date="2023-02-25T11:29:00Z">
                  <w:rPr>
                    <w:ins w:id="7669" w:author="Nate Bachmeier [AWS-SA]" w:date="2023-02-25T11:26:00Z"/>
                    <w:rFonts w:ascii="Calibri" w:eastAsia="Times New Roman" w:hAnsi="Calibri" w:cs="Calibri"/>
                    <w:color w:val="000000"/>
                    <w:sz w:val="22"/>
                  </w:rPr>
                </w:rPrChange>
              </w:rPr>
            </w:pPr>
            <w:ins w:id="7670" w:author="Nate Bachmeier [AWS-SA]" w:date="2023-02-25T11:26:00Z">
              <w:r w:rsidRPr="00E16572">
                <w:rPr>
                  <w:rFonts w:ascii="Calibri" w:eastAsia="Times New Roman" w:hAnsi="Calibri" w:cs="Calibri"/>
                  <w:b w:val="0"/>
                  <w:bCs w:val="0"/>
                  <w:color w:val="000000"/>
                  <w:sz w:val="22"/>
                  <w:rPrChange w:id="7671" w:author="Nate Bachmeier [AWS-SA]" w:date="2023-02-25T11:29:00Z">
                    <w:rPr>
                      <w:rFonts w:ascii="Calibri" w:eastAsia="Times New Roman" w:hAnsi="Calibri" w:cs="Calibri"/>
                      <w:color w:val="000000"/>
                      <w:sz w:val="22"/>
                    </w:rPr>
                  </w:rPrChange>
                </w:rPr>
                <w:t>stomping grapes</w:t>
              </w:r>
            </w:ins>
          </w:p>
        </w:tc>
        <w:tc>
          <w:tcPr>
            <w:tcW w:w="960" w:type="dxa"/>
            <w:noWrap/>
            <w:hideMark/>
            <w:tcPrChange w:id="7672" w:author="Nate Bachmeier [AWS-SA]" w:date="2023-02-25T11:26:00Z">
              <w:tcPr>
                <w:tcW w:w="960" w:type="dxa"/>
                <w:tcBorders>
                  <w:top w:val="nil"/>
                  <w:left w:val="nil"/>
                  <w:bottom w:val="nil"/>
                  <w:right w:val="nil"/>
                </w:tcBorders>
                <w:shd w:val="clear" w:color="auto" w:fill="auto"/>
                <w:noWrap/>
                <w:vAlign w:val="bottom"/>
                <w:hideMark/>
              </w:tcPr>
            </w:tcPrChange>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673" w:author="Nate Bachmeier [AWS-SA]" w:date="2023-02-25T11:26:00Z"/>
                <w:rFonts w:ascii="Calibri" w:eastAsia="Times New Roman" w:hAnsi="Calibri" w:cs="Calibri"/>
                <w:color w:val="000000"/>
                <w:sz w:val="22"/>
              </w:rPr>
            </w:pPr>
            <w:ins w:id="7674" w:author="Nate Bachmeier [AWS-SA]" w:date="2023-02-25T11:26:00Z">
              <w:r w:rsidRPr="00E16572">
                <w:rPr>
                  <w:rFonts w:ascii="Calibri" w:eastAsia="Times New Roman" w:hAnsi="Calibri" w:cs="Calibri"/>
                  <w:color w:val="000000"/>
                  <w:sz w:val="22"/>
                </w:rPr>
                <w:t>586</w:t>
              </w:r>
            </w:ins>
          </w:p>
        </w:tc>
      </w:tr>
      <w:tr w:rsidR="00E16572" w:rsidRPr="00E16572" w14:paraId="42C11866" w14:textId="77777777" w:rsidTr="00E16572">
        <w:trPr>
          <w:cnfStyle w:val="000000100000" w:firstRow="0" w:lastRow="0" w:firstColumn="0" w:lastColumn="0" w:oddVBand="0" w:evenVBand="0" w:oddHBand="1" w:evenHBand="0" w:firstRowFirstColumn="0" w:firstRowLastColumn="0" w:lastRowFirstColumn="0" w:lastRowLastColumn="0"/>
          <w:trHeight w:val="300"/>
          <w:ins w:id="7675" w:author="Nate Bachmeier [AWS-SA]" w:date="2023-02-25T11:26:00Z"/>
          <w:trPrChange w:id="767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677" w:author="Nate Bachmeier [AWS-SA]" w:date="2023-02-25T11:26:00Z">
              <w:tcPr>
                <w:tcW w:w="4740" w:type="dxa"/>
                <w:tcBorders>
                  <w:top w:val="nil"/>
                  <w:left w:val="nil"/>
                  <w:bottom w:val="nil"/>
                  <w:right w:val="nil"/>
                </w:tcBorders>
                <w:shd w:val="clear" w:color="auto" w:fill="auto"/>
                <w:noWrap/>
                <w:vAlign w:val="bottom"/>
                <w:hideMark/>
              </w:tcPr>
            </w:tcPrChange>
          </w:tcPr>
          <w:p w14:paraId="6B98E85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678" w:author="Nate Bachmeier [AWS-SA]" w:date="2023-02-25T11:26:00Z"/>
                <w:rFonts w:ascii="Calibri" w:eastAsia="Times New Roman" w:hAnsi="Calibri" w:cs="Calibri"/>
                <w:b w:val="0"/>
                <w:bCs w:val="0"/>
                <w:color w:val="000000"/>
                <w:sz w:val="22"/>
                <w:rPrChange w:id="7679" w:author="Nate Bachmeier [AWS-SA]" w:date="2023-02-25T11:29:00Z">
                  <w:rPr>
                    <w:ins w:id="7680" w:author="Nate Bachmeier [AWS-SA]" w:date="2023-02-25T11:26:00Z"/>
                    <w:rFonts w:ascii="Calibri" w:eastAsia="Times New Roman" w:hAnsi="Calibri" w:cs="Calibri"/>
                    <w:color w:val="000000"/>
                    <w:sz w:val="22"/>
                  </w:rPr>
                </w:rPrChange>
              </w:rPr>
            </w:pPr>
            <w:ins w:id="7681" w:author="Nate Bachmeier [AWS-SA]" w:date="2023-02-25T11:26:00Z">
              <w:r w:rsidRPr="00E16572">
                <w:rPr>
                  <w:rFonts w:ascii="Calibri" w:eastAsia="Times New Roman" w:hAnsi="Calibri" w:cs="Calibri"/>
                  <w:b w:val="0"/>
                  <w:bCs w:val="0"/>
                  <w:color w:val="000000"/>
                  <w:sz w:val="22"/>
                  <w:rPrChange w:id="7682" w:author="Nate Bachmeier [AWS-SA]" w:date="2023-02-25T11:29:00Z">
                    <w:rPr>
                      <w:rFonts w:ascii="Calibri" w:eastAsia="Times New Roman" w:hAnsi="Calibri" w:cs="Calibri"/>
                      <w:color w:val="000000"/>
                      <w:sz w:val="22"/>
                    </w:rPr>
                  </w:rPrChange>
                </w:rPr>
                <w:t>stretching arm</w:t>
              </w:r>
            </w:ins>
          </w:p>
        </w:tc>
        <w:tc>
          <w:tcPr>
            <w:tcW w:w="960" w:type="dxa"/>
            <w:noWrap/>
            <w:hideMark/>
            <w:tcPrChange w:id="7683" w:author="Nate Bachmeier [AWS-SA]" w:date="2023-02-25T11:26:00Z">
              <w:tcPr>
                <w:tcW w:w="960" w:type="dxa"/>
                <w:tcBorders>
                  <w:top w:val="nil"/>
                  <w:left w:val="nil"/>
                  <w:bottom w:val="nil"/>
                  <w:right w:val="nil"/>
                </w:tcBorders>
                <w:shd w:val="clear" w:color="auto" w:fill="auto"/>
                <w:noWrap/>
                <w:vAlign w:val="bottom"/>
                <w:hideMark/>
              </w:tcPr>
            </w:tcPrChange>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684" w:author="Nate Bachmeier [AWS-SA]" w:date="2023-02-25T11:26:00Z"/>
                <w:rFonts w:ascii="Calibri" w:eastAsia="Times New Roman" w:hAnsi="Calibri" w:cs="Calibri"/>
                <w:color w:val="000000"/>
                <w:sz w:val="22"/>
              </w:rPr>
            </w:pPr>
            <w:ins w:id="7685" w:author="Nate Bachmeier [AWS-SA]" w:date="2023-02-25T11:26:00Z">
              <w:r w:rsidRPr="00E16572">
                <w:rPr>
                  <w:rFonts w:ascii="Calibri" w:eastAsia="Times New Roman" w:hAnsi="Calibri" w:cs="Calibri"/>
                  <w:color w:val="000000"/>
                  <w:sz w:val="22"/>
                </w:rPr>
                <w:t>818</w:t>
              </w:r>
            </w:ins>
          </w:p>
        </w:tc>
      </w:tr>
      <w:tr w:rsidR="00E16572" w:rsidRPr="00E16572" w14:paraId="64FB49A7" w14:textId="77777777" w:rsidTr="00E16572">
        <w:trPr>
          <w:trHeight w:val="300"/>
          <w:ins w:id="7686" w:author="Nate Bachmeier [AWS-SA]" w:date="2023-02-25T11:26:00Z"/>
          <w:trPrChange w:id="768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688" w:author="Nate Bachmeier [AWS-SA]" w:date="2023-02-25T11:26:00Z">
              <w:tcPr>
                <w:tcW w:w="4740" w:type="dxa"/>
                <w:tcBorders>
                  <w:top w:val="nil"/>
                  <w:left w:val="nil"/>
                  <w:bottom w:val="nil"/>
                  <w:right w:val="nil"/>
                </w:tcBorders>
                <w:shd w:val="clear" w:color="auto" w:fill="auto"/>
                <w:noWrap/>
                <w:vAlign w:val="bottom"/>
                <w:hideMark/>
              </w:tcPr>
            </w:tcPrChange>
          </w:tcPr>
          <w:p w14:paraId="04D1D56E" w14:textId="77777777" w:rsidR="00E16572" w:rsidRPr="00E16572" w:rsidRDefault="00E16572" w:rsidP="00E16572">
            <w:pPr>
              <w:spacing w:line="240" w:lineRule="auto"/>
              <w:ind w:firstLine="0"/>
              <w:rPr>
                <w:ins w:id="7689" w:author="Nate Bachmeier [AWS-SA]" w:date="2023-02-25T11:26:00Z"/>
                <w:rFonts w:ascii="Calibri" w:eastAsia="Times New Roman" w:hAnsi="Calibri" w:cs="Calibri"/>
                <w:b w:val="0"/>
                <w:bCs w:val="0"/>
                <w:color w:val="000000"/>
                <w:sz w:val="22"/>
                <w:rPrChange w:id="7690" w:author="Nate Bachmeier [AWS-SA]" w:date="2023-02-25T11:29:00Z">
                  <w:rPr>
                    <w:ins w:id="7691" w:author="Nate Bachmeier [AWS-SA]" w:date="2023-02-25T11:26:00Z"/>
                    <w:rFonts w:ascii="Calibri" w:eastAsia="Times New Roman" w:hAnsi="Calibri" w:cs="Calibri"/>
                    <w:color w:val="000000"/>
                    <w:sz w:val="22"/>
                  </w:rPr>
                </w:rPrChange>
              </w:rPr>
            </w:pPr>
            <w:ins w:id="7692" w:author="Nate Bachmeier [AWS-SA]" w:date="2023-02-25T11:26:00Z">
              <w:r w:rsidRPr="00E16572">
                <w:rPr>
                  <w:rFonts w:ascii="Calibri" w:eastAsia="Times New Roman" w:hAnsi="Calibri" w:cs="Calibri"/>
                  <w:b w:val="0"/>
                  <w:bCs w:val="0"/>
                  <w:color w:val="000000"/>
                  <w:sz w:val="22"/>
                  <w:rPrChange w:id="7693" w:author="Nate Bachmeier [AWS-SA]" w:date="2023-02-25T11:29:00Z">
                    <w:rPr>
                      <w:rFonts w:ascii="Calibri" w:eastAsia="Times New Roman" w:hAnsi="Calibri" w:cs="Calibri"/>
                      <w:color w:val="000000"/>
                      <w:sz w:val="22"/>
                    </w:rPr>
                  </w:rPrChange>
                </w:rPr>
                <w:t>stretching leg</w:t>
              </w:r>
            </w:ins>
          </w:p>
        </w:tc>
        <w:tc>
          <w:tcPr>
            <w:tcW w:w="960" w:type="dxa"/>
            <w:noWrap/>
            <w:hideMark/>
            <w:tcPrChange w:id="7694" w:author="Nate Bachmeier [AWS-SA]" w:date="2023-02-25T11:26:00Z">
              <w:tcPr>
                <w:tcW w:w="960" w:type="dxa"/>
                <w:tcBorders>
                  <w:top w:val="nil"/>
                  <w:left w:val="nil"/>
                  <w:bottom w:val="nil"/>
                  <w:right w:val="nil"/>
                </w:tcBorders>
                <w:shd w:val="clear" w:color="auto" w:fill="auto"/>
                <w:noWrap/>
                <w:vAlign w:val="bottom"/>
                <w:hideMark/>
              </w:tcPr>
            </w:tcPrChange>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695" w:author="Nate Bachmeier [AWS-SA]" w:date="2023-02-25T11:26:00Z"/>
                <w:rFonts w:ascii="Calibri" w:eastAsia="Times New Roman" w:hAnsi="Calibri" w:cs="Calibri"/>
                <w:color w:val="000000"/>
                <w:sz w:val="22"/>
              </w:rPr>
            </w:pPr>
            <w:ins w:id="7696" w:author="Nate Bachmeier [AWS-SA]" w:date="2023-02-25T11:26:00Z">
              <w:r w:rsidRPr="00E16572">
                <w:rPr>
                  <w:rFonts w:ascii="Calibri" w:eastAsia="Times New Roman" w:hAnsi="Calibri" w:cs="Calibri"/>
                  <w:color w:val="000000"/>
                  <w:sz w:val="22"/>
                </w:rPr>
                <w:t>789</w:t>
              </w:r>
            </w:ins>
          </w:p>
        </w:tc>
      </w:tr>
      <w:tr w:rsidR="00E16572" w:rsidRPr="00E16572" w14:paraId="39987F0D" w14:textId="77777777" w:rsidTr="00E16572">
        <w:trPr>
          <w:cnfStyle w:val="000000100000" w:firstRow="0" w:lastRow="0" w:firstColumn="0" w:lastColumn="0" w:oddVBand="0" w:evenVBand="0" w:oddHBand="1" w:evenHBand="0" w:firstRowFirstColumn="0" w:firstRowLastColumn="0" w:lastRowFirstColumn="0" w:lastRowLastColumn="0"/>
          <w:trHeight w:val="300"/>
          <w:ins w:id="7697" w:author="Nate Bachmeier [AWS-SA]" w:date="2023-02-25T11:26:00Z"/>
          <w:trPrChange w:id="769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699" w:author="Nate Bachmeier [AWS-SA]" w:date="2023-02-25T11:26:00Z">
              <w:tcPr>
                <w:tcW w:w="4740" w:type="dxa"/>
                <w:tcBorders>
                  <w:top w:val="nil"/>
                  <w:left w:val="nil"/>
                  <w:bottom w:val="nil"/>
                  <w:right w:val="nil"/>
                </w:tcBorders>
                <w:shd w:val="clear" w:color="auto" w:fill="auto"/>
                <w:noWrap/>
                <w:vAlign w:val="bottom"/>
                <w:hideMark/>
              </w:tcPr>
            </w:tcPrChange>
          </w:tcPr>
          <w:p w14:paraId="17458B4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700" w:author="Nate Bachmeier [AWS-SA]" w:date="2023-02-25T11:26:00Z"/>
                <w:rFonts w:ascii="Calibri" w:eastAsia="Times New Roman" w:hAnsi="Calibri" w:cs="Calibri"/>
                <w:b w:val="0"/>
                <w:bCs w:val="0"/>
                <w:color w:val="000000"/>
                <w:sz w:val="22"/>
                <w:rPrChange w:id="7701" w:author="Nate Bachmeier [AWS-SA]" w:date="2023-02-25T11:29:00Z">
                  <w:rPr>
                    <w:ins w:id="7702" w:author="Nate Bachmeier [AWS-SA]" w:date="2023-02-25T11:26:00Z"/>
                    <w:rFonts w:ascii="Calibri" w:eastAsia="Times New Roman" w:hAnsi="Calibri" w:cs="Calibri"/>
                    <w:color w:val="000000"/>
                    <w:sz w:val="22"/>
                  </w:rPr>
                </w:rPrChange>
              </w:rPr>
            </w:pPr>
            <w:ins w:id="7703" w:author="Nate Bachmeier [AWS-SA]" w:date="2023-02-25T11:26:00Z">
              <w:r w:rsidRPr="00E16572">
                <w:rPr>
                  <w:rFonts w:ascii="Calibri" w:eastAsia="Times New Roman" w:hAnsi="Calibri" w:cs="Calibri"/>
                  <w:b w:val="0"/>
                  <w:bCs w:val="0"/>
                  <w:color w:val="000000"/>
                  <w:sz w:val="22"/>
                  <w:rPrChange w:id="7704" w:author="Nate Bachmeier [AWS-SA]" w:date="2023-02-25T11:29:00Z">
                    <w:rPr>
                      <w:rFonts w:ascii="Calibri" w:eastAsia="Times New Roman" w:hAnsi="Calibri" w:cs="Calibri"/>
                      <w:color w:val="000000"/>
                      <w:sz w:val="22"/>
                    </w:rPr>
                  </w:rPrChange>
                </w:rPr>
                <w:t xml:space="preserve">sucking </w:t>
              </w:r>
              <w:proofErr w:type="spellStart"/>
              <w:r w:rsidRPr="00E16572">
                <w:rPr>
                  <w:rFonts w:ascii="Calibri" w:eastAsia="Times New Roman" w:hAnsi="Calibri" w:cs="Calibri"/>
                  <w:b w:val="0"/>
                  <w:bCs w:val="0"/>
                  <w:color w:val="000000"/>
                  <w:sz w:val="22"/>
                  <w:rPrChange w:id="7705" w:author="Nate Bachmeier [AWS-SA]" w:date="2023-02-25T11:29:00Z">
                    <w:rPr>
                      <w:rFonts w:ascii="Calibri" w:eastAsia="Times New Roman" w:hAnsi="Calibri" w:cs="Calibri"/>
                      <w:color w:val="000000"/>
                      <w:sz w:val="22"/>
                    </w:rPr>
                  </w:rPrChange>
                </w:rPr>
                <w:t>lolly</w:t>
              </w:r>
              <w:proofErr w:type="spellEnd"/>
            </w:ins>
          </w:p>
        </w:tc>
        <w:tc>
          <w:tcPr>
            <w:tcW w:w="960" w:type="dxa"/>
            <w:noWrap/>
            <w:hideMark/>
            <w:tcPrChange w:id="7706" w:author="Nate Bachmeier [AWS-SA]" w:date="2023-02-25T11:26:00Z">
              <w:tcPr>
                <w:tcW w:w="960" w:type="dxa"/>
                <w:tcBorders>
                  <w:top w:val="nil"/>
                  <w:left w:val="nil"/>
                  <w:bottom w:val="nil"/>
                  <w:right w:val="nil"/>
                </w:tcBorders>
                <w:shd w:val="clear" w:color="auto" w:fill="auto"/>
                <w:noWrap/>
                <w:vAlign w:val="bottom"/>
                <w:hideMark/>
              </w:tcPr>
            </w:tcPrChange>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707" w:author="Nate Bachmeier [AWS-SA]" w:date="2023-02-25T11:26:00Z"/>
                <w:rFonts w:ascii="Calibri" w:eastAsia="Times New Roman" w:hAnsi="Calibri" w:cs="Calibri"/>
                <w:color w:val="000000"/>
                <w:sz w:val="22"/>
              </w:rPr>
            </w:pPr>
            <w:ins w:id="7708" w:author="Nate Bachmeier [AWS-SA]" w:date="2023-02-25T11:26:00Z">
              <w:r w:rsidRPr="00E16572">
                <w:rPr>
                  <w:rFonts w:ascii="Calibri" w:eastAsia="Times New Roman" w:hAnsi="Calibri" w:cs="Calibri"/>
                  <w:color w:val="000000"/>
                  <w:sz w:val="22"/>
                </w:rPr>
                <w:t>415</w:t>
              </w:r>
            </w:ins>
          </w:p>
        </w:tc>
      </w:tr>
      <w:tr w:rsidR="00E16572" w:rsidRPr="00E16572" w14:paraId="5EF6D6A8" w14:textId="77777777" w:rsidTr="00E16572">
        <w:trPr>
          <w:trHeight w:val="300"/>
          <w:ins w:id="7709" w:author="Nate Bachmeier [AWS-SA]" w:date="2023-02-25T11:26:00Z"/>
          <w:trPrChange w:id="771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711" w:author="Nate Bachmeier [AWS-SA]" w:date="2023-02-25T11:26:00Z">
              <w:tcPr>
                <w:tcW w:w="4740" w:type="dxa"/>
                <w:tcBorders>
                  <w:top w:val="nil"/>
                  <w:left w:val="nil"/>
                  <w:bottom w:val="nil"/>
                  <w:right w:val="nil"/>
                </w:tcBorders>
                <w:shd w:val="clear" w:color="auto" w:fill="auto"/>
                <w:noWrap/>
                <w:vAlign w:val="bottom"/>
                <w:hideMark/>
              </w:tcPr>
            </w:tcPrChange>
          </w:tcPr>
          <w:p w14:paraId="2A4EF69B" w14:textId="77777777" w:rsidR="00E16572" w:rsidRPr="00E16572" w:rsidRDefault="00E16572" w:rsidP="00E16572">
            <w:pPr>
              <w:spacing w:line="240" w:lineRule="auto"/>
              <w:ind w:firstLine="0"/>
              <w:rPr>
                <w:ins w:id="7712" w:author="Nate Bachmeier [AWS-SA]" w:date="2023-02-25T11:26:00Z"/>
                <w:rFonts w:ascii="Calibri" w:eastAsia="Times New Roman" w:hAnsi="Calibri" w:cs="Calibri"/>
                <w:b w:val="0"/>
                <w:bCs w:val="0"/>
                <w:color w:val="000000"/>
                <w:sz w:val="22"/>
                <w:rPrChange w:id="7713" w:author="Nate Bachmeier [AWS-SA]" w:date="2023-02-25T11:29:00Z">
                  <w:rPr>
                    <w:ins w:id="7714" w:author="Nate Bachmeier [AWS-SA]" w:date="2023-02-25T11:26:00Z"/>
                    <w:rFonts w:ascii="Calibri" w:eastAsia="Times New Roman" w:hAnsi="Calibri" w:cs="Calibri"/>
                    <w:color w:val="000000"/>
                    <w:sz w:val="22"/>
                  </w:rPr>
                </w:rPrChange>
              </w:rPr>
            </w:pPr>
            <w:ins w:id="7715" w:author="Nate Bachmeier [AWS-SA]" w:date="2023-02-25T11:26:00Z">
              <w:r w:rsidRPr="00E16572">
                <w:rPr>
                  <w:rFonts w:ascii="Calibri" w:eastAsia="Times New Roman" w:hAnsi="Calibri" w:cs="Calibri"/>
                  <w:b w:val="0"/>
                  <w:bCs w:val="0"/>
                  <w:color w:val="000000"/>
                  <w:sz w:val="22"/>
                  <w:rPrChange w:id="7716" w:author="Nate Bachmeier [AWS-SA]" w:date="2023-02-25T11:29:00Z">
                    <w:rPr>
                      <w:rFonts w:ascii="Calibri" w:eastAsia="Times New Roman" w:hAnsi="Calibri" w:cs="Calibri"/>
                      <w:color w:val="000000"/>
                      <w:sz w:val="22"/>
                    </w:rPr>
                  </w:rPrChange>
                </w:rPr>
                <w:t>surfing crowd</w:t>
              </w:r>
            </w:ins>
          </w:p>
        </w:tc>
        <w:tc>
          <w:tcPr>
            <w:tcW w:w="960" w:type="dxa"/>
            <w:noWrap/>
            <w:hideMark/>
            <w:tcPrChange w:id="7717" w:author="Nate Bachmeier [AWS-SA]" w:date="2023-02-25T11:26:00Z">
              <w:tcPr>
                <w:tcW w:w="960" w:type="dxa"/>
                <w:tcBorders>
                  <w:top w:val="nil"/>
                  <w:left w:val="nil"/>
                  <w:bottom w:val="nil"/>
                  <w:right w:val="nil"/>
                </w:tcBorders>
                <w:shd w:val="clear" w:color="auto" w:fill="auto"/>
                <w:noWrap/>
                <w:vAlign w:val="bottom"/>
                <w:hideMark/>
              </w:tcPr>
            </w:tcPrChange>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718" w:author="Nate Bachmeier [AWS-SA]" w:date="2023-02-25T11:26:00Z"/>
                <w:rFonts w:ascii="Calibri" w:eastAsia="Times New Roman" w:hAnsi="Calibri" w:cs="Calibri"/>
                <w:color w:val="000000"/>
                <w:sz w:val="22"/>
              </w:rPr>
            </w:pPr>
            <w:ins w:id="7719" w:author="Nate Bachmeier [AWS-SA]" w:date="2023-02-25T11:26:00Z">
              <w:r w:rsidRPr="00E16572">
                <w:rPr>
                  <w:rFonts w:ascii="Calibri" w:eastAsia="Times New Roman" w:hAnsi="Calibri" w:cs="Calibri"/>
                  <w:color w:val="000000"/>
                  <w:sz w:val="22"/>
                </w:rPr>
                <w:t>847</w:t>
              </w:r>
            </w:ins>
          </w:p>
        </w:tc>
      </w:tr>
      <w:tr w:rsidR="00E16572" w:rsidRPr="00E16572" w14:paraId="79CA0E85" w14:textId="77777777" w:rsidTr="00E16572">
        <w:trPr>
          <w:cnfStyle w:val="000000100000" w:firstRow="0" w:lastRow="0" w:firstColumn="0" w:lastColumn="0" w:oddVBand="0" w:evenVBand="0" w:oddHBand="1" w:evenHBand="0" w:firstRowFirstColumn="0" w:firstRowLastColumn="0" w:lastRowFirstColumn="0" w:lastRowLastColumn="0"/>
          <w:trHeight w:val="300"/>
          <w:ins w:id="7720" w:author="Nate Bachmeier [AWS-SA]" w:date="2023-02-25T11:26:00Z"/>
          <w:trPrChange w:id="772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722" w:author="Nate Bachmeier [AWS-SA]" w:date="2023-02-25T11:26:00Z">
              <w:tcPr>
                <w:tcW w:w="4740" w:type="dxa"/>
                <w:tcBorders>
                  <w:top w:val="nil"/>
                  <w:left w:val="nil"/>
                  <w:bottom w:val="nil"/>
                  <w:right w:val="nil"/>
                </w:tcBorders>
                <w:shd w:val="clear" w:color="auto" w:fill="auto"/>
                <w:noWrap/>
                <w:vAlign w:val="bottom"/>
                <w:hideMark/>
              </w:tcPr>
            </w:tcPrChange>
          </w:tcPr>
          <w:p w14:paraId="3E95DC7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723" w:author="Nate Bachmeier [AWS-SA]" w:date="2023-02-25T11:26:00Z"/>
                <w:rFonts w:ascii="Calibri" w:eastAsia="Times New Roman" w:hAnsi="Calibri" w:cs="Calibri"/>
                <w:b w:val="0"/>
                <w:bCs w:val="0"/>
                <w:color w:val="000000"/>
                <w:sz w:val="22"/>
                <w:rPrChange w:id="7724" w:author="Nate Bachmeier [AWS-SA]" w:date="2023-02-25T11:29:00Z">
                  <w:rPr>
                    <w:ins w:id="7725" w:author="Nate Bachmeier [AWS-SA]" w:date="2023-02-25T11:26:00Z"/>
                    <w:rFonts w:ascii="Calibri" w:eastAsia="Times New Roman" w:hAnsi="Calibri" w:cs="Calibri"/>
                    <w:color w:val="000000"/>
                    <w:sz w:val="22"/>
                  </w:rPr>
                </w:rPrChange>
              </w:rPr>
            </w:pPr>
            <w:ins w:id="7726" w:author="Nate Bachmeier [AWS-SA]" w:date="2023-02-25T11:26:00Z">
              <w:r w:rsidRPr="00E16572">
                <w:rPr>
                  <w:rFonts w:ascii="Calibri" w:eastAsia="Times New Roman" w:hAnsi="Calibri" w:cs="Calibri"/>
                  <w:b w:val="0"/>
                  <w:bCs w:val="0"/>
                  <w:color w:val="000000"/>
                  <w:sz w:val="22"/>
                  <w:rPrChange w:id="7727" w:author="Nate Bachmeier [AWS-SA]" w:date="2023-02-25T11:29:00Z">
                    <w:rPr>
                      <w:rFonts w:ascii="Calibri" w:eastAsia="Times New Roman" w:hAnsi="Calibri" w:cs="Calibri"/>
                      <w:color w:val="000000"/>
                      <w:sz w:val="22"/>
                    </w:rPr>
                  </w:rPrChange>
                </w:rPr>
                <w:t>surfing water</w:t>
              </w:r>
            </w:ins>
          </w:p>
        </w:tc>
        <w:tc>
          <w:tcPr>
            <w:tcW w:w="960" w:type="dxa"/>
            <w:noWrap/>
            <w:hideMark/>
            <w:tcPrChange w:id="7728" w:author="Nate Bachmeier [AWS-SA]" w:date="2023-02-25T11:26:00Z">
              <w:tcPr>
                <w:tcW w:w="960" w:type="dxa"/>
                <w:tcBorders>
                  <w:top w:val="nil"/>
                  <w:left w:val="nil"/>
                  <w:bottom w:val="nil"/>
                  <w:right w:val="nil"/>
                </w:tcBorders>
                <w:shd w:val="clear" w:color="auto" w:fill="auto"/>
                <w:noWrap/>
                <w:vAlign w:val="bottom"/>
                <w:hideMark/>
              </w:tcPr>
            </w:tcPrChange>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729" w:author="Nate Bachmeier [AWS-SA]" w:date="2023-02-25T11:26:00Z"/>
                <w:rFonts w:ascii="Calibri" w:eastAsia="Times New Roman" w:hAnsi="Calibri" w:cs="Calibri"/>
                <w:color w:val="000000"/>
                <w:sz w:val="22"/>
              </w:rPr>
            </w:pPr>
            <w:ins w:id="7730" w:author="Nate Bachmeier [AWS-SA]" w:date="2023-02-25T11:26:00Z">
              <w:r w:rsidRPr="00E16572">
                <w:rPr>
                  <w:rFonts w:ascii="Calibri" w:eastAsia="Times New Roman" w:hAnsi="Calibri" w:cs="Calibri"/>
                  <w:color w:val="000000"/>
                  <w:sz w:val="22"/>
                </w:rPr>
                <w:t>775</w:t>
              </w:r>
            </w:ins>
          </w:p>
        </w:tc>
      </w:tr>
      <w:tr w:rsidR="00E16572" w:rsidRPr="00E16572" w14:paraId="4F002EDA" w14:textId="77777777" w:rsidTr="00E16572">
        <w:trPr>
          <w:trHeight w:val="300"/>
          <w:ins w:id="7731" w:author="Nate Bachmeier [AWS-SA]" w:date="2023-02-25T11:26:00Z"/>
          <w:trPrChange w:id="773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733" w:author="Nate Bachmeier [AWS-SA]" w:date="2023-02-25T11:26:00Z">
              <w:tcPr>
                <w:tcW w:w="4740" w:type="dxa"/>
                <w:tcBorders>
                  <w:top w:val="nil"/>
                  <w:left w:val="nil"/>
                  <w:bottom w:val="nil"/>
                  <w:right w:val="nil"/>
                </w:tcBorders>
                <w:shd w:val="clear" w:color="auto" w:fill="auto"/>
                <w:noWrap/>
                <w:vAlign w:val="bottom"/>
                <w:hideMark/>
              </w:tcPr>
            </w:tcPrChange>
          </w:tcPr>
          <w:p w14:paraId="579BFBD3" w14:textId="77777777" w:rsidR="00E16572" w:rsidRPr="00E16572" w:rsidRDefault="00E16572" w:rsidP="00E16572">
            <w:pPr>
              <w:spacing w:line="240" w:lineRule="auto"/>
              <w:ind w:firstLine="0"/>
              <w:rPr>
                <w:ins w:id="7734" w:author="Nate Bachmeier [AWS-SA]" w:date="2023-02-25T11:26:00Z"/>
                <w:rFonts w:ascii="Calibri" w:eastAsia="Times New Roman" w:hAnsi="Calibri" w:cs="Calibri"/>
                <w:b w:val="0"/>
                <w:bCs w:val="0"/>
                <w:color w:val="000000"/>
                <w:sz w:val="22"/>
                <w:rPrChange w:id="7735" w:author="Nate Bachmeier [AWS-SA]" w:date="2023-02-25T11:29:00Z">
                  <w:rPr>
                    <w:ins w:id="7736" w:author="Nate Bachmeier [AWS-SA]" w:date="2023-02-25T11:26:00Z"/>
                    <w:rFonts w:ascii="Calibri" w:eastAsia="Times New Roman" w:hAnsi="Calibri" w:cs="Calibri"/>
                    <w:color w:val="000000"/>
                    <w:sz w:val="22"/>
                  </w:rPr>
                </w:rPrChange>
              </w:rPr>
            </w:pPr>
            <w:ins w:id="7737" w:author="Nate Bachmeier [AWS-SA]" w:date="2023-02-25T11:26:00Z">
              <w:r w:rsidRPr="00E16572">
                <w:rPr>
                  <w:rFonts w:ascii="Calibri" w:eastAsia="Times New Roman" w:hAnsi="Calibri" w:cs="Calibri"/>
                  <w:b w:val="0"/>
                  <w:bCs w:val="0"/>
                  <w:color w:val="000000"/>
                  <w:sz w:val="22"/>
                  <w:rPrChange w:id="7738" w:author="Nate Bachmeier [AWS-SA]" w:date="2023-02-25T11:29:00Z">
                    <w:rPr>
                      <w:rFonts w:ascii="Calibri" w:eastAsia="Times New Roman" w:hAnsi="Calibri" w:cs="Calibri"/>
                      <w:color w:val="000000"/>
                      <w:sz w:val="22"/>
                    </w:rPr>
                  </w:rPrChange>
                </w:rPr>
                <w:t>surveying</w:t>
              </w:r>
            </w:ins>
          </w:p>
        </w:tc>
        <w:tc>
          <w:tcPr>
            <w:tcW w:w="960" w:type="dxa"/>
            <w:noWrap/>
            <w:hideMark/>
            <w:tcPrChange w:id="7739" w:author="Nate Bachmeier [AWS-SA]" w:date="2023-02-25T11:26:00Z">
              <w:tcPr>
                <w:tcW w:w="960" w:type="dxa"/>
                <w:tcBorders>
                  <w:top w:val="nil"/>
                  <w:left w:val="nil"/>
                  <w:bottom w:val="nil"/>
                  <w:right w:val="nil"/>
                </w:tcBorders>
                <w:shd w:val="clear" w:color="auto" w:fill="auto"/>
                <w:noWrap/>
                <w:vAlign w:val="bottom"/>
                <w:hideMark/>
              </w:tcPr>
            </w:tcPrChange>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740" w:author="Nate Bachmeier [AWS-SA]" w:date="2023-02-25T11:26:00Z"/>
                <w:rFonts w:ascii="Calibri" w:eastAsia="Times New Roman" w:hAnsi="Calibri" w:cs="Calibri"/>
                <w:color w:val="000000"/>
                <w:sz w:val="22"/>
              </w:rPr>
            </w:pPr>
            <w:ins w:id="7741" w:author="Nate Bachmeier [AWS-SA]" w:date="2023-02-25T11:26:00Z">
              <w:r w:rsidRPr="00E16572">
                <w:rPr>
                  <w:rFonts w:ascii="Calibri" w:eastAsia="Times New Roman" w:hAnsi="Calibri" w:cs="Calibri"/>
                  <w:color w:val="000000"/>
                  <w:sz w:val="22"/>
                </w:rPr>
                <w:t>472</w:t>
              </w:r>
            </w:ins>
          </w:p>
        </w:tc>
      </w:tr>
      <w:tr w:rsidR="00E16572" w:rsidRPr="00E16572" w14:paraId="1BCE565C" w14:textId="77777777" w:rsidTr="00E16572">
        <w:trPr>
          <w:cnfStyle w:val="000000100000" w:firstRow="0" w:lastRow="0" w:firstColumn="0" w:lastColumn="0" w:oddVBand="0" w:evenVBand="0" w:oddHBand="1" w:evenHBand="0" w:firstRowFirstColumn="0" w:firstRowLastColumn="0" w:lastRowFirstColumn="0" w:lastRowLastColumn="0"/>
          <w:trHeight w:val="300"/>
          <w:ins w:id="7742" w:author="Nate Bachmeier [AWS-SA]" w:date="2023-02-25T11:26:00Z"/>
          <w:trPrChange w:id="774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744" w:author="Nate Bachmeier [AWS-SA]" w:date="2023-02-25T11:26:00Z">
              <w:tcPr>
                <w:tcW w:w="4740" w:type="dxa"/>
                <w:tcBorders>
                  <w:top w:val="nil"/>
                  <w:left w:val="nil"/>
                  <w:bottom w:val="nil"/>
                  <w:right w:val="nil"/>
                </w:tcBorders>
                <w:shd w:val="clear" w:color="auto" w:fill="auto"/>
                <w:noWrap/>
                <w:vAlign w:val="bottom"/>
                <w:hideMark/>
              </w:tcPr>
            </w:tcPrChange>
          </w:tcPr>
          <w:p w14:paraId="55124C9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745" w:author="Nate Bachmeier [AWS-SA]" w:date="2023-02-25T11:26:00Z"/>
                <w:rFonts w:ascii="Calibri" w:eastAsia="Times New Roman" w:hAnsi="Calibri" w:cs="Calibri"/>
                <w:b w:val="0"/>
                <w:bCs w:val="0"/>
                <w:color w:val="000000"/>
                <w:sz w:val="22"/>
                <w:rPrChange w:id="7746" w:author="Nate Bachmeier [AWS-SA]" w:date="2023-02-25T11:29:00Z">
                  <w:rPr>
                    <w:ins w:id="7747" w:author="Nate Bachmeier [AWS-SA]" w:date="2023-02-25T11:26:00Z"/>
                    <w:rFonts w:ascii="Calibri" w:eastAsia="Times New Roman" w:hAnsi="Calibri" w:cs="Calibri"/>
                    <w:color w:val="000000"/>
                    <w:sz w:val="22"/>
                  </w:rPr>
                </w:rPrChange>
              </w:rPr>
            </w:pPr>
            <w:ins w:id="7748" w:author="Nate Bachmeier [AWS-SA]" w:date="2023-02-25T11:26:00Z">
              <w:r w:rsidRPr="00E16572">
                <w:rPr>
                  <w:rFonts w:ascii="Calibri" w:eastAsia="Times New Roman" w:hAnsi="Calibri" w:cs="Calibri"/>
                  <w:b w:val="0"/>
                  <w:bCs w:val="0"/>
                  <w:color w:val="000000"/>
                  <w:sz w:val="22"/>
                  <w:rPrChange w:id="7749" w:author="Nate Bachmeier [AWS-SA]" w:date="2023-02-25T11:29:00Z">
                    <w:rPr>
                      <w:rFonts w:ascii="Calibri" w:eastAsia="Times New Roman" w:hAnsi="Calibri" w:cs="Calibri"/>
                      <w:color w:val="000000"/>
                      <w:sz w:val="22"/>
                    </w:rPr>
                  </w:rPrChange>
                </w:rPr>
                <w:t>sweeping floor</w:t>
              </w:r>
            </w:ins>
          </w:p>
        </w:tc>
        <w:tc>
          <w:tcPr>
            <w:tcW w:w="960" w:type="dxa"/>
            <w:noWrap/>
            <w:hideMark/>
            <w:tcPrChange w:id="7750" w:author="Nate Bachmeier [AWS-SA]" w:date="2023-02-25T11:26:00Z">
              <w:tcPr>
                <w:tcW w:w="960" w:type="dxa"/>
                <w:tcBorders>
                  <w:top w:val="nil"/>
                  <w:left w:val="nil"/>
                  <w:bottom w:val="nil"/>
                  <w:right w:val="nil"/>
                </w:tcBorders>
                <w:shd w:val="clear" w:color="auto" w:fill="auto"/>
                <w:noWrap/>
                <w:vAlign w:val="bottom"/>
                <w:hideMark/>
              </w:tcPr>
            </w:tcPrChange>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751" w:author="Nate Bachmeier [AWS-SA]" w:date="2023-02-25T11:26:00Z"/>
                <w:rFonts w:ascii="Calibri" w:eastAsia="Times New Roman" w:hAnsi="Calibri" w:cs="Calibri"/>
                <w:color w:val="000000"/>
                <w:sz w:val="22"/>
              </w:rPr>
            </w:pPr>
            <w:ins w:id="7752" w:author="Nate Bachmeier [AWS-SA]" w:date="2023-02-25T11:26:00Z">
              <w:r w:rsidRPr="00E16572">
                <w:rPr>
                  <w:rFonts w:ascii="Calibri" w:eastAsia="Times New Roman" w:hAnsi="Calibri" w:cs="Calibri"/>
                  <w:color w:val="000000"/>
                  <w:sz w:val="22"/>
                </w:rPr>
                <w:t>718</w:t>
              </w:r>
            </w:ins>
          </w:p>
        </w:tc>
      </w:tr>
      <w:tr w:rsidR="00E16572" w:rsidRPr="00E16572" w14:paraId="192E6072" w14:textId="77777777" w:rsidTr="00E16572">
        <w:trPr>
          <w:trHeight w:val="300"/>
          <w:ins w:id="7753" w:author="Nate Bachmeier [AWS-SA]" w:date="2023-02-25T11:26:00Z"/>
          <w:trPrChange w:id="775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755" w:author="Nate Bachmeier [AWS-SA]" w:date="2023-02-25T11:26:00Z">
              <w:tcPr>
                <w:tcW w:w="4740" w:type="dxa"/>
                <w:tcBorders>
                  <w:top w:val="nil"/>
                  <w:left w:val="nil"/>
                  <w:bottom w:val="nil"/>
                  <w:right w:val="nil"/>
                </w:tcBorders>
                <w:shd w:val="clear" w:color="auto" w:fill="auto"/>
                <w:noWrap/>
                <w:vAlign w:val="bottom"/>
                <w:hideMark/>
              </w:tcPr>
            </w:tcPrChange>
          </w:tcPr>
          <w:p w14:paraId="55D3BA39" w14:textId="77777777" w:rsidR="00E16572" w:rsidRPr="00E16572" w:rsidRDefault="00E16572" w:rsidP="00E16572">
            <w:pPr>
              <w:spacing w:line="240" w:lineRule="auto"/>
              <w:ind w:firstLine="0"/>
              <w:rPr>
                <w:ins w:id="7756" w:author="Nate Bachmeier [AWS-SA]" w:date="2023-02-25T11:26:00Z"/>
                <w:rFonts w:ascii="Calibri" w:eastAsia="Times New Roman" w:hAnsi="Calibri" w:cs="Calibri"/>
                <w:b w:val="0"/>
                <w:bCs w:val="0"/>
                <w:color w:val="000000"/>
                <w:sz w:val="22"/>
                <w:rPrChange w:id="7757" w:author="Nate Bachmeier [AWS-SA]" w:date="2023-02-25T11:29:00Z">
                  <w:rPr>
                    <w:ins w:id="7758" w:author="Nate Bachmeier [AWS-SA]" w:date="2023-02-25T11:26:00Z"/>
                    <w:rFonts w:ascii="Calibri" w:eastAsia="Times New Roman" w:hAnsi="Calibri" w:cs="Calibri"/>
                    <w:color w:val="000000"/>
                    <w:sz w:val="22"/>
                  </w:rPr>
                </w:rPrChange>
              </w:rPr>
            </w:pPr>
            <w:ins w:id="7759" w:author="Nate Bachmeier [AWS-SA]" w:date="2023-02-25T11:26:00Z">
              <w:r w:rsidRPr="00E16572">
                <w:rPr>
                  <w:rFonts w:ascii="Calibri" w:eastAsia="Times New Roman" w:hAnsi="Calibri" w:cs="Calibri"/>
                  <w:b w:val="0"/>
                  <w:bCs w:val="0"/>
                  <w:color w:val="000000"/>
                  <w:sz w:val="22"/>
                  <w:rPrChange w:id="7760" w:author="Nate Bachmeier [AWS-SA]" w:date="2023-02-25T11:29:00Z">
                    <w:rPr>
                      <w:rFonts w:ascii="Calibri" w:eastAsia="Times New Roman" w:hAnsi="Calibri" w:cs="Calibri"/>
                      <w:color w:val="000000"/>
                      <w:sz w:val="22"/>
                    </w:rPr>
                  </w:rPrChange>
                </w:rPr>
                <w:t>swimming backstroke</w:t>
              </w:r>
            </w:ins>
          </w:p>
        </w:tc>
        <w:tc>
          <w:tcPr>
            <w:tcW w:w="960" w:type="dxa"/>
            <w:noWrap/>
            <w:hideMark/>
            <w:tcPrChange w:id="7761" w:author="Nate Bachmeier [AWS-SA]" w:date="2023-02-25T11:26:00Z">
              <w:tcPr>
                <w:tcW w:w="960" w:type="dxa"/>
                <w:tcBorders>
                  <w:top w:val="nil"/>
                  <w:left w:val="nil"/>
                  <w:bottom w:val="nil"/>
                  <w:right w:val="nil"/>
                </w:tcBorders>
                <w:shd w:val="clear" w:color="auto" w:fill="auto"/>
                <w:noWrap/>
                <w:vAlign w:val="bottom"/>
                <w:hideMark/>
              </w:tcPr>
            </w:tcPrChange>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762" w:author="Nate Bachmeier [AWS-SA]" w:date="2023-02-25T11:26:00Z"/>
                <w:rFonts w:ascii="Calibri" w:eastAsia="Times New Roman" w:hAnsi="Calibri" w:cs="Calibri"/>
                <w:color w:val="000000"/>
                <w:sz w:val="22"/>
              </w:rPr>
            </w:pPr>
            <w:ins w:id="7763" w:author="Nate Bachmeier [AWS-SA]" w:date="2023-02-25T11:26:00Z">
              <w:r w:rsidRPr="00E16572">
                <w:rPr>
                  <w:rFonts w:ascii="Calibri" w:eastAsia="Times New Roman" w:hAnsi="Calibri" w:cs="Calibri"/>
                  <w:color w:val="000000"/>
                  <w:sz w:val="22"/>
                </w:rPr>
                <w:t>597</w:t>
              </w:r>
            </w:ins>
          </w:p>
        </w:tc>
      </w:tr>
      <w:tr w:rsidR="00E16572" w:rsidRPr="00E16572" w14:paraId="325C89C7" w14:textId="77777777" w:rsidTr="00E16572">
        <w:trPr>
          <w:cnfStyle w:val="000000100000" w:firstRow="0" w:lastRow="0" w:firstColumn="0" w:lastColumn="0" w:oddVBand="0" w:evenVBand="0" w:oddHBand="1" w:evenHBand="0" w:firstRowFirstColumn="0" w:firstRowLastColumn="0" w:lastRowFirstColumn="0" w:lastRowLastColumn="0"/>
          <w:trHeight w:val="300"/>
          <w:ins w:id="7764" w:author="Nate Bachmeier [AWS-SA]" w:date="2023-02-25T11:26:00Z"/>
          <w:trPrChange w:id="77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766" w:author="Nate Bachmeier [AWS-SA]" w:date="2023-02-25T11:26:00Z">
              <w:tcPr>
                <w:tcW w:w="4740" w:type="dxa"/>
                <w:tcBorders>
                  <w:top w:val="nil"/>
                  <w:left w:val="nil"/>
                  <w:bottom w:val="nil"/>
                  <w:right w:val="nil"/>
                </w:tcBorders>
                <w:shd w:val="clear" w:color="auto" w:fill="auto"/>
                <w:noWrap/>
                <w:vAlign w:val="bottom"/>
                <w:hideMark/>
              </w:tcPr>
            </w:tcPrChange>
          </w:tcPr>
          <w:p w14:paraId="2336C04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767" w:author="Nate Bachmeier [AWS-SA]" w:date="2023-02-25T11:26:00Z"/>
                <w:rFonts w:ascii="Calibri" w:eastAsia="Times New Roman" w:hAnsi="Calibri" w:cs="Calibri"/>
                <w:b w:val="0"/>
                <w:bCs w:val="0"/>
                <w:color w:val="000000"/>
                <w:sz w:val="22"/>
                <w:rPrChange w:id="7768" w:author="Nate Bachmeier [AWS-SA]" w:date="2023-02-25T11:29:00Z">
                  <w:rPr>
                    <w:ins w:id="7769" w:author="Nate Bachmeier [AWS-SA]" w:date="2023-02-25T11:26:00Z"/>
                    <w:rFonts w:ascii="Calibri" w:eastAsia="Times New Roman" w:hAnsi="Calibri" w:cs="Calibri"/>
                    <w:color w:val="000000"/>
                    <w:sz w:val="22"/>
                  </w:rPr>
                </w:rPrChange>
              </w:rPr>
            </w:pPr>
            <w:ins w:id="7770" w:author="Nate Bachmeier [AWS-SA]" w:date="2023-02-25T11:26:00Z">
              <w:r w:rsidRPr="00E16572">
                <w:rPr>
                  <w:rFonts w:ascii="Calibri" w:eastAsia="Times New Roman" w:hAnsi="Calibri" w:cs="Calibri"/>
                  <w:b w:val="0"/>
                  <w:bCs w:val="0"/>
                  <w:color w:val="000000"/>
                  <w:sz w:val="22"/>
                  <w:rPrChange w:id="7771" w:author="Nate Bachmeier [AWS-SA]" w:date="2023-02-25T11:29:00Z">
                    <w:rPr>
                      <w:rFonts w:ascii="Calibri" w:eastAsia="Times New Roman" w:hAnsi="Calibri" w:cs="Calibri"/>
                      <w:color w:val="000000"/>
                      <w:sz w:val="22"/>
                    </w:rPr>
                  </w:rPrChange>
                </w:rPr>
                <w:t>swimming breast stroke</w:t>
              </w:r>
            </w:ins>
          </w:p>
        </w:tc>
        <w:tc>
          <w:tcPr>
            <w:tcW w:w="960" w:type="dxa"/>
            <w:noWrap/>
            <w:hideMark/>
            <w:tcPrChange w:id="7772" w:author="Nate Bachmeier [AWS-SA]" w:date="2023-02-25T11:26:00Z">
              <w:tcPr>
                <w:tcW w:w="960" w:type="dxa"/>
                <w:tcBorders>
                  <w:top w:val="nil"/>
                  <w:left w:val="nil"/>
                  <w:bottom w:val="nil"/>
                  <w:right w:val="nil"/>
                </w:tcBorders>
                <w:shd w:val="clear" w:color="auto" w:fill="auto"/>
                <w:noWrap/>
                <w:vAlign w:val="bottom"/>
                <w:hideMark/>
              </w:tcPr>
            </w:tcPrChange>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773" w:author="Nate Bachmeier [AWS-SA]" w:date="2023-02-25T11:26:00Z"/>
                <w:rFonts w:ascii="Calibri" w:eastAsia="Times New Roman" w:hAnsi="Calibri" w:cs="Calibri"/>
                <w:color w:val="000000"/>
                <w:sz w:val="22"/>
              </w:rPr>
            </w:pPr>
            <w:ins w:id="7774" w:author="Nate Bachmeier [AWS-SA]" w:date="2023-02-25T11:26:00Z">
              <w:r w:rsidRPr="00E16572">
                <w:rPr>
                  <w:rFonts w:ascii="Calibri" w:eastAsia="Times New Roman" w:hAnsi="Calibri" w:cs="Calibri"/>
                  <w:color w:val="000000"/>
                  <w:sz w:val="22"/>
                </w:rPr>
                <w:t>742</w:t>
              </w:r>
            </w:ins>
          </w:p>
        </w:tc>
      </w:tr>
      <w:tr w:rsidR="00E16572" w:rsidRPr="00E16572" w14:paraId="06974AE5" w14:textId="77777777" w:rsidTr="00E16572">
        <w:trPr>
          <w:trHeight w:val="300"/>
          <w:ins w:id="7775" w:author="Nate Bachmeier [AWS-SA]" w:date="2023-02-25T11:26:00Z"/>
          <w:trPrChange w:id="777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777" w:author="Nate Bachmeier [AWS-SA]" w:date="2023-02-25T11:26:00Z">
              <w:tcPr>
                <w:tcW w:w="4740" w:type="dxa"/>
                <w:tcBorders>
                  <w:top w:val="nil"/>
                  <w:left w:val="nil"/>
                  <w:bottom w:val="nil"/>
                  <w:right w:val="nil"/>
                </w:tcBorders>
                <w:shd w:val="clear" w:color="auto" w:fill="auto"/>
                <w:noWrap/>
                <w:vAlign w:val="bottom"/>
                <w:hideMark/>
              </w:tcPr>
            </w:tcPrChange>
          </w:tcPr>
          <w:p w14:paraId="231E6752" w14:textId="77777777" w:rsidR="00E16572" w:rsidRPr="00E16572" w:rsidRDefault="00E16572" w:rsidP="00E16572">
            <w:pPr>
              <w:spacing w:line="240" w:lineRule="auto"/>
              <w:ind w:firstLine="0"/>
              <w:rPr>
                <w:ins w:id="7778" w:author="Nate Bachmeier [AWS-SA]" w:date="2023-02-25T11:26:00Z"/>
                <w:rFonts w:ascii="Calibri" w:eastAsia="Times New Roman" w:hAnsi="Calibri" w:cs="Calibri"/>
                <w:b w:val="0"/>
                <w:bCs w:val="0"/>
                <w:color w:val="000000"/>
                <w:sz w:val="22"/>
                <w:rPrChange w:id="7779" w:author="Nate Bachmeier [AWS-SA]" w:date="2023-02-25T11:29:00Z">
                  <w:rPr>
                    <w:ins w:id="7780" w:author="Nate Bachmeier [AWS-SA]" w:date="2023-02-25T11:26:00Z"/>
                    <w:rFonts w:ascii="Calibri" w:eastAsia="Times New Roman" w:hAnsi="Calibri" w:cs="Calibri"/>
                    <w:color w:val="000000"/>
                    <w:sz w:val="22"/>
                  </w:rPr>
                </w:rPrChange>
              </w:rPr>
            </w:pPr>
            <w:ins w:id="7781" w:author="Nate Bachmeier [AWS-SA]" w:date="2023-02-25T11:26:00Z">
              <w:r w:rsidRPr="00E16572">
                <w:rPr>
                  <w:rFonts w:ascii="Calibri" w:eastAsia="Times New Roman" w:hAnsi="Calibri" w:cs="Calibri"/>
                  <w:b w:val="0"/>
                  <w:bCs w:val="0"/>
                  <w:color w:val="000000"/>
                  <w:sz w:val="22"/>
                  <w:rPrChange w:id="7782" w:author="Nate Bachmeier [AWS-SA]" w:date="2023-02-25T11:29:00Z">
                    <w:rPr>
                      <w:rFonts w:ascii="Calibri" w:eastAsia="Times New Roman" w:hAnsi="Calibri" w:cs="Calibri"/>
                      <w:color w:val="000000"/>
                      <w:sz w:val="22"/>
                    </w:rPr>
                  </w:rPrChange>
                </w:rPr>
                <w:t>swimming butterfly stroke</w:t>
              </w:r>
            </w:ins>
          </w:p>
        </w:tc>
        <w:tc>
          <w:tcPr>
            <w:tcW w:w="960" w:type="dxa"/>
            <w:noWrap/>
            <w:hideMark/>
            <w:tcPrChange w:id="7783" w:author="Nate Bachmeier [AWS-SA]" w:date="2023-02-25T11:26:00Z">
              <w:tcPr>
                <w:tcW w:w="960" w:type="dxa"/>
                <w:tcBorders>
                  <w:top w:val="nil"/>
                  <w:left w:val="nil"/>
                  <w:bottom w:val="nil"/>
                  <w:right w:val="nil"/>
                </w:tcBorders>
                <w:shd w:val="clear" w:color="auto" w:fill="auto"/>
                <w:noWrap/>
                <w:vAlign w:val="bottom"/>
                <w:hideMark/>
              </w:tcPr>
            </w:tcPrChange>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784" w:author="Nate Bachmeier [AWS-SA]" w:date="2023-02-25T11:26:00Z"/>
                <w:rFonts w:ascii="Calibri" w:eastAsia="Times New Roman" w:hAnsi="Calibri" w:cs="Calibri"/>
                <w:color w:val="000000"/>
                <w:sz w:val="22"/>
              </w:rPr>
            </w:pPr>
            <w:ins w:id="7785" w:author="Nate Bachmeier [AWS-SA]" w:date="2023-02-25T11:26:00Z">
              <w:r w:rsidRPr="00E16572">
                <w:rPr>
                  <w:rFonts w:ascii="Calibri" w:eastAsia="Times New Roman" w:hAnsi="Calibri" w:cs="Calibri"/>
                  <w:color w:val="000000"/>
                  <w:sz w:val="22"/>
                </w:rPr>
                <w:t>543</w:t>
              </w:r>
            </w:ins>
          </w:p>
        </w:tc>
      </w:tr>
      <w:tr w:rsidR="00E16572" w:rsidRPr="00E16572" w14:paraId="36676CBD" w14:textId="77777777" w:rsidTr="00E16572">
        <w:trPr>
          <w:cnfStyle w:val="000000100000" w:firstRow="0" w:lastRow="0" w:firstColumn="0" w:lastColumn="0" w:oddVBand="0" w:evenVBand="0" w:oddHBand="1" w:evenHBand="0" w:firstRowFirstColumn="0" w:firstRowLastColumn="0" w:lastRowFirstColumn="0" w:lastRowLastColumn="0"/>
          <w:trHeight w:val="300"/>
          <w:ins w:id="7786" w:author="Nate Bachmeier [AWS-SA]" w:date="2023-02-25T11:26:00Z"/>
          <w:trPrChange w:id="778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788" w:author="Nate Bachmeier [AWS-SA]" w:date="2023-02-25T11:26:00Z">
              <w:tcPr>
                <w:tcW w:w="4740" w:type="dxa"/>
                <w:tcBorders>
                  <w:top w:val="nil"/>
                  <w:left w:val="nil"/>
                  <w:bottom w:val="nil"/>
                  <w:right w:val="nil"/>
                </w:tcBorders>
                <w:shd w:val="clear" w:color="auto" w:fill="auto"/>
                <w:noWrap/>
                <w:vAlign w:val="bottom"/>
                <w:hideMark/>
              </w:tcPr>
            </w:tcPrChange>
          </w:tcPr>
          <w:p w14:paraId="7520F6B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789" w:author="Nate Bachmeier [AWS-SA]" w:date="2023-02-25T11:26:00Z"/>
                <w:rFonts w:ascii="Calibri" w:eastAsia="Times New Roman" w:hAnsi="Calibri" w:cs="Calibri"/>
                <w:b w:val="0"/>
                <w:bCs w:val="0"/>
                <w:color w:val="000000"/>
                <w:sz w:val="22"/>
                <w:rPrChange w:id="7790" w:author="Nate Bachmeier [AWS-SA]" w:date="2023-02-25T11:29:00Z">
                  <w:rPr>
                    <w:ins w:id="7791" w:author="Nate Bachmeier [AWS-SA]" w:date="2023-02-25T11:26:00Z"/>
                    <w:rFonts w:ascii="Calibri" w:eastAsia="Times New Roman" w:hAnsi="Calibri" w:cs="Calibri"/>
                    <w:color w:val="000000"/>
                    <w:sz w:val="22"/>
                  </w:rPr>
                </w:rPrChange>
              </w:rPr>
            </w:pPr>
            <w:ins w:id="7792" w:author="Nate Bachmeier [AWS-SA]" w:date="2023-02-25T11:26:00Z">
              <w:r w:rsidRPr="00E16572">
                <w:rPr>
                  <w:rFonts w:ascii="Calibri" w:eastAsia="Times New Roman" w:hAnsi="Calibri" w:cs="Calibri"/>
                  <w:b w:val="0"/>
                  <w:bCs w:val="0"/>
                  <w:color w:val="000000"/>
                  <w:sz w:val="22"/>
                  <w:rPrChange w:id="7793" w:author="Nate Bachmeier [AWS-SA]" w:date="2023-02-25T11:29:00Z">
                    <w:rPr>
                      <w:rFonts w:ascii="Calibri" w:eastAsia="Times New Roman" w:hAnsi="Calibri" w:cs="Calibri"/>
                      <w:color w:val="000000"/>
                      <w:sz w:val="22"/>
                    </w:rPr>
                  </w:rPrChange>
                </w:rPr>
                <w:t>swimming front crawl</w:t>
              </w:r>
            </w:ins>
          </w:p>
        </w:tc>
        <w:tc>
          <w:tcPr>
            <w:tcW w:w="960" w:type="dxa"/>
            <w:noWrap/>
            <w:hideMark/>
            <w:tcPrChange w:id="7794" w:author="Nate Bachmeier [AWS-SA]" w:date="2023-02-25T11:26:00Z">
              <w:tcPr>
                <w:tcW w:w="960" w:type="dxa"/>
                <w:tcBorders>
                  <w:top w:val="nil"/>
                  <w:left w:val="nil"/>
                  <w:bottom w:val="nil"/>
                  <w:right w:val="nil"/>
                </w:tcBorders>
                <w:shd w:val="clear" w:color="auto" w:fill="auto"/>
                <w:noWrap/>
                <w:vAlign w:val="bottom"/>
                <w:hideMark/>
              </w:tcPr>
            </w:tcPrChange>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795" w:author="Nate Bachmeier [AWS-SA]" w:date="2023-02-25T11:26:00Z"/>
                <w:rFonts w:ascii="Calibri" w:eastAsia="Times New Roman" w:hAnsi="Calibri" w:cs="Calibri"/>
                <w:color w:val="000000"/>
                <w:sz w:val="22"/>
              </w:rPr>
            </w:pPr>
            <w:ins w:id="7796" w:author="Nate Bachmeier [AWS-SA]" w:date="2023-02-25T11:26:00Z">
              <w:r w:rsidRPr="00E16572">
                <w:rPr>
                  <w:rFonts w:ascii="Calibri" w:eastAsia="Times New Roman" w:hAnsi="Calibri" w:cs="Calibri"/>
                  <w:color w:val="000000"/>
                  <w:sz w:val="22"/>
                </w:rPr>
                <w:t>481</w:t>
              </w:r>
            </w:ins>
          </w:p>
        </w:tc>
      </w:tr>
      <w:tr w:rsidR="00E16572" w:rsidRPr="00E16572" w14:paraId="2EED034B" w14:textId="77777777" w:rsidTr="00E16572">
        <w:trPr>
          <w:trHeight w:val="300"/>
          <w:ins w:id="7797" w:author="Nate Bachmeier [AWS-SA]" w:date="2023-02-25T11:26:00Z"/>
          <w:trPrChange w:id="779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799" w:author="Nate Bachmeier [AWS-SA]" w:date="2023-02-25T11:26:00Z">
              <w:tcPr>
                <w:tcW w:w="4740" w:type="dxa"/>
                <w:tcBorders>
                  <w:top w:val="nil"/>
                  <w:left w:val="nil"/>
                  <w:bottom w:val="nil"/>
                  <w:right w:val="nil"/>
                </w:tcBorders>
                <w:shd w:val="clear" w:color="auto" w:fill="auto"/>
                <w:noWrap/>
                <w:vAlign w:val="bottom"/>
                <w:hideMark/>
              </w:tcPr>
            </w:tcPrChange>
          </w:tcPr>
          <w:p w14:paraId="38C36055" w14:textId="77777777" w:rsidR="00E16572" w:rsidRPr="00E16572" w:rsidRDefault="00E16572" w:rsidP="00E16572">
            <w:pPr>
              <w:spacing w:line="240" w:lineRule="auto"/>
              <w:ind w:firstLine="0"/>
              <w:rPr>
                <w:ins w:id="7800" w:author="Nate Bachmeier [AWS-SA]" w:date="2023-02-25T11:26:00Z"/>
                <w:rFonts w:ascii="Calibri" w:eastAsia="Times New Roman" w:hAnsi="Calibri" w:cs="Calibri"/>
                <w:b w:val="0"/>
                <w:bCs w:val="0"/>
                <w:color w:val="000000"/>
                <w:sz w:val="22"/>
                <w:rPrChange w:id="7801" w:author="Nate Bachmeier [AWS-SA]" w:date="2023-02-25T11:29:00Z">
                  <w:rPr>
                    <w:ins w:id="7802" w:author="Nate Bachmeier [AWS-SA]" w:date="2023-02-25T11:26:00Z"/>
                    <w:rFonts w:ascii="Calibri" w:eastAsia="Times New Roman" w:hAnsi="Calibri" w:cs="Calibri"/>
                    <w:color w:val="000000"/>
                    <w:sz w:val="22"/>
                  </w:rPr>
                </w:rPrChange>
              </w:rPr>
            </w:pPr>
            <w:ins w:id="7803" w:author="Nate Bachmeier [AWS-SA]" w:date="2023-02-25T11:26:00Z">
              <w:r w:rsidRPr="00E16572">
                <w:rPr>
                  <w:rFonts w:ascii="Calibri" w:eastAsia="Times New Roman" w:hAnsi="Calibri" w:cs="Calibri"/>
                  <w:b w:val="0"/>
                  <w:bCs w:val="0"/>
                  <w:color w:val="000000"/>
                  <w:sz w:val="22"/>
                  <w:rPrChange w:id="7804" w:author="Nate Bachmeier [AWS-SA]" w:date="2023-02-25T11:29:00Z">
                    <w:rPr>
                      <w:rFonts w:ascii="Calibri" w:eastAsia="Times New Roman" w:hAnsi="Calibri" w:cs="Calibri"/>
                      <w:color w:val="000000"/>
                      <w:sz w:val="22"/>
                    </w:rPr>
                  </w:rPrChange>
                </w:rPr>
                <w:t>swimming with dolphins</w:t>
              </w:r>
            </w:ins>
          </w:p>
        </w:tc>
        <w:tc>
          <w:tcPr>
            <w:tcW w:w="960" w:type="dxa"/>
            <w:noWrap/>
            <w:hideMark/>
            <w:tcPrChange w:id="7805" w:author="Nate Bachmeier [AWS-SA]" w:date="2023-02-25T11:26:00Z">
              <w:tcPr>
                <w:tcW w:w="960" w:type="dxa"/>
                <w:tcBorders>
                  <w:top w:val="nil"/>
                  <w:left w:val="nil"/>
                  <w:bottom w:val="nil"/>
                  <w:right w:val="nil"/>
                </w:tcBorders>
                <w:shd w:val="clear" w:color="auto" w:fill="auto"/>
                <w:noWrap/>
                <w:vAlign w:val="bottom"/>
                <w:hideMark/>
              </w:tcPr>
            </w:tcPrChange>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806" w:author="Nate Bachmeier [AWS-SA]" w:date="2023-02-25T11:26:00Z"/>
                <w:rFonts w:ascii="Calibri" w:eastAsia="Times New Roman" w:hAnsi="Calibri" w:cs="Calibri"/>
                <w:color w:val="000000"/>
                <w:sz w:val="22"/>
              </w:rPr>
            </w:pPr>
            <w:ins w:id="7807" w:author="Nate Bachmeier [AWS-SA]" w:date="2023-02-25T11:26:00Z">
              <w:r w:rsidRPr="00E16572">
                <w:rPr>
                  <w:rFonts w:ascii="Calibri" w:eastAsia="Times New Roman" w:hAnsi="Calibri" w:cs="Calibri"/>
                  <w:color w:val="000000"/>
                  <w:sz w:val="22"/>
                </w:rPr>
                <w:t>505</w:t>
              </w:r>
            </w:ins>
          </w:p>
        </w:tc>
      </w:tr>
      <w:tr w:rsidR="00E16572" w:rsidRPr="00E16572" w14:paraId="1E7736B4" w14:textId="77777777" w:rsidTr="00E16572">
        <w:trPr>
          <w:cnfStyle w:val="000000100000" w:firstRow="0" w:lastRow="0" w:firstColumn="0" w:lastColumn="0" w:oddVBand="0" w:evenVBand="0" w:oddHBand="1" w:evenHBand="0" w:firstRowFirstColumn="0" w:firstRowLastColumn="0" w:lastRowFirstColumn="0" w:lastRowLastColumn="0"/>
          <w:trHeight w:val="300"/>
          <w:ins w:id="7808" w:author="Nate Bachmeier [AWS-SA]" w:date="2023-02-25T11:26:00Z"/>
          <w:trPrChange w:id="780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810" w:author="Nate Bachmeier [AWS-SA]" w:date="2023-02-25T11:26:00Z">
              <w:tcPr>
                <w:tcW w:w="4740" w:type="dxa"/>
                <w:tcBorders>
                  <w:top w:val="nil"/>
                  <w:left w:val="nil"/>
                  <w:bottom w:val="nil"/>
                  <w:right w:val="nil"/>
                </w:tcBorders>
                <w:shd w:val="clear" w:color="auto" w:fill="auto"/>
                <w:noWrap/>
                <w:vAlign w:val="bottom"/>
                <w:hideMark/>
              </w:tcPr>
            </w:tcPrChange>
          </w:tcPr>
          <w:p w14:paraId="55A41FF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811" w:author="Nate Bachmeier [AWS-SA]" w:date="2023-02-25T11:26:00Z"/>
                <w:rFonts w:ascii="Calibri" w:eastAsia="Times New Roman" w:hAnsi="Calibri" w:cs="Calibri"/>
                <w:b w:val="0"/>
                <w:bCs w:val="0"/>
                <w:color w:val="000000"/>
                <w:sz w:val="22"/>
                <w:rPrChange w:id="7812" w:author="Nate Bachmeier [AWS-SA]" w:date="2023-02-25T11:29:00Z">
                  <w:rPr>
                    <w:ins w:id="7813" w:author="Nate Bachmeier [AWS-SA]" w:date="2023-02-25T11:26:00Z"/>
                    <w:rFonts w:ascii="Calibri" w:eastAsia="Times New Roman" w:hAnsi="Calibri" w:cs="Calibri"/>
                    <w:color w:val="000000"/>
                    <w:sz w:val="22"/>
                  </w:rPr>
                </w:rPrChange>
              </w:rPr>
            </w:pPr>
            <w:ins w:id="7814" w:author="Nate Bachmeier [AWS-SA]" w:date="2023-02-25T11:26:00Z">
              <w:r w:rsidRPr="00E16572">
                <w:rPr>
                  <w:rFonts w:ascii="Calibri" w:eastAsia="Times New Roman" w:hAnsi="Calibri" w:cs="Calibri"/>
                  <w:b w:val="0"/>
                  <w:bCs w:val="0"/>
                  <w:color w:val="000000"/>
                  <w:sz w:val="22"/>
                  <w:rPrChange w:id="7815" w:author="Nate Bachmeier [AWS-SA]" w:date="2023-02-25T11:29:00Z">
                    <w:rPr>
                      <w:rFonts w:ascii="Calibri" w:eastAsia="Times New Roman" w:hAnsi="Calibri" w:cs="Calibri"/>
                      <w:color w:val="000000"/>
                      <w:sz w:val="22"/>
                    </w:rPr>
                  </w:rPrChange>
                </w:rPr>
                <w:t>swimming with sharks</w:t>
              </w:r>
            </w:ins>
          </w:p>
        </w:tc>
        <w:tc>
          <w:tcPr>
            <w:tcW w:w="960" w:type="dxa"/>
            <w:noWrap/>
            <w:hideMark/>
            <w:tcPrChange w:id="7816" w:author="Nate Bachmeier [AWS-SA]" w:date="2023-02-25T11:26:00Z">
              <w:tcPr>
                <w:tcW w:w="960" w:type="dxa"/>
                <w:tcBorders>
                  <w:top w:val="nil"/>
                  <w:left w:val="nil"/>
                  <w:bottom w:val="nil"/>
                  <w:right w:val="nil"/>
                </w:tcBorders>
                <w:shd w:val="clear" w:color="auto" w:fill="auto"/>
                <w:noWrap/>
                <w:vAlign w:val="bottom"/>
                <w:hideMark/>
              </w:tcPr>
            </w:tcPrChange>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817" w:author="Nate Bachmeier [AWS-SA]" w:date="2023-02-25T11:26:00Z"/>
                <w:rFonts w:ascii="Calibri" w:eastAsia="Times New Roman" w:hAnsi="Calibri" w:cs="Calibri"/>
                <w:color w:val="000000"/>
                <w:sz w:val="22"/>
              </w:rPr>
            </w:pPr>
            <w:ins w:id="7818" w:author="Nate Bachmeier [AWS-SA]" w:date="2023-02-25T11:26:00Z">
              <w:r w:rsidRPr="00E16572">
                <w:rPr>
                  <w:rFonts w:ascii="Calibri" w:eastAsia="Times New Roman" w:hAnsi="Calibri" w:cs="Calibri"/>
                  <w:color w:val="000000"/>
                  <w:sz w:val="22"/>
                </w:rPr>
                <w:t>573</w:t>
              </w:r>
            </w:ins>
          </w:p>
        </w:tc>
      </w:tr>
      <w:tr w:rsidR="00E16572" w:rsidRPr="00E16572" w14:paraId="760DA4F5" w14:textId="77777777" w:rsidTr="00E16572">
        <w:trPr>
          <w:trHeight w:val="300"/>
          <w:ins w:id="7819" w:author="Nate Bachmeier [AWS-SA]" w:date="2023-02-25T11:26:00Z"/>
          <w:trPrChange w:id="782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821" w:author="Nate Bachmeier [AWS-SA]" w:date="2023-02-25T11:26:00Z">
              <w:tcPr>
                <w:tcW w:w="4740" w:type="dxa"/>
                <w:tcBorders>
                  <w:top w:val="nil"/>
                  <w:left w:val="nil"/>
                  <w:bottom w:val="nil"/>
                  <w:right w:val="nil"/>
                </w:tcBorders>
                <w:shd w:val="clear" w:color="auto" w:fill="auto"/>
                <w:noWrap/>
                <w:vAlign w:val="bottom"/>
                <w:hideMark/>
              </w:tcPr>
            </w:tcPrChange>
          </w:tcPr>
          <w:p w14:paraId="5E7A6BE9" w14:textId="77777777" w:rsidR="00E16572" w:rsidRPr="00E16572" w:rsidRDefault="00E16572" w:rsidP="00E16572">
            <w:pPr>
              <w:spacing w:line="240" w:lineRule="auto"/>
              <w:ind w:firstLine="0"/>
              <w:rPr>
                <w:ins w:id="7822" w:author="Nate Bachmeier [AWS-SA]" w:date="2023-02-25T11:26:00Z"/>
                <w:rFonts w:ascii="Calibri" w:eastAsia="Times New Roman" w:hAnsi="Calibri" w:cs="Calibri"/>
                <w:b w:val="0"/>
                <w:bCs w:val="0"/>
                <w:color w:val="000000"/>
                <w:sz w:val="22"/>
                <w:rPrChange w:id="7823" w:author="Nate Bachmeier [AWS-SA]" w:date="2023-02-25T11:29:00Z">
                  <w:rPr>
                    <w:ins w:id="7824" w:author="Nate Bachmeier [AWS-SA]" w:date="2023-02-25T11:26:00Z"/>
                    <w:rFonts w:ascii="Calibri" w:eastAsia="Times New Roman" w:hAnsi="Calibri" w:cs="Calibri"/>
                    <w:color w:val="000000"/>
                    <w:sz w:val="22"/>
                  </w:rPr>
                </w:rPrChange>
              </w:rPr>
            </w:pPr>
            <w:ins w:id="7825" w:author="Nate Bachmeier [AWS-SA]" w:date="2023-02-25T11:26:00Z">
              <w:r w:rsidRPr="00E16572">
                <w:rPr>
                  <w:rFonts w:ascii="Calibri" w:eastAsia="Times New Roman" w:hAnsi="Calibri" w:cs="Calibri"/>
                  <w:b w:val="0"/>
                  <w:bCs w:val="0"/>
                  <w:color w:val="000000"/>
                  <w:sz w:val="22"/>
                  <w:rPrChange w:id="7826" w:author="Nate Bachmeier [AWS-SA]" w:date="2023-02-25T11:29:00Z">
                    <w:rPr>
                      <w:rFonts w:ascii="Calibri" w:eastAsia="Times New Roman" w:hAnsi="Calibri" w:cs="Calibri"/>
                      <w:color w:val="000000"/>
                      <w:sz w:val="22"/>
                    </w:rPr>
                  </w:rPrChange>
                </w:rPr>
                <w:t>swing dancing</w:t>
              </w:r>
            </w:ins>
          </w:p>
        </w:tc>
        <w:tc>
          <w:tcPr>
            <w:tcW w:w="960" w:type="dxa"/>
            <w:noWrap/>
            <w:hideMark/>
            <w:tcPrChange w:id="7827" w:author="Nate Bachmeier [AWS-SA]" w:date="2023-02-25T11:26:00Z">
              <w:tcPr>
                <w:tcW w:w="960" w:type="dxa"/>
                <w:tcBorders>
                  <w:top w:val="nil"/>
                  <w:left w:val="nil"/>
                  <w:bottom w:val="nil"/>
                  <w:right w:val="nil"/>
                </w:tcBorders>
                <w:shd w:val="clear" w:color="auto" w:fill="auto"/>
                <w:noWrap/>
                <w:vAlign w:val="bottom"/>
                <w:hideMark/>
              </w:tcPr>
            </w:tcPrChange>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828" w:author="Nate Bachmeier [AWS-SA]" w:date="2023-02-25T11:26:00Z"/>
                <w:rFonts w:ascii="Calibri" w:eastAsia="Times New Roman" w:hAnsi="Calibri" w:cs="Calibri"/>
                <w:color w:val="000000"/>
                <w:sz w:val="22"/>
              </w:rPr>
            </w:pPr>
            <w:ins w:id="7829" w:author="Nate Bachmeier [AWS-SA]" w:date="2023-02-25T11:26:00Z">
              <w:r w:rsidRPr="00E16572">
                <w:rPr>
                  <w:rFonts w:ascii="Calibri" w:eastAsia="Times New Roman" w:hAnsi="Calibri" w:cs="Calibri"/>
                  <w:color w:val="000000"/>
                  <w:sz w:val="22"/>
                </w:rPr>
                <w:t>622</w:t>
              </w:r>
            </w:ins>
          </w:p>
        </w:tc>
      </w:tr>
      <w:tr w:rsidR="00E16572" w:rsidRPr="00E16572" w14:paraId="1C9E6E24" w14:textId="77777777" w:rsidTr="00E16572">
        <w:trPr>
          <w:cnfStyle w:val="000000100000" w:firstRow="0" w:lastRow="0" w:firstColumn="0" w:lastColumn="0" w:oddVBand="0" w:evenVBand="0" w:oddHBand="1" w:evenHBand="0" w:firstRowFirstColumn="0" w:firstRowLastColumn="0" w:lastRowFirstColumn="0" w:lastRowLastColumn="0"/>
          <w:trHeight w:val="300"/>
          <w:ins w:id="7830" w:author="Nate Bachmeier [AWS-SA]" w:date="2023-02-25T11:26:00Z"/>
          <w:trPrChange w:id="783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832" w:author="Nate Bachmeier [AWS-SA]" w:date="2023-02-25T11:26:00Z">
              <w:tcPr>
                <w:tcW w:w="4740" w:type="dxa"/>
                <w:tcBorders>
                  <w:top w:val="nil"/>
                  <w:left w:val="nil"/>
                  <w:bottom w:val="nil"/>
                  <w:right w:val="nil"/>
                </w:tcBorders>
                <w:shd w:val="clear" w:color="auto" w:fill="auto"/>
                <w:noWrap/>
                <w:vAlign w:val="bottom"/>
                <w:hideMark/>
              </w:tcPr>
            </w:tcPrChange>
          </w:tcPr>
          <w:p w14:paraId="047E4B5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833" w:author="Nate Bachmeier [AWS-SA]" w:date="2023-02-25T11:26:00Z"/>
                <w:rFonts w:ascii="Calibri" w:eastAsia="Times New Roman" w:hAnsi="Calibri" w:cs="Calibri"/>
                <w:b w:val="0"/>
                <w:bCs w:val="0"/>
                <w:color w:val="000000"/>
                <w:sz w:val="22"/>
                <w:rPrChange w:id="7834" w:author="Nate Bachmeier [AWS-SA]" w:date="2023-02-25T11:29:00Z">
                  <w:rPr>
                    <w:ins w:id="7835" w:author="Nate Bachmeier [AWS-SA]" w:date="2023-02-25T11:26:00Z"/>
                    <w:rFonts w:ascii="Calibri" w:eastAsia="Times New Roman" w:hAnsi="Calibri" w:cs="Calibri"/>
                    <w:color w:val="000000"/>
                    <w:sz w:val="22"/>
                  </w:rPr>
                </w:rPrChange>
              </w:rPr>
            </w:pPr>
            <w:ins w:id="7836" w:author="Nate Bachmeier [AWS-SA]" w:date="2023-02-25T11:26:00Z">
              <w:r w:rsidRPr="00E16572">
                <w:rPr>
                  <w:rFonts w:ascii="Calibri" w:eastAsia="Times New Roman" w:hAnsi="Calibri" w:cs="Calibri"/>
                  <w:b w:val="0"/>
                  <w:bCs w:val="0"/>
                  <w:color w:val="000000"/>
                  <w:sz w:val="22"/>
                  <w:rPrChange w:id="7837" w:author="Nate Bachmeier [AWS-SA]" w:date="2023-02-25T11:29:00Z">
                    <w:rPr>
                      <w:rFonts w:ascii="Calibri" w:eastAsia="Times New Roman" w:hAnsi="Calibri" w:cs="Calibri"/>
                      <w:color w:val="000000"/>
                      <w:sz w:val="22"/>
                    </w:rPr>
                  </w:rPrChange>
                </w:rPr>
                <w:t>swinging baseball bat</w:t>
              </w:r>
            </w:ins>
          </w:p>
        </w:tc>
        <w:tc>
          <w:tcPr>
            <w:tcW w:w="960" w:type="dxa"/>
            <w:noWrap/>
            <w:hideMark/>
            <w:tcPrChange w:id="7838" w:author="Nate Bachmeier [AWS-SA]" w:date="2023-02-25T11:26:00Z">
              <w:tcPr>
                <w:tcW w:w="960" w:type="dxa"/>
                <w:tcBorders>
                  <w:top w:val="nil"/>
                  <w:left w:val="nil"/>
                  <w:bottom w:val="nil"/>
                  <w:right w:val="nil"/>
                </w:tcBorders>
                <w:shd w:val="clear" w:color="auto" w:fill="auto"/>
                <w:noWrap/>
                <w:vAlign w:val="bottom"/>
                <w:hideMark/>
              </w:tcPr>
            </w:tcPrChange>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839" w:author="Nate Bachmeier [AWS-SA]" w:date="2023-02-25T11:26:00Z"/>
                <w:rFonts w:ascii="Calibri" w:eastAsia="Times New Roman" w:hAnsi="Calibri" w:cs="Calibri"/>
                <w:color w:val="000000"/>
                <w:sz w:val="22"/>
              </w:rPr>
            </w:pPr>
            <w:ins w:id="7840" w:author="Nate Bachmeier [AWS-SA]" w:date="2023-02-25T11:26:00Z">
              <w:r w:rsidRPr="00E16572">
                <w:rPr>
                  <w:rFonts w:ascii="Calibri" w:eastAsia="Times New Roman" w:hAnsi="Calibri" w:cs="Calibri"/>
                  <w:color w:val="000000"/>
                  <w:sz w:val="22"/>
                </w:rPr>
                <w:t>606</w:t>
              </w:r>
            </w:ins>
          </w:p>
        </w:tc>
      </w:tr>
      <w:tr w:rsidR="00E16572" w:rsidRPr="00E16572" w14:paraId="6FF5DE40" w14:textId="77777777" w:rsidTr="00E16572">
        <w:trPr>
          <w:trHeight w:val="300"/>
          <w:ins w:id="7841" w:author="Nate Bachmeier [AWS-SA]" w:date="2023-02-25T11:26:00Z"/>
          <w:trPrChange w:id="784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843" w:author="Nate Bachmeier [AWS-SA]" w:date="2023-02-25T11:26:00Z">
              <w:tcPr>
                <w:tcW w:w="4740" w:type="dxa"/>
                <w:tcBorders>
                  <w:top w:val="nil"/>
                  <w:left w:val="nil"/>
                  <w:bottom w:val="nil"/>
                  <w:right w:val="nil"/>
                </w:tcBorders>
                <w:shd w:val="clear" w:color="auto" w:fill="auto"/>
                <w:noWrap/>
                <w:vAlign w:val="bottom"/>
                <w:hideMark/>
              </w:tcPr>
            </w:tcPrChange>
          </w:tcPr>
          <w:p w14:paraId="04F425EF" w14:textId="77777777" w:rsidR="00E16572" w:rsidRPr="00E16572" w:rsidRDefault="00E16572" w:rsidP="00E16572">
            <w:pPr>
              <w:spacing w:line="240" w:lineRule="auto"/>
              <w:ind w:firstLine="0"/>
              <w:rPr>
                <w:ins w:id="7844" w:author="Nate Bachmeier [AWS-SA]" w:date="2023-02-25T11:26:00Z"/>
                <w:rFonts w:ascii="Calibri" w:eastAsia="Times New Roman" w:hAnsi="Calibri" w:cs="Calibri"/>
                <w:b w:val="0"/>
                <w:bCs w:val="0"/>
                <w:color w:val="000000"/>
                <w:sz w:val="22"/>
                <w:rPrChange w:id="7845" w:author="Nate Bachmeier [AWS-SA]" w:date="2023-02-25T11:29:00Z">
                  <w:rPr>
                    <w:ins w:id="7846" w:author="Nate Bachmeier [AWS-SA]" w:date="2023-02-25T11:26:00Z"/>
                    <w:rFonts w:ascii="Calibri" w:eastAsia="Times New Roman" w:hAnsi="Calibri" w:cs="Calibri"/>
                    <w:color w:val="000000"/>
                    <w:sz w:val="22"/>
                  </w:rPr>
                </w:rPrChange>
              </w:rPr>
            </w:pPr>
            <w:ins w:id="7847" w:author="Nate Bachmeier [AWS-SA]" w:date="2023-02-25T11:26:00Z">
              <w:r w:rsidRPr="00E16572">
                <w:rPr>
                  <w:rFonts w:ascii="Calibri" w:eastAsia="Times New Roman" w:hAnsi="Calibri" w:cs="Calibri"/>
                  <w:b w:val="0"/>
                  <w:bCs w:val="0"/>
                  <w:color w:val="000000"/>
                  <w:sz w:val="22"/>
                  <w:rPrChange w:id="7848" w:author="Nate Bachmeier [AWS-SA]" w:date="2023-02-25T11:29:00Z">
                    <w:rPr>
                      <w:rFonts w:ascii="Calibri" w:eastAsia="Times New Roman" w:hAnsi="Calibri" w:cs="Calibri"/>
                      <w:color w:val="000000"/>
                      <w:sz w:val="22"/>
                    </w:rPr>
                  </w:rPrChange>
                </w:rPr>
                <w:t>swinging on something</w:t>
              </w:r>
            </w:ins>
          </w:p>
        </w:tc>
        <w:tc>
          <w:tcPr>
            <w:tcW w:w="960" w:type="dxa"/>
            <w:noWrap/>
            <w:hideMark/>
            <w:tcPrChange w:id="7849" w:author="Nate Bachmeier [AWS-SA]" w:date="2023-02-25T11:26:00Z">
              <w:tcPr>
                <w:tcW w:w="960" w:type="dxa"/>
                <w:tcBorders>
                  <w:top w:val="nil"/>
                  <w:left w:val="nil"/>
                  <w:bottom w:val="nil"/>
                  <w:right w:val="nil"/>
                </w:tcBorders>
                <w:shd w:val="clear" w:color="auto" w:fill="auto"/>
                <w:noWrap/>
                <w:vAlign w:val="bottom"/>
                <w:hideMark/>
              </w:tcPr>
            </w:tcPrChange>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850" w:author="Nate Bachmeier [AWS-SA]" w:date="2023-02-25T11:26:00Z"/>
                <w:rFonts w:ascii="Calibri" w:eastAsia="Times New Roman" w:hAnsi="Calibri" w:cs="Calibri"/>
                <w:color w:val="000000"/>
                <w:sz w:val="22"/>
              </w:rPr>
            </w:pPr>
            <w:ins w:id="7851" w:author="Nate Bachmeier [AWS-SA]" w:date="2023-02-25T11:26:00Z">
              <w:r w:rsidRPr="00E16572">
                <w:rPr>
                  <w:rFonts w:ascii="Calibri" w:eastAsia="Times New Roman" w:hAnsi="Calibri" w:cs="Calibri"/>
                  <w:color w:val="000000"/>
                  <w:sz w:val="22"/>
                </w:rPr>
                <w:t>831</w:t>
              </w:r>
            </w:ins>
          </w:p>
        </w:tc>
      </w:tr>
      <w:tr w:rsidR="00E16572" w:rsidRPr="00E16572" w14:paraId="5D234146" w14:textId="77777777" w:rsidTr="00E16572">
        <w:trPr>
          <w:cnfStyle w:val="000000100000" w:firstRow="0" w:lastRow="0" w:firstColumn="0" w:lastColumn="0" w:oddVBand="0" w:evenVBand="0" w:oddHBand="1" w:evenHBand="0" w:firstRowFirstColumn="0" w:firstRowLastColumn="0" w:lastRowFirstColumn="0" w:lastRowLastColumn="0"/>
          <w:trHeight w:val="300"/>
          <w:ins w:id="7852" w:author="Nate Bachmeier [AWS-SA]" w:date="2023-02-25T11:26:00Z"/>
          <w:trPrChange w:id="785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854" w:author="Nate Bachmeier [AWS-SA]" w:date="2023-02-25T11:26:00Z">
              <w:tcPr>
                <w:tcW w:w="4740" w:type="dxa"/>
                <w:tcBorders>
                  <w:top w:val="nil"/>
                  <w:left w:val="nil"/>
                  <w:bottom w:val="nil"/>
                  <w:right w:val="nil"/>
                </w:tcBorders>
                <w:shd w:val="clear" w:color="auto" w:fill="auto"/>
                <w:noWrap/>
                <w:vAlign w:val="bottom"/>
                <w:hideMark/>
              </w:tcPr>
            </w:tcPrChange>
          </w:tcPr>
          <w:p w14:paraId="465C33A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855" w:author="Nate Bachmeier [AWS-SA]" w:date="2023-02-25T11:26:00Z"/>
                <w:rFonts w:ascii="Calibri" w:eastAsia="Times New Roman" w:hAnsi="Calibri" w:cs="Calibri"/>
                <w:b w:val="0"/>
                <w:bCs w:val="0"/>
                <w:color w:val="000000"/>
                <w:sz w:val="22"/>
                <w:rPrChange w:id="7856" w:author="Nate Bachmeier [AWS-SA]" w:date="2023-02-25T11:29:00Z">
                  <w:rPr>
                    <w:ins w:id="7857" w:author="Nate Bachmeier [AWS-SA]" w:date="2023-02-25T11:26:00Z"/>
                    <w:rFonts w:ascii="Calibri" w:eastAsia="Times New Roman" w:hAnsi="Calibri" w:cs="Calibri"/>
                    <w:color w:val="000000"/>
                    <w:sz w:val="22"/>
                  </w:rPr>
                </w:rPrChange>
              </w:rPr>
            </w:pPr>
            <w:ins w:id="7858" w:author="Nate Bachmeier [AWS-SA]" w:date="2023-02-25T11:26:00Z">
              <w:r w:rsidRPr="00E16572">
                <w:rPr>
                  <w:rFonts w:ascii="Calibri" w:eastAsia="Times New Roman" w:hAnsi="Calibri" w:cs="Calibri"/>
                  <w:b w:val="0"/>
                  <w:bCs w:val="0"/>
                  <w:color w:val="000000"/>
                  <w:sz w:val="22"/>
                  <w:rPrChange w:id="7859" w:author="Nate Bachmeier [AWS-SA]" w:date="2023-02-25T11:29:00Z">
                    <w:rPr>
                      <w:rFonts w:ascii="Calibri" w:eastAsia="Times New Roman" w:hAnsi="Calibri" w:cs="Calibri"/>
                      <w:color w:val="000000"/>
                      <w:sz w:val="22"/>
                    </w:rPr>
                  </w:rPrChange>
                </w:rPr>
                <w:t>sword fighting</w:t>
              </w:r>
            </w:ins>
          </w:p>
        </w:tc>
        <w:tc>
          <w:tcPr>
            <w:tcW w:w="960" w:type="dxa"/>
            <w:noWrap/>
            <w:hideMark/>
            <w:tcPrChange w:id="7860" w:author="Nate Bachmeier [AWS-SA]" w:date="2023-02-25T11:26:00Z">
              <w:tcPr>
                <w:tcW w:w="960" w:type="dxa"/>
                <w:tcBorders>
                  <w:top w:val="nil"/>
                  <w:left w:val="nil"/>
                  <w:bottom w:val="nil"/>
                  <w:right w:val="nil"/>
                </w:tcBorders>
                <w:shd w:val="clear" w:color="auto" w:fill="auto"/>
                <w:noWrap/>
                <w:vAlign w:val="bottom"/>
                <w:hideMark/>
              </w:tcPr>
            </w:tcPrChange>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861" w:author="Nate Bachmeier [AWS-SA]" w:date="2023-02-25T11:26:00Z"/>
                <w:rFonts w:ascii="Calibri" w:eastAsia="Times New Roman" w:hAnsi="Calibri" w:cs="Calibri"/>
                <w:color w:val="000000"/>
                <w:sz w:val="22"/>
              </w:rPr>
            </w:pPr>
            <w:ins w:id="7862" w:author="Nate Bachmeier [AWS-SA]" w:date="2023-02-25T11:26:00Z">
              <w:r w:rsidRPr="00E16572">
                <w:rPr>
                  <w:rFonts w:ascii="Calibri" w:eastAsia="Times New Roman" w:hAnsi="Calibri" w:cs="Calibri"/>
                  <w:color w:val="000000"/>
                  <w:sz w:val="22"/>
                </w:rPr>
                <w:t>813</w:t>
              </w:r>
            </w:ins>
          </w:p>
        </w:tc>
      </w:tr>
      <w:tr w:rsidR="00E16572" w:rsidRPr="00E16572" w14:paraId="6A65CCA6" w14:textId="77777777" w:rsidTr="00E16572">
        <w:trPr>
          <w:trHeight w:val="300"/>
          <w:ins w:id="7863" w:author="Nate Bachmeier [AWS-SA]" w:date="2023-02-25T11:26:00Z"/>
          <w:trPrChange w:id="786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865" w:author="Nate Bachmeier [AWS-SA]" w:date="2023-02-25T11:26:00Z">
              <w:tcPr>
                <w:tcW w:w="4740" w:type="dxa"/>
                <w:tcBorders>
                  <w:top w:val="nil"/>
                  <w:left w:val="nil"/>
                  <w:bottom w:val="nil"/>
                  <w:right w:val="nil"/>
                </w:tcBorders>
                <w:shd w:val="clear" w:color="auto" w:fill="auto"/>
                <w:noWrap/>
                <w:vAlign w:val="bottom"/>
                <w:hideMark/>
              </w:tcPr>
            </w:tcPrChange>
          </w:tcPr>
          <w:p w14:paraId="2C8C044E" w14:textId="77777777" w:rsidR="00E16572" w:rsidRPr="00E16572" w:rsidRDefault="00E16572" w:rsidP="00E16572">
            <w:pPr>
              <w:spacing w:line="240" w:lineRule="auto"/>
              <w:ind w:firstLine="0"/>
              <w:rPr>
                <w:ins w:id="7866" w:author="Nate Bachmeier [AWS-SA]" w:date="2023-02-25T11:26:00Z"/>
                <w:rFonts w:ascii="Calibri" w:eastAsia="Times New Roman" w:hAnsi="Calibri" w:cs="Calibri"/>
                <w:b w:val="0"/>
                <w:bCs w:val="0"/>
                <w:color w:val="000000"/>
                <w:sz w:val="22"/>
                <w:rPrChange w:id="7867" w:author="Nate Bachmeier [AWS-SA]" w:date="2023-02-25T11:29:00Z">
                  <w:rPr>
                    <w:ins w:id="7868" w:author="Nate Bachmeier [AWS-SA]" w:date="2023-02-25T11:26:00Z"/>
                    <w:rFonts w:ascii="Calibri" w:eastAsia="Times New Roman" w:hAnsi="Calibri" w:cs="Calibri"/>
                    <w:color w:val="000000"/>
                    <w:sz w:val="22"/>
                  </w:rPr>
                </w:rPrChange>
              </w:rPr>
            </w:pPr>
            <w:ins w:id="7869" w:author="Nate Bachmeier [AWS-SA]" w:date="2023-02-25T11:26:00Z">
              <w:r w:rsidRPr="00E16572">
                <w:rPr>
                  <w:rFonts w:ascii="Calibri" w:eastAsia="Times New Roman" w:hAnsi="Calibri" w:cs="Calibri"/>
                  <w:b w:val="0"/>
                  <w:bCs w:val="0"/>
                  <w:color w:val="000000"/>
                  <w:sz w:val="22"/>
                  <w:rPrChange w:id="7870" w:author="Nate Bachmeier [AWS-SA]" w:date="2023-02-25T11:29:00Z">
                    <w:rPr>
                      <w:rFonts w:ascii="Calibri" w:eastAsia="Times New Roman" w:hAnsi="Calibri" w:cs="Calibri"/>
                      <w:color w:val="000000"/>
                      <w:sz w:val="22"/>
                    </w:rPr>
                  </w:rPrChange>
                </w:rPr>
                <w:t>sword swallowing</w:t>
              </w:r>
            </w:ins>
          </w:p>
        </w:tc>
        <w:tc>
          <w:tcPr>
            <w:tcW w:w="960" w:type="dxa"/>
            <w:noWrap/>
            <w:hideMark/>
            <w:tcPrChange w:id="7871" w:author="Nate Bachmeier [AWS-SA]" w:date="2023-02-25T11:26:00Z">
              <w:tcPr>
                <w:tcW w:w="960" w:type="dxa"/>
                <w:tcBorders>
                  <w:top w:val="nil"/>
                  <w:left w:val="nil"/>
                  <w:bottom w:val="nil"/>
                  <w:right w:val="nil"/>
                </w:tcBorders>
                <w:shd w:val="clear" w:color="auto" w:fill="auto"/>
                <w:noWrap/>
                <w:vAlign w:val="bottom"/>
                <w:hideMark/>
              </w:tcPr>
            </w:tcPrChange>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872" w:author="Nate Bachmeier [AWS-SA]" w:date="2023-02-25T11:26:00Z"/>
                <w:rFonts w:ascii="Calibri" w:eastAsia="Times New Roman" w:hAnsi="Calibri" w:cs="Calibri"/>
                <w:color w:val="000000"/>
                <w:sz w:val="22"/>
              </w:rPr>
            </w:pPr>
            <w:ins w:id="7873" w:author="Nate Bachmeier [AWS-SA]" w:date="2023-02-25T11:26:00Z">
              <w:r w:rsidRPr="00E16572">
                <w:rPr>
                  <w:rFonts w:ascii="Calibri" w:eastAsia="Times New Roman" w:hAnsi="Calibri" w:cs="Calibri"/>
                  <w:color w:val="000000"/>
                  <w:sz w:val="22"/>
                </w:rPr>
                <w:t>419</w:t>
              </w:r>
            </w:ins>
          </w:p>
        </w:tc>
      </w:tr>
      <w:tr w:rsidR="00E16572" w:rsidRPr="00E16572" w14:paraId="73B1B2DC" w14:textId="77777777" w:rsidTr="00E16572">
        <w:trPr>
          <w:cnfStyle w:val="000000100000" w:firstRow="0" w:lastRow="0" w:firstColumn="0" w:lastColumn="0" w:oddVBand="0" w:evenVBand="0" w:oddHBand="1" w:evenHBand="0" w:firstRowFirstColumn="0" w:firstRowLastColumn="0" w:lastRowFirstColumn="0" w:lastRowLastColumn="0"/>
          <w:trHeight w:val="300"/>
          <w:ins w:id="7874" w:author="Nate Bachmeier [AWS-SA]" w:date="2023-02-25T11:26:00Z"/>
          <w:trPrChange w:id="78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876" w:author="Nate Bachmeier [AWS-SA]" w:date="2023-02-25T11:26:00Z">
              <w:tcPr>
                <w:tcW w:w="4740" w:type="dxa"/>
                <w:tcBorders>
                  <w:top w:val="nil"/>
                  <w:left w:val="nil"/>
                  <w:bottom w:val="nil"/>
                  <w:right w:val="nil"/>
                </w:tcBorders>
                <w:shd w:val="clear" w:color="auto" w:fill="auto"/>
                <w:noWrap/>
                <w:vAlign w:val="bottom"/>
                <w:hideMark/>
              </w:tcPr>
            </w:tcPrChange>
          </w:tcPr>
          <w:p w14:paraId="5E68F45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877" w:author="Nate Bachmeier [AWS-SA]" w:date="2023-02-25T11:26:00Z"/>
                <w:rFonts w:ascii="Calibri" w:eastAsia="Times New Roman" w:hAnsi="Calibri" w:cs="Calibri"/>
                <w:b w:val="0"/>
                <w:bCs w:val="0"/>
                <w:color w:val="000000"/>
                <w:sz w:val="22"/>
                <w:rPrChange w:id="7878" w:author="Nate Bachmeier [AWS-SA]" w:date="2023-02-25T11:29:00Z">
                  <w:rPr>
                    <w:ins w:id="7879" w:author="Nate Bachmeier [AWS-SA]" w:date="2023-02-25T11:26:00Z"/>
                    <w:rFonts w:ascii="Calibri" w:eastAsia="Times New Roman" w:hAnsi="Calibri" w:cs="Calibri"/>
                    <w:color w:val="000000"/>
                    <w:sz w:val="22"/>
                  </w:rPr>
                </w:rPrChange>
              </w:rPr>
            </w:pPr>
            <w:ins w:id="7880" w:author="Nate Bachmeier [AWS-SA]" w:date="2023-02-25T11:26:00Z">
              <w:r w:rsidRPr="00E16572">
                <w:rPr>
                  <w:rFonts w:ascii="Calibri" w:eastAsia="Times New Roman" w:hAnsi="Calibri" w:cs="Calibri"/>
                  <w:b w:val="0"/>
                  <w:bCs w:val="0"/>
                  <w:color w:val="000000"/>
                  <w:sz w:val="22"/>
                  <w:rPrChange w:id="7881" w:author="Nate Bachmeier [AWS-SA]" w:date="2023-02-25T11:29:00Z">
                    <w:rPr>
                      <w:rFonts w:ascii="Calibri" w:eastAsia="Times New Roman" w:hAnsi="Calibri" w:cs="Calibri"/>
                      <w:color w:val="000000"/>
                      <w:sz w:val="22"/>
                    </w:rPr>
                  </w:rPrChange>
                </w:rPr>
                <w:t>tackling</w:t>
              </w:r>
            </w:ins>
          </w:p>
        </w:tc>
        <w:tc>
          <w:tcPr>
            <w:tcW w:w="960" w:type="dxa"/>
            <w:noWrap/>
            <w:hideMark/>
            <w:tcPrChange w:id="7882" w:author="Nate Bachmeier [AWS-SA]" w:date="2023-02-25T11:26:00Z">
              <w:tcPr>
                <w:tcW w:w="960" w:type="dxa"/>
                <w:tcBorders>
                  <w:top w:val="nil"/>
                  <w:left w:val="nil"/>
                  <w:bottom w:val="nil"/>
                  <w:right w:val="nil"/>
                </w:tcBorders>
                <w:shd w:val="clear" w:color="auto" w:fill="auto"/>
                <w:noWrap/>
                <w:vAlign w:val="bottom"/>
                <w:hideMark/>
              </w:tcPr>
            </w:tcPrChange>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883" w:author="Nate Bachmeier [AWS-SA]" w:date="2023-02-25T11:26:00Z"/>
                <w:rFonts w:ascii="Calibri" w:eastAsia="Times New Roman" w:hAnsi="Calibri" w:cs="Calibri"/>
                <w:color w:val="000000"/>
                <w:sz w:val="22"/>
              </w:rPr>
            </w:pPr>
            <w:ins w:id="7884" w:author="Nate Bachmeier [AWS-SA]" w:date="2023-02-25T11:26:00Z">
              <w:r w:rsidRPr="00E16572">
                <w:rPr>
                  <w:rFonts w:ascii="Calibri" w:eastAsia="Times New Roman" w:hAnsi="Calibri" w:cs="Calibri"/>
                  <w:color w:val="000000"/>
                  <w:sz w:val="22"/>
                </w:rPr>
                <w:t>617</w:t>
              </w:r>
            </w:ins>
          </w:p>
        </w:tc>
      </w:tr>
      <w:tr w:rsidR="00E16572" w:rsidRPr="00E16572" w14:paraId="2CD1946E" w14:textId="77777777" w:rsidTr="00E16572">
        <w:trPr>
          <w:trHeight w:val="300"/>
          <w:ins w:id="7885" w:author="Nate Bachmeier [AWS-SA]" w:date="2023-02-25T11:26:00Z"/>
          <w:trPrChange w:id="788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887" w:author="Nate Bachmeier [AWS-SA]" w:date="2023-02-25T11:26:00Z">
              <w:tcPr>
                <w:tcW w:w="4740" w:type="dxa"/>
                <w:tcBorders>
                  <w:top w:val="nil"/>
                  <w:left w:val="nil"/>
                  <w:bottom w:val="nil"/>
                  <w:right w:val="nil"/>
                </w:tcBorders>
                <w:shd w:val="clear" w:color="auto" w:fill="auto"/>
                <w:noWrap/>
                <w:vAlign w:val="bottom"/>
                <w:hideMark/>
              </w:tcPr>
            </w:tcPrChange>
          </w:tcPr>
          <w:p w14:paraId="0327940B" w14:textId="77777777" w:rsidR="00E16572" w:rsidRPr="00E16572" w:rsidRDefault="00E16572" w:rsidP="00E16572">
            <w:pPr>
              <w:spacing w:line="240" w:lineRule="auto"/>
              <w:ind w:firstLine="0"/>
              <w:rPr>
                <w:ins w:id="7888" w:author="Nate Bachmeier [AWS-SA]" w:date="2023-02-25T11:26:00Z"/>
                <w:rFonts w:ascii="Calibri" w:eastAsia="Times New Roman" w:hAnsi="Calibri" w:cs="Calibri"/>
                <w:b w:val="0"/>
                <w:bCs w:val="0"/>
                <w:color w:val="000000"/>
                <w:sz w:val="22"/>
                <w:rPrChange w:id="7889" w:author="Nate Bachmeier [AWS-SA]" w:date="2023-02-25T11:29:00Z">
                  <w:rPr>
                    <w:ins w:id="7890" w:author="Nate Bachmeier [AWS-SA]" w:date="2023-02-25T11:26:00Z"/>
                    <w:rFonts w:ascii="Calibri" w:eastAsia="Times New Roman" w:hAnsi="Calibri" w:cs="Calibri"/>
                    <w:color w:val="000000"/>
                    <w:sz w:val="22"/>
                  </w:rPr>
                </w:rPrChange>
              </w:rPr>
            </w:pPr>
            <w:ins w:id="7891" w:author="Nate Bachmeier [AWS-SA]" w:date="2023-02-25T11:26:00Z">
              <w:r w:rsidRPr="00E16572">
                <w:rPr>
                  <w:rFonts w:ascii="Calibri" w:eastAsia="Times New Roman" w:hAnsi="Calibri" w:cs="Calibri"/>
                  <w:b w:val="0"/>
                  <w:bCs w:val="0"/>
                  <w:color w:val="000000"/>
                  <w:sz w:val="22"/>
                  <w:rPrChange w:id="7892" w:author="Nate Bachmeier [AWS-SA]" w:date="2023-02-25T11:29:00Z">
                    <w:rPr>
                      <w:rFonts w:ascii="Calibri" w:eastAsia="Times New Roman" w:hAnsi="Calibri" w:cs="Calibri"/>
                      <w:color w:val="000000"/>
                      <w:sz w:val="22"/>
                    </w:rPr>
                  </w:rPrChange>
                </w:rPr>
                <w:t>tagging graffiti</w:t>
              </w:r>
            </w:ins>
          </w:p>
        </w:tc>
        <w:tc>
          <w:tcPr>
            <w:tcW w:w="960" w:type="dxa"/>
            <w:noWrap/>
            <w:hideMark/>
            <w:tcPrChange w:id="7893" w:author="Nate Bachmeier [AWS-SA]" w:date="2023-02-25T11:26:00Z">
              <w:tcPr>
                <w:tcW w:w="960" w:type="dxa"/>
                <w:tcBorders>
                  <w:top w:val="nil"/>
                  <w:left w:val="nil"/>
                  <w:bottom w:val="nil"/>
                  <w:right w:val="nil"/>
                </w:tcBorders>
                <w:shd w:val="clear" w:color="auto" w:fill="auto"/>
                <w:noWrap/>
                <w:vAlign w:val="bottom"/>
                <w:hideMark/>
              </w:tcPr>
            </w:tcPrChange>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894" w:author="Nate Bachmeier [AWS-SA]" w:date="2023-02-25T11:26:00Z"/>
                <w:rFonts w:ascii="Calibri" w:eastAsia="Times New Roman" w:hAnsi="Calibri" w:cs="Calibri"/>
                <w:color w:val="000000"/>
                <w:sz w:val="22"/>
              </w:rPr>
            </w:pPr>
            <w:ins w:id="7895" w:author="Nate Bachmeier [AWS-SA]" w:date="2023-02-25T11:26:00Z">
              <w:r w:rsidRPr="00E16572">
                <w:rPr>
                  <w:rFonts w:ascii="Calibri" w:eastAsia="Times New Roman" w:hAnsi="Calibri" w:cs="Calibri"/>
                  <w:color w:val="000000"/>
                  <w:sz w:val="22"/>
                </w:rPr>
                <w:t>578</w:t>
              </w:r>
            </w:ins>
          </w:p>
        </w:tc>
      </w:tr>
      <w:tr w:rsidR="00E16572" w:rsidRPr="00E16572" w14:paraId="4FD53E18" w14:textId="77777777" w:rsidTr="00E16572">
        <w:trPr>
          <w:cnfStyle w:val="000000100000" w:firstRow="0" w:lastRow="0" w:firstColumn="0" w:lastColumn="0" w:oddVBand="0" w:evenVBand="0" w:oddHBand="1" w:evenHBand="0" w:firstRowFirstColumn="0" w:firstRowLastColumn="0" w:lastRowFirstColumn="0" w:lastRowLastColumn="0"/>
          <w:trHeight w:val="300"/>
          <w:ins w:id="7896" w:author="Nate Bachmeier [AWS-SA]" w:date="2023-02-25T11:26:00Z"/>
          <w:trPrChange w:id="789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898" w:author="Nate Bachmeier [AWS-SA]" w:date="2023-02-25T11:26:00Z">
              <w:tcPr>
                <w:tcW w:w="4740" w:type="dxa"/>
                <w:tcBorders>
                  <w:top w:val="nil"/>
                  <w:left w:val="nil"/>
                  <w:bottom w:val="nil"/>
                  <w:right w:val="nil"/>
                </w:tcBorders>
                <w:shd w:val="clear" w:color="auto" w:fill="auto"/>
                <w:noWrap/>
                <w:vAlign w:val="bottom"/>
                <w:hideMark/>
              </w:tcPr>
            </w:tcPrChange>
          </w:tcPr>
          <w:p w14:paraId="7F3800F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899" w:author="Nate Bachmeier [AWS-SA]" w:date="2023-02-25T11:26:00Z"/>
                <w:rFonts w:ascii="Calibri" w:eastAsia="Times New Roman" w:hAnsi="Calibri" w:cs="Calibri"/>
                <w:b w:val="0"/>
                <w:bCs w:val="0"/>
                <w:color w:val="000000"/>
                <w:sz w:val="22"/>
                <w:rPrChange w:id="7900" w:author="Nate Bachmeier [AWS-SA]" w:date="2023-02-25T11:29:00Z">
                  <w:rPr>
                    <w:ins w:id="7901" w:author="Nate Bachmeier [AWS-SA]" w:date="2023-02-25T11:26:00Z"/>
                    <w:rFonts w:ascii="Calibri" w:eastAsia="Times New Roman" w:hAnsi="Calibri" w:cs="Calibri"/>
                    <w:color w:val="000000"/>
                    <w:sz w:val="22"/>
                  </w:rPr>
                </w:rPrChange>
              </w:rPr>
            </w:pPr>
            <w:ins w:id="7902" w:author="Nate Bachmeier [AWS-SA]" w:date="2023-02-25T11:26:00Z">
              <w:r w:rsidRPr="00E16572">
                <w:rPr>
                  <w:rFonts w:ascii="Calibri" w:eastAsia="Times New Roman" w:hAnsi="Calibri" w:cs="Calibri"/>
                  <w:b w:val="0"/>
                  <w:bCs w:val="0"/>
                  <w:color w:val="000000"/>
                  <w:sz w:val="22"/>
                  <w:rPrChange w:id="7903" w:author="Nate Bachmeier [AWS-SA]" w:date="2023-02-25T11:29:00Z">
                    <w:rPr>
                      <w:rFonts w:ascii="Calibri" w:eastAsia="Times New Roman" w:hAnsi="Calibri" w:cs="Calibri"/>
                      <w:color w:val="000000"/>
                      <w:sz w:val="22"/>
                    </w:rPr>
                  </w:rPrChange>
                </w:rPr>
                <w:t>tai chi</w:t>
              </w:r>
            </w:ins>
          </w:p>
        </w:tc>
        <w:tc>
          <w:tcPr>
            <w:tcW w:w="960" w:type="dxa"/>
            <w:noWrap/>
            <w:hideMark/>
            <w:tcPrChange w:id="7904" w:author="Nate Bachmeier [AWS-SA]" w:date="2023-02-25T11:26:00Z">
              <w:tcPr>
                <w:tcW w:w="960" w:type="dxa"/>
                <w:tcBorders>
                  <w:top w:val="nil"/>
                  <w:left w:val="nil"/>
                  <w:bottom w:val="nil"/>
                  <w:right w:val="nil"/>
                </w:tcBorders>
                <w:shd w:val="clear" w:color="auto" w:fill="auto"/>
                <w:noWrap/>
                <w:vAlign w:val="bottom"/>
                <w:hideMark/>
              </w:tcPr>
            </w:tcPrChange>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905" w:author="Nate Bachmeier [AWS-SA]" w:date="2023-02-25T11:26:00Z"/>
                <w:rFonts w:ascii="Calibri" w:eastAsia="Times New Roman" w:hAnsi="Calibri" w:cs="Calibri"/>
                <w:color w:val="000000"/>
                <w:sz w:val="22"/>
              </w:rPr>
            </w:pPr>
            <w:ins w:id="7906" w:author="Nate Bachmeier [AWS-SA]" w:date="2023-02-25T11:26:00Z">
              <w:r w:rsidRPr="00E16572">
                <w:rPr>
                  <w:rFonts w:ascii="Calibri" w:eastAsia="Times New Roman" w:hAnsi="Calibri" w:cs="Calibri"/>
                  <w:color w:val="000000"/>
                  <w:sz w:val="22"/>
                </w:rPr>
                <w:t>614</w:t>
              </w:r>
            </w:ins>
          </w:p>
        </w:tc>
      </w:tr>
      <w:tr w:rsidR="00E16572" w:rsidRPr="00E16572" w14:paraId="54A831F6" w14:textId="77777777" w:rsidTr="00E16572">
        <w:trPr>
          <w:trHeight w:val="300"/>
          <w:ins w:id="7907" w:author="Nate Bachmeier [AWS-SA]" w:date="2023-02-25T11:26:00Z"/>
          <w:trPrChange w:id="790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909" w:author="Nate Bachmeier [AWS-SA]" w:date="2023-02-25T11:26:00Z">
              <w:tcPr>
                <w:tcW w:w="4740" w:type="dxa"/>
                <w:tcBorders>
                  <w:top w:val="nil"/>
                  <w:left w:val="nil"/>
                  <w:bottom w:val="nil"/>
                  <w:right w:val="nil"/>
                </w:tcBorders>
                <w:shd w:val="clear" w:color="auto" w:fill="auto"/>
                <w:noWrap/>
                <w:vAlign w:val="bottom"/>
                <w:hideMark/>
              </w:tcPr>
            </w:tcPrChange>
          </w:tcPr>
          <w:p w14:paraId="42BC115C" w14:textId="77777777" w:rsidR="00E16572" w:rsidRPr="00E16572" w:rsidRDefault="00E16572" w:rsidP="00E16572">
            <w:pPr>
              <w:spacing w:line="240" w:lineRule="auto"/>
              <w:ind w:firstLine="0"/>
              <w:rPr>
                <w:ins w:id="7910" w:author="Nate Bachmeier [AWS-SA]" w:date="2023-02-25T11:26:00Z"/>
                <w:rFonts w:ascii="Calibri" w:eastAsia="Times New Roman" w:hAnsi="Calibri" w:cs="Calibri"/>
                <w:b w:val="0"/>
                <w:bCs w:val="0"/>
                <w:color w:val="000000"/>
                <w:sz w:val="22"/>
                <w:rPrChange w:id="7911" w:author="Nate Bachmeier [AWS-SA]" w:date="2023-02-25T11:29:00Z">
                  <w:rPr>
                    <w:ins w:id="7912" w:author="Nate Bachmeier [AWS-SA]" w:date="2023-02-25T11:26:00Z"/>
                    <w:rFonts w:ascii="Calibri" w:eastAsia="Times New Roman" w:hAnsi="Calibri" w:cs="Calibri"/>
                    <w:color w:val="000000"/>
                    <w:sz w:val="22"/>
                  </w:rPr>
                </w:rPrChange>
              </w:rPr>
            </w:pPr>
            <w:ins w:id="7913" w:author="Nate Bachmeier [AWS-SA]" w:date="2023-02-25T11:26:00Z">
              <w:r w:rsidRPr="00E16572">
                <w:rPr>
                  <w:rFonts w:ascii="Calibri" w:eastAsia="Times New Roman" w:hAnsi="Calibri" w:cs="Calibri"/>
                  <w:b w:val="0"/>
                  <w:bCs w:val="0"/>
                  <w:color w:val="000000"/>
                  <w:sz w:val="22"/>
                  <w:rPrChange w:id="7914" w:author="Nate Bachmeier [AWS-SA]" w:date="2023-02-25T11:29:00Z">
                    <w:rPr>
                      <w:rFonts w:ascii="Calibri" w:eastAsia="Times New Roman" w:hAnsi="Calibri" w:cs="Calibri"/>
                      <w:color w:val="000000"/>
                      <w:sz w:val="22"/>
                    </w:rPr>
                  </w:rPrChange>
                </w:rPr>
                <w:lastRenderedPageBreak/>
                <w:t>taking photo</w:t>
              </w:r>
            </w:ins>
          </w:p>
        </w:tc>
        <w:tc>
          <w:tcPr>
            <w:tcW w:w="960" w:type="dxa"/>
            <w:noWrap/>
            <w:hideMark/>
            <w:tcPrChange w:id="7915" w:author="Nate Bachmeier [AWS-SA]" w:date="2023-02-25T11:26:00Z">
              <w:tcPr>
                <w:tcW w:w="960" w:type="dxa"/>
                <w:tcBorders>
                  <w:top w:val="nil"/>
                  <w:left w:val="nil"/>
                  <w:bottom w:val="nil"/>
                  <w:right w:val="nil"/>
                </w:tcBorders>
                <w:shd w:val="clear" w:color="auto" w:fill="auto"/>
                <w:noWrap/>
                <w:vAlign w:val="bottom"/>
                <w:hideMark/>
              </w:tcPr>
            </w:tcPrChange>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916" w:author="Nate Bachmeier [AWS-SA]" w:date="2023-02-25T11:26:00Z"/>
                <w:rFonts w:ascii="Calibri" w:eastAsia="Times New Roman" w:hAnsi="Calibri" w:cs="Calibri"/>
                <w:color w:val="000000"/>
                <w:sz w:val="22"/>
              </w:rPr>
            </w:pPr>
            <w:ins w:id="7917" w:author="Nate Bachmeier [AWS-SA]" w:date="2023-02-25T11:26:00Z">
              <w:r w:rsidRPr="00E16572">
                <w:rPr>
                  <w:rFonts w:ascii="Calibri" w:eastAsia="Times New Roman" w:hAnsi="Calibri" w:cs="Calibri"/>
                  <w:color w:val="000000"/>
                  <w:sz w:val="22"/>
                </w:rPr>
                <w:t>458</w:t>
              </w:r>
            </w:ins>
          </w:p>
        </w:tc>
      </w:tr>
      <w:tr w:rsidR="00E16572" w:rsidRPr="00E16572" w14:paraId="0C54976D" w14:textId="77777777" w:rsidTr="00E16572">
        <w:trPr>
          <w:cnfStyle w:val="000000100000" w:firstRow="0" w:lastRow="0" w:firstColumn="0" w:lastColumn="0" w:oddVBand="0" w:evenVBand="0" w:oddHBand="1" w:evenHBand="0" w:firstRowFirstColumn="0" w:firstRowLastColumn="0" w:lastRowFirstColumn="0" w:lastRowLastColumn="0"/>
          <w:trHeight w:val="300"/>
          <w:ins w:id="7918" w:author="Nate Bachmeier [AWS-SA]" w:date="2023-02-25T11:26:00Z"/>
          <w:trPrChange w:id="791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920" w:author="Nate Bachmeier [AWS-SA]" w:date="2023-02-25T11:26:00Z">
              <w:tcPr>
                <w:tcW w:w="4740" w:type="dxa"/>
                <w:tcBorders>
                  <w:top w:val="nil"/>
                  <w:left w:val="nil"/>
                  <w:bottom w:val="nil"/>
                  <w:right w:val="nil"/>
                </w:tcBorders>
                <w:shd w:val="clear" w:color="auto" w:fill="auto"/>
                <w:noWrap/>
                <w:vAlign w:val="bottom"/>
                <w:hideMark/>
              </w:tcPr>
            </w:tcPrChange>
          </w:tcPr>
          <w:p w14:paraId="5391818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921" w:author="Nate Bachmeier [AWS-SA]" w:date="2023-02-25T11:26:00Z"/>
                <w:rFonts w:ascii="Calibri" w:eastAsia="Times New Roman" w:hAnsi="Calibri" w:cs="Calibri"/>
                <w:b w:val="0"/>
                <w:bCs w:val="0"/>
                <w:color w:val="000000"/>
                <w:sz w:val="22"/>
                <w:rPrChange w:id="7922" w:author="Nate Bachmeier [AWS-SA]" w:date="2023-02-25T11:29:00Z">
                  <w:rPr>
                    <w:ins w:id="7923" w:author="Nate Bachmeier [AWS-SA]" w:date="2023-02-25T11:26:00Z"/>
                    <w:rFonts w:ascii="Calibri" w:eastAsia="Times New Roman" w:hAnsi="Calibri" w:cs="Calibri"/>
                    <w:color w:val="000000"/>
                    <w:sz w:val="22"/>
                  </w:rPr>
                </w:rPrChange>
              </w:rPr>
            </w:pPr>
            <w:ins w:id="7924" w:author="Nate Bachmeier [AWS-SA]" w:date="2023-02-25T11:26:00Z">
              <w:r w:rsidRPr="00E16572">
                <w:rPr>
                  <w:rFonts w:ascii="Calibri" w:eastAsia="Times New Roman" w:hAnsi="Calibri" w:cs="Calibri"/>
                  <w:b w:val="0"/>
                  <w:bCs w:val="0"/>
                  <w:color w:val="000000"/>
                  <w:sz w:val="22"/>
                  <w:rPrChange w:id="7925" w:author="Nate Bachmeier [AWS-SA]" w:date="2023-02-25T11:29:00Z">
                    <w:rPr>
                      <w:rFonts w:ascii="Calibri" w:eastAsia="Times New Roman" w:hAnsi="Calibri" w:cs="Calibri"/>
                      <w:color w:val="000000"/>
                      <w:sz w:val="22"/>
                    </w:rPr>
                  </w:rPrChange>
                </w:rPr>
                <w:t>talking on cell phone</w:t>
              </w:r>
            </w:ins>
          </w:p>
        </w:tc>
        <w:tc>
          <w:tcPr>
            <w:tcW w:w="960" w:type="dxa"/>
            <w:noWrap/>
            <w:hideMark/>
            <w:tcPrChange w:id="7926" w:author="Nate Bachmeier [AWS-SA]" w:date="2023-02-25T11:26:00Z">
              <w:tcPr>
                <w:tcW w:w="960" w:type="dxa"/>
                <w:tcBorders>
                  <w:top w:val="nil"/>
                  <w:left w:val="nil"/>
                  <w:bottom w:val="nil"/>
                  <w:right w:val="nil"/>
                </w:tcBorders>
                <w:shd w:val="clear" w:color="auto" w:fill="auto"/>
                <w:noWrap/>
                <w:vAlign w:val="bottom"/>
                <w:hideMark/>
              </w:tcPr>
            </w:tcPrChange>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927" w:author="Nate Bachmeier [AWS-SA]" w:date="2023-02-25T11:26:00Z"/>
                <w:rFonts w:ascii="Calibri" w:eastAsia="Times New Roman" w:hAnsi="Calibri" w:cs="Calibri"/>
                <w:color w:val="000000"/>
                <w:sz w:val="22"/>
              </w:rPr>
            </w:pPr>
            <w:ins w:id="7928" w:author="Nate Bachmeier [AWS-SA]" w:date="2023-02-25T11:26:00Z">
              <w:r w:rsidRPr="00E16572">
                <w:rPr>
                  <w:rFonts w:ascii="Calibri" w:eastAsia="Times New Roman" w:hAnsi="Calibri" w:cs="Calibri"/>
                  <w:color w:val="000000"/>
                  <w:sz w:val="22"/>
                </w:rPr>
                <w:t>641</w:t>
              </w:r>
            </w:ins>
          </w:p>
        </w:tc>
      </w:tr>
      <w:tr w:rsidR="00E16572" w:rsidRPr="00E16572" w14:paraId="3ACEDD71" w14:textId="77777777" w:rsidTr="00E16572">
        <w:trPr>
          <w:trHeight w:val="300"/>
          <w:ins w:id="7929" w:author="Nate Bachmeier [AWS-SA]" w:date="2023-02-25T11:26:00Z"/>
          <w:trPrChange w:id="793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931" w:author="Nate Bachmeier [AWS-SA]" w:date="2023-02-25T11:26:00Z">
              <w:tcPr>
                <w:tcW w:w="4740" w:type="dxa"/>
                <w:tcBorders>
                  <w:top w:val="nil"/>
                  <w:left w:val="nil"/>
                  <w:bottom w:val="nil"/>
                  <w:right w:val="nil"/>
                </w:tcBorders>
                <w:shd w:val="clear" w:color="auto" w:fill="auto"/>
                <w:noWrap/>
                <w:vAlign w:val="bottom"/>
                <w:hideMark/>
              </w:tcPr>
            </w:tcPrChange>
          </w:tcPr>
          <w:p w14:paraId="2441F156" w14:textId="77777777" w:rsidR="00E16572" w:rsidRPr="00E16572" w:rsidRDefault="00E16572" w:rsidP="00E16572">
            <w:pPr>
              <w:spacing w:line="240" w:lineRule="auto"/>
              <w:ind w:firstLine="0"/>
              <w:rPr>
                <w:ins w:id="7932" w:author="Nate Bachmeier [AWS-SA]" w:date="2023-02-25T11:26:00Z"/>
                <w:rFonts w:ascii="Calibri" w:eastAsia="Times New Roman" w:hAnsi="Calibri" w:cs="Calibri"/>
                <w:b w:val="0"/>
                <w:bCs w:val="0"/>
                <w:color w:val="000000"/>
                <w:sz w:val="22"/>
                <w:rPrChange w:id="7933" w:author="Nate Bachmeier [AWS-SA]" w:date="2023-02-25T11:29:00Z">
                  <w:rPr>
                    <w:ins w:id="7934" w:author="Nate Bachmeier [AWS-SA]" w:date="2023-02-25T11:26:00Z"/>
                    <w:rFonts w:ascii="Calibri" w:eastAsia="Times New Roman" w:hAnsi="Calibri" w:cs="Calibri"/>
                    <w:color w:val="000000"/>
                    <w:sz w:val="22"/>
                  </w:rPr>
                </w:rPrChange>
              </w:rPr>
            </w:pPr>
            <w:ins w:id="7935" w:author="Nate Bachmeier [AWS-SA]" w:date="2023-02-25T11:26:00Z">
              <w:r w:rsidRPr="00E16572">
                <w:rPr>
                  <w:rFonts w:ascii="Calibri" w:eastAsia="Times New Roman" w:hAnsi="Calibri" w:cs="Calibri"/>
                  <w:b w:val="0"/>
                  <w:bCs w:val="0"/>
                  <w:color w:val="000000"/>
                  <w:sz w:val="22"/>
                  <w:rPrChange w:id="7936" w:author="Nate Bachmeier [AWS-SA]" w:date="2023-02-25T11:29:00Z">
                    <w:rPr>
                      <w:rFonts w:ascii="Calibri" w:eastAsia="Times New Roman" w:hAnsi="Calibri" w:cs="Calibri"/>
                      <w:color w:val="000000"/>
                      <w:sz w:val="22"/>
                    </w:rPr>
                  </w:rPrChange>
                </w:rPr>
                <w:t>tango dancing</w:t>
              </w:r>
            </w:ins>
          </w:p>
        </w:tc>
        <w:tc>
          <w:tcPr>
            <w:tcW w:w="960" w:type="dxa"/>
            <w:noWrap/>
            <w:hideMark/>
            <w:tcPrChange w:id="7937" w:author="Nate Bachmeier [AWS-SA]" w:date="2023-02-25T11:26:00Z">
              <w:tcPr>
                <w:tcW w:w="960" w:type="dxa"/>
                <w:tcBorders>
                  <w:top w:val="nil"/>
                  <w:left w:val="nil"/>
                  <w:bottom w:val="nil"/>
                  <w:right w:val="nil"/>
                </w:tcBorders>
                <w:shd w:val="clear" w:color="auto" w:fill="auto"/>
                <w:noWrap/>
                <w:vAlign w:val="bottom"/>
                <w:hideMark/>
              </w:tcPr>
            </w:tcPrChange>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938" w:author="Nate Bachmeier [AWS-SA]" w:date="2023-02-25T11:26:00Z"/>
                <w:rFonts w:ascii="Calibri" w:eastAsia="Times New Roman" w:hAnsi="Calibri" w:cs="Calibri"/>
                <w:color w:val="000000"/>
                <w:sz w:val="22"/>
              </w:rPr>
            </w:pPr>
            <w:ins w:id="7939" w:author="Nate Bachmeier [AWS-SA]" w:date="2023-02-25T11:26:00Z">
              <w:r w:rsidRPr="00E16572">
                <w:rPr>
                  <w:rFonts w:ascii="Calibri" w:eastAsia="Times New Roman" w:hAnsi="Calibri" w:cs="Calibri"/>
                  <w:color w:val="000000"/>
                  <w:sz w:val="22"/>
                </w:rPr>
                <w:t>487</w:t>
              </w:r>
            </w:ins>
          </w:p>
        </w:tc>
      </w:tr>
      <w:tr w:rsidR="00E16572" w:rsidRPr="00E16572" w14:paraId="38785109" w14:textId="77777777" w:rsidTr="00E16572">
        <w:trPr>
          <w:cnfStyle w:val="000000100000" w:firstRow="0" w:lastRow="0" w:firstColumn="0" w:lastColumn="0" w:oddVBand="0" w:evenVBand="0" w:oddHBand="1" w:evenHBand="0" w:firstRowFirstColumn="0" w:firstRowLastColumn="0" w:lastRowFirstColumn="0" w:lastRowLastColumn="0"/>
          <w:trHeight w:val="300"/>
          <w:ins w:id="7940" w:author="Nate Bachmeier [AWS-SA]" w:date="2023-02-25T11:26:00Z"/>
          <w:trPrChange w:id="794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942" w:author="Nate Bachmeier [AWS-SA]" w:date="2023-02-25T11:26:00Z">
              <w:tcPr>
                <w:tcW w:w="4740" w:type="dxa"/>
                <w:tcBorders>
                  <w:top w:val="nil"/>
                  <w:left w:val="nil"/>
                  <w:bottom w:val="nil"/>
                  <w:right w:val="nil"/>
                </w:tcBorders>
                <w:shd w:val="clear" w:color="auto" w:fill="auto"/>
                <w:noWrap/>
                <w:vAlign w:val="bottom"/>
                <w:hideMark/>
              </w:tcPr>
            </w:tcPrChange>
          </w:tcPr>
          <w:p w14:paraId="2D11FBD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943" w:author="Nate Bachmeier [AWS-SA]" w:date="2023-02-25T11:26:00Z"/>
                <w:rFonts w:ascii="Calibri" w:eastAsia="Times New Roman" w:hAnsi="Calibri" w:cs="Calibri"/>
                <w:b w:val="0"/>
                <w:bCs w:val="0"/>
                <w:color w:val="000000"/>
                <w:sz w:val="22"/>
                <w:rPrChange w:id="7944" w:author="Nate Bachmeier [AWS-SA]" w:date="2023-02-25T11:29:00Z">
                  <w:rPr>
                    <w:ins w:id="7945" w:author="Nate Bachmeier [AWS-SA]" w:date="2023-02-25T11:26:00Z"/>
                    <w:rFonts w:ascii="Calibri" w:eastAsia="Times New Roman" w:hAnsi="Calibri" w:cs="Calibri"/>
                    <w:color w:val="000000"/>
                    <w:sz w:val="22"/>
                  </w:rPr>
                </w:rPrChange>
              </w:rPr>
            </w:pPr>
            <w:ins w:id="7946" w:author="Nate Bachmeier [AWS-SA]" w:date="2023-02-25T11:26:00Z">
              <w:r w:rsidRPr="00E16572">
                <w:rPr>
                  <w:rFonts w:ascii="Calibri" w:eastAsia="Times New Roman" w:hAnsi="Calibri" w:cs="Calibri"/>
                  <w:b w:val="0"/>
                  <w:bCs w:val="0"/>
                  <w:color w:val="000000"/>
                  <w:sz w:val="22"/>
                  <w:rPrChange w:id="7947" w:author="Nate Bachmeier [AWS-SA]" w:date="2023-02-25T11:29:00Z">
                    <w:rPr>
                      <w:rFonts w:ascii="Calibri" w:eastAsia="Times New Roman" w:hAnsi="Calibri" w:cs="Calibri"/>
                      <w:color w:val="000000"/>
                      <w:sz w:val="22"/>
                    </w:rPr>
                  </w:rPrChange>
                </w:rPr>
                <w:t>tap dancing</w:t>
              </w:r>
            </w:ins>
          </w:p>
        </w:tc>
        <w:tc>
          <w:tcPr>
            <w:tcW w:w="960" w:type="dxa"/>
            <w:noWrap/>
            <w:hideMark/>
            <w:tcPrChange w:id="7948" w:author="Nate Bachmeier [AWS-SA]" w:date="2023-02-25T11:26:00Z">
              <w:tcPr>
                <w:tcW w:w="960" w:type="dxa"/>
                <w:tcBorders>
                  <w:top w:val="nil"/>
                  <w:left w:val="nil"/>
                  <w:bottom w:val="nil"/>
                  <w:right w:val="nil"/>
                </w:tcBorders>
                <w:shd w:val="clear" w:color="auto" w:fill="auto"/>
                <w:noWrap/>
                <w:vAlign w:val="bottom"/>
                <w:hideMark/>
              </w:tcPr>
            </w:tcPrChange>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949" w:author="Nate Bachmeier [AWS-SA]" w:date="2023-02-25T11:26:00Z"/>
                <w:rFonts w:ascii="Calibri" w:eastAsia="Times New Roman" w:hAnsi="Calibri" w:cs="Calibri"/>
                <w:color w:val="000000"/>
                <w:sz w:val="22"/>
              </w:rPr>
            </w:pPr>
            <w:ins w:id="7950" w:author="Nate Bachmeier [AWS-SA]" w:date="2023-02-25T11:26:00Z">
              <w:r w:rsidRPr="00E16572">
                <w:rPr>
                  <w:rFonts w:ascii="Calibri" w:eastAsia="Times New Roman" w:hAnsi="Calibri" w:cs="Calibri"/>
                  <w:color w:val="000000"/>
                  <w:sz w:val="22"/>
                </w:rPr>
                <w:t>738</w:t>
              </w:r>
            </w:ins>
          </w:p>
        </w:tc>
      </w:tr>
      <w:tr w:rsidR="00E16572" w:rsidRPr="00E16572" w14:paraId="43C11EAA" w14:textId="77777777" w:rsidTr="00E16572">
        <w:trPr>
          <w:trHeight w:val="300"/>
          <w:ins w:id="7951" w:author="Nate Bachmeier [AWS-SA]" w:date="2023-02-25T11:26:00Z"/>
          <w:trPrChange w:id="795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953" w:author="Nate Bachmeier [AWS-SA]" w:date="2023-02-25T11:26:00Z">
              <w:tcPr>
                <w:tcW w:w="4740" w:type="dxa"/>
                <w:tcBorders>
                  <w:top w:val="nil"/>
                  <w:left w:val="nil"/>
                  <w:bottom w:val="nil"/>
                  <w:right w:val="nil"/>
                </w:tcBorders>
                <w:shd w:val="clear" w:color="auto" w:fill="auto"/>
                <w:noWrap/>
                <w:vAlign w:val="bottom"/>
                <w:hideMark/>
              </w:tcPr>
            </w:tcPrChange>
          </w:tcPr>
          <w:p w14:paraId="7AC99970" w14:textId="77777777" w:rsidR="00E16572" w:rsidRPr="00E16572" w:rsidRDefault="00E16572" w:rsidP="00E16572">
            <w:pPr>
              <w:spacing w:line="240" w:lineRule="auto"/>
              <w:ind w:firstLine="0"/>
              <w:rPr>
                <w:ins w:id="7954" w:author="Nate Bachmeier [AWS-SA]" w:date="2023-02-25T11:26:00Z"/>
                <w:rFonts w:ascii="Calibri" w:eastAsia="Times New Roman" w:hAnsi="Calibri" w:cs="Calibri"/>
                <w:b w:val="0"/>
                <w:bCs w:val="0"/>
                <w:color w:val="000000"/>
                <w:sz w:val="22"/>
                <w:rPrChange w:id="7955" w:author="Nate Bachmeier [AWS-SA]" w:date="2023-02-25T11:29:00Z">
                  <w:rPr>
                    <w:ins w:id="7956" w:author="Nate Bachmeier [AWS-SA]" w:date="2023-02-25T11:26:00Z"/>
                    <w:rFonts w:ascii="Calibri" w:eastAsia="Times New Roman" w:hAnsi="Calibri" w:cs="Calibri"/>
                    <w:color w:val="000000"/>
                    <w:sz w:val="22"/>
                  </w:rPr>
                </w:rPrChange>
              </w:rPr>
            </w:pPr>
            <w:ins w:id="7957" w:author="Nate Bachmeier [AWS-SA]" w:date="2023-02-25T11:26:00Z">
              <w:r w:rsidRPr="00E16572">
                <w:rPr>
                  <w:rFonts w:ascii="Calibri" w:eastAsia="Times New Roman" w:hAnsi="Calibri" w:cs="Calibri"/>
                  <w:b w:val="0"/>
                  <w:bCs w:val="0"/>
                  <w:color w:val="000000"/>
                  <w:sz w:val="22"/>
                  <w:rPrChange w:id="7958" w:author="Nate Bachmeier [AWS-SA]" w:date="2023-02-25T11:29:00Z">
                    <w:rPr>
                      <w:rFonts w:ascii="Calibri" w:eastAsia="Times New Roman" w:hAnsi="Calibri" w:cs="Calibri"/>
                      <w:color w:val="000000"/>
                      <w:sz w:val="22"/>
                    </w:rPr>
                  </w:rPrChange>
                </w:rPr>
                <w:t>tapping guitar</w:t>
              </w:r>
            </w:ins>
          </w:p>
        </w:tc>
        <w:tc>
          <w:tcPr>
            <w:tcW w:w="960" w:type="dxa"/>
            <w:noWrap/>
            <w:hideMark/>
            <w:tcPrChange w:id="7959" w:author="Nate Bachmeier [AWS-SA]" w:date="2023-02-25T11:26:00Z">
              <w:tcPr>
                <w:tcW w:w="960" w:type="dxa"/>
                <w:tcBorders>
                  <w:top w:val="nil"/>
                  <w:left w:val="nil"/>
                  <w:bottom w:val="nil"/>
                  <w:right w:val="nil"/>
                </w:tcBorders>
                <w:shd w:val="clear" w:color="auto" w:fill="auto"/>
                <w:noWrap/>
                <w:vAlign w:val="bottom"/>
                <w:hideMark/>
              </w:tcPr>
            </w:tcPrChange>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960" w:author="Nate Bachmeier [AWS-SA]" w:date="2023-02-25T11:26:00Z"/>
                <w:rFonts w:ascii="Calibri" w:eastAsia="Times New Roman" w:hAnsi="Calibri" w:cs="Calibri"/>
                <w:color w:val="000000"/>
                <w:sz w:val="22"/>
              </w:rPr>
            </w:pPr>
            <w:ins w:id="7961" w:author="Nate Bachmeier [AWS-SA]" w:date="2023-02-25T11:26:00Z">
              <w:r w:rsidRPr="00E16572">
                <w:rPr>
                  <w:rFonts w:ascii="Calibri" w:eastAsia="Times New Roman" w:hAnsi="Calibri" w:cs="Calibri"/>
                  <w:color w:val="000000"/>
                  <w:sz w:val="22"/>
                </w:rPr>
                <w:t>850</w:t>
              </w:r>
            </w:ins>
          </w:p>
        </w:tc>
      </w:tr>
      <w:tr w:rsidR="00E16572" w:rsidRPr="00E16572" w14:paraId="6260CC74" w14:textId="77777777" w:rsidTr="00E16572">
        <w:trPr>
          <w:cnfStyle w:val="000000100000" w:firstRow="0" w:lastRow="0" w:firstColumn="0" w:lastColumn="0" w:oddVBand="0" w:evenVBand="0" w:oddHBand="1" w:evenHBand="0" w:firstRowFirstColumn="0" w:firstRowLastColumn="0" w:lastRowFirstColumn="0" w:lastRowLastColumn="0"/>
          <w:trHeight w:val="300"/>
          <w:ins w:id="7962" w:author="Nate Bachmeier [AWS-SA]" w:date="2023-02-25T11:26:00Z"/>
          <w:trPrChange w:id="796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964" w:author="Nate Bachmeier [AWS-SA]" w:date="2023-02-25T11:26:00Z">
              <w:tcPr>
                <w:tcW w:w="4740" w:type="dxa"/>
                <w:tcBorders>
                  <w:top w:val="nil"/>
                  <w:left w:val="nil"/>
                  <w:bottom w:val="nil"/>
                  <w:right w:val="nil"/>
                </w:tcBorders>
                <w:shd w:val="clear" w:color="auto" w:fill="auto"/>
                <w:noWrap/>
                <w:vAlign w:val="bottom"/>
                <w:hideMark/>
              </w:tcPr>
            </w:tcPrChange>
          </w:tcPr>
          <w:p w14:paraId="62C239F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965" w:author="Nate Bachmeier [AWS-SA]" w:date="2023-02-25T11:26:00Z"/>
                <w:rFonts w:ascii="Calibri" w:eastAsia="Times New Roman" w:hAnsi="Calibri" w:cs="Calibri"/>
                <w:b w:val="0"/>
                <w:bCs w:val="0"/>
                <w:color w:val="000000"/>
                <w:sz w:val="22"/>
                <w:rPrChange w:id="7966" w:author="Nate Bachmeier [AWS-SA]" w:date="2023-02-25T11:29:00Z">
                  <w:rPr>
                    <w:ins w:id="7967" w:author="Nate Bachmeier [AWS-SA]" w:date="2023-02-25T11:26:00Z"/>
                    <w:rFonts w:ascii="Calibri" w:eastAsia="Times New Roman" w:hAnsi="Calibri" w:cs="Calibri"/>
                    <w:color w:val="000000"/>
                    <w:sz w:val="22"/>
                  </w:rPr>
                </w:rPrChange>
              </w:rPr>
            </w:pPr>
            <w:ins w:id="7968" w:author="Nate Bachmeier [AWS-SA]" w:date="2023-02-25T11:26:00Z">
              <w:r w:rsidRPr="00E16572">
                <w:rPr>
                  <w:rFonts w:ascii="Calibri" w:eastAsia="Times New Roman" w:hAnsi="Calibri" w:cs="Calibri"/>
                  <w:b w:val="0"/>
                  <w:bCs w:val="0"/>
                  <w:color w:val="000000"/>
                  <w:sz w:val="22"/>
                  <w:rPrChange w:id="7969" w:author="Nate Bachmeier [AWS-SA]" w:date="2023-02-25T11:29:00Z">
                    <w:rPr>
                      <w:rFonts w:ascii="Calibri" w:eastAsia="Times New Roman" w:hAnsi="Calibri" w:cs="Calibri"/>
                      <w:color w:val="000000"/>
                      <w:sz w:val="22"/>
                    </w:rPr>
                  </w:rPrChange>
                </w:rPr>
                <w:t>tapping pen</w:t>
              </w:r>
            </w:ins>
          </w:p>
        </w:tc>
        <w:tc>
          <w:tcPr>
            <w:tcW w:w="960" w:type="dxa"/>
            <w:noWrap/>
            <w:hideMark/>
            <w:tcPrChange w:id="7970" w:author="Nate Bachmeier [AWS-SA]" w:date="2023-02-25T11:26:00Z">
              <w:tcPr>
                <w:tcW w:w="960" w:type="dxa"/>
                <w:tcBorders>
                  <w:top w:val="nil"/>
                  <w:left w:val="nil"/>
                  <w:bottom w:val="nil"/>
                  <w:right w:val="nil"/>
                </w:tcBorders>
                <w:shd w:val="clear" w:color="auto" w:fill="auto"/>
                <w:noWrap/>
                <w:vAlign w:val="bottom"/>
                <w:hideMark/>
              </w:tcPr>
            </w:tcPrChange>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971" w:author="Nate Bachmeier [AWS-SA]" w:date="2023-02-25T11:26:00Z"/>
                <w:rFonts w:ascii="Calibri" w:eastAsia="Times New Roman" w:hAnsi="Calibri" w:cs="Calibri"/>
                <w:color w:val="000000"/>
                <w:sz w:val="22"/>
              </w:rPr>
            </w:pPr>
            <w:ins w:id="7972" w:author="Nate Bachmeier [AWS-SA]" w:date="2023-02-25T11:26:00Z">
              <w:r w:rsidRPr="00E16572">
                <w:rPr>
                  <w:rFonts w:ascii="Calibri" w:eastAsia="Times New Roman" w:hAnsi="Calibri" w:cs="Calibri"/>
                  <w:color w:val="000000"/>
                  <w:sz w:val="22"/>
                </w:rPr>
                <w:t>702</w:t>
              </w:r>
            </w:ins>
          </w:p>
        </w:tc>
      </w:tr>
      <w:tr w:rsidR="00E16572" w:rsidRPr="00E16572" w14:paraId="5674F22E" w14:textId="77777777" w:rsidTr="00E16572">
        <w:trPr>
          <w:trHeight w:val="300"/>
          <w:ins w:id="7973" w:author="Nate Bachmeier [AWS-SA]" w:date="2023-02-25T11:26:00Z"/>
          <w:trPrChange w:id="797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975" w:author="Nate Bachmeier [AWS-SA]" w:date="2023-02-25T11:26:00Z">
              <w:tcPr>
                <w:tcW w:w="4740" w:type="dxa"/>
                <w:tcBorders>
                  <w:top w:val="nil"/>
                  <w:left w:val="nil"/>
                  <w:bottom w:val="nil"/>
                  <w:right w:val="nil"/>
                </w:tcBorders>
                <w:shd w:val="clear" w:color="auto" w:fill="auto"/>
                <w:noWrap/>
                <w:vAlign w:val="bottom"/>
                <w:hideMark/>
              </w:tcPr>
            </w:tcPrChange>
          </w:tcPr>
          <w:p w14:paraId="3690749A" w14:textId="77777777" w:rsidR="00E16572" w:rsidRPr="00E16572" w:rsidRDefault="00E16572" w:rsidP="00E16572">
            <w:pPr>
              <w:spacing w:line="240" w:lineRule="auto"/>
              <w:ind w:firstLine="0"/>
              <w:rPr>
                <w:ins w:id="7976" w:author="Nate Bachmeier [AWS-SA]" w:date="2023-02-25T11:26:00Z"/>
                <w:rFonts w:ascii="Calibri" w:eastAsia="Times New Roman" w:hAnsi="Calibri" w:cs="Calibri"/>
                <w:b w:val="0"/>
                <w:bCs w:val="0"/>
                <w:color w:val="000000"/>
                <w:sz w:val="22"/>
                <w:rPrChange w:id="7977" w:author="Nate Bachmeier [AWS-SA]" w:date="2023-02-25T11:29:00Z">
                  <w:rPr>
                    <w:ins w:id="7978" w:author="Nate Bachmeier [AWS-SA]" w:date="2023-02-25T11:26:00Z"/>
                    <w:rFonts w:ascii="Calibri" w:eastAsia="Times New Roman" w:hAnsi="Calibri" w:cs="Calibri"/>
                    <w:color w:val="000000"/>
                    <w:sz w:val="22"/>
                  </w:rPr>
                </w:rPrChange>
              </w:rPr>
            </w:pPr>
            <w:ins w:id="7979" w:author="Nate Bachmeier [AWS-SA]" w:date="2023-02-25T11:26:00Z">
              <w:r w:rsidRPr="00E16572">
                <w:rPr>
                  <w:rFonts w:ascii="Calibri" w:eastAsia="Times New Roman" w:hAnsi="Calibri" w:cs="Calibri"/>
                  <w:b w:val="0"/>
                  <w:bCs w:val="0"/>
                  <w:color w:val="000000"/>
                  <w:sz w:val="22"/>
                  <w:rPrChange w:id="7980" w:author="Nate Bachmeier [AWS-SA]" w:date="2023-02-25T11:29:00Z">
                    <w:rPr>
                      <w:rFonts w:ascii="Calibri" w:eastAsia="Times New Roman" w:hAnsi="Calibri" w:cs="Calibri"/>
                      <w:color w:val="000000"/>
                      <w:sz w:val="22"/>
                    </w:rPr>
                  </w:rPrChange>
                </w:rPr>
                <w:t>tasting beer</w:t>
              </w:r>
            </w:ins>
          </w:p>
        </w:tc>
        <w:tc>
          <w:tcPr>
            <w:tcW w:w="960" w:type="dxa"/>
            <w:noWrap/>
            <w:hideMark/>
            <w:tcPrChange w:id="7981" w:author="Nate Bachmeier [AWS-SA]" w:date="2023-02-25T11:26:00Z">
              <w:tcPr>
                <w:tcW w:w="960" w:type="dxa"/>
                <w:tcBorders>
                  <w:top w:val="nil"/>
                  <w:left w:val="nil"/>
                  <w:bottom w:val="nil"/>
                  <w:right w:val="nil"/>
                </w:tcBorders>
                <w:shd w:val="clear" w:color="auto" w:fill="auto"/>
                <w:noWrap/>
                <w:vAlign w:val="bottom"/>
                <w:hideMark/>
              </w:tcPr>
            </w:tcPrChange>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982" w:author="Nate Bachmeier [AWS-SA]" w:date="2023-02-25T11:26:00Z"/>
                <w:rFonts w:ascii="Calibri" w:eastAsia="Times New Roman" w:hAnsi="Calibri" w:cs="Calibri"/>
                <w:color w:val="000000"/>
                <w:sz w:val="22"/>
              </w:rPr>
            </w:pPr>
            <w:ins w:id="7983" w:author="Nate Bachmeier [AWS-SA]" w:date="2023-02-25T11:26:00Z">
              <w:r w:rsidRPr="00E16572">
                <w:rPr>
                  <w:rFonts w:ascii="Calibri" w:eastAsia="Times New Roman" w:hAnsi="Calibri" w:cs="Calibri"/>
                  <w:color w:val="000000"/>
                  <w:sz w:val="22"/>
                </w:rPr>
                <w:t>609</w:t>
              </w:r>
            </w:ins>
          </w:p>
        </w:tc>
      </w:tr>
      <w:tr w:rsidR="00E16572" w:rsidRPr="00E16572" w14:paraId="71CB92A2" w14:textId="77777777" w:rsidTr="00E16572">
        <w:trPr>
          <w:cnfStyle w:val="000000100000" w:firstRow="0" w:lastRow="0" w:firstColumn="0" w:lastColumn="0" w:oddVBand="0" w:evenVBand="0" w:oddHBand="1" w:evenHBand="0" w:firstRowFirstColumn="0" w:firstRowLastColumn="0" w:lastRowFirstColumn="0" w:lastRowLastColumn="0"/>
          <w:trHeight w:val="300"/>
          <w:ins w:id="7984" w:author="Nate Bachmeier [AWS-SA]" w:date="2023-02-25T11:26:00Z"/>
          <w:trPrChange w:id="79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986" w:author="Nate Bachmeier [AWS-SA]" w:date="2023-02-25T11:26:00Z">
              <w:tcPr>
                <w:tcW w:w="4740" w:type="dxa"/>
                <w:tcBorders>
                  <w:top w:val="nil"/>
                  <w:left w:val="nil"/>
                  <w:bottom w:val="nil"/>
                  <w:right w:val="nil"/>
                </w:tcBorders>
                <w:shd w:val="clear" w:color="auto" w:fill="auto"/>
                <w:noWrap/>
                <w:vAlign w:val="bottom"/>
                <w:hideMark/>
              </w:tcPr>
            </w:tcPrChange>
          </w:tcPr>
          <w:p w14:paraId="5F7BB8F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987" w:author="Nate Bachmeier [AWS-SA]" w:date="2023-02-25T11:26:00Z"/>
                <w:rFonts w:ascii="Calibri" w:eastAsia="Times New Roman" w:hAnsi="Calibri" w:cs="Calibri"/>
                <w:b w:val="0"/>
                <w:bCs w:val="0"/>
                <w:color w:val="000000"/>
                <w:sz w:val="22"/>
                <w:rPrChange w:id="7988" w:author="Nate Bachmeier [AWS-SA]" w:date="2023-02-25T11:29:00Z">
                  <w:rPr>
                    <w:ins w:id="7989" w:author="Nate Bachmeier [AWS-SA]" w:date="2023-02-25T11:26:00Z"/>
                    <w:rFonts w:ascii="Calibri" w:eastAsia="Times New Roman" w:hAnsi="Calibri" w:cs="Calibri"/>
                    <w:color w:val="000000"/>
                    <w:sz w:val="22"/>
                  </w:rPr>
                </w:rPrChange>
              </w:rPr>
            </w:pPr>
            <w:ins w:id="7990" w:author="Nate Bachmeier [AWS-SA]" w:date="2023-02-25T11:26:00Z">
              <w:r w:rsidRPr="00E16572">
                <w:rPr>
                  <w:rFonts w:ascii="Calibri" w:eastAsia="Times New Roman" w:hAnsi="Calibri" w:cs="Calibri"/>
                  <w:b w:val="0"/>
                  <w:bCs w:val="0"/>
                  <w:color w:val="000000"/>
                  <w:sz w:val="22"/>
                  <w:rPrChange w:id="7991" w:author="Nate Bachmeier [AWS-SA]" w:date="2023-02-25T11:29:00Z">
                    <w:rPr>
                      <w:rFonts w:ascii="Calibri" w:eastAsia="Times New Roman" w:hAnsi="Calibri" w:cs="Calibri"/>
                      <w:color w:val="000000"/>
                      <w:sz w:val="22"/>
                    </w:rPr>
                  </w:rPrChange>
                </w:rPr>
                <w:t>tasting food</w:t>
              </w:r>
            </w:ins>
          </w:p>
        </w:tc>
        <w:tc>
          <w:tcPr>
            <w:tcW w:w="960" w:type="dxa"/>
            <w:noWrap/>
            <w:hideMark/>
            <w:tcPrChange w:id="7992" w:author="Nate Bachmeier [AWS-SA]" w:date="2023-02-25T11:26:00Z">
              <w:tcPr>
                <w:tcW w:w="960" w:type="dxa"/>
                <w:tcBorders>
                  <w:top w:val="nil"/>
                  <w:left w:val="nil"/>
                  <w:bottom w:val="nil"/>
                  <w:right w:val="nil"/>
                </w:tcBorders>
                <w:shd w:val="clear" w:color="auto" w:fill="auto"/>
                <w:noWrap/>
                <w:vAlign w:val="bottom"/>
                <w:hideMark/>
              </w:tcPr>
            </w:tcPrChange>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993" w:author="Nate Bachmeier [AWS-SA]" w:date="2023-02-25T11:26:00Z"/>
                <w:rFonts w:ascii="Calibri" w:eastAsia="Times New Roman" w:hAnsi="Calibri" w:cs="Calibri"/>
                <w:color w:val="000000"/>
                <w:sz w:val="22"/>
              </w:rPr>
            </w:pPr>
            <w:ins w:id="7994" w:author="Nate Bachmeier [AWS-SA]" w:date="2023-02-25T11:26:00Z">
              <w:r w:rsidRPr="00E16572">
                <w:rPr>
                  <w:rFonts w:ascii="Calibri" w:eastAsia="Times New Roman" w:hAnsi="Calibri" w:cs="Calibri"/>
                  <w:color w:val="000000"/>
                  <w:sz w:val="22"/>
                </w:rPr>
                <w:t>732</w:t>
              </w:r>
            </w:ins>
          </w:p>
        </w:tc>
      </w:tr>
      <w:tr w:rsidR="00E16572" w:rsidRPr="00E16572" w14:paraId="5EF2A7EB" w14:textId="77777777" w:rsidTr="00E16572">
        <w:trPr>
          <w:trHeight w:val="300"/>
          <w:ins w:id="7995" w:author="Nate Bachmeier [AWS-SA]" w:date="2023-02-25T11:26:00Z"/>
          <w:trPrChange w:id="799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7997" w:author="Nate Bachmeier [AWS-SA]" w:date="2023-02-25T11:26:00Z">
              <w:tcPr>
                <w:tcW w:w="4740" w:type="dxa"/>
                <w:tcBorders>
                  <w:top w:val="nil"/>
                  <w:left w:val="nil"/>
                  <w:bottom w:val="nil"/>
                  <w:right w:val="nil"/>
                </w:tcBorders>
                <w:shd w:val="clear" w:color="auto" w:fill="auto"/>
                <w:noWrap/>
                <w:vAlign w:val="bottom"/>
                <w:hideMark/>
              </w:tcPr>
            </w:tcPrChange>
          </w:tcPr>
          <w:p w14:paraId="29C54AC3" w14:textId="77777777" w:rsidR="00E16572" w:rsidRPr="00E16572" w:rsidRDefault="00E16572" w:rsidP="00E16572">
            <w:pPr>
              <w:spacing w:line="240" w:lineRule="auto"/>
              <w:ind w:firstLine="0"/>
              <w:rPr>
                <w:ins w:id="7998" w:author="Nate Bachmeier [AWS-SA]" w:date="2023-02-25T11:26:00Z"/>
                <w:rFonts w:ascii="Calibri" w:eastAsia="Times New Roman" w:hAnsi="Calibri" w:cs="Calibri"/>
                <w:b w:val="0"/>
                <w:bCs w:val="0"/>
                <w:color w:val="000000"/>
                <w:sz w:val="22"/>
                <w:rPrChange w:id="7999" w:author="Nate Bachmeier [AWS-SA]" w:date="2023-02-25T11:29:00Z">
                  <w:rPr>
                    <w:ins w:id="8000" w:author="Nate Bachmeier [AWS-SA]" w:date="2023-02-25T11:26:00Z"/>
                    <w:rFonts w:ascii="Calibri" w:eastAsia="Times New Roman" w:hAnsi="Calibri" w:cs="Calibri"/>
                    <w:color w:val="000000"/>
                    <w:sz w:val="22"/>
                  </w:rPr>
                </w:rPrChange>
              </w:rPr>
            </w:pPr>
            <w:ins w:id="8001" w:author="Nate Bachmeier [AWS-SA]" w:date="2023-02-25T11:26:00Z">
              <w:r w:rsidRPr="00E16572">
                <w:rPr>
                  <w:rFonts w:ascii="Calibri" w:eastAsia="Times New Roman" w:hAnsi="Calibri" w:cs="Calibri"/>
                  <w:b w:val="0"/>
                  <w:bCs w:val="0"/>
                  <w:color w:val="000000"/>
                  <w:sz w:val="22"/>
                  <w:rPrChange w:id="8002" w:author="Nate Bachmeier [AWS-SA]" w:date="2023-02-25T11:29:00Z">
                    <w:rPr>
                      <w:rFonts w:ascii="Calibri" w:eastAsia="Times New Roman" w:hAnsi="Calibri" w:cs="Calibri"/>
                      <w:color w:val="000000"/>
                      <w:sz w:val="22"/>
                    </w:rPr>
                  </w:rPrChange>
                </w:rPr>
                <w:t>tasting wine</w:t>
              </w:r>
            </w:ins>
          </w:p>
        </w:tc>
        <w:tc>
          <w:tcPr>
            <w:tcW w:w="960" w:type="dxa"/>
            <w:noWrap/>
            <w:hideMark/>
            <w:tcPrChange w:id="8003" w:author="Nate Bachmeier [AWS-SA]" w:date="2023-02-25T11:26:00Z">
              <w:tcPr>
                <w:tcW w:w="960" w:type="dxa"/>
                <w:tcBorders>
                  <w:top w:val="nil"/>
                  <w:left w:val="nil"/>
                  <w:bottom w:val="nil"/>
                  <w:right w:val="nil"/>
                </w:tcBorders>
                <w:shd w:val="clear" w:color="auto" w:fill="auto"/>
                <w:noWrap/>
                <w:vAlign w:val="bottom"/>
                <w:hideMark/>
              </w:tcPr>
            </w:tcPrChange>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004" w:author="Nate Bachmeier [AWS-SA]" w:date="2023-02-25T11:26:00Z"/>
                <w:rFonts w:ascii="Calibri" w:eastAsia="Times New Roman" w:hAnsi="Calibri" w:cs="Calibri"/>
                <w:color w:val="000000"/>
                <w:sz w:val="22"/>
              </w:rPr>
            </w:pPr>
            <w:ins w:id="8005" w:author="Nate Bachmeier [AWS-SA]" w:date="2023-02-25T11:26:00Z">
              <w:r w:rsidRPr="00E16572">
                <w:rPr>
                  <w:rFonts w:ascii="Calibri" w:eastAsia="Times New Roman" w:hAnsi="Calibri" w:cs="Calibri"/>
                  <w:color w:val="000000"/>
                  <w:sz w:val="22"/>
                </w:rPr>
                <w:t>512</w:t>
              </w:r>
            </w:ins>
          </w:p>
        </w:tc>
      </w:tr>
      <w:tr w:rsidR="00E16572" w:rsidRPr="00E16572" w14:paraId="5B252A31" w14:textId="77777777" w:rsidTr="00E16572">
        <w:trPr>
          <w:cnfStyle w:val="000000100000" w:firstRow="0" w:lastRow="0" w:firstColumn="0" w:lastColumn="0" w:oddVBand="0" w:evenVBand="0" w:oddHBand="1" w:evenHBand="0" w:firstRowFirstColumn="0" w:firstRowLastColumn="0" w:lastRowFirstColumn="0" w:lastRowLastColumn="0"/>
          <w:trHeight w:val="300"/>
          <w:ins w:id="8006" w:author="Nate Bachmeier [AWS-SA]" w:date="2023-02-25T11:26:00Z"/>
          <w:trPrChange w:id="800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008" w:author="Nate Bachmeier [AWS-SA]" w:date="2023-02-25T11:26:00Z">
              <w:tcPr>
                <w:tcW w:w="4740" w:type="dxa"/>
                <w:tcBorders>
                  <w:top w:val="nil"/>
                  <w:left w:val="nil"/>
                  <w:bottom w:val="nil"/>
                  <w:right w:val="nil"/>
                </w:tcBorders>
                <w:shd w:val="clear" w:color="auto" w:fill="auto"/>
                <w:noWrap/>
                <w:vAlign w:val="bottom"/>
                <w:hideMark/>
              </w:tcPr>
            </w:tcPrChange>
          </w:tcPr>
          <w:p w14:paraId="1E20D9B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009" w:author="Nate Bachmeier [AWS-SA]" w:date="2023-02-25T11:26:00Z"/>
                <w:rFonts w:ascii="Calibri" w:eastAsia="Times New Roman" w:hAnsi="Calibri" w:cs="Calibri"/>
                <w:b w:val="0"/>
                <w:bCs w:val="0"/>
                <w:color w:val="000000"/>
                <w:sz w:val="22"/>
                <w:rPrChange w:id="8010" w:author="Nate Bachmeier [AWS-SA]" w:date="2023-02-25T11:29:00Z">
                  <w:rPr>
                    <w:ins w:id="8011" w:author="Nate Bachmeier [AWS-SA]" w:date="2023-02-25T11:26:00Z"/>
                    <w:rFonts w:ascii="Calibri" w:eastAsia="Times New Roman" w:hAnsi="Calibri" w:cs="Calibri"/>
                    <w:color w:val="000000"/>
                    <w:sz w:val="22"/>
                  </w:rPr>
                </w:rPrChange>
              </w:rPr>
            </w:pPr>
            <w:ins w:id="8012" w:author="Nate Bachmeier [AWS-SA]" w:date="2023-02-25T11:26:00Z">
              <w:r w:rsidRPr="00E16572">
                <w:rPr>
                  <w:rFonts w:ascii="Calibri" w:eastAsia="Times New Roman" w:hAnsi="Calibri" w:cs="Calibri"/>
                  <w:b w:val="0"/>
                  <w:bCs w:val="0"/>
                  <w:color w:val="000000"/>
                  <w:sz w:val="22"/>
                  <w:rPrChange w:id="8013" w:author="Nate Bachmeier [AWS-SA]" w:date="2023-02-25T11:29:00Z">
                    <w:rPr>
                      <w:rFonts w:ascii="Calibri" w:eastAsia="Times New Roman" w:hAnsi="Calibri" w:cs="Calibri"/>
                      <w:color w:val="000000"/>
                      <w:sz w:val="22"/>
                    </w:rPr>
                  </w:rPrChange>
                </w:rPr>
                <w:t>testifying</w:t>
              </w:r>
            </w:ins>
          </w:p>
        </w:tc>
        <w:tc>
          <w:tcPr>
            <w:tcW w:w="960" w:type="dxa"/>
            <w:noWrap/>
            <w:hideMark/>
            <w:tcPrChange w:id="8014" w:author="Nate Bachmeier [AWS-SA]" w:date="2023-02-25T11:26:00Z">
              <w:tcPr>
                <w:tcW w:w="960" w:type="dxa"/>
                <w:tcBorders>
                  <w:top w:val="nil"/>
                  <w:left w:val="nil"/>
                  <w:bottom w:val="nil"/>
                  <w:right w:val="nil"/>
                </w:tcBorders>
                <w:shd w:val="clear" w:color="auto" w:fill="auto"/>
                <w:noWrap/>
                <w:vAlign w:val="bottom"/>
                <w:hideMark/>
              </w:tcPr>
            </w:tcPrChange>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015" w:author="Nate Bachmeier [AWS-SA]" w:date="2023-02-25T11:26:00Z"/>
                <w:rFonts w:ascii="Calibri" w:eastAsia="Times New Roman" w:hAnsi="Calibri" w:cs="Calibri"/>
                <w:color w:val="000000"/>
                <w:sz w:val="22"/>
              </w:rPr>
            </w:pPr>
            <w:ins w:id="8016" w:author="Nate Bachmeier [AWS-SA]" w:date="2023-02-25T11:26:00Z">
              <w:r w:rsidRPr="00E16572">
                <w:rPr>
                  <w:rFonts w:ascii="Calibri" w:eastAsia="Times New Roman" w:hAnsi="Calibri" w:cs="Calibri"/>
                  <w:color w:val="000000"/>
                  <w:sz w:val="22"/>
                </w:rPr>
                <w:t>478</w:t>
              </w:r>
            </w:ins>
          </w:p>
        </w:tc>
      </w:tr>
      <w:tr w:rsidR="00E16572" w:rsidRPr="00E16572" w14:paraId="4A3F3E06" w14:textId="77777777" w:rsidTr="00E16572">
        <w:trPr>
          <w:trHeight w:val="300"/>
          <w:ins w:id="8017" w:author="Nate Bachmeier [AWS-SA]" w:date="2023-02-25T11:26:00Z"/>
          <w:trPrChange w:id="801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019" w:author="Nate Bachmeier [AWS-SA]" w:date="2023-02-25T11:26:00Z">
              <w:tcPr>
                <w:tcW w:w="4740" w:type="dxa"/>
                <w:tcBorders>
                  <w:top w:val="nil"/>
                  <w:left w:val="nil"/>
                  <w:bottom w:val="nil"/>
                  <w:right w:val="nil"/>
                </w:tcBorders>
                <w:shd w:val="clear" w:color="auto" w:fill="auto"/>
                <w:noWrap/>
                <w:vAlign w:val="bottom"/>
                <w:hideMark/>
              </w:tcPr>
            </w:tcPrChange>
          </w:tcPr>
          <w:p w14:paraId="3BD0889F" w14:textId="77777777" w:rsidR="00E16572" w:rsidRPr="00E16572" w:rsidRDefault="00E16572" w:rsidP="00E16572">
            <w:pPr>
              <w:spacing w:line="240" w:lineRule="auto"/>
              <w:ind w:firstLine="0"/>
              <w:rPr>
                <w:ins w:id="8020" w:author="Nate Bachmeier [AWS-SA]" w:date="2023-02-25T11:26:00Z"/>
                <w:rFonts w:ascii="Calibri" w:eastAsia="Times New Roman" w:hAnsi="Calibri" w:cs="Calibri"/>
                <w:b w:val="0"/>
                <w:bCs w:val="0"/>
                <w:color w:val="000000"/>
                <w:sz w:val="22"/>
                <w:rPrChange w:id="8021" w:author="Nate Bachmeier [AWS-SA]" w:date="2023-02-25T11:29:00Z">
                  <w:rPr>
                    <w:ins w:id="8022" w:author="Nate Bachmeier [AWS-SA]" w:date="2023-02-25T11:26:00Z"/>
                    <w:rFonts w:ascii="Calibri" w:eastAsia="Times New Roman" w:hAnsi="Calibri" w:cs="Calibri"/>
                    <w:color w:val="000000"/>
                    <w:sz w:val="22"/>
                  </w:rPr>
                </w:rPrChange>
              </w:rPr>
            </w:pPr>
            <w:ins w:id="8023" w:author="Nate Bachmeier [AWS-SA]" w:date="2023-02-25T11:26:00Z">
              <w:r w:rsidRPr="00E16572">
                <w:rPr>
                  <w:rFonts w:ascii="Calibri" w:eastAsia="Times New Roman" w:hAnsi="Calibri" w:cs="Calibri"/>
                  <w:b w:val="0"/>
                  <w:bCs w:val="0"/>
                  <w:color w:val="000000"/>
                  <w:sz w:val="22"/>
                  <w:rPrChange w:id="8024" w:author="Nate Bachmeier [AWS-SA]" w:date="2023-02-25T11:29:00Z">
                    <w:rPr>
                      <w:rFonts w:ascii="Calibri" w:eastAsia="Times New Roman" w:hAnsi="Calibri" w:cs="Calibri"/>
                      <w:color w:val="000000"/>
                      <w:sz w:val="22"/>
                    </w:rPr>
                  </w:rPrChange>
                </w:rPr>
                <w:t>texting</w:t>
              </w:r>
            </w:ins>
          </w:p>
        </w:tc>
        <w:tc>
          <w:tcPr>
            <w:tcW w:w="960" w:type="dxa"/>
            <w:noWrap/>
            <w:hideMark/>
            <w:tcPrChange w:id="8025" w:author="Nate Bachmeier [AWS-SA]" w:date="2023-02-25T11:26:00Z">
              <w:tcPr>
                <w:tcW w:w="960" w:type="dxa"/>
                <w:tcBorders>
                  <w:top w:val="nil"/>
                  <w:left w:val="nil"/>
                  <w:bottom w:val="nil"/>
                  <w:right w:val="nil"/>
                </w:tcBorders>
                <w:shd w:val="clear" w:color="auto" w:fill="auto"/>
                <w:noWrap/>
                <w:vAlign w:val="bottom"/>
                <w:hideMark/>
              </w:tcPr>
            </w:tcPrChange>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026" w:author="Nate Bachmeier [AWS-SA]" w:date="2023-02-25T11:26:00Z"/>
                <w:rFonts w:ascii="Calibri" w:eastAsia="Times New Roman" w:hAnsi="Calibri" w:cs="Calibri"/>
                <w:color w:val="000000"/>
                <w:sz w:val="22"/>
              </w:rPr>
            </w:pPr>
            <w:ins w:id="8027" w:author="Nate Bachmeier [AWS-SA]" w:date="2023-02-25T11:26:00Z">
              <w:r w:rsidRPr="00E16572">
                <w:rPr>
                  <w:rFonts w:ascii="Calibri" w:eastAsia="Times New Roman" w:hAnsi="Calibri" w:cs="Calibri"/>
                  <w:color w:val="000000"/>
                  <w:sz w:val="22"/>
                </w:rPr>
                <w:t>445</w:t>
              </w:r>
            </w:ins>
          </w:p>
        </w:tc>
      </w:tr>
      <w:tr w:rsidR="00E16572" w:rsidRPr="00E16572" w14:paraId="3F94A1B6" w14:textId="77777777" w:rsidTr="00E16572">
        <w:trPr>
          <w:cnfStyle w:val="000000100000" w:firstRow="0" w:lastRow="0" w:firstColumn="0" w:lastColumn="0" w:oddVBand="0" w:evenVBand="0" w:oddHBand="1" w:evenHBand="0" w:firstRowFirstColumn="0" w:firstRowLastColumn="0" w:lastRowFirstColumn="0" w:lastRowLastColumn="0"/>
          <w:trHeight w:val="300"/>
          <w:ins w:id="8028" w:author="Nate Bachmeier [AWS-SA]" w:date="2023-02-25T11:26:00Z"/>
          <w:trPrChange w:id="802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030" w:author="Nate Bachmeier [AWS-SA]" w:date="2023-02-25T11:26:00Z">
              <w:tcPr>
                <w:tcW w:w="4740" w:type="dxa"/>
                <w:tcBorders>
                  <w:top w:val="nil"/>
                  <w:left w:val="nil"/>
                  <w:bottom w:val="nil"/>
                  <w:right w:val="nil"/>
                </w:tcBorders>
                <w:shd w:val="clear" w:color="auto" w:fill="auto"/>
                <w:noWrap/>
                <w:vAlign w:val="bottom"/>
                <w:hideMark/>
              </w:tcPr>
            </w:tcPrChange>
          </w:tcPr>
          <w:p w14:paraId="773B569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031" w:author="Nate Bachmeier [AWS-SA]" w:date="2023-02-25T11:26:00Z"/>
                <w:rFonts w:ascii="Calibri" w:eastAsia="Times New Roman" w:hAnsi="Calibri" w:cs="Calibri"/>
                <w:b w:val="0"/>
                <w:bCs w:val="0"/>
                <w:color w:val="000000"/>
                <w:sz w:val="22"/>
                <w:rPrChange w:id="8032" w:author="Nate Bachmeier [AWS-SA]" w:date="2023-02-25T11:29:00Z">
                  <w:rPr>
                    <w:ins w:id="8033" w:author="Nate Bachmeier [AWS-SA]" w:date="2023-02-25T11:26:00Z"/>
                    <w:rFonts w:ascii="Calibri" w:eastAsia="Times New Roman" w:hAnsi="Calibri" w:cs="Calibri"/>
                    <w:color w:val="000000"/>
                    <w:sz w:val="22"/>
                  </w:rPr>
                </w:rPrChange>
              </w:rPr>
            </w:pPr>
            <w:ins w:id="8034" w:author="Nate Bachmeier [AWS-SA]" w:date="2023-02-25T11:26:00Z">
              <w:r w:rsidRPr="00E16572">
                <w:rPr>
                  <w:rFonts w:ascii="Calibri" w:eastAsia="Times New Roman" w:hAnsi="Calibri" w:cs="Calibri"/>
                  <w:b w:val="0"/>
                  <w:bCs w:val="0"/>
                  <w:color w:val="000000"/>
                  <w:sz w:val="22"/>
                  <w:rPrChange w:id="8035" w:author="Nate Bachmeier [AWS-SA]" w:date="2023-02-25T11:29:00Z">
                    <w:rPr>
                      <w:rFonts w:ascii="Calibri" w:eastAsia="Times New Roman" w:hAnsi="Calibri" w:cs="Calibri"/>
                      <w:color w:val="000000"/>
                      <w:sz w:val="22"/>
                    </w:rPr>
                  </w:rPrChange>
                </w:rPr>
                <w:t>threading needle</w:t>
              </w:r>
            </w:ins>
          </w:p>
        </w:tc>
        <w:tc>
          <w:tcPr>
            <w:tcW w:w="960" w:type="dxa"/>
            <w:noWrap/>
            <w:hideMark/>
            <w:tcPrChange w:id="8036" w:author="Nate Bachmeier [AWS-SA]" w:date="2023-02-25T11:26:00Z">
              <w:tcPr>
                <w:tcW w:w="960" w:type="dxa"/>
                <w:tcBorders>
                  <w:top w:val="nil"/>
                  <w:left w:val="nil"/>
                  <w:bottom w:val="nil"/>
                  <w:right w:val="nil"/>
                </w:tcBorders>
                <w:shd w:val="clear" w:color="auto" w:fill="auto"/>
                <w:noWrap/>
                <w:vAlign w:val="bottom"/>
                <w:hideMark/>
              </w:tcPr>
            </w:tcPrChange>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037" w:author="Nate Bachmeier [AWS-SA]" w:date="2023-02-25T11:26:00Z"/>
                <w:rFonts w:ascii="Calibri" w:eastAsia="Times New Roman" w:hAnsi="Calibri" w:cs="Calibri"/>
                <w:color w:val="000000"/>
                <w:sz w:val="22"/>
              </w:rPr>
            </w:pPr>
            <w:ins w:id="8038" w:author="Nate Bachmeier [AWS-SA]" w:date="2023-02-25T11:26:00Z">
              <w:r w:rsidRPr="00E16572">
                <w:rPr>
                  <w:rFonts w:ascii="Calibri" w:eastAsia="Times New Roman" w:hAnsi="Calibri" w:cs="Calibri"/>
                  <w:color w:val="000000"/>
                  <w:sz w:val="22"/>
                </w:rPr>
                <w:t>497</w:t>
              </w:r>
            </w:ins>
          </w:p>
        </w:tc>
      </w:tr>
      <w:tr w:rsidR="00E16572" w:rsidRPr="00E16572" w14:paraId="26A18629" w14:textId="77777777" w:rsidTr="00E16572">
        <w:trPr>
          <w:trHeight w:val="300"/>
          <w:ins w:id="8039" w:author="Nate Bachmeier [AWS-SA]" w:date="2023-02-25T11:26:00Z"/>
          <w:trPrChange w:id="804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041" w:author="Nate Bachmeier [AWS-SA]" w:date="2023-02-25T11:26:00Z">
              <w:tcPr>
                <w:tcW w:w="4740" w:type="dxa"/>
                <w:tcBorders>
                  <w:top w:val="nil"/>
                  <w:left w:val="nil"/>
                  <w:bottom w:val="nil"/>
                  <w:right w:val="nil"/>
                </w:tcBorders>
                <w:shd w:val="clear" w:color="auto" w:fill="auto"/>
                <w:noWrap/>
                <w:vAlign w:val="bottom"/>
                <w:hideMark/>
              </w:tcPr>
            </w:tcPrChange>
          </w:tcPr>
          <w:p w14:paraId="440C9E61" w14:textId="77777777" w:rsidR="00E16572" w:rsidRPr="00E16572" w:rsidRDefault="00E16572" w:rsidP="00E16572">
            <w:pPr>
              <w:spacing w:line="240" w:lineRule="auto"/>
              <w:ind w:firstLine="0"/>
              <w:rPr>
                <w:ins w:id="8042" w:author="Nate Bachmeier [AWS-SA]" w:date="2023-02-25T11:26:00Z"/>
                <w:rFonts w:ascii="Calibri" w:eastAsia="Times New Roman" w:hAnsi="Calibri" w:cs="Calibri"/>
                <w:b w:val="0"/>
                <w:bCs w:val="0"/>
                <w:color w:val="000000"/>
                <w:sz w:val="22"/>
                <w:rPrChange w:id="8043" w:author="Nate Bachmeier [AWS-SA]" w:date="2023-02-25T11:29:00Z">
                  <w:rPr>
                    <w:ins w:id="8044" w:author="Nate Bachmeier [AWS-SA]" w:date="2023-02-25T11:26:00Z"/>
                    <w:rFonts w:ascii="Calibri" w:eastAsia="Times New Roman" w:hAnsi="Calibri" w:cs="Calibri"/>
                    <w:color w:val="000000"/>
                    <w:sz w:val="22"/>
                  </w:rPr>
                </w:rPrChange>
              </w:rPr>
            </w:pPr>
            <w:ins w:id="8045" w:author="Nate Bachmeier [AWS-SA]" w:date="2023-02-25T11:26:00Z">
              <w:r w:rsidRPr="00E16572">
                <w:rPr>
                  <w:rFonts w:ascii="Calibri" w:eastAsia="Times New Roman" w:hAnsi="Calibri" w:cs="Calibri"/>
                  <w:b w:val="0"/>
                  <w:bCs w:val="0"/>
                  <w:color w:val="000000"/>
                  <w:sz w:val="22"/>
                  <w:rPrChange w:id="8046" w:author="Nate Bachmeier [AWS-SA]" w:date="2023-02-25T11:29:00Z">
                    <w:rPr>
                      <w:rFonts w:ascii="Calibri" w:eastAsia="Times New Roman" w:hAnsi="Calibri" w:cs="Calibri"/>
                      <w:color w:val="000000"/>
                      <w:sz w:val="22"/>
                    </w:rPr>
                  </w:rPrChange>
                </w:rPr>
                <w:t>throwing axe</w:t>
              </w:r>
            </w:ins>
          </w:p>
        </w:tc>
        <w:tc>
          <w:tcPr>
            <w:tcW w:w="960" w:type="dxa"/>
            <w:noWrap/>
            <w:hideMark/>
            <w:tcPrChange w:id="8047" w:author="Nate Bachmeier [AWS-SA]" w:date="2023-02-25T11:26:00Z">
              <w:tcPr>
                <w:tcW w:w="960" w:type="dxa"/>
                <w:tcBorders>
                  <w:top w:val="nil"/>
                  <w:left w:val="nil"/>
                  <w:bottom w:val="nil"/>
                  <w:right w:val="nil"/>
                </w:tcBorders>
                <w:shd w:val="clear" w:color="auto" w:fill="auto"/>
                <w:noWrap/>
                <w:vAlign w:val="bottom"/>
                <w:hideMark/>
              </w:tcPr>
            </w:tcPrChange>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048" w:author="Nate Bachmeier [AWS-SA]" w:date="2023-02-25T11:26:00Z"/>
                <w:rFonts w:ascii="Calibri" w:eastAsia="Times New Roman" w:hAnsi="Calibri" w:cs="Calibri"/>
                <w:color w:val="000000"/>
                <w:sz w:val="22"/>
              </w:rPr>
            </w:pPr>
            <w:ins w:id="8049" w:author="Nate Bachmeier [AWS-SA]" w:date="2023-02-25T11:26:00Z">
              <w:r w:rsidRPr="00E16572">
                <w:rPr>
                  <w:rFonts w:ascii="Calibri" w:eastAsia="Times New Roman" w:hAnsi="Calibri" w:cs="Calibri"/>
                  <w:color w:val="000000"/>
                  <w:sz w:val="22"/>
                </w:rPr>
                <w:t>716</w:t>
              </w:r>
            </w:ins>
          </w:p>
        </w:tc>
      </w:tr>
      <w:tr w:rsidR="00E16572" w:rsidRPr="00E16572" w14:paraId="636A270B" w14:textId="77777777" w:rsidTr="00E16572">
        <w:trPr>
          <w:cnfStyle w:val="000000100000" w:firstRow="0" w:lastRow="0" w:firstColumn="0" w:lastColumn="0" w:oddVBand="0" w:evenVBand="0" w:oddHBand="1" w:evenHBand="0" w:firstRowFirstColumn="0" w:firstRowLastColumn="0" w:lastRowFirstColumn="0" w:lastRowLastColumn="0"/>
          <w:trHeight w:val="300"/>
          <w:ins w:id="8050" w:author="Nate Bachmeier [AWS-SA]" w:date="2023-02-25T11:26:00Z"/>
          <w:trPrChange w:id="805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052" w:author="Nate Bachmeier [AWS-SA]" w:date="2023-02-25T11:26:00Z">
              <w:tcPr>
                <w:tcW w:w="4740" w:type="dxa"/>
                <w:tcBorders>
                  <w:top w:val="nil"/>
                  <w:left w:val="nil"/>
                  <w:bottom w:val="nil"/>
                  <w:right w:val="nil"/>
                </w:tcBorders>
                <w:shd w:val="clear" w:color="auto" w:fill="auto"/>
                <w:noWrap/>
                <w:vAlign w:val="bottom"/>
                <w:hideMark/>
              </w:tcPr>
            </w:tcPrChange>
          </w:tcPr>
          <w:p w14:paraId="1DA4A83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053" w:author="Nate Bachmeier [AWS-SA]" w:date="2023-02-25T11:26:00Z"/>
                <w:rFonts w:ascii="Calibri" w:eastAsia="Times New Roman" w:hAnsi="Calibri" w:cs="Calibri"/>
                <w:b w:val="0"/>
                <w:bCs w:val="0"/>
                <w:color w:val="000000"/>
                <w:sz w:val="22"/>
                <w:rPrChange w:id="8054" w:author="Nate Bachmeier [AWS-SA]" w:date="2023-02-25T11:29:00Z">
                  <w:rPr>
                    <w:ins w:id="8055" w:author="Nate Bachmeier [AWS-SA]" w:date="2023-02-25T11:26:00Z"/>
                    <w:rFonts w:ascii="Calibri" w:eastAsia="Times New Roman" w:hAnsi="Calibri" w:cs="Calibri"/>
                    <w:color w:val="000000"/>
                    <w:sz w:val="22"/>
                  </w:rPr>
                </w:rPrChange>
              </w:rPr>
            </w:pPr>
            <w:ins w:id="8056" w:author="Nate Bachmeier [AWS-SA]" w:date="2023-02-25T11:26:00Z">
              <w:r w:rsidRPr="00E16572">
                <w:rPr>
                  <w:rFonts w:ascii="Calibri" w:eastAsia="Times New Roman" w:hAnsi="Calibri" w:cs="Calibri"/>
                  <w:b w:val="0"/>
                  <w:bCs w:val="0"/>
                  <w:color w:val="000000"/>
                  <w:sz w:val="22"/>
                  <w:rPrChange w:id="8057" w:author="Nate Bachmeier [AWS-SA]" w:date="2023-02-25T11:29:00Z">
                    <w:rPr>
                      <w:rFonts w:ascii="Calibri" w:eastAsia="Times New Roman" w:hAnsi="Calibri" w:cs="Calibri"/>
                      <w:color w:val="000000"/>
                      <w:sz w:val="22"/>
                    </w:rPr>
                  </w:rPrChange>
                </w:rPr>
                <w:t>throwing ball (not baseball or American football)</w:t>
              </w:r>
            </w:ins>
          </w:p>
        </w:tc>
        <w:tc>
          <w:tcPr>
            <w:tcW w:w="960" w:type="dxa"/>
            <w:noWrap/>
            <w:hideMark/>
            <w:tcPrChange w:id="8058" w:author="Nate Bachmeier [AWS-SA]" w:date="2023-02-25T11:26:00Z">
              <w:tcPr>
                <w:tcW w:w="960" w:type="dxa"/>
                <w:tcBorders>
                  <w:top w:val="nil"/>
                  <w:left w:val="nil"/>
                  <w:bottom w:val="nil"/>
                  <w:right w:val="nil"/>
                </w:tcBorders>
                <w:shd w:val="clear" w:color="auto" w:fill="auto"/>
                <w:noWrap/>
                <w:vAlign w:val="bottom"/>
                <w:hideMark/>
              </w:tcPr>
            </w:tcPrChange>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059" w:author="Nate Bachmeier [AWS-SA]" w:date="2023-02-25T11:26:00Z"/>
                <w:rFonts w:ascii="Calibri" w:eastAsia="Times New Roman" w:hAnsi="Calibri" w:cs="Calibri"/>
                <w:color w:val="000000"/>
                <w:sz w:val="22"/>
              </w:rPr>
            </w:pPr>
            <w:ins w:id="8060" w:author="Nate Bachmeier [AWS-SA]" w:date="2023-02-25T11:26:00Z">
              <w:r w:rsidRPr="00E16572">
                <w:rPr>
                  <w:rFonts w:ascii="Calibri" w:eastAsia="Times New Roman" w:hAnsi="Calibri" w:cs="Calibri"/>
                  <w:color w:val="000000"/>
                  <w:sz w:val="22"/>
                </w:rPr>
                <w:t>812</w:t>
              </w:r>
            </w:ins>
          </w:p>
        </w:tc>
      </w:tr>
      <w:tr w:rsidR="00E16572" w:rsidRPr="00E16572" w14:paraId="697A40BD" w14:textId="77777777" w:rsidTr="00E16572">
        <w:trPr>
          <w:trHeight w:val="300"/>
          <w:ins w:id="8061" w:author="Nate Bachmeier [AWS-SA]" w:date="2023-02-25T11:26:00Z"/>
          <w:trPrChange w:id="806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063" w:author="Nate Bachmeier [AWS-SA]" w:date="2023-02-25T11:26:00Z">
              <w:tcPr>
                <w:tcW w:w="4740" w:type="dxa"/>
                <w:tcBorders>
                  <w:top w:val="nil"/>
                  <w:left w:val="nil"/>
                  <w:bottom w:val="nil"/>
                  <w:right w:val="nil"/>
                </w:tcBorders>
                <w:shd w:val="clear" w:color="auto" w:fill="auto"/>
                <w:noWrap/>
                <w:vAlign w:val="bottom"/>
                <w:hideMark/>
              </w:tcPr>
            </w:tcPrChange>
          </w:tcPr>
          <w:p w14:paraId="7A68AF1A" w14:textId="77777777" w:rsidR="00E16572" w:rsidRPr="00E16572" w:rsidRDefault="00E16572" w:rsidP="00E16572">
            <w:pPr>
              <w:spacing w:line="240" w:lineRule="auto"/>
              <w:ind w:firstLine="0"/>
              <w:rPr>
                <w:ins w:id="8064" w:author="Nate Bachmeier [AWS-SA]" w:date="2023-02-25T11:26:00Z"/>
                <w:rFonts w:ascii="Calibri" w:eastAsia="Times New Roman" w:hAnsi="Calibri" w:cs="Calibri"/>
                <w:b w:val="0"/>
                <w:bCs w:val="0"/>
                <w:color w:val="000000"/>
                <w:sz w:val="22"/>
                <w:rPrChange w:id="8065" w:author="Nate Bachmeier [AWS-SA]" w:date="2023-02-25T11:29:00Z">
                  <w:rPr>
                    <w:ins w:id="8066" w:author="Nate Bachmeier [AWS-SA]" w:date="2023-02-25T11:26:00Z"/>
                    <w:rFonts w:ascii="Calibri" w:eastAsia="Times New Roman" w:hAnsi="Calibri" w:cs="Calibri"/>
                    <w:color w:val="000000"/>
                    <w:sz w:val="22"/>
                  </w:rPr>
                </w:rPrChange>
              </w:rPr>
            </w:pPr>
            <w:ins w:id="8067" w:author="Nate Bachmeier [AWS-SA]" w:date="2023-02-25T11:26:00Z">
              <w:r w:rsidRPr="00E16572">
                <w:rPr>
                  <w:rFonts w:ascii="Calibri" w:eastAsia="Times New Roman" w:hAnsi="Calibri" w:cs="Calibri"/>
                  <w:b w:val="0"/>
                  <w:bCs w:val="0"/>
                  <w:color w:val="000000"/>
                  <w:sz w:val="22"/>
                  <w:rPrChange w:id="8068" w:author="Nate Bachmeier [AWS-SA]" w:date="2023-02-25T11:29:00Z">
                    <w:rPr>
                      <w:rFonts w:ascii="Calibri" w:eastAsia="Times New Roman" w:hAnsi="Calibri" w:cs="Calibri"/>
                      <w:color w:val="000000"/>
                      <w:sz w:val="22"/>
                    </w:rPr>
                  </w:rPrChange>
                </w:rPr>
                <w:t>throwing discus</w:t>
              </w:r>
            </w:ins>
          </w:p>
        </w:tc>
        <w:tc>
          <w:tcPr>
            <w:tcW w:w="960" w:type="dxa"/>
            <w:noWrap/>
            <w:hideMark/>
            <w:tcPrChange w:id="8069" w:author="Nate Bachmeier [AWS-SA]" w:date="2023-02-25T11:26:00Z">
              <w:tcPr>
                <w:tcW w:w="960" w:type="dxa"/>
                <w:tcBorders>
                  <w:top w:val="nil"/>
                  <w:left w:val="nil"/>
                  <w:bottom w:val="nil"/>
                  <w:right w:val="nil"/>
                </w:tcBorders>
                <w:shd w:val="clear" w:color="auto" w:fill="auto"/>
                <w:noWrap/>
                <w:vAlign w:val="bottom"/>
                <w:hideMark/>
              </w:tcPr>
            </w:tcPrChange>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070" w:author="Nate Bachmeier [AWS-SA]" w:date="2023-02-25T11:26:00Z"/>
                <w:rFonts w:ascii="Calibri" w:eastAsia="Times New Roman" w:hAnsi="Calibri" w:cs="Calibri"/>
                <w:color w:val="000000"/>
                <w:sz w:val="22"/>
              </w:rPr>
            </w:pPr>
            <w:ins w:id="8071" w:author="Nate Bachmeier [AWS-SA]" w:date="2023-02-25T11:26:00Z">
              <w:r w:rsidRPr="00E16572">
                <w:rPr>
                  <w:rFonts w:ascii="Calibri" w:eastAsia="Times New Roman" w:hAnsi="Calibri" w:cs="Calibri"/>
                  <w:color w:val="000000"/>
                  <w:sz w:val="22"/>
                </w:rPr>
                <w:t>839</w:t>
              </w:r>
            </w:ins>
          </w:p>
        </w:tc>
      </w:tr>
      <w:tr w:rsidR="00E16572" w:rsidRPr="00E16572" w14:paraId="233C7AFE" w14:textId="77777777" w:rsidTr="00E16572">
        <w:trPr>
          <w:cnfStyle w:val="000000100000" w:firstRow="0" w:lastRow="0" w:firstColumn="0" w:lastColumn="0" w:oddVBand="0" w:evenVBand="0" w:oddHBand="1" w:evenHBand="0" w:firstRowFirstColumn="0" w:firstRowLastColumn="0" w:lastRowFirstColumn="0" w:lastRowLastColumn="0"/>
          <w:trHeight w:val="300"/>
          <w:ins w:id="8072" w:author="Nate Bachmeier [AWS-SA]" w:date="2023-02-25T11:26:00Z"/>
          <w:trPrChange w:id="807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074" w:author="Nate Bachmeier [AWS-SA]" w:date="2023-02-25T11:26:00Z">
              <w:tcPr>
                <w:tcW w:w="4740" w:type="dxa"/>
                <w:tcBorders>
                  <w:top w:val="nil"/>
                  <w:left w:val="nil"/>
                  <w:bottom w:val="nil"/>
                  <w:right w:val="nil"/>
                </w:tcBorders>
                <w:shd w:val="clear" w:color="auto" w:fill="auto"/>
                <w:noWrap/>
                <w:vAlign w:val="bottom"/>
                <w:hideMark/>
              </w:tcPr>
            </w:tcPrChange>
          </w:tcPr>
          <w:p w14:paraId="12127D3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075" w:author="Nate Bachmeier [AWS-SA]" w:date="2023-02-25T11:26:00Z"/>
                <w:rFonts w:ascii="Calibri" w:eastAsia="Times New Roman" w:hAnsi="Calibri" w:cs="Calibri"/>
                <w:b w:val="0"/>
                <w:bCs w:val="0"/>
                <w:color w:val="000000"/>
                <w:sz w:val="22"/>
                <w:rPrChange w:id="8076" w:author="Nate Bachmeier [AWS-SA]" w:date="2023-02-25T11:29:00Z">
                  <w:rPr>
                    <w:ins w:id="8077" w:author="Nate Bachmeier [AWS-SA]" w:date="2023-02-25T11:26:00Z"/>
                    <w:rFonts w:ascii="Calibri" w:eastAsia="Times New Roman" w:hAnsi="Calibri" w:cs="Calibri"/>
                    <w:color w:val="000000"/>
                    <w:sz w:val="22"/>
                  </w:rPr>
                </w:rPrChange>
              </w:rPr>
            </w:pPr>
            <w:ins w:id="8078" w:author="Nate Bachmeier [AWS-SA]" w:date="2023-02-25T11:26:00Z">
              <w:r w:rsidRPr="00E16572">
                <w:rPr>
                  <w:rFonts w:ascii="Calibri" w:eastAsia="Times New Roman" w:hAnsi="Calibri" w:cs="Calibri"/>
                  <w:b w:val="0"/>
                  <w:bCs w:val="0"/>
                  <w:color w:val="000000"/>
                  <w:sz w:val="22"/>
                  <w:rPrChange w:id="8079" w:author="Nate Bachmeier [AWS-SA]" w:date="2023-02-25T11:29:00Z">
                    <w:rPr>
                      <w:rFonts w:ascii="Calibri" w:eastAsia="Times New Roman" w:hAnsi="Calibri" w:cs="Calibri"/>
                      <w:color w:val="000000"/>
                      <w:sz w:val="22"/>
                    </w:rPr>
                  </w:rPrChange>
                </w:rPr>
                <w:t>throwing knife</w:t>
              </w:r>
            </w:ins>
          </w:p>
        </w:tc>
        <w:tc>
          <w:tcPr>
            <w:tcW w:w="960" w:type="dxa"/>
            <w:noWrap/>
            <w:hideMark/>
            <w:tcPrChange w:id="8080" w:author="Nate Bachmeier [AWS-SA]" w:date="2023-02-25T11:26:00Z">
              <w:tcPr>
                <w:tcW w:w="960" w:type="dxa"/>
                <w:tcBorders>
                  <w:top w:val="nil"/>
                  <w:left w:val="nil"/>
                  <w:bottom w:val="nil"/>
                  <w:right w:val="nil"/>
                </w:tcBorders>
                <w:shd w:val="clear" w:color="auto" w:fill="auto"/>
                <w:noWrap/>
                <w:vAlign w:val="bottom"/>
                <w:hideMark/>
              </w:tcPr>
            </w:tcPrChange>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081" w:author="Nate Bachmeier [AWS-SA]" w:date="2023-02-25T11:26:00Z"/>
                <w:rFonts w:ascii="Calibri" w:eastAsia="Times New Roman" w:hAnsi="Calibri" w:cs="Calibri"/>
                <w:color w:val="000000"/>
                <w:sz w:val="22"/>
              </w:rPr>
            </w:pPr>
            <w:ins w:id="8082" w:author="Nate Bachmeier [AWS-SA]" w:date="2023-02-25T11:26:00Z">
              <w:r w:rsidRPr="00E16572">
                <w:rPr>
                  <w:rFonts w:ascii="Calibri" w:eastAsia="Times New Roman" w:hAnsi="Calibri" w:cs="Calibri"/>
                  <w:color w:val="000000"/>
                  <w:sz w:val="22"/>
                </w:rPr>
                <w:t>550</w:t>
              </w:r>
            </w:ins>
          </w:p>
        </w:tc>
      </w:tr>
      <w:tr w:rsidR="00E16572" w:rsidRPr="00E16572" w14:paraId="702CAFA3" w14:textId="77777777" w:rsidTr="00E16572">
        <w:trPr>
          <w:trHeight w:val="300"/>
          <w:ins w:id="8083" w:author="Nate Bachmeier [AWS-SA]" w:date="2023-02-25T11:26:00Z"/>
          <w:trPrChange w:id="808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085" w:author="Nate Bachmeier [AWS-SA]" w:date="2023-02-25T11:26:00Z">
              <w:tcPr>
                <w:tcW w:w="4740" w:type="dxa"/>
                <w:tcBorders>
                  <w:top w:val="nil"/>
                  <w:left w:val="nil"/>
                  <w:bottom w:val="nil"/>
                  <w:right w:val="nil"/>
                </w:tcBorders>
                <w:shd w:val="clear" w:color="auto" w:fill="auto"/>
                <w:noWrap/>
                <w:vAlign w:val="bottom"/>
                <w:hideMark/>
              </w:tcPr>
            </w:tcPrChange>
          </w:tcPr>
          <w:p w14:paraId="62473751" w14:textId="77777777" w:rsidR="00E16572" w:rsidRPr="00E16572" w:rsidRDefault="00E16572" w:rsidP="00E16572">
            <w:pPr>
              <w:spacing w:line="240" w:lineRule="auto"/>
              <w:ind w:firstLine="0"/>
              <w:rPr>
                <w:ins w:id="8086" w:author="Nate Bachmeier [AWS-SA]" w:date="2023-02-25T11:26:00Z"/>
                <w:rFonts w:ascii="Calibri" w:eastAsia="Times New Roman" w:hAnsi="Calibri" w:cs="Calibri"/>
                <w:b w:val="0"/>
                <w:bCs w:val="0"/>
                <w:color w:val="000000"/>
                <w:sz w:val="22"/>
                <w:rPrChange w:id="8087" w:author="Nate Bachmeier [AWS-SA]" w:date="2023-02-25T11:29:00Z">
                  <w:rPr>
                    <w:ins w:id="8088" w:author="Nate Bachmeier [AWS-SA]" w:date="2023-02-25T11:26:00Z"/>
                    <w:rFonts w:ascii="Calibri" w:eastAsia="Times New Roman" w:hAnsi="Calibri" w:cs="Calibri"/>
                    <w:color w:val="000000"/>
                    <w:sz w:val="22"/>
                  </w:rPr>
                </w:rPrChange>
              </w:rPr>
            </w:pPr>
            <w:ins w:id="8089" w:author="Nate Bachmeier [AWS-SA]" w:date="2023-02-25T11:26:00Z">
              <w:r w:rsidRPr="00E16572">
                <w:rPr>
                  <w:rFonts w:ascii="Calibri" w:eastAsia="Times New Roman" w:hAnsi="Calibri" w:cs="Calibri"/>
                  <w:b w:val="0"/>
                  <w:bCs w:val="0"/>
                  <w:color w:val="000000"/>
                  <w:sz w:val="22"/>
                  <w:rPrChange w:id="8090" w:author="Nate Bachmeier [AWS-SA]" w:date="2023-02-25T11:29:00Z">
                    <w:rPr>
                      <w:rFonts w:ascii="Calibri" w:eastAsia="Times New Roman" w:hAnsi="Calibri" w:cs="Calibri"/>
                      <w:color w:val="000000"/>
                      <w:sz w:val="22"/>
                    </w:rPr>
                  </w:rPrChange>
                </w:rPr>
                <w:t>throwing snowballs</w:t>
              </w:r>
            </w:ins>
          </w:p>
        </w:tc>
        <w:tc>
          <w:tcPr>
            <w:tcW w:w="960" w:type="dxa"/>
            <w:noWrap/>
            <w:hideMark/>
            <w:tcPrChange w:id="8091" w:author="Nate Bachmeier [AWS-SA]" w:date="2023-02-25T11:26:00Z">
              <w:tcPr>
                <w:tcW w:w="960" w:type="dxa"/>
                <w:tcBorders>
                  <w:top w:val="nil"/>
                  <w:left w:val="nil"/>
                  <w:bottom w:val="nil"/>
                  <w:right w:val="nil"/>
                </w:tcBorders>
                <w:shd w:val="clear" w:color="auto" w:fill="auto"/>
                <w:noWrap/>
                <w:vAlign w:val="bottom"/>
                <w:hideMark/>
              </w:tcPr>
            </w:tcPrChange>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092" w:author="Nate Bachmeier [AWS-SA]" w:date="2023-02-25T11:26:00Z"/>
                <w:rFonts w:ascii="Calibri" w:eastAsia="Times New Roman" w:hAnsi="Calibri" w:cs="Calibri"/>
                <w:color w:val="000000"/>
                <w:sz w:val="22"/>
              </w:rPr>
            </w:pPr>
            <w:ins w:id="8093" w:author="Nate Bachmeier [AWS-SA]" w:date="2023-02-25T11:26:00Z">
              <w:r w:rsidRPr="00E16572">
                <w:rPr>
                  <w:rFonts w:ascii="Calibri" w:eastAsia="Times New Roman" w:hAnsi="Calibri" w:cs="Calibri"/>
                  <w:color w:val="000000"/>
                  <w:sz w:val="22"/>
                </w:rPr>
                <w:t>703</w:t>
              </w:r>
            </w:ins>
          </w:p>
        </w:tc>
      </w:tr>
      <w:tr w:rsidR="00E16572" w:rsidRPr="00E16572" w14:paraId="48992DEA" w14:textId="77777777" w:rsidTr="00E16572">
        <w:trPr>
          <w:cnfStyle w:val="000000100000" w:firstRow="0" w:lastRow="0" w:firstColumn="0" w:lastColumn="0" w:oddVBand="0" w:evenVBand="0" w:oddHBand="1" w:evenHBand="0" w:firstRowFirstColumn="0" w:firstRowLastColumn="0" w:lastRowFirstColumn="0" w:lastRowLastColumn="0"/>
          <w:trHeight w:val="300"/>
          <w:ins w:id="8094" w:author="Nate Bachmeier [AWS-SA]" w:date="2023-02-25T11:26:00Z"/>
          <w:trPrChange w:id="80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096" w:author="Nate Bachmeier [AWS-SA]" w:date="2023-02-25T11:26:00Z">
              <w:tcPr>
                <w:tcW w:w="4740" w:type="dxa"/>
                <w:tcBorders>
                  <w:top w:val="nil"/>
                  <w:left w:val="nil"/>
                  <w:bottom w:val="nil"/>
                  <w:right w:val="nil"/>
                </w:tcBorders>
                <w:shd w:val="clear" w:color="auto" w:fill="auto"/>
                <w:noWrap/>
                <w:vAlign w:val="bottom"/>
                <w:hideMark/>
              </w:tcPr>
            </w:tcPrChange>
          </w:tcPr>
          <w:p w14:paraId="7D5B033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097" w:author="Nate Bachmeier [AWS-SA]" w:date="2023-02-25T11:26:00Z"/>
                <w:rFonts w:ascii="Calibri" w:eastAsia="Times New Roman" w:hAnsi="Calibri" w:cs="Calibri"/>
                <w:b w:val="0"/>
                <w:bCs w:val="0"/>
                <w:color w:val="000000"/>
                <w:sz w:val="22"/>
                <w:rPrChange w:id="8098" w:author="Nate Bachmeier [AWS-SA]" w:date="2023-02-25T11:29:00Z">
                  <w:rPr>
                    <w:ins w:id="8099" w:author="Nate Bachmeier [AWS-SA]" w:date="2023-02-25T11:26:00Z"/>
                    <w:rFonts w:ascii="Calibri" w:eastAsia="Times New Roman" w:hAnsi="Calibri" w:cs="Calibri"/>
                    <w:color w:val="000000"/>
                    <w:sz w:val="22"/>
                  </w:rPr>
                </w:rPrChange>
              </w:rPr>
            </w:pPr>
            <w:ins w:id="8100" w:author="Nate Bachmeier [AWS-SA]" w:date="2023-02-25T11:26:00Z">
              <w:r w:rsidRPr="00E16572">
                <w:rPr>
                  <w:rFonts w:ascii="Calibri" w:eastAsia="Times New Roman" w:hAnsi="Calibri" w:cs="Calibri"/>
                  <w:b w:val="0"/>
                  <w:bCs w:val="0"/>
                  <w:color w:val="000000"/>
                  <w:sz w:val="22"/>
                  <w:rPrChange w:id="8101" w:author="Nate Bachmeier [AWS-SA]" w:date="2023-02-25T11:29:00Z">
                    <w:rPr>
                      <w:rFonts w:ascii="Calibri" w:eastAsia="Times New Roman" w:hAnsi="Calibri" w:cs="Calibri"/>
                      <w:color w:val="000000"/>
                      <w:sz w:val="22"/>
                    </w:rPr>
                  </w:rPrChange>
                </w:rPr>
                <w:t>throwing tantrum</w:t>
              </w:r>
            </w:ins>
          </w:p>
        </w:tc>
        <w:tc>
          <w:tcPr>
            <w:tcW w:w="960" w:type="dxa"/>
            <w:noWrap/>
            <w:hideMark/>
            <w:tcPrChange w:id="8102" w:author="Nate Bachmeier [AWS-SA]" w:date="2023-02-25T11:26:00Z">
              <w:tcPr>
                <w:tcW w:w="960" w:type="dxa"/>
                <w:tcBorders>
                  <w:top w:val="nil"/>
                  <w:left w:val="nil"/>
                  <w:bottom w:val="nil"/>
                  <w:right w:val="nil"/>
                </w:tcBorders>
                <w:shd w:val="clear" w:color="auto" w:fill="auto"/>
                <w:noWrap/>
                <w:vAlign w:val="bottom"/>
                <w:hideMark/>
              </w:tcPr>
            </w:tcPrChange>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103" w:author="Nate Bachmeier [AWS-SA]" w:date="2023-02-25T11:26:00Z"/>
                <w:rFonts w:ascii="Calibri" w:eastAsia="Times New Roman" w:hAnsi="Calibri" w:cs="Calibri"/>
                <w:color w:val="000000"/>
                <w:sz w:val="22"/>
              </w:rPr>
            </w:pPr>
            <w:ins w:id="8104" w:author="Nate Bachmeier [AWS-SA]" w:date="2023-02-25T11:26:00Z">
              <w:r w:rsidRPr="00E16572">
                <w:rPr>
                  <w:rFonts w:ascii="Calibri" w:eastAsia="Times New Roman" w:hAnsi="Calibri" w:cs="Calibri"/>
                  <w:color w:val="000000"/>
                  <w:sz w:val="22"/>
                </w:rPr>
                <w:t>567</w:t>
              </w:r>
            </w:ins>
          </w:p>
        </w:tc>
      </w:tr>
      <w:tr w:rsidR="00E16572" w:rsidRPr="00E16572" w14:paraId="2CB7E7CE" w14:textId="77777777" w:rsidTr="00E16572">
        <w:trPr>
          <w:trHeight w:val="300"/>
          <w:ins w:id="8105" w:author="Nate Bachmeier [AWS-SA]" w:date="2023-02-25T11:26:00Z"/>
          <w:trPrChange w:id="810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107" w:author="Nate Bachmeier [AWS-SA]" w:date="2023-02-25T11:26:00Z">
              <w:tcPr>
                <w:tcW w:w="4740" w:type="dxa"/>
                <w:tcBorders>
                  <w:top w:val="nil"/>
                  <w:left w:val="nil"/>
                  <w:bottom w:val="nil"/>
                  <w:right w:val="nil"/>
                </w:tcBorders>
                <w:shd w:val="clear" w:color="auto" w:fill="auto"/>
                <w:noWrap/>
                <w:vAlign w:val="bottom"/>
                <w:hideMark/>
              </w:tcPr>
            </w:tcPrChange>
          </w:tcPr>
          <w:p w14:paraId="37834D10" w14:textId="77777777" w:rsidR="00E16572" w:rsidRPr="00E16572" w:rsidRDefault="00E16572" w:rsidP="00E16572">
            <w:pPr>
              <w:spacing w:line="240" w:lineRule="auto"/>
              <w:ind w:firstLine="0"/>
              <w:rPr>
                <w:ins w:id="8108" w:author="Nate Bachmeier [AWS-SA]" w:date="2023-02-25T11:26:00Z"/>
                <w:rFonts w:ascii="Calibri" w:eastAsia="Times New Roman" w:hAnsi="Calibri" w:cs="Calibri"/>
                <w:b w:val="0"/>
                <w:bCs w:val="0"/>
                <w:color w:val="000000"/>
                <w:sz w:val="22"/>
                <w:rPrChange w:id="8109" w:author="Nate Bachmeier [AWS-SA]" w:date="2023-02-25T11:29:00Z">
                  <w:rPr>
                    <w:ins w:id="8110" w:author="Nate Bachmeier [AWS-SA]" w:date="2023-02-25T11:26:00Z"/>
                    <w:rFonts w:ascii="Calibri" w:eastAsia="Times New Roman" w:hAnsi="Calibri" w:cs="Calibri"/>
                    <w:color w:val="000000"/>
                    <w:sz w:val="22"/>
                  </w:rPr>
                </w:rPrChange>
              </w:rPr>
            </w:pPr>
            <w:ins w:id="8111" w:author="Nate Bachmeier [AWS-SA]" w:date="2023-02-25T11:26:00Z">
              <w:r w:rsidRPr="00E16572">
                <w:rPr>
                  <w:rFonts w:ascii="Calibri" w:eastAsia="Times New Roman" w:hAnsi="Calibri" w:cs="Calibri"/>
                  <w:b w:val="0"/>
                  <w:bCs w:val="0"/>
                  <w:color w:val="000000"/>
                  <w:sz w:val="22"/>
                  <w:rPrChange w:id="8112" w:author="Nate Bachmeier [AWS-SA]" w:date="2023-02-25T11:29:00Z">
                    <w:rPr>
                      <w:rFonts w:ascii="Calibri" w:eastAsia="Times New Roman" w:hAnsi="Calibri" w:cs="Calibri"/>
                      <w:color w:val="000000"/>
                      <w:sz w:val="22"/>
                    </w:rPr>
                  </w:rPrChange>
                </w:rPr>
                <w:t>throwing water balloon</w:t>
              </w:r>
            </w:ins>
          </w:p>
        </w:tc>
        <w:tc>
          <w:tcPr>
            <w:tcW w:w="960" w:type="dxa"/>
            <w:noWrap/>
            <w:hideMark/>
            <w:tcPrChange w:id="8113" w:author="Nate Bachmeier [AWS-SA]" w:date="2023-02-25T11:26:00Z">
              <w:tcPr>
                <w:tcW w:w="960" w:type="dxa"/>
                <w:tcBorders>
                  <w:top w:val="nil"/>
                  <w:left w:val="nil"/>
                  <w:bottom w:val="nil"/>
                  <w:right w:val="nil"/>
                </w:tcBorders>
                <w:shd w:val="clear" w:color="auto" w:fill="auto"/>
                <w:noWrap/>
                <w:vAlign w:val="bottom"/>
                <w:hideMark/>
              </w:tcPr>
            </w:tcPrChange>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114" w:author="Nate Bachmeier [AWS-SA]" w:date="2023-02-25T11:26:00Z"/>
                <w:rFonts w:ascii="Calibri" w:eastAsia="Times New Roman" w:hAnsi="Calibri" w:cs="Calibri"/>
                <w:color w:val="000000"/>
                <w:sz w:val="22"/>
              </w:rPr>
            </w:pPr>
            <w:ins w:id="8115" w:author="Nate Bachmeier [AWS-SA]" w:date="2023-02-25T11:26:00Z">
              <w:r w:rsidRPr="00E16572">
                <w:rPr>
                  <w:rFonts w:ascii="Calibri" w:eastAsia="Times New Roman" w:hAnsi="Calibri" w:cs="Calibri"/>
                  <w:color w:val="000000"/>
                  <w:sz w:val="22"/>
                </w:rPr>
                <w:t>576</w:t>
              </w:r>
            </w:ins>
          </w:p>
        </w:tc>
      </w:tr>
      <w:tr w:rsidR="00E16572" w:rsidRPr="00E16572" w14:paraId="27554665" w14:textId="77777777" w:rsidTr="00E16572">
        <w:trPr>
          <w:cnfStyle w:val="000000100000" w:firstRow="0" w:lastRow="0" w:firstColumn="0" w:lastColumn="0" w:oddVBand="0" w:evenVBand="0" w:oddHBand="1" w:evenHBand="0" w:firstRowFirstColumn="0" w:firstRowLastColumn="0" w:lastRowFirstColumn="0" w:lastRowLastColumn="0"/>
          <w:trHeight w:val="300"/>
          <w:ins w:id="8116" w:author="Nate Bachmeier [AWS-SA]" w:date="2023-02-25T11:26:00Z"/>
          <w:trPrChange w:id="811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118" w:author="Nate Bachmeier [AWS-SA]" w:date="2023-02-25T11:26:00Z">
              <w:tcPr>
                <w:tcW w:w="4740" w:type="dxa"/>
                <w:tcBorders>
                  <w:top w:val="nil"/>
                  <w:left w:val="nil"/>
                  <w:bottom w:val="nil"/>
                  <w:right w:val="nil"/>
                </w:tcBorders>
                <w:shd w:val="clear" w:color="auto" w:fill="auto"/>
                <w:noWrap/>
                <w:vAlign w:val="bottom"/>
                <w:hideMark/>
              </w:tcPr>
            </w:tcPrChange>
          </w:tcPr>
          <w:p w14:paraId="26449FC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119" w:author="Nate Bachmeier [AWS-SA]" w:date="2023-02-25T11:26:00Z"/>
                <w:rFonts w:ascii="Calibri" w:eastAsia="Times New Roman" w:hAnsi="Calibri" w:cs="Calibri"/>
                <w:b w:val="0"/>
                <w:bCs w:val="0"/>
                <w:color w:val="000000"/>
                <w:sz w:val="22"/>
                <w:rPrChange w:id="8120" w:author="Nate Bachmeier [AWS-SA]" w:date="2023-02-25T11:29:00Z">
                  <w:rPr>
                    <w:ins w:id="8121" w:author="Nate Bachmeier [AWS-SA]" w:date="2023-02-25T11:26:00Z"/>
                    <w:rFonts w:ascii="Calibri" w:eastAsia="Times New Roman" w:hAnsi="Calibri" w:cs="Calibri"/>
                    <w:color w:val="000000"/>
                    <w:sz w:val="22"/>
                  </w:rPr>
                </w:rPrChange>
              </w:rPr>
            </w:pPr>
            <w:ins w:id="8122" w:author="Nate Bachmeier [AWS-SA]" w:date="2023-02-25T11:26:00Z">
              <w:r w:rsidRPr="00E16572">
                <w:rPr>
                  <w:rFonts w:ascii="Calibri" w:eastAsia="Times New Roman" w:hAnsi="Calibri" w:cs="Calibri"/>
                  <w:b w:val="0"/>
                  <w:bCs w:val="0"/>
                  <w:color w:val="000000"/>
                  <w:sz w:val="22"/>
                  <w:rPrChange w:id="8123" w:author="Nate Bachmeier [AWS-SA]" w:date="2023-02-25T11:29:00Z">
                    <w:rPr>
                      <w:rFonts w:ascii="Calibri" w:eastAsia="Times New Roman" w:hAnsi="Calibri" w:cs="Calibri"/>
                      <w:color w:val="000000"/>
                      <w:sz w:val="22"/>
                    </w:rPr>
                  </w:rPrChange>
                </w:rPr>
                <w:t>tickling</w:t>
              </w:r>
            </w:ins>
          </w:p>
        </w:tc>
        <w:tc>
          <w:tcPr>
            <w:tcW w:w="960" w:type="dxa"/>
            <w:noWrap/>
            <w:hideMark/>
            <w:tcPrChange w:id="8124" w:author="Nate Bachmeier [AWS-SA]" w:date="2023-02-25T11:26:00Z">
              <w:tcPr>
                <w:tcW w:w="960" w:type="dxa"/>
                <w:tcBorders>
                  <w:top w:val="nil"/>
                  <w:left w:val="nil"/>
                  <w:bottom w:val="nil"/>
                  <w:right w:val="nil"/>
                </w:tcBorders>
                <w:shd w:val="clear" w:color="auto" w:fill="auto"/>
                <w:noWrap/>
                <w:vAlign w:val="bottom"/>
                <w:hideMark/>
              </w:tcPr>
            </w:tcPrChange>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125" w:author="Nate Bachmeier [AWS-SA]" w:date="2023-02-25T11:26:00Z"/>
                <w:rFonts w:ascii="Calibri" w:eastAsia="Times New Roman" w:hAnsi="Calibri" w:cs="Calibri"/>
                <w:color w:val="000000"/>
                <w:sz w:val="22"/>
              </w:rPr>
            </w:pPr>
            <w:ins w:id="8126" w:author="Nate Bachmeier [AWS-SA]" w:date="2023-02-25T11:26:00Z">
              <w:r w:rsidRPr="00E16572">
                <w:rPr>
                  <w:rFonts w:ascii="Calibri" w:eastAsia="Times New Roman" w:hAnsi="Calibri" w:cs="Calibri"/>
                  <w:color w:val="000000"/>
                  <w:sz w:val="22"/>
                </w:rPr>
                <w:t>494</w:t>
              </w:r>
            </w:ins>
          </w:p>
        </w:tc>
      </w:tr>
      <w:tr w:rsidR="00E16572" w:rsidRPr="00E16572" w14:paraId="2AEAF108" w14:textId="77777777" w:rsidTr="00E16572">
        <w:trPr>
          <w:trHeight w:val="300"/>
          <w:ins w:id="8127" w:author="Nate Bachmeier [AWS-SA]" w:date="2023-02-25T11:26:00Z"/>
          <w:trPrChange w:id="812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129" w:author="Nate Bachmeier [AWS-SA]" w:date="2023-02-25T11:26:00Z">
              <w:tcPr>
                <w:tcW w:w="4740" w:type="dxa"/>
                <w:tcBorders>
                  <w:top w:val="nil"/>
                  <w:left w:val="nil"/>
                  <w:bottom w:val="nil"/>
                  <w:right w:val="nil"/>
                </w:tcBorders>
                <w:shd w:val="clear" w:color="auto" w:fill="auto"/>
                <w:noWrap/>
                <w:vAlign w:val="bottom"/>
                <w:hideMark/>
              </w:tcPr>
            </w:tcPrChange>
          </w:tcPr>
          <w:p w14:paraId="0D7A4B70" w14:textId="77777777" w:rsidR="00E16572" w:rsidRPr="00E16572" w:rsidRDefault="00E16572" w:rsidP="00E16572">
            <w:pPr>
              <w:spacing w:line="240" w:lineRule="auto"/>
              <w:ind w:firstLine="0"/>
              <w:rPr>
                <w:ins w:id="8130" w:author="Nate Bachmeier [AWS-SA]" w:date="2023-02-25T11:26:00Z"/>
                <w:rFonts w:ascii="Calibri" w:eastAsia="Times New Roman" w:hAnsi="Calibri" w:cs="Calibri"/>
                <w:b w:val="0"/>
                <w:bCs w:val="0"/>
                <w:color w:val="000000"/>
                <w:sz w:val="22"/>
                <w:rPrChange w:id="8131" w:author="Nate Bachmeier [AWS-SA]" w:date="2023-02-25T11:29:00Z">
                  <w:rPr>
                    <w:ins w:id="8132" w:author="Nate Bachmeier [AWS-SA]" w:date="2023-02-25T11:26:00Z"/>
                    <w:rFonts w:ascii="Calibri" w:eastAsia="Times New Roman" w:hAnsi="Calibri" w:cs="Calibri"/>
                    <w:color w:val="000000"/>
                    <w:sz w:val="22"/>
                  </w:rPr>
                </w:rPrChange>
              </w:rPr>
            </w:pPr>
            <w:ins w:id="8133" w:author="Nate Bachmeier [AWS-SA]" w:date="2023-02-25T11:26:00Z">
              <w:r w:rsidRPr="00E16572">
                <w:rPr>
                  <w:rFonts w:ascii="Calibri" w:eastAsia="Times New Roman" w:hAnsi="Calibri" w:cs="Calibri"/>
                  <w:b w:val="0"/>
                  <w:bCs w:val="0"/>
                  <w:color w:val="000000"/>
                  <w:sz w:val="22"/>
                  <w:rPrChange w:id="8134" w:author="Nate Bachmeier [AWS-SA]" w:date="2023-02-25T11:29:00Z">
                    <w:rPr>
                      <w:rFonts w:ascii="Calibri" w:eastAsia="Times New Roman" w:hAnsi="Calibri" w:cs="Calibri"/>
                      <w:color w:val="000000"/>
                      <w:sz w:val="22"/>
                    </w:rPr>
                  </w:rPrChange>
                </w:rPr>
                <w:t>tie dying</w:t>
              </w:r>
            </w:ins>
          </w:p>
        </w:tc>
        <w:tc>
          <w:tcPr>
            <w:tcW w:w="960" w:type="dxa"/>
            <w:noWrap/>
            <w:hideMark/>
            <w:tcPrChange w:id="8135" w:author="Nate Bachmeier [AWS-SA]" w:date="2023-02-25T11:26:00Z">
              <w:tcPr>
                <w:tcW w:w="960" w:type="dxa"/>
                <w:tcBorders>
                  <w:top w:val="nil"/>
                  <w:left w:val="nil"/>
                  <w:bottom w:val="nil"/>
                  <w:right w:val="nil"/>
                </w:tcBorders>
                <w:shd w:val="clear" w:color="auto" w:fill="auto"/>
                <w:noWrap/>
                <w:vAlign w:val="bottom"/>
                <w:hideMark/>
              </w:tcPr>
            </w:tcPrChange>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136" w:author="Nate Bachmeier [AWS-SA]" w:date="2023-02-25T11:26:00Z"/>
                <w:rFonts w:ascii="Calibri" w:eastAsia="Times New Roman" w:hAnsi="Calibri" w:cs="Calibri"/>
                <w:color w:val="000000"/>
                <w:sz w:val="22"/>
              </w:rPr>
            </w:pPr>
            <w:ins w:id="8137" w:author="Nate Bachmeier [AWS-SA]" w:date="2023-02-25T11:26:00Z">
              <w:r w:rsidRPr="00E16572">
                <w:rPr>
                  <w:rFonts w:ascii="Calibri" w:eastAsia="Times New Roman" w:hAnsi="Calibri" w:cs="Calibri"/>
                  <w:color w:val="000000"/>
                  <w:sz w:val="22"/>
                </w:rPr>
                <w:t>452</w:t>
              </w:r>
            </w:ins>
          </w:p>
        </w:tc>
      </w:tr>
      <w:tr w:rsidR="00E16572" w:rsidRPr="00E16572" w14:paraId="5095FEBD" w14:textId="77777777" w:rsidTr="00E16572">
        <w:trPr>
          <w:cnfStyle w:val="000000100000" w:firstRow="0" w:lastRow="0" w:firstColumn="0" w:lastColumn="0" w:oddVBand="0" w:evenVBand="0" w:oddHBand="1" w:evenHBand="0" w:firstRowFirstColumn="0" w:firstRowLastColumn="0" w:lastRowFirstColumn="0" w:lastRowLastColumn="0"/>
          <w:trHeight w:val="300"/>
          <w:ins w:id="8138" w:author="Nate Bachmeier [AWS-SA]" w:date="2023-02-25T11:26:00Z"/>
          <w:trPrChange w:id="813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140" w:author="Nate Bachmeier [AWS-SA]" w:date="2023-02-25T11:26:00Z">
              <w:tcPr>
                <w:tcW w:w="4740" w:type="dxa"/>
                <w:tcBorders>
                  <w:top w:val="nil"/>
                  <w:left w:val="nil"/>
                  <w:bottom w:val="nil"/>
                  <w:right w:val="nil"/>
                </w:tcBorders>
                <w:shd w:val="clear" w:color="auto" w:fill="auto"/>
                <w:noWrap/>
                <w:vAlign w:val="bottom"/>
                <w:hideMark/>
              </w:tcPr>
            </w:tcPrChange>
          </w:tcPr>
          <w:p w14:paraId="122D8C1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141" w:author="Nate Bachmeier [AWS-SA]" w:date="2023-02-25T11:26:00Z"/>
                <w:rFonts w:ascii="Calibri" w:eastAsia="Times New Roman" w:hAnsi="Calibri" w:cs="Calibri"/>
                <w:b w:val="0"/>
                <w:bCs w:val="0"/>
                <w:color w:val="000000"/>
                <w:sz w:val="22"/>
                <w:rPrChange w:id="8142" w:author="Nate Bachmeier [AWS-SA]" w:date="2023-02-25T11:29:00Z">
                  <w:rPr>
                    <w:ins w:id="8143" w:author="Nate Bachmeier [AWS-SA]" w:date="2023-02-25T11:26:00Z"/>
                    <w:rFonts w:ascii="Calibri" w:eastAsia="Times New Roman" w:hAnsi="Calibri" w:cs="Calibri"/>
                    <w:color w:val="000000"/>
                    <w:sz w:val="22"/>
                  </w:rPr>
                </w:rPrChange>
              </w:rPr>
            </w:pPr>
            <w:ins w:id="8144" w:author="Nate Bachmeier [AWS-SA]" w:date="2023-02-25T11:26:00Z">
              <w:r w:rsidRPr="00E16572">
                <w:rPr>
                  <w:rFonts w:ascii="Calibri" w:eastAsia="Times New Roman" w:hAnsi="Calibri" w:cs="Calibri"/>
                  <w:b w:val="0"/>
                  <w:bCs w:val="0"/>
                  <w:color w:val="000000"/>
                  <w:sz w:val="22"/>
                  <w:rPrChange w:id="8145" w:author="Nate Bachmeier [AWS-SA]" w:date="2023-02-25T11:29:00Z">
                    <w:rPr>
                      <w:rFonts w:ascii="Calibri" w:eastAsia="Times New Roman" w:hAnsi="Calibri" w:cs="Calibri"/>
                      <w:color w:val="000000"/>
                      <w:sz w:val="22"/>
                    </w:rPr>
                  </w:rPrChange>
                </w:rPr>
                <w:t>tightrope walking</w:t>
              </w:r>
            </w:ins>
          </w:p>
        </w:tc>
        <w:tc>
          <w:tcPr>
            <w:tcW w:w="960" w:type="dxa"/>
            <w:noWrap/>
            <w:hideMark/>
            <w:tcPrChange w:id="8146" w:author="Nate Bachmeier [AWS-SA]" w:date="2023-02-25T11:26:00Z">
              <w:tcPr>
                <w:tcW w:w="960" w:type="dxa"/>
                <w:tcBorders>
                  <w:top w:val="nil"/>
                  <w:left w:val="nil"/>
                  <w:bottom w:val="nil"/>
                  <w:right w:val="nil"/>
                </w:tcBorders>
                <w:shd w:val="clear" w:color="auto" w:fill="auto"/>
                <w:noWrap/>
                <w:vAlign w:val="bottom"/>
                <w:hideMark/>
              </w:tcPr>
            </w:tcPrChange>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147" w:author="Nate Bachmeier [AWS-SA]" w:date="2023-02-25T11:26:00Z"/>
                <w:rFonts w:ascii="Calibri" w:eastAsia="Times New Roman" w:hAnsi="Calibri" w:cs="Calibri"/>
                <w:color w:val="000000"/>
                <w:sz w:val="22"/>
              </w:rPr>
            </w:pPr>
            <w:ins w:id="8148" w:author="Nate Bachmeier [AWS-SA]" w:date="2023-02-25T11:26:00Z">
              <w:r w:rsidRPr="00E16572">
                <w:rPr>
                  <w:rFonts w:ascii="Calibri" w:eastAsia="Times New Roman" w:hAnsi="Calibri" w:cs="Calibri"/>
                  <w:color w:val="000000"/>
                  <w:sz w:val="22"/>
                </w:rPr>
                <w:t>721</w:t>
              </w:r>
            </w:ins>
          </w:p>
        </w:tc>
      </w:tr>
      <w:tr w:rsidR="00E16572" w:rsidRPr="00E16572" w14:paraId="22E067C0" w14:textId="77777777" w:rsidTr="00E16572">
        <w:trPr>
          <w:trHeight w:val="300"/>
          <w:ins w:id="8149" w:author="Nate Bachmeier [AWS-SA]" w:date="2023-02-25T11:26:00Z"/>
          <w:trPrChange w:id="815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151" w:author="Nate Bachmeier [AWS-SA]" w:date="2023-02-25T11:26:00Z">
              <w:tcPr>
                <w:tcW w:w="4740" w:type="dxa"/>
                <w:tcBorders>
                  <w:top w:val="nil"/>
                  <w:left w:val="nil"/>
                  <w:bottom w:val="nil"/>
                  <w:right w:val="nil"/>
                </w:tcBorders>
                <w:shd w:val="clear" w:color="auto" w:fill="auto"/>
                <w:noWrap/>
                <w:vAlign w:val="bottom"/>
                <w:hideMark/>
              </w:tcPr>
            </w:tcPrChange>
          </w:tcPr>
          <w:p w14:paraId="255A6F81" w14:textId="77777777" w:rsidR="00E16572" w:rsidRPr="00E16572" w:rsidRDefault="00E16572" w:rsidP="00E16572">
            <w:pPr>
              <w:spacing w:line="240" w:lineRule="auto"/>
              <w:ind w:firstLine="0"/>
              <w:rPr>
                <w:ins w:id="8152" w:author="Nate Bachmeier [AWS-SA]" w:date="2023-02-25T11:26:00Z"/>
                <w:rFonts w:ascii="Calibri" w:eastAsia="Times New Roman" w:hAnsi="Calibri" w:cs="Calibri"/>
                <w:b w:val="0"/>
                <w:bCs w:val="0"/>
                <w:color w:val="000000"/>
                <w:sz w:val="22"/>
                <w:rPrChange w:id="8153" w:author="Nate Bachmeier [AWS-SA]" w:date="2023-02-25T11:29:00Z">
                  <w:rPr>
                    <w:ins w:id="8154" w:author="Nate Bachmeier [AWS-SA]" w:date="2023-02-25T11:26:00Z"/>
                    <w:rFonts w:ascii="Calibri" w:eastAsia="Times New Roman" w:hAnsi="Calibri" w:cs="Calibri"/>
                    <w:color w:val="000000"/>
                    <w:sz w:val="22"/>
                  </w:rPr>
                </w:rPrChange>
              </w:rPr>
            </w:pPr>
            <w:ins w:id="8155" w:author="Nate Bachmeier [AWS-SA]" w:date="2023-02-25T11:26:00Z">
              <w:r w:rsidRPr="00E16572">
                <w:rPr>
                  <w:rFonts w:ascii="Calibri" w:eastAsia="Times New Roman" w:hAnsi="Calibri" w:cs="Calibri"/>
                  <w:b w:val="0"/>
                  <w:bCs w:val="0"/>
                  <w:color w:val="000000"/>
                  <w:sz w:val="22"/>
                  <w:rPrChange w:id="8156" w:author="Nate Bachmeier [AWS-SA]" w:date="2023-02-25T11:29:00Z">
                    <w:rPr>
                      <w:rFonts w:ascii="Calibri" w:eastAsia="Times New Roman" w:hAnsi="Calibri" w:cs="Calibri"/>
                      <w:color w:val="000000"/>
                      <w:sz w:val="22"/>
                    </w:rPr>
                  </w:rPrChange>
                </w:rPr>
                <w:t>tiptoeing</w:t>
              </w:r>
            </w:ins>
          </w:p>
        </w:tc>
        <w:tc>
          <w:tcPr>
            <w:tcW w:w="960" w:type="dxa"/>
            <w:noWrap/>
            <w:hideMark/>
            <w:tcPrChange w:id="8157" w:author="Nate Bachmeier [AWS-SA]" w:date="2023-02-25T11:26:00Z">
              <w:tcPr>
                <w:tcW w:w="960" w:type="dxa"/>
                <w:tcBorders>
                  <w:top w:val="nil"/>
                  <w:left w:val="nil"/>
                  <w:bottom w:val="nil"/>
                  <w:right w:val="nil"/>
                </w:tcBorders>
                <w:shd w:val="clear" w:color="auto" w:fill="auto"/>
                <w:noWrap/>
                <w:vAlign w:val="bottom"/>
                <w:hideMark/>
              </w:tcPr>
            </w:tcPrChange>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158" w:author="Nate Bachmeier [AWS-SA]" w:date="2023-02-25T11:26:00Z"/>
                <w:rFonts w:ascii="Calibri" w:eastAsia="Times New Roman" w:hAnsi="Calibri" w:cs="Calibri"/>
                <w:color w:val="000000"/>
                <w:sz w:val="22"/>
              </w:rPr>
            </w:pPr>
            <w:ins w:id="8159" w:author="Nate Bachmeier [AWS-SA]" w:date="2023-02-25T11:26:00Z">
              <w:r w:rsidRPr="00E16572">
                <w:rPr>
                  <w:rFonts w:ascii="Calibri" w:eastAsia="Times New Roman" w:hAnsi="Calibri" w:cs="Calibri"/>
                  <w:color w:val="000000"/>
                  <w:sz w:val="22"/>
                </w:rPr>
                <w:t>479</w:t>
              </w:r>
            </w:ins>
          </w:p>
        </w:tc>
      </w:tr>
      <w:tr w:rsidR="00E16572" w:rsidRPr="00E16572" w14:paraId="6133813F" w14:textId="77777777" w:rsidTr="00E16572">
        <w:trPr>
          <w:cnfStyle w:val="000000100000" w:firstRow="0" w:lastRow="0" w:firstColumn="0" w:lastColumn="0" w:oddVBand="0" w:evenVBand="0" w:oddHBand="1" w:evenHBand="0" w:firstRowFirstColumn="0" w:firstRowLastColumn="0" w:lastRowFirstColumn="0" w:lastRowLastColumn="0"/>
          <w:trHeight w:val="300"/>
          <w:ins w:id="8160" w:author="Nate Bachmeier [AWS-SA]" w:date="2023-02-25T11:26:00Z"/>
          <w:trPrChange w:id="816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162" w:author="Nate Bachmeier [AWS-SA]" w:date="2023-02-25T11:26:00Z">
              <w:tcPr>
                <w:tcW w:w="4740" w:type="dxa"/>
                <w:tcBorders>
                  <w:top w:val="nil"/>
                  <w:left w:val="nil"/>
                  <w:bottom w:val="nil"/>
                  <w:right w:val="nil"/>
                </w:tcBorders>
                <w:shd w:val="clear" w:color="auto" w:fill="auto"/>
                <w:noWrap/>
                <w:vAlign w:val="bottom"/>
                <w:hideMark/>
              </w:tcPr>
            </w:tcPrChange>
          </w:tcPr>
          <w:p w14:paraId="15F8EFF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163" w:author="Nate Bachmeier [AWS-SA]" w:date="2023-02-25T11:26:00Z"/>
                <w:rFonts w:ascii="Calibri" w:eastAsia="Times New Roman" w:hAnsi="Calibri" w:cs="Calibri"/>
                <w:b w:val="0"/>
                <w:bCs w:val="0"/>
                <w:color w:val="000000"/>
                <w:sz w:val="22"/>
                <w:rPrChange w:id="8164" w:author="Nate Bachmeier [AWS-SA]" w:date="2023-02-25T11:29:00Z">
                  <w:rPr>
                    <w:ins w:id="8165" w:author="Nate Bachmeier [AWS-SA]" w:date="2023-02-25T11:26:00Z"/>
                    <w:rFonts w:ascii="Calibri" w:eastAsia="Times New Roman" w:hAnsi="Calibri" w:cs="Calibri"/>
                    <w:color w:val="000000"/>
                    <w:sz w:val="22"/>
                  </w:rPr>
                </w:rPrChange>
              </w:rPr>
            </w:pPr>
            <w:ins w:id="8166" w:author="Nate Bachmeier [AWS-SA]" w:date="2023-02-25T11:26:00Z">
              <w:r w:rsidRPr="00E16572">
                <w:rPr>
                  <w:rFonts w:ascii="Calibri" w:eastAsia="Times New Roman" w:hAnsi="Calibri" w:cs="Calibri"/>
                  <w:b w:val="0"/>
                  <w:bCs w:val="0"/>
                  <w:color w:val="000000"/>
                  <w:sz w:val="22"/>
                  <w:rPrChange w:id="8167" w:author="Nate Bachmeier [AWS-SA]" w:date="2023-02-25T11:29:00Z">
                    <w:rPr>
                      <w:rFonts w:ascii="Calibri" w:eastAsia="Times New Roman" w:hAnsi="Calibri" w:cs="Calibri"/>
                      <w:color w:val="000000"/>
                      <w:sz w:val="22"/>
                    </w:rPr>
                  </w:rPrChange>
                </w:rPr>
                <w:t>tobogganing</w:t>
              </w:r>
            </w:ins>
          </w:p>
        </w:tc>
        <w:tc>
          <w:tcPr>
            <w:tcW w:w="960" w:type="dxa"/>
            <w:noWrap/>
            <w:hideMark/>
            <w:tcPrChange w:id="8168" w:author="Nate Bachmeier [AWS-SA]" w:date="2023-02-25T11:26:00Z">
              <w:tcPr>
                <w:tcW w:w="960" w:type="dxa"/>
                <w:tcBorders>
                  <w:top w:val="nil"/>
                  <w:left w:val="nil"/>
                  <w:bottom w:val="nil"/>
                  <w:right w:val="nil"/>
                </w:tcBorders>
                <w:shd w:val="clear" w:color="auto" w:fill="auto"/>
                <w:noWrap/>
                <w:vAlign w:val="bottom"/>
                <w:hideMark/>
              </w:tcPr>
            </w:tcPrChange>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169" w:author="Nate Bachmeier [AWS-SA]" w:date="2023-02-25T11:26:00Z"/>
                <w:rFonts w:ascii="Calibri" w:eastAsia="Times New Roman" w:hAnsi="Calibri" w:cs="Calibri"/>
                <w:color w:val="000000"/>
                <w:sz w:val="22"/>
              </w:rPr>
            </w:pPr>
            <w:ins w:id="8170" w:author="Nate Bachmeier [AWS-SA]" w:date="2023-02-25T11:26:00Z">
              <w:r w:rsidRPr="00E16572">
                <w:rPr>
                  <w:rFonts w:ascii="Calibri" w:eastAsia="Times New Roman" w:hAnsi="Calibri" w:cs="Calibri"/>
                  <w:color w:val="000000"/>
                  <w:sz w:val="22"/>
                </w:rPr>
                <w:t>812</w:t>
              </w:r>
            </w:ins>
          </w:p>
        </w:tc>
      </w:tr>
      <w:tr w:rsidR="00E16572" w:rsidRPr="00E16572" w14:paraId="3C84DF03" w14:textId="77777777" w:rsidTr="00E16572">
        <w:trPr>
          <w:trHeight w:val="300"/>
          <w:ins w:id="8171" w:author="Nate Bachmeier [AWS-SA]" w:date="2023-02-25T11:26:00Z"/>
          <w:trPrChange w:id="817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173" w:author="Nate Bachmeier [AWS-SA]" w:date="2023-02-25T11:26:00Z">
              <w:tcPr>
                <w:tcW w:w="4740" w:type="dxa"/>
                <w:tcBorders>
                  <w:top w:val="nil"/>
                  <w:left w:val="nil"/>
                  <w:bottom w:val="nil"/>
                  <w:right w:val="nil"/>
                </w:tcBorders>
                <w:shd w:val="clear" w:color="auto" w:fill="auto"/>
                <w:noWrap/>
                <w:vAlign w:val="bottom"/>
                <w:hideMark/>
              </w:tcPr>
            </w:tcPrChange>
          </w:tcPr>
          <w:p w14:paraId="0FF23092" w14:textId="77777777" w:rsidR="00E16572" w:rsidRPr="00E16572" w:rsidRDefault="00E16572" w:rsidP="00E16572">
            <w:pPr>
              <w:spacing w:line="240" w:lineRule="auto"/>
              <w:ind w:firstLine="0"/>
              <w:rPr>
                <w:ins w:id="8174" w:author="Nate Bachmeier [AWS-SA]" w:date="2023-02-25T11:26:00Z"/>
                <w:rFonts w:ascii="Calibri" w:eastAsia="Times New Roman" w:hAnsi="Calibri" w:cs="Calibri"/>
                <w:b w:val="0"/>
                <w:bCs w:val="0"/>
                <w:color w:val="000000"/>
                <w:sz w:val="22"/>
                <w:rPrChange w:id="8175" w:author="Nate Bachmeier [AWS-SA]" w:date="2023-02-25T11:29:00Z">
                  <w:rPr>
                    <w:ins w:id="8176" w:author="Nate Bachmeier [AWS-SA]" w:date="2023-02-25T11:26:00Z"/>
                    <w:rFonts w:ascii="Calibri" w:eastAsia="Times New Roman" w:hAnsi="Calibri" w:cs="Calibri"/>
                    <w:color w:val="000000"/>
                    <w:sz w:val="22"/>
                  </w:rPr>
                </w:rPrChange>
              </w:rPr>
            </w:pPr>
            <w:ins w:id="8177" w:author="Nate Bachmeier [AWS-SA]" w:date="2023-02-25T11:26:00Z">
              <w:r w:rsidRPr="00E16572">
                <w:rPr>
                  <w:rFonts w:ascii="Calibri" w:eastAsia="Times New Roman" w:hAnsi="Calibri" w:cs="Calibri"/>
                  <w:b w:val="0"/>
                  <w:bCs w:val="0"/>
                  <w:color w:val="000000"/>
                  <w:sz w:val="22"/>
                  <w:rPrChange w:id="8178" w:author="Nate Bachmeier [AWS-SA]" w:date="2023-02-25T11:29:00Z">
                    <w:rPr>
                      <w:rFonts w:ascii="Calibri" w:eastAsia="Times New Roman" w:hAnsi="Calibri" w:cs="Calibri"/>
                      <w:color w:val="000000"/>
                      <w:sz w:val="22"/>
                    </w:rPr>
                  </w:rPrChange>
                </w:rPr>
                <w:t>tossing coin</w:t>
              </w:r>
            </w:ins>
          </w:p>
        </w:tc>
        <w:tc>
          <w:tcPr>
            <w:tcW w:w="960" w:type="dxa"/>
            <w:noWrap/>
            <w:hideMark/>
            <w:tcPrChange w:id="8179" w:author="Nate Bachmeier [AWS-SA]" w:date="2023-02-25T11:26:00Z">
              <w:tcPr>
                <w:tcW w:w="960" w:type="dxa"/>
                <w:tcBorders>
                  <w:top w:val="nil"/>
                  <w:left w:val="nil"/>
                  <w:bottom w:val="nil"/>
                  <w:right w:val="nil"/>
                </w:tcBorders>
                <w:shd w:val="clear" w:color="auto" w:fill="auto"/>
                <w:noWrap/>
                <w:vAlign w:val="bottom"/>
                <w:hideMark/>
              </w:tcPr>
            </w:tcPrChange>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180" w:author="Nate Bachmeier [AWS-SA]" w:date="2023-02-25T11:26:00Z"/>
                <w:rFonts w:ascii="Calibri" w:eastAsia="Times New Roman" w:hAnsi="Calibri" w:cs="Calibri"/>
                <w:color w:val="000000"/>
                <w:sz w:val="22"/>
              </w:rPr>
            </w:pPr>
            <w:ins w:id="8181" w:author="Nate Bachmeier [AWS-SA]" w:date="2023-02-25T11:26:00Z">
              <w:r w:rsidRPr="00E16572">
                <w:rPr>
                  <w:rFonts w:ascii="Calibri" w:eastAsia="Times New Roman" w:hAnsi="Calibri" w:cs="Calibri"/>
                  <w:color w:val="000000"/>
                  <w:sz w:val="22"/>
                </w:rPr>
                <w:t>499</w:t>
              </w:r>
            </w:ins>
          </w:p>
        </w:tc>
      </w:tr>
      <w:tr w:rsidR="00E16572" w:rsidRPr="00E16572" w14:paraId="0F462B2A" w14:textId="77777777" w:rsidTr="00E16572">
        <w:trPr>
          <w:cnfStyle w:val="000000100000" w:firstRow="0" w:lastRow="0" w:firstColumn="0" w:lastColumn="0" w:oddVBand="0" w:evenVBand="0" w:oddHBand="1" w:evenHBand="0" w:firstRowFirstColumn="0" w:firstRowLastColumn="0" w:lastRowFirstColumn="0" w:lastRowLastColumn="0"/>
          <w:trHeight w:val="300"/>
          <w:ins w:id="8182" w:author="Nate Bachmeier [AWS-SA]" w:date="2023-02-25T11:26:00Z"/>
          <w:trPrChange w:id="818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184" w:author="Nate Bachmeier [AWS-SA]" w:date="2023-02-25T11:26:00Z">
              <w:tcPr>
                <w:tcW w:w="4740" w:type="dxa"/>
                <w:tcBorders>
                  <w:top w:val="nil"/>
                  <w:left w:val="nil"/>
                  <w:bottom w:val="nil"/>
                  <w:right w:val="nil"/>
                </w:tcBorders>
                <w:shd w:val="clear" w:color="auto" w:fill="auto"/>
                <w:noWrap/>
                <w:vAlign w:val="bottom"/>
                <w:hideMark/>
              </w:tcPr>
            </w:tcPrChange>
          </w:tcPr>
          <w:p w14:paraId="506C4A2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185" w:author="Nate Bachmeier [AWS-SA]" w:date="2023-02-25T11:26:00Z"/>
                <w:rFonts w:ascii="Calibri" w:eastAsia="Times New Roman" w:hAnsi="Calibri" w:cs="Calibri"/>
                <w:b w:val="0"/>
                <w:bCs w:val="0"/>
                <w:color w:val="000000"/>
                <w:sz w:val="22"/>
                <w:rPrChange w:id="8186" w:author="Nate Bachmeier [AWS-SA]" w:date="2023-02-25T11:29:00Z">
                  <w:rPr>
                    <w:ins w:id="8187" w:author="Nate Bachmeier [AWS-SA]" w:date="2023-02-25T11:26:00Z"/>
                    <w:rFonts w:ascii="Calibri" w:eastAsia="Times New Roman" w:hAnsi="Calibri" w:cs="Calibri"/>
                    <w:color w:val="000000"/>
                    <w:sz w:val="22"/>
                  </w:rPr>
                </w:rPrChange>
              </w:rPr>
            </w:pPr>
            <w:ins w:id="8188" w:author="Nate Bachmeier [AWS-SA]" w:date="2023-02-25T11:26:00Z">
              <w:r w:rsidRPr="00E16572">
                <w:rPr>
                  <w:rFonts w:ascii="Calibri" w:eastAsia="Times New Roman" w:hAnsi="Calibri" w:cs="Calibri"/>
                  <w:b w:val="0"/>
                  <w:bCs w:val="0"/>
                  <w:color w:val="000000"/>
                  <w:sz w:val="22"/>
                  <w:rPrChange w:id="8189" w:author="Nate Bachmeier [AWS-SA]" w:date="2023-02-25T11:29:00Z">
                    <w:rPr>
                      <w:rFonts w:ascii="Calibri" w:eastAsia="Times New Roman" w:hAnsi="Calibri" w:cs="Calibri"/>
                      <w:color w:val="000000"/>
                      <w:sz w:val="22"/>
                    </w:rPr>
                  </w:rPrChange>
                </w:rPr>
                <w:t>tossing salad</w:t>
              </w:r>
            </w:ins>
          </w:p>
        </w:tc>
        <w:tc>
          <w:tcPr>
            <w:tcW w:w="960" w:type="dxa"/>
            <w:noWrap/>
            <w:hideMark/>
            <w:tcPrChange w:id="8190" w:author="Nate Bachmeier [AWS-SA]" w:date="2023-02-25T11:26:00Z">
              <w:tcPr>
                <w:tcW w:w="960" w:type="dxa"/>
                <w:tcBorders>
                  <w:top w:val="nil"/>
                  <w:left w:val="nil"/>
                  <w:bottom w:val="nil"/>
                  <w:right w:val="nil"/>
                </w:tcBorders>
                <w:shd w:val="clear" w:color="auto" w:fill="auto"/>
                <w:noWrap/>
                <w:vAlign w:val="bottom"/>
                <w:hideMark/>
              </w:tcPr>
            </w:tcPrChange>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191" w:author="Nate Bachmeier [AWS-SA]" w:date="2023-02-25T11:26:00Z"/>
                <w:rFonts w:ascii="Calibri" w:eastAsia="Times New Roman" w:hAnsi="Calibri" w:cs="Calibri"/>
                <w:color w:val="000000"/>
                <w:sz w:val="22"/>
              </w:rPr>
            </w:pPr>
            <w:ins w:id="8192" w:author="Nate Bachmeier [AWS-SA]" w:date="2023-02-25T11:26:00Z">
              <w:r w:rsidRPr="00E16572">
                <w:rPr>
                  <w:rFonts w:ascii="Calibri" w:eastAsia="Times New Roman" w:hAnsi="Calibri" w:cs="Calibri"/>
                  <w:color w:val="000000"/>
                  <w:sz w:val="22"/>
                </w:rPr>
                <w:t>493</w:t>
              </w:r>
            </w:ins>
          </w:p>
        </w:tc>
      </w:tr>
      <w:tr w:rsidR="00E16572" w:rsidRPr="00E16572" w14:paraId="57569C8B" w14:textId="77777777" w:rsidTr="00E16572">
        <w:trPr>
          <w:trHeight w:val="300"/>
          <w:ins w:id="8193" w:author="Nate Bachmeier [AWS-SA]" w:date="2023-02-25T11:26:00Z"/>
          <w:trPrChange w:id="819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195" w:author="Nate Bachmeier [AWS-SA]" w:date="2023-02-25T11:26:00Z">
              <w:tcPr>
                <w:tcW w:w="4740" w:type="dxa"/>
                <w:tcBorders>
                  <w:top w:val="nil"/>
                  <w:left w:val="nil"/>
                  <w:bottom w:val="nil"/>
                  <w:right w:val="nil"/>
                </w:tcBorders>
                <w:shd w:val="clear" w:color="auto" w:fill="auto"/>
                <w:noWrap/>
                <w:vAlign w:val="bottom"/>
                <w:hideMark/>
              </w:tcPr>
            </w:tcPrChange>
          </w:tcPr>
          <w:p w14:paraId="11F29BA4" w14:textId="77777777" w:rsidR="00E16572" w:rsidRPr="00E16572" w:rsidRDefault="00E16572" w:rsidP="00E16572">
            <w:pPr>
              <w:spacing w:line="240" w:lineRule="auto"/>
              <w:ind w:firstLine="0"/>
              <w:rPr>
                <w:ins w:id="8196" w:author="Nate Bachmeier [AWS-SA]" w:date="2023-02-25T11:26:00Z"/>
                <w:rFonts w:ascii="Calibri" w:eastAsia="Times New Roman" w:hAnsi="Calibri" w:cs="Calibri"/>
                <w:b w:val="0"/>
                <w:bCs w:val="0"/>
                <w:color w:val="000000"/>
                <w:sz w:val="22"/>
                <w:rPrChange w:id="8197" w:author="Nate Bachmeier [AWS-SA]" w:date="2023-02-25T11:29:00Z">
                  <w:rPr>
                    <w:ins w:id="8198" w:author="Nate Bachmeier [AWS-SA]" w:date="2023-02-25T11:26:00Z"/>
                    <w:rFonts w:ascii="Calibri" w:eastAsia="Times New Roman" w:hAnsi="Calibri" w:cs="Calibri"/>
                    <w:color w:val="000000"/>
                    <w:sz w:val="22"/>
                  </w:rPr>
                </w:rPrChange>
              </w:rPr>
            </w:pPr>
            <w:ins w:id="8199" w:author="Nate Bachmeier [AWS-SA]" w:date="2023-02-25T11:26:00Z">
              <w:r w:rsidRPr="00E16572">
                <w:rPr>
                  <w:rFonts w:ascii="Calibri" w:eastAsia="Times New Roman" w:hAnsi="Calibri" w:cs="Calibri"/>
                  <w:b w:val="0"/>
                  <w:bCs w:val="0"/>
                  <w:color w:val="000000"/>
                  <w:sz w:val="22"/>
                  <w:rPrChange w:id="8200" w:author="Nate Bachmeier [AWS-SA]" w:date="2023-02-25T11:29:00Z">
                    <w:rPr>
                      <w:rFonts w:ascii="Calibri" w:eastAsia="Times New Roman" w:hAnsi="Calibri" w:cs="Calibri"/>
                      <w:color w:val="000000"/>
                      <w:sz w:val="22"/>
                    </w:rPr>
                  </w:rPrChange>
                </w:rPr>
                <w:t>training dog</w:t>
              </w:r>
            </w:ins>
          </w:p>
        </w:tc>
        <w:tc>
          <w:tcPr>
            <w:tcW w:w="960" w:type="dxa"/>
            <w:noWrap/>
            <w:hideMark/>
            <w:tcPrChange w:id="8201" w:author="Nate Bachmeier [AWS-SA]" w:date="2023-02-25T11:26:00Z">
              <w:tcPr>
                <w:tcW w:w="960" w:type="dxa"/>
                <w:tcBorders>
                  <w:top w:val="nil"/>
                  <w:left w:val="nil"/>
                  <w:bottom w:val="nil"/>
                  <w:right w:val="nil"/>
                </w:tcBorders>
                <w:shd w:val="clear" w:color="auto" w:fill="auto"/>
                <w:noWrap/>
                <w:vAlign w:val="bottom"/>
                <w:hideMark/>
              </w:tcPr>
            </w:tcPrChange>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202" w:author="Nate Bachmeier [AWS-SA]" w:date="2023-02-25T11:26:00Z"/>
                <w:rFonts w:ascii="Calibri" w:eastAsia="Times New Roman" w:hAnsi="Calibri" w:cs="Calibri"/>
                <w:color w:val="000000"/>
                <w:sz w:val="22"/>
              </w:rPr>
            </w:pPr>
            <w:ins w:id="8203" w:author="Nate Bachmeier [AWS-SA]" w:date="2023-02-25T11:26:00Z">
              <w:r w:rsidRPr="00E16572">
                <w:rPr>
                  <w:rFonts w:ascii="Calibri" w:eastAsia="Times New Roman" w:hAnsi="Calibri" w:cs="Calibri"/>
                  <w:color w:val="000000"/>
                  <w:sz w:val="22"/>
                </w:rPr>
                <w:t>644</w:t>
              </w:r>
            </w:ins>
          </w:p>
        </w:tc>
      </w:tr>
      <w:tr w:rsidR="00E16572" w:rsidRPr="00E16572" w14:paraId="2D66BAAC" w14:textId="77777777" w:rsidTr="00E16572">
        <w:trPr>
          <w:cnfStyle w:val="000000100000" w:firstRow="0" w:lastRow="0" w:firstColumn="0" w:lastColumn="0" w:oddVBand="0" w:evenVBand="0" w:oddHBand="1" w:evenHBand="0" w:firstRowFirstColumn="0" w:firstRowLastColumn="0" w:lastRowFirstColumn="0" w:lastRowLastColumn="0"/>
          <w:trHeight w:val="300"/>
          <w:ins w:id="8204" w:author="Nate Bachmeier [AWS-SA]" w:date="2023-02-25T11:26:00Z"/>
          <w:trPrChange w:id="82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206" w:author="Nate Bachmeier [AWS-SA]" w:date="2023-02-25T11:26:00Z">
              <w:tcPr>
                <w:tcW w:w="4740" w:type="dxa"/>
                <w:tcBorders>
                  <w:top w:val="nil"/>
                  <w:left w:val="nil"/>
                  <w:bottom w:val="nil"/>
                  <w:right w:val="nil"/>
                </w:tcBorders>
                <w:shd w:val="clear" w:color="auto" w:fill="auto"/>
                <w:noWrap/>
                <w:vAlign w:val="bottom"/>
                <w:hideMark/>
              </w:tcPr>
            </w:tcPrChange>
          </w:tcPr>
          <w:p w14:paraId="30C06A9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207" w:author="Nate Bachmeier [AWS-SA]" w:date="2023-02-25T11:26:00Z"/>
                <w:rFonts w:ascii="Calibri" w:eastAsia="Times New Roman" w:hAnsi="Calibri" w:cs="Calibri"/>
                <w:b w:val="0"/>
                <w:bCs w:val="0"/>
                <w:color w:val="000000"/>
                <w:sz w:val="22"/>
                <w:rPrChange w:id="8208" w:author="Nate Bachmeier [AWS-SA]" w:date="2023-02-25T11:29:00Z">
                  <w:rPr>
                    <w:ins w:id="8209" w:author="Nate Bachmeier [AWS-SA]" w:date="2023-02-25T11:26:00Z"/>
                    <w:rFonts w:ascii="Calibri" w:eastAsia="Times New Roman" w:hAnsi="Calibri" w:cs="Calibri"/>
                    <w:color w:val="000000"/>
                    <w:sz w:val="22"/>
                  </w:rPr>
                </w:rPrChange>
              </w:rPr>
            </w:pPr>
            <w:ins w:id="8210" w:author="Nate Bachmeier [AWS-SA]" w:date="2023-02-25T11:26:00Z">
              <w:r w:rsidRPr="00E16572">
                <w:rPr>
                  <w:rFonts w:ascii="Calibri" w:eastAsia="Times New Roman" w:hAnsi="Calibri" w:cs="Calibri"/>
                  <w:b w:val="0"/>
                  <w:bCs w:val="0"/>
                  <w:color w:val="000000"/>
                  <w:sz w:val="22"/>
                  <w:rPrChange w:id="8211" w:author="Nate Bachmeier [AWS-SA]" w:date="2023-02-25T11:29:00Z">
                    <w:rPr>
                      <w:rFonts w:ascii="Calibri" w:eastAsia="Times New Roman" w:hAnsi="Calibri" w:cs="Calibri"/>
                      <w:color w:val="000000"/>
                      <w:sz w:val="22"/>
                    </w:rPr>
                  </w:rPrChange>
                </w:rPr>
                <w:t>trapezing</w:t>
              </w:r>
            </w:ins>
          </w:p>
        </w:tc>
        <w:tc>
          <w:tcPr>
            <w:tcW w:w="960" w:type="dxa"/>
            <w:noWrap/>
            <w:hideMark/>
            <w:tcPrChange w:id="8212" w:author="Nate Bachmeier [AWS-SA]" w:date="2023-02-25T11:26:00Z">
              <w:tcPr>
                <w:tcW w:w="960" w:type="dxa"/>
                <w:tcBorders>
                  <w:top w:val="nil"/>
                  <w:left w:val="nil"/>
                  <w:bottom w:val="nil"/>
                  <w:right w:val="nil"/>
                </w:tcBorders>
                <w:shd w:val="clear" w:color="auto" w:fill="auto"/>
                <w:noWrap/>
                <w:vAlign w:val="bottom"/>
                <w:hideMark/>
              </w:tcPr>
            </w:tcPrChange>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213" w:author="Nate Bachmeier [AWS-SA]" w:date="2023-02-25T11:26:00Z"/>
                <w:rFonts w:ascii="Calibri" w:eastAsia="Times New Roman" w:hAnsi="Calibri" w:cs="Calibri"/>
                <w:color w:val="000000"/>
                <w:sz w:val="22"/>
              </w:rPr>
            </w:pPr>
            <w:ins w:id="8214" w:author="Nate Bachmeier [AWS-SA]" w:date="2023-02-25T11:26:00Z">
              <w:r w:rsidRPr="00E16572">
                <w:rPr>
                  <w:rFonts w:ascii="Calibri" w:eastAsia="Times New Roman" w:hAnsi="Calibri" w:cs="Calibri"/>
                  <w:color w:val="000000"/>
                  <w:sz w:val="22"/>
                </w:rPr>
                <w:t>561</w:t>
              </w:r>
            </w:ins>
          </w:p>
        </w:tc>
      </w:tr>
      <w:tr w:rsidR="00E16572" w:rsidRPr="00E16572" w14:paraId="5CE97551" w14:textId="77777777" w:rsidTr="00E16572">
        <w:trPr>
          <w:trHeight w:val="300"/>
          <w:ins w:id="8215" w:author="Nate Bachmeier [AWS-SA]" w:date="2023-02-25T11:26:00Z"/>
          <w:trPrChange w:id="821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217" w:author="Nate Bachmeier [AWS-SA]" w:date="2023-02-25T11:26:00Z">
              <w:tcPr>
                <w:tcW w:w="4740" w:type="dxa"/>
                <w:tcBorders>
                  <w:top w:val="nil"/>
                  <w:left w:val="nil"/>
                  <w:bottom w:val="nil"/>
                  <w:right w:val="nil"/>
                </w:tcBorders>
                <w:shd w:val="clear" w:color="auto" w:fill="auto"/>
                <w:noWrap/>
                <w:vAlign w:val="bottom"/>
                <w:hideMark/>
              </w:tcPr>
            </w:tcPrChange>
          </w:tcPr>
          <w:p w14:paraId="59142B47" w14:textId="77777777" w:rsidR="00E16572" w:rsidRPr="00E16572" w:rsidRDefault="00E16572" w:rsidP="00E16572">
            <w:pPr>
              <w:spacing w:line="240" w:lineRule="auto"/>
              <w:ind w:firstLine="0"/>
              <w:rPr>
                <w:ins w:id="8218" w:author="Nate Bachmeier [AWS-SA]" w:date="2023-02-25T11:26:00Z"/>
                <w:rFonts w:ascii="Calibri" w:eastAsia="Times New Roman" w:hAnsi="Calibri" w:cs="Calibri"/>
                <w:b w:val="0"/>
                <w:bCs w:val="0"/>
                <w:color w:val="000000"/>
                <w:sz w:val="22"/>
                <w:rPrChange w:id="8219" w:author="Nate Bachmeier [AWS-SA]" w:date="2023-02-25T11:29:00Z">
                  <w:rPr>
                    <w:ins w:id="8220" w:author="Nate Bachmeier [AWS-SA]" w:date="2023-02-25T11:26:00Z"/>
                    <w:rFonts w:ascii="Calibri" w:eastAsia="Times New Roman" w:hAnsi="Calibri" w:cs="Calibri"/>
                    <w:color w:val="000000"/>
                    <w:sz w:val="22"/>
                  </w:rPr>
                </w:rPrChange>
              </w:rPr>
            </w:pPr>
            <w:ins w:id="8221" w:author="Nate Bachmeier [AWS-SA]" w:date="2023-02-25T11:26:00Z">
              <w:r w:rsidRPr="00E16572">
                <w:rPr>
                  <w:rFonts w:ascii="Calibri" w:eastAsia="Times New Roman" w:hAnsi="Calibri" w:cs="Calibri"/>
                  <w:b w:val="0"/>
                  <w:bCs w:val="0"/>
                  <w:color w:val="000000"/>
                  <w:sz w:val="22"/>
                  <w:rPrChange w:id="8222" w:author="Nate Bachmeier [AWS-SA]" w:date="2023-02-25T11:29:00Z">
                    <w:rPr>
                      <w:rFonts w:ascii="Calibri" w:eastAsia="Times New Roman" w:hAnsi="Calibri" w:cs="Calibri"/>
                      <w:color w:val="000000"/>
                      <w:sz w:val="22"/>
                    </w:rPr>
                  </w:rPrChange>
                </w:rPr>
                <w:t>treating wood</w:t>
              </w:r>
            </w:ins>
          </w:p>
        </w:tc>
        <w:tc>
          <w:tcPr>
            <w:tcW w:w="960" w:type="dxa"/>
            <w:noWrap/>
            <w:hideMark/>
            <w:tcPrChange w:id="8223" w:author="Nate Bachmeier [AWS-SA]" w:date="2023-02-25T11:26:00Z">
              <w:tcPr>
                <w:tcW w:w="960" w:type="dxa"/>
                <w:tcBorders>
                  <w:top w:val="nil"/>
                  <w:left w:val="nil"/>
                  <w:bottom w:val="nil"/>
                  <w:right w:val="nil"/>
                </w:tcBorders>
                <w:shd w:val="clear" w:color="auto" w:fill="auto"/>
                <w:noWrap/>
                <w:vAlign w:val="bottom"/>
                <w:hideMark/>
              </w:tcPr>
            </w:tcPrChange>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224" w:author="Nate Bachmeier [AWS-SA]" w:date="2023-02-25T11:26:00Z"/>
                <w:rFonts w:ascii="Calibri" w:eastAsia="Times New Roman" w:hAnsi="Calibri" w:cs="Calibri"/>
                <w:color w:val="000000"/>
                <w:sz w:val="22"/>
              </w:rPr>
            </w:pPr>
            <w:ins w:id="8225" w:author="Nate Bachmeier [AWS-SA]" w:date="2023-02-25T11:26:00Z">
              <w:r w:rsidRPr="00E16572">
                <w:rPr>
                  <w:rFonts w:ascii="Calibri" w:eastAsia="Times New Roman" w:hAnsi="Calibri" w:cs="Calibri"/>
                  <w:color w:val="000000"/>
                  <w:sz w:val="22"/>
                </w:rPr>
                <w:t>507</w:t>
              </w:r>
            </w:ins>
          </w:p>
        </w:tc>
      </w:tr>
      <w:tr w:rsidR="00E16572" w:rsidRPr="00E16572" w14:paraId="4A275888" w14:textId="77777777" w:rsidTr="00E16572">
        <w:trPr>
          <w:cnfStyle w:val="000000100000" w:firstRow="0" w:lastRow="0" w:firstColumn="0" w:lastColumn="0" w:oddVBand="0" w:evenVBand="0" w:oddHBand="1" w:evenHBand="0" w:firstRowFirstColumn="0" w:firstRowLastColumn="0" w:lastRowFirstColumn="0" w:lastRowLastColumn="0"/>
          <w:trHeight w:val="300"/>
          <w:ins w:id="8226" w:author="Nate Bachmeier [AWS-SA]" w:date="2023-02-25T11:26:00Z"/>
          <w:trPrChange w:id="822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228" w:author="Nate Bachmeier [AWS-SA]" w:date="2023-02-25T11:26:00Z">
              <w:tcPr>
                <w:tcW w:w="4740" w:type="dxa"/>
                <w:tcBorders>
                  <w:top w:val="nil"/>
                  <w:left w:val="nil"/>
                  <w:bottom w:val="nil"/>
                  <w:right w:val="nil"/>
                </w:tcBorders>
                <w:shd w:val="clear" w:color="auto" w:fill="auto"/>
                <w:noWrap/>
                <w:vAlign w:val="bottom"/>
                <w:hideMark/>
              </w:tcPr>
            </w:tcPrChange>
          </w:tcPr>
          <w:p w14:paraId="03469C3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229" w:author="Nate Bachmeier [AWS-SA]" w:date="2023-02-25T11:26:00Z"/>
                <w:rFonts w:ascii="Calibri" w:eastAsia="Times New Roman" w:hAnsi="Calibri" w:cs="Calibri"/>
                <w:b w:val="0"/>
                <w:bCs w:val="0"/>
                <w:color w:val="000000"/>
                <w:sz w:val="22"/>
                <w:rPrChange w:id="8230" w:author="Nate Bachmeier [AWS-SA]" w:date="2023-02-25T11:29:00Z">
                  <w:rPr>
                    <w:ins w:id="8231" w:author="Nate Bachmeier [AWS-SA]" w:date="2023-02-25T11:26:00Z"/>
                    <w:rFonts w:ascii="Calibri" w:eastAsia="Times New Roman" w:hAnsi="Calibri" w:cs="Calibri"/>
                    <w:color w:val="000000"/>
                    <w:sz w:val="22"/>
                  </w:rPr>
                </w:rPrChange>
              </w:rPr>
            </w:pPr>
            <w:ins w:id="8232" w:author="Nate Bachmeier [AWS-SA]" w:date="2023-02-25T11:26:00Z">
              <w:r w:rsidRPr="00E16572">
                <w:rPr>
                  <w:rFonts w:ascii="Calibri" w:eastAsia="Times New Roman" w:hAnsi="Calibri" w:cs="Calibri"/>
                  <w:b w:val="0"/>
                  <w:bCs w:val="0"/>
                  <w:color w:val="000000"/>
                  <w:sz w:val="22"/>
                  <w:rPrChange w:id="8233" w:author="Nate Bachmeier [AWS-SA]" w:date="2023-02-25T11:29:00Z">
                    <w:rPr>
                      <w:rFonts w:ascii="Calibri" w:eastAsia="Times New Roman" w:hAnsi="Calibri" w:cs="Calibri"/>
                      <w:color w:val="000000"/>
                      <w:sz w:val="22"/>
                    </w:rPr>
                  </w:rPrChange>
                </w:rPr>
                <w:t>trimming or shaving beard</w:t>
              </w:r>
            </w:ins>
          </w:p>
        </w:tc>
        <w:tc>
          <w:tcPr>
            <w:tcW w:w="960" w:type="dxa"/>
            <w:noWrap/>
            <w:hideMark/>
            <w:tcPrChange w:id="8234" w:author="Nate Bachmeier [AWS-SA]" w:date="2023-02-25T11:26:00Z">
              <w:tcPr>
                <w:tcW w:w="960" w:type="dxa"/>
                <w:tcBorders>
                  <w:top w:val="nil"/>
                  <w:left w:val="nil"/>
                  <w:bottom w:val="nil"/>
                  <w:right w:val="nil"/>
                </w:tcBorders>
                <w:shd w:val="clear" w:color="auto" w:fill="auto"/>
                <w:noWrap/>
                <w:vAlign w:val="bottom"/>
                <w:hideMark/>
              </w:tcPr>
            </w:tcPrChange>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235" w:author="Nate Bachmeier [AWS-SA]" w:date="2023-02-25T11:26:00Z"/>
                <w:rFonts w:ascii="Calibri" w:eastAsia="Times New Roman" w:hAnsi="Calibri" w:cs="Calibri"/>
                <w:color w:val="000000"/>
                <w:sz w:val="22"/>
              </w:rPr>
            </w:pPr>
            <w:ins w:id="8236" w:author="Nate Bachmeier [AWS-SA]" w:date="2023-02-25T11:26:00Z">
              <w:r w:rsidRPr="00E16572">
                <w:rPr>
                  <w:rFonts w:ascii="Calibri" w:eastAsia="Times New Roman" w:hAnsi="Calibri" w:cs="Calibri"/>
                  <w:color w:val="000000"/>
                  <w:sz w:val="22"/>
                </w:rPr>
                <w:t>723</w:t>
              </w:r>
            </w:ins>
          </w:p>
        </w:tc>
      </w:tr>
      <w:tr w:rsidR="00E16572" w:rsidRPr="00E16572" w14:paraId="1ECA50F8" w14:textId="77777777" w:rsidTr="00E16572">
        <w:trPr>
          <w:trHeight w:val="300"/>
          <w:ins w:id="8237" w:author="Nate Bachmeier [AWS-SA]" w:date="2023-02-25T11:26:00Z"/>
          <w:trPrChange w:id="823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239" w:author="Nate Bachmeier [AWS-SA]" w:date="2023-02-25T11:26:00Z">
              <w:tcPr>
                <w:tcW w:w="4740" w:type="dxa"/>
                <w:tcBorders>
                  <w:top w:val="nil"/>
                  <w:left w:val="nil"/>
                  <w:bottom w:val="nil"/>
                  <w:right w:val="nil"/>
                </w:tcBorders>
                <w:shd w:val="clear" w:color="auto" w:fill="auto"/>
                <w:noWrap/>
                <w:vAlign w:val="bottom"/>
                <w:hideMark/>
              </w:tcPr>
            </w:tcPrChange>
          </w:tcPr>
          <w:p w14:paraId="627C3B09" w14:textId="77777777" w:rsidR="00E16572" w:rsidRPr="00E16572" w:rsidRDefault="00E16572" w:rsidP="00E16572">
            <w:pPr>
              <w:spacing w:line="240" w:lineRule="auto"/>
              <w:ind w:firstLine="0"/>
              <w:rPr>
                <w:ins w:id="8240" w:author="Nate Bachmeier [AWS-SA]" w:date="2023-02-25T11:26:00Z"/>
                <w:rFonts w:ascii="Calibri" w:eastAsia="Times New Roman" w:hAnsi="Calibri" w:cs="Calibri"/>
                <w:b w:val="0"/>
                <w:bCs w:val="0"/>
                <w:color w:val="000000"/>
                <w:sz w:val="22"/>
                <w:rPrChange w:id="8241" w:author="Nate Bachmeier [AWS-SA]" w:date="2023-02-25T11:29:00Z">
                  <w:rPr>
                    <w:ins w:id="8242" w:author="Nate Bachmeier [AWS-SA]" w:date="2023-02-25T11:26:00Z"/>
                    <w:rFonts w:ascii="Calibri" w:eastAsia="Times New Roman" w:hAnsi="Calibri" w:cs="Calibri"/>
                    <w:color w:val="000000"/>
                    <w:sz w:val="22"/>
                  </w:rPr>
                </w:rPrChange>
              </w:rPr>
            </w:pPr>
            <w:ins w:id="8243" w:author="Nate Bachmeier [AWS-SA]" w:date="2023-02-25T11:26:00Z">
              <w:r w:rsidRPr="00E16572">
                <w:rPr>
                  <w:rFonts w:ascii="Calibri" w:eastAsia="Times New Roman" w:hAnsi="Calibri" w:cs="Calibri"/>
                  <w:b w:val="0"/>
                  <w:bCs w:val="0"/>
                  <w:color w:val="000000"/>
                  <w:sz w:val="22"/>
                  <w:rPrChange w:id="8244" w:author="Nate Bachmeier [AWS-SA]" w:date="2023-02-25T11:29:00Z">
                    <w:rPr>
                      <w:rFonts w:ascii="Calibri" w:eastAsia="Times New Roman" w:hAnsi="Calibri" w:cs="Calibri"/>
                      <w:color w:val="000000"/>
                      <w:sz w:val="22"/>
                    </w:rPr>
                  </w:rPrChange>
                </w:rPr>
                <w:t>trimming shrubs</w:t>
              </w:r>
            </w:ins>
          </w:p>
        </w:tc>
        <w:tc>
          <w:tcPr>
            <w:tcW w:w="960" w:type="dxa"/>
            <w:noWrap/>
            <w:hideMark/>
            <w:tcPrChange w:id="8245" w:author="Nate Bachmeier [AWS-SA]" w:date="2023-02-25T11:26:00Z">
              <w:tcPr>
                <w:tcW w:w="960" w:type="dxa"/>
                <w:tcBorders>
                  <w:top w:val="nil"/>
                  <w:left w:val="nil"/>
                  <w:bottom w:val="nil"/>
                  <w:right w:val="nil"/>
                </w:tcBorders>
                <w:shd w:val="clear" w:color="auto" w:fill="auto"/>
                <w:noWrap/>
                <w:vAlign w:val="bottom"/>
                <w:hideMark/>
              </w:tcPr>
            </w:tcPrChange>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246" w:author="Nate Bachmeier [AWS-SA]" w:date="2023-02-25T11:26:00Z"/>
                <w:rFonts w:ascii="Calibri" w:eastAsia="Times New Roman" w:hAnsi="Calibri" w:cs="Calibri"/>
                <w:color w:val="000000"/>
                <w:sz w:val="22"/>
              </w:rPr>
            </w:pPr>
            <w:ins w:id="8247" w:author="Nate Bachmeier [AWS-SA]" w:date="2023-02-25T11:26:00Z">
              <w:r w:rsidRPr="00E16572">
                <w:rPr>
                  <w:rFonts w:ascii="Calibri" w:eastAsia="Times New Roman" w:hAnsi="Calibri" w:cs="Calibri"/>
                  <w:color w:val="000000"/>
                  <w:sz w:val="22"/>
                </w:rPr>
                <w:t>508</w:t>
              </w:r>
            </w:ins>
          </w:p>
        </w:tc>
      </w:tr>
      <w:tr w:rsidR="00E16572" w:rsidRPr="00E16572" w14:paraId="7D56D898" w14:textId="77777777" w:rsidTr="00E16572">
        <w:trPr>
          <w:cnfStyle w:val="000000100000" w:firstRow="0" w:lastRow="0" w:firstColumn="0" w:lastColumn="0" w:oddVBand="0" w:evenVBand="0" w:oddHBand="1" w:evenHBand="0" w:firstRowFirstColumn="0" w:firstRowLastColumn="0" w:lastRowFirstColumn="0" w:lastRowLastColumn="0"/>
          <w:trHeight w:val="300"/>
          <w:ins w:id="8248" w:author="Nate Bachmeier [AWS-SA]" w:date="2023-02-25T11:26:00Z"/>
          <w:trPrChange w:id="824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250" w:author="Nate Bachmeier [AWS-SA]" w:date="2023-02-25T11:26:00Z">
              <w:tcPr>
                <w:tcW w:w="4740" w:type="dxa"/>
                <w:tcBorders>
                  <w:top w:val="nil"/>
                  <w:left w:val="nil"/>
                  <w:bottom w:val="nil"/>
                  <w:right w:val="nil"/>
                </w:tcBorders>
                <w:shd w:val="clear" w:color="auto" w:fill="auto"/>
                <w:noWrap/>
                <w:vAlign w:val="bottom"/>
                <w:hideMark/>
              </w:tcPr>
            </w:tcPrChange>
          </w:tcPr>
          <w:p w14:paraId="529108E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251" w:author="Nate Bachmeier [AWS-SA]" w:date="2023-02-25T11:26:00Z"/>
                <w:rFonts w:ascii="Calibri" w:eastAsia="Times New Roman" w:hAnsi="Calibri" w:cs="Calibri"/>
                <w:b w:val="0"/>
                <w:bCs w:val="0"/>
                <w:color w:val="000000"/>
                <w:sz w:val="22"/>
                <w:rPrChange w:id="8252" w:author="Nate Bachmeier [AWS-SA]" w:date="2023-02-25T11:29:00Z">
                  <w:rPr>
                    <w:ins w:id="8253" w:author="Nate Bachmeier [AWS-SA]" w:date="2023-02-25T11:26:00Z"/>
                    <w:rFonts w:ascii="Calibri" w:eastAsia="Times New Roman" w:hAnsi="Calibri" w:cs="Calibri"/>
                    <w:color w:val="000000"/>
                    <w:sz w:val="22"/>
                  </w:rPr>
                </w:rPrChange>
              </w:rPr>
            </w:pPr>
            <w:ins w:id="8254" w:author="Nate Bachmeier [AWS-SA]" w:date="2023-02-25T11:26:00Z">
              <w:r w:rsidRPr="00E16572">
                <w:rPr>
                  <w:rFonts w:ascii="Calibri" w:eastAsia="Times New Roman" w:hAnsi="Calibri" w:cs="Calibri"/>
                  <w:b w:val="0"/>
                  <w:bCs w:val="0"/>
                  <w:color w:val="000000"/>
                  <w:sz w:val="22"/>
                  <w:rPrChange w:id="8255" w:author="Nate Bachmeier [AWS-SA]" w:date="2023-02-25T11:29:00Z">
                    <w:rPr>
                      <w:rFonts w:ascii="Calibri" w:eastAsia="Times New Roman" w:hAnsi="Calibri" w:cs="Calibri"/>
                      <w:color w:val="000000"/>
                      <w:sz w:val="22"/>
                    </w:rPr>
                  </w:rPrChange>
                </w:rPr>
                <w:t>trimming trees</w:t>
              </w:r>
            </w:ins>
          </w:p>
        </w:tc>
        <w:tc>
          <w:tcPr>
            <w:tcW w:w="960" w:type="dxa"/>
            <w:noWrap/>
            <w:hideMark/>
            <w:tcPrChange w:id="8256" w:author="Nate Bachmeier [AWS-SA]" w:date="2023-02-25T11:26:00Z">
              <w:tcPr>
                <w:tcW w:w="960" w:type="dxa"/>
                <w:tcBorders>
                  <w:top w:val="nil"/>
                  <w:left w:val="nil"/>
                  <w:bottom w:val="nil"/>
                  <w:right w:val="nil"/>
                </w:tcBorders>
                <w:shd w:val="clear" w:color="auto" w:fill="auto"/>
                <w:noWrap/>
                <w:vAlign w:val="bottom"/>
                <w:hideMark/>
              </w:tcPr>
            </w:tcPrChange>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257" w:author="Nate Bachmeier [AWS-SA]" w:date="2023-02-25T11:26:00Z"/>
                <w:rFonts w:ascii="Calibri" w:eastAsia="Times New Roman" w:hAnsi="Calibri" w:cs="Calibri"/>
                <w:color w:val="000000"/>
                <w:sz w:val="22"/>
              </w:rPr>
            </w:pPr>
            <w:ins w:id="8258" w:author="Nate Bachmeier [AWS-SA]" w:date="2023-02-25T11:26:00Z">
              <w:r w:rsidRPr="00E16572">
                <w:rPr>
                  <w:rFonts w:ascii="Calibri" w:eastAsia="Times New Roman" w:hAnsi="Calibri" w:cs="Calibri"/>
                  <w:color w:val="000000"/>
                  <w:sz w:val="22"/>
                </w:rPr>
                <w:t>688</w:t>
              </w:r>
            </w:ins>
          </w:p>
        </w:tc>
      </w:tr>
      <w:tr w:rsidR="00E16572" w:rsidRPr="00E16572" w14:paraId="010B61E5" w14:textId="77777777" w:rsidTr="00E16572">
        <w:trPr>
          <w:trHeight w:val="300"/>
          <w:ins w:id="8259" w:author="Nate Bachmeier [AWS-SA]" w:date="2023-02-25T11:26:00Z"/>
          <w:trPrChange w:id="826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261" w:author="Nate Bachmeier [AWS-SA]" w:date="2023-02-25T11:26:00Z">
              <w:tcPr>
                <w:tcW w:w="4740" w:type="dxa"/>
                <w:tcBorders>
                  <w:top w:val="nil"/>
                  <w:left w:val="nil"/>
                  <w:bottom w:val="nil"/>
                  <w:right w:val="nil"/>
                </w:tcBorders>
                <w:shd w:val="clear" w:color="auto" w:fill="auto"/>
                <w:noWrap/>
                <w:vAlign w:val="bottom"/>
                <w:hideMark/>
              </w:tcPr>
            </w:tcPrChange>
          </w:tcPr>
          <w:p w14:paraId="07C04977" w14:textId="77777777" w:rsidR="00E16572" w:rsidRPr="00E16572" w:rsidRDefault="00E16572" w:rsidP="00E16572">
            <w:pPr>
              <w:spacing w:line="240" w:lineRule="auto"/>
              <w:ind w:firstLine="0"/>
              <w:rPr>
                <w:ins w:id="8262" w:author="Nate Bachmeier [AWS-SA]" w:date="2023-02-25T11:26:00Z"/>
                <w:rFonts w:ascii="Calibri" w:eastAsia="Times New Roman" w:hAnsi="Calibri" w:cs="Calibri"/>
                <w:b w:val="0"/>
                <w:bCs w:val="0"/>
                <w:color w:val="000000"/>
                <w:sz w:val="22"/>
                <w:rPrChange w:id="8263" w:author="Nate Bachmeier [AWS-SA]" w:date="2023-02-25T11:29:00Z">
                  <w:rPr>
                    <w:ins w:id="8264" w:author="Nate Bachmeier [AWS-SA]" w:date="2023-02-25T11:26:00Z"/>
                    <w:rFonts w:ascii="Calibri" w:eastAsia="Times New Roman" w:hAnsi="Calibri" w:cs="Calibri"/>
                    <w:color w:val="000000"/>
                    <w:sz w:val="22"/>
                  </w:rPr>
                </w:rPrChange>
              </w:rPr>
            </w:pPr>
            <w:ins w:id="8265" w:author="Nate Bachmeier [AWS-SA]" w:date="2023-02-25T11:26:00Z">
              <w:r w:rsidRPr="00E16572">
                <w:rPr>
                  <w:rFonts w:ascii="Calibri" w:eastAsia="Times New Roman" w:hAnsi="Calibri" w:cs="Calibri"/>
                  <w:b w:val="0"/>
                  <w:bCs w:val="0"/>
                  <w:color w:val="000000"/>
                  <w:sz w:val="22"/>
                  <w:rPrChange w:id="8266" w:author="Nate Bachmeier [AWS-SA]" w:date="2023-02-25T11:29:00Z">
                    <w:rPr>
                      <w:rFonts w:ascii="Calibri" w:eastAsia="Times New Roman" w:hAnsi="Calibri" w:cs="Calibri"/>
                      <w:color w:val="000000"/>
                      <w:sz w:val="22"/>
                    </w:rPr>
                  </w:rPrChange>
                </w:rPr>
                <w:t>triple jump</w:t>
              </w:r>
            </w:ins>
          </w:p>
        </w:tc>
        <w:tc>
          <w:tcPr>
            <w:tcW w:w="960" w:type="dxa"/>
            <w:noWrap/>
            <w:hideMark/>
            <w:tcPrChange w:id="8267" w:author="Nate Bachmeier [AWS-SA]" w:date="2023-02-25T11:26:00Z">
              <w:tcPr>
                <w:tcW w:w="960" w:type="dxa"/>
                <w:tcBorders>
                  <w:top w:val="nil"/>
                  <w:left w:val="nil"/>
                  <w:bottom w:val="nil"/>
                  <w:right w:val="nil"/>
                </w:tcBorders>
                <w:shd w:val="clear" w:color="auto" w:fill="auto"/>
                <w:noWrap/>
                <w:vAlign w:val="bottom"/>
                <w:hideMark/>
              </w:tcPr>
            </w:tcPrChange>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268" w:author="Nate Bachmeier [AWS-SA]" w:date="2023-02-25T11:26:00Z"/>
                <w:rFonts w:ascii="Calibri" w:eastAsia="Times New Roman" w:hAnsi="Calibri" w:cs="Calibri"/>
                <w:color w:val="000000"/>
                <w:sz w:val="22"/>
              </w:rPr>
            </w:pPr>
            <w:ins w:id="8269" w:author="Nate Bachmeier [AWS-SA]" w:date="2023-02-25T11:26:00Z">
              <w:r w:rsidRPr="00E16572">
                <w:rPr>
                  <w:rFonts w:ascii="Calibri" w:eastAsia="Times New Roman" w:hAnsi="Calibri" w:cs="Calibri"/>
                  <w:color w:val="000000"/>
                  <w:sz w:val="22"/>
                </w:rPr>
                <w:t>818</w:t>
              </w:r>
            </w:ins>
          </w:p>
        </w:tc>
      </w:tr>
      <w:tr w:rsidR="00E16572" w:rsidRPr="00E16572" w14:paraId="2C79E453" w14:textId="77777777" w:rsidTr="00E16572">
        <w:trPr>
          <w:cnfStyle w:val="000000100000" w:firstRow="0" w:lastRow="0" w:firstColumn="0" w:lastColumn="0" w:oddVBand="0" w:evenVBand="0" w:oddHBand="1" w:evenHBand="0" w:firstRowFirstColumn="0" w:firstRowLastColumn="0" w:lastRowFirstColumn="0" w:lastRowLastColumn="0"/>
          <w:trHeight w:val="300"/>
          <w:ins w:id="8270" w:author="Nate Bachmeier [AWS-SA]" w:date="2023-02-25T11:26:00Z"/>
          <w:trPrChange w:id="827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272" w:author="Nate Bachmeier [AWS-SA]" w:date="2023-02-25T11:26:00Z">
              <w:tcPr>
                <w:tcW w:w="4740" w:type="dxa"/>
                <w:tcBorders>
                  <w:top w:val="nil"/>
                  <w:left w:val="nil"/>
                  <w:bottom w:val="nil"/>
                  <w:right w:val="nil"/>
                </w:tcBorders>
                <w:shd w:val="clear" w:color="auto" w:fill="auto"/>
                <w:noWrap/>
                <w:vAlign w:val="bottom"/>
                <w:hideMark/>
              </w:tcPr>
            </w:tcPrChange>
          </w:tcPr>
          <w:p w14:paraId="2CB73DC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273" w:author="Nate Bachmeier [AWS-SA]" w:date="2023-02-25T11:26:00Z"/>
                <w:rFonts w:ascii="Calibri" w:eastAsia="Times New Roman" w:hAnsi="Calibri" w:cs="Calibri"/>
                <w:b w:val="0"/>
                <w:bCs w:val="0"/>
                <w:color w:val="000000"/>
                <w:sz w:val="22"/>
                <w:rPrChange w:id="8274" w:author="Nate Bachmeier [AWS-SA]" w:date="2023-02-25T11:29:00Z">
                  <w:rPr>
                    <w:ins w:id="8275" w:author="Nate Bachmeier [AWS-SA]" w:date="2023-02-25T11:26:00Z"/>
                    <w:rFonts w:ascii="Calibri" w:eastAsia="Times New Roman" w:hAnsi="Calibri" w:cs="Calibri"/>
                    <w:color w:val="000000"/>
                    <w:sz w:val="22"/>
                  </w:rPr>
                </w:rPrChange>
              </w:rPr>
            </w:pPr>
            <w:ins w:id="8276" w:author="Nate Bachmeier [AWS-SA]" w:date="2023-02-25T11:26:00Z">
              <w:r w:rsidRPr="00E16572">
                <w:rPr>
                  <w:rFonts w:ascii="Calibri" w:eastAsia="Times New Roman" w:hAnsi="Calibri" w:cs="Calibri"/>
                  <w:b w:val="0"/>
                  <w:bCs w:val="0"/>
                  <w:color w:val="000000"/>
                  <w:sz w:val="22"/>
                  <w:rPrChange w:id="8277" w:author="Nate Bachmeier [AWS-SA]" w:date="2023-02-25T11:29:00Z">
                    <w:rPr>
                      <w:rFonts w:ascii="Calibri" w:eastAsia="Times New Roman" w:hAnsi="Calibri" w:cs="Calibri"/>
                      <w:color w:val="000000"/>
                      <w:sz w:val="22"/>
                    </w:rPr>
                  </w:rPrChange>
                </w:rPr>
                <w:t>twiddling fingers</w:t>
              </w:r>
            </w:ins>
          </w:p>
        </w:tc>
        <w:tc>
          <w:tcPr>
            <w:tcW w:w="960" w:type="dxa"/>
            <w:noWrap/>
            <w:hideMark/>
            <w:tcPrChange w:id="8278" w:author="Nate Bachmeier [AWS-SA]" w:date="2023-02-25T11:26:00Z">
              <w:tcPr>
                <w:tcW w:w="960" w:type="dxa"/>
                <w:tcBorders>
                  <w:top w:val="nil"/>
                  <w:left w:val="nil"/>
                  <w:bottom w:val="nil"/>
                  <w:right w:val="nil"/>
                </w:tcBorders>
                <w:shd w:val="clear" w:color="auto" w:fill="auto"/>
                <w:noWrap/>
                <w:vAlign w:val="bottom"/>
                <w:hideMark/>
              </w:tcPr>
            </w:tcPrChange>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279" w:author="Nate Bachmeier [AWS-SA]" w:date="2023-02-25T11:26:00Z"/>
                <w:rFonts w:ascii="Calibri" w:eastAsia="Times New Roman" w:hAnsi="Calibri" w:cs="Calibri"/>
                <w:color w:val="000000"/>
                <w:sz w:val="22"/>
              </w:rPr>
            </w:pPr>
            <w:ins w:id="8280" w:author="Nate Bachmeier [AWS-SA]" w:date="2023-02-25T11:26:00Z">
              <w:r w:rsidRPr="00E16572">
                <w:rPr>
                  <w:rFonts w:ascii="Calibri" w:eastAsia="Times New Roman" w:hAnsi="Calibri" w:cs="Calibri"/>
                  <w:color w:val="000000"/>
                  <w:sz w:val="22"/>
                </w:rPr>
                <w:t>489</w:t>
              </w:r>
            </w:ins>
          </w:p>
        </w:tc>
      </w:tr>
      <w:tr w:rsidR="00E16572" w:rsidRPr="00E16572" w14:paraId="69F3D457" w14:textId="77777777" w:rsidTr="00E16572">
        <w:trPr>
          <w:trHeight w:val="300"/>
          <w:ins w:id="8281" w:author="Nate Bachmeier [AWS-SA]" w:date="2023-02-25T11:26:00Z"/>
          <w:trPrChange w:id="828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283" w:author="Nate Bachmeier [AWS-SA]" w:date="2023-02-25T11:26:00Z">
              <w:tcPr>
                <w:tcW w:w="4740" w:type="dxa"/>
                <w:tcBorders>
                  <w:top w:val="nil"/>
                  <w:left w:val="nil"/>
                  <w:bottom w:val="nil"/>
                  <w:right w:val="nil"/>
                </w:tcBorders>
                <w:shd w:val="clear" w:color="auto" w:fill="auto"/>
                <w:noWrap/>
                <w:vAlign w:val="bottom"/>
                <w:hideMark/>
              </w:tcPr>
            </w:tcPrChange>
          </w:tcPr>
          <w:p w14:paraId="5B390D8B" w14:textId="77777777" w:rsidR="00E16572" w:rsidRPr="00E16572" w:rsidRDefault="00E16572" w:rsidP="00E16572">
            <w:pPr>
              <w:spacing w:line="240" w:lineRule="auto"/>
              <w:ind w:firstLine="0"/>
              <w:rPr>
                <w:ins w:id="8284" w:author="Nate Bachmeier [AWS-SA]" w:date="2023-02-25T11:26:00Z"/>
                <w:rFonts w:ascii="Calibri" w:eastAsia="Times New Roman" w:hAnsi="Calibri" w:cs="Calibri"/>
                <w:b w:val="0"/>
                <w:bCs w:val="0"/>
                <w:color w:val="000000"/>
                <w:sz w:val="22"/>
                <w:rPrChange w:id="8285" w:author="Nate Bachmeier [AWS-SA]" w:date="2023-02-25T11:29:00Z">
                  <w:rPr>
                    <w:ins w:id="8286" w:author="Nate Bachmeier [AWS-SA]" w:date="2023-02-25T11:26:00Z"/>
                    <w:rFonts w:ascii="Calibri" w:eastAsia="Times New Roman" w:hAnsi="Calibri" w:cs="Calibri"/>
                    <w:color w:val="000000"/>
                    <w:sz w:val="22"/>
                  </w:rPr>
                </w:rPrChange>
              </w:rPr>
            </w:pPr>
            <w:ins w:id="8287" w:author="Nate Bachmeier [AWS-SA]" w:date="2023-02-25T11:26:00Z">
              <w:r w:rsidRPr="00E16572">
                <w:rPr>
                  <w:rFonts w:ascii="Calibri" w:eastAsia="Times New Roman" w:hAnsi="Calibri" w:cs="Calibri"/>
                  <w:b w:val="0"/>
                  <w:bCs w:val="0"/>
                  <w:color w:val="000000"/>
                  <w:sz w:val="22"/>
                  <w:rPrChange w:id="8288" w:author="Nate Bachmeier [AWS-SA]" w:date="2023-02-25T11:29:00Z">
                    <w:rPr>
                      <w:rFonts w:ascii="Calibri" w:eastAsia="Times New Roman" w:hAnsi="Calibri" w:cs="Calibri"/>
                      <w:color w:val="000000"/>
                      <w:sz w:val="22"/>
                    </w:rPr>
                  </w:rPrChange>
                </w:rPr>
                <w:t>tying bow tie</w:t>
              </w:r>
            </w:ins>
          </w:p>
        </w:tc>
        <w:tc>
          <w:tcPr>
            <w:tcW w:w="960" w:type="dxa"/>
            <w:noWrap/>
            <w:hideMark/>
            <w:tcPrChange w:id="8289" w:author="Nate Bachmeier [AWS-SA]" w:date="2023-02-25T11:26:00Z">
              <w:tcPr>
                <w:tcW w:w="960" w:type="dxa"/>
                <w:tcBorders>
                  <w:top w:val="nil"/>
                  <w:left w:val="nil"/>
                  <w:bottom w:val="nil"/>
                  <w:right w:val="nil"/>
                </w:tcBorders>
                <w:shd w:val="clear" w:color="auto" w:fill="auto"/>
                <w:noWrap/>
                <w:vAlign w:val="bottom"/>
                <w:hideMark/>
              </w:tcPr>
            </w:tcPrChange>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290" w:author="Nate Bachmeier [AWS-SA]" w:date="2023-02-25T11:26:00Z"/>
                <w:rFonts w:ascii="Calibri" w:eastAsia="Times New Roman" w:hAnsi="Calibri" w:cs="Calibri"/>
                <w:color w:val="000000"/>
                <w:sz w:val="22"/>
              </w:rPr>
            </w:pPr>
            <w:ins w:id="8291" w:author="Nate Bachmeier [AWS-SA]" w:date="2023-02-25T11:26:00Z">
              <w:r w:rsidRPr="00E16572">
                <w:rPr>
                  <w:rFonts w:ascii="Calibri" w:eastAsia="Times New Roman" w:hAnsi="Calibri" w:cs="Calibri"/>
                  <w:color w:val="000000"/>
                  <w:sz w:val="22"/>
                </w:rPr>
                <w:t>630</w:t>
              </w:r>
            </w:ins>
          </w:p>
        </w:tc>
      </w:tr>
      <w:tr w:rsidR="00E16572" w:rsidRPr="00E16572" w14:paraId="51DF0B4A" w14:textId="77777777" w:rsidTr="00E16572">
        <w:trPr>
          <w:cnfStyle w:val="000000100000" w:firstRow="0" w:lastRow="0" w:firstColumn="0" w:lastColumn="0" w:oddVBand="0" w:evenVBand="0" w:oddHBand="1" w:evenHBand="0" w:firstRowFirstColumn="0" w:firstRowLastColumn="0" w:lastRowFirstColumn="0" w:lastRowLastColumn="0"/>
          <w:trHeight w:val="300"/>
          <w:ins w:id="8292" w:author="Nate Bachmeier [AWS-SA]" w:date="2023-02-25T11:26:00Z"/>
          <w:trPrChange w:id="829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294" w:author="Nate Bachmeier [AWS-SA]" w:date="2023-02-25T11:26:00Z">
              <w:tcPr>
                <w:tcW w:w="4740" w:type="dxa"/>
                <w:tcBorders>
                  <w:top w:val="nil"/>
                  <w:left w:val="nil"/>
                  <w:bottom w:val="nil"/>
                  <w:right w:val="nil"/>
                </w:tcBorders>
                <w:shd w:val="clear" w:color="auto" w:fill="auto"/>
                <w:noWrap/>
                <w:vAlign w:val="bottom"/>
                <w:hideMark/>
              </w:tcPr>
            </w:tcPrChange>
          </w:tcPr>
          <w:p w14:paraId="4A25ECF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295" w:author="Nate Bachmeier [AWS-SA]" w:date="2023-02-25T11:26:00Z"/>
                <w:rFonts w:ascii="Calibri" w:eastAsia="Times New Roman" w:hAnsi="Calibri" w:cs="Calibri"/>
                <w:b w:val="0"/>
                <w:bCs w:val="0"/>
                <w:color w:val="000000"/>
                <w:sz w:val="22"/>
                <w:rPrChange w:id="8296" w:author="Nate Bachmeier [AWS-SA]" w:date="2023-02-25T11:29:00Z">
                  <w:rPr>
                    <w:ins w:id="8297" w:author="Nate Bachmeier [AWS-SA]" w:date="2023-02-25T11:26:00Z"/>
                    <w:rFonts w:ascii="Calibri" w:eastAsia="Times New Roman" w:hAnsi="Calibri" w:cs="Calibri"/>
                    <w:color w:val="000000"/>
                    <w:sz w:val="22"/>
                  </w:rPr>
                </w:rPrChange>
              </w:rPr>
            </w:pPr>
            <w:ins w:id="8298" w:author="Nate Bachmeier [AWS-SA]" w:date="2023-02-25T11:26:00Z">
              <w:r w:rsidRPr="00E16572">
                <w:rPr>
                  <w:rFonts w:ascii="Calibri" w:eastAsia="Times New Roman" w:hAnsi="Calibri" w:cs="Calibri"/>
                  <w:b w:val="0"/>
                  <w:bCs w:val="0"/>
                  <w:color w:val="000000"/>
                  <w:sz w:val="22"/>
                  <w:rPrChange w:id="8299" w:author="Nate Bachmeier [AWS-SA]" w:date="2023-02-25T11:29:00Z">
                    <w:rPr>
                      <w:rFonts w:ascii="Calibri" w:eastAsia="Times New Roman" w:hAnsi="Calibri" w:cs="Calibri"/>
                      <w:color w:val="000000"/>
                      <w:sz w:val="22"/>
                    </w:rPr>
                  </w:rPrChange>
                </w:rPr>
                <w:t>tying knot (not on a tie)</w:t>
              </w:r>
            </w:ins>
          </w:p>
        </w:tc>
        <w:tc>
          <w:tcPr>
            <w:tcW w:w="960" w:type="dxa"/>
            <w:noWrap/>
            <w:hideMark/>
            <w:tcPrChange w:id="8300" w:author="Nate Bachmeier [AWS-SA]" w:date="2023-02-25T11:26:00Z">
              <w:tcPr>
                <w:tcW w:w="960" w:type="dxa"/>
                <w:tcBorders>
                  <w:top w:val="nil"/>
                  <w:left w:val="nil"/>
                  <w:bottom w:val="nil"/>
                  <w:right w:val="nil"/>
                </w:tcBorders>
                <w:shd w:val="clear" w:color="auto" w:fill="auto"/>
                <w:noWrap/>
                <w:vAlign w:val="bottom"/>
                <w:hideMark/>
              </w:tcPr>
            </w:tcPrChange>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301" w:author="Nate Bachmeier [AWS-SA]" w:date="2023-02-25T11:26:00Z"/>
                <w:rFonts w:ascii="Calibri" w:eastAsia="Times New Roman" w:hAnsi="Calibri" w:cs="Calibri"/>
                <w:color w:val="000000"/>
                <w:sz w:val="22"/>
              </w:rPr>
            </w:pPr>
            <w:ins w:id="8302" w:author="Nate Bachmeier [AWS-SA]" w:date="2023-02-25T11:26:00Z">
              <w:r w:rsidRPr="00E16572">
                <w:rPr>
                  <w:rFonts w:ascii="Calibri" w:eastAsia="Times New Roman" w:hAnsi="Calibri" w:cs="Calibri"/>
                  <w:color w:val="000000"/>
                  <w:sz w:val="22"/>
                </w:rPr>
                <w:t>840</w:t>
              </w:r>
            </w:ins>
          </w:p>
        </w:tc>
      </w:tr>
      <w:tr w:rsidR="00E16572" w:rsidRPr="00E16572" w14:paraId="077648B3" w14:textId="77777777" w:rsidTr="00E16572">
        <w:trPr>
          <w:trHeight w:val="300"/>
          <w:ins w:id="8303" w:author="Nate Bachmeier [AWS-SA]" w:date="2023-02-25T11:26:00Z"/>
          <w:trPrChange w:id="830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305" w:author="Nate Bachmeier [AWS-SA]" w:date="2023-02-25T11:26:00Z">
              <w:tcPr>
                <w:tcW w:w="4740" w:type="dxa"/>
                <w:tcBorders>
                  <w:top w:val="nil"/>
                  <w:left w:val="nil"/>
                  <w:bottom w:val="nil"/>
                  <w:right w:val="nil"/>
                </w:tcBorders>
                <w:shd w:val="clear" w:color="auto" w:fill="auto"/>
                <w:noWrap/>
                <w:vAlign w:val="bottom"/>
                <w:hideMark/>
              </w:tcPr>
            </w:tcPrChange>
          </w:tcPr>
          <w:p w14:paraId="74C0FFD4" w14:textId="77777777" w:rsidR="00E16572" w:rsidRPr="00E16572" w:rsidRDefault="00E16572" w:rsidP="00E16572">
            <w:pPr>
              <w:spacing w:line="240" w:lineRule="auto"/>
              <w:ind w:firstLine="0"/>
              <w:rPr>
                <w:ins w:id="8306" w:author="Nate Bachmeier [AWS-SA]" w:date="2023-02-25T11:26:00Z"/>
                <w:rFonts w:ascii="Calibri" w:eastAsia="Times New Roman" w:hAnsi="Calibri" w:cs="Calibri"/>
                <w:b w:val="0"/>
                <w:bCs w:val="0"/>
                <w:color w:val="000000"/>
                <w:sz w:val="22"/>
                <w:rPrChange w:id="8307" w:author="Nate Bachmeier [AWS-SA]" w:date="2023-02-25T11:29:00Z">
                  <w:rPr>
                    <w:ins w:id="8308" w:author="Nate Bachmeier [AWS-SA]" w:date="2023-02-25T11:26:00Z"/>
                    <w:rFonts w:ascii="Calibri" w:eastAsia="Times New Roman" w:hAnsi="Calibri" w:cs="Calibri"/>
                    <w:color w:val="000000"/>
                    <w:sz w:val="22"/>
                  </w:rPr>
                </w:rPrChange>
              </w:rPr>
            </w:pPr>
            <w:ins w:id="8309" w:author="Nate Bachmeier [AWS-SA]" w:date="2023-02-25T11:26:00Z">
              <w:r w:rsidRPr="00E16572">
                <w:rPr>
                  <w:rFonts w:ascii="Calibri" w:eastAsia="Times New Roman" w:hAnsi="Calibri" w:cs="Calibri"/>
                  <w:b w:val="0"/>
                  <w:bCs w:val="0"/>
                  <w:color w:val="000000"/>
                  <w:sz w:val="22"/>
                  <w:rPrChange w:id="8310" w:author="Nate Bachmeier [AWS-SA]" w:date="2023-02-25T11:29:00Z">
                    <w:rPr>
                      <w:rFonts w:ascii="Calibri" w:eastAsia="Times New Roman" w:hAnsi="Calibri" w:cs="Calibri"/>
                      <w:color w:val="000000"/>
                      <w:sz w:val="22"/>
                    </w:rPr>
                  </w:rPrChange>
                </w:rPr>
                <w:t>tying necktie</w:t>
              </w:r>
            </w:ins>
          </w:p>
        </w:tc>
        <w:tc>
          <w:tcPr>
            <w:tcW w:w="960" w:type="dxa"/>
            <w:noWrap/>
            <w:hideMark/>
            <w:tcPrChange w:id="8311" w:author="Nate Bachmeier [AWS-SA]" w:date="2023-02-25T11:26:00Z">
              <w:tcPr>
                <w:tcW w:w="960" w:type="dxa"/>
                <w:tcBorders>
                  <w:top w:val="nil"/>
                  <w:left w:val="nil"/>
                  <w:bottom w:val="nil"/>
                  <w:right w:val="nil"/>
                </w:tcBorders>
                <w:shd w:val="clear" w:color="auto" w:fill="auto"/>
                <w:noWrap/>
                <w:vAlign w:val="bottom"/>
                <w:hideMark/>
              </w:tcPr>
            </w:tcPrChange>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312" w:author="Nate Bachmeier [AWS-SA]" w:date="2023-02-25T11:26:00Z"/>
                <w:rFonts w:ascii="Calibri" w:eastAsia="Times New Roman" w:hAnsi="Calibri" w:cs="Calibri"/>
                <w:color w:val="000000"/>
                <w:sz w:val="22"/>
              </w:rPr>
            </w:pPr>
            <w:ins w:id="8313" w:author="Nate Bachmeier [AWS-SA]" w:date="2023-02-25T11:26:00Z">
              <w:r w:rsidRPr="00E16572">
                <w:rPr>
                  <w:rFonts w:ascii="Calibri" w:eastAsia="Times New Roman" w:hAnsi="Calibri" w:cs="Calibri"/>
                  <w:color w:val="000000"/>
                  <w:sz w:val="22"/>
                </w:rPr>
                <w:t>712</w:t>
              </w:r>
            </w:ins>
          </w:p>
        </w:tc>
      </w:tr>
      <w:tr w:rsidR="00E16572" w:rsidRPr="00E16572" w14:paraId="5DF2405C" w14:textId="77777777" w:rsidTr="00E16572">
        <w:trPr>
          <w:cnfStyle w:val="000000100000" w:firstRow="0" w:lastRow="0" w:firstColumn="0" w:lastColumn="0" w:oddVBand="0" w:evenVBand="0" w:oddHBand="1" w:evenHBand="0" w:firstRowFirstColumn="0" w:firstRowLastColumn="0" w:lastRowFirstColumn="0" w:lastRowLastColumn="0"/>
          <w:trHeight w:val="300"/>
          <w:ins w:id="8314" w:author="Nate Bachmeier [AWS-SA]" w:date="2023-02-25T11:26:00Z"/>
          <w:trPrChange w:id="83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316" w:author="Nate Bachmeier [AWS-SA]" w:date="2023-02-25T11:26:00Z">
              <w:tcPr>
                <w:tcW w:w="4740" w:type="dxa"/>
                <w:tcBorders>
                  <w:top w:val="nil"/>
                  <w:left w:val="nil"/>
                  <w:bottom w:val="nil"/>
                  <w:right w:val="nil"/>
                </w:tcBorders>
                <w:shd w:val="clear" w:color="auto" w:fill="auto"/>
                <w:noWrap/>
                <w:vAlign w:val="bottom"/>
                <w:hideMark/>
              </w:tcPr>
            </w:tcPrChange>
          </w:tcPr>
          <w:p w14:paraId="5FCFADA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317" w:author="Nate Bachmeier [AWS-SA]" w:date="2023-02-25T11:26:00Z"/>
                <w:rFonts w:ascii="Calibri" w:eastAsia="Times New Roman" w:hAnsi="Calibri" w:cs="Calibri"/>
                <w:b w:val="0"/>
                <w:bCs w:val="0"/>
                <w:color w:val="000000"/>
                <w:sz w:val="22"/>
                <w:rPrChange w:id="8318" w:author="Nate Bachmeier [AWS-SA]" w:date="2023-02-25T11:29:00Z">
                  <w:rPr>
                    <w:ins w:id="8319" w:author="Nate Bachmeier [AWS-SA]" w:date="2023-02-25T11:26:00Z"/>
                    <w:rFonts w:ascii="Calibri" w:eastAsia="Times New Roman" w:hAnsi="Calibri" w:cs="Calibri"/>
                    <w:color w:val="000000"/>
                    <w:sz w:val="22"/>
                  </w:rPr>
                </w:rPrChange>
              </w:rPr>
            </w:pPr>
            <w:ins w:id="8320" w:author="Nate Bachmeier [AWS-SA]" w:date="2023-02-25T11:26:00Z">
              <w:r w:rsidRPr="00E16572">
                <w:rPr>
                  <w:rFonts w:ascii="Calibri" w:eastAsia="Times New Roman" w:hAnsi="Calibri" w:cs="Calibri"/>
                  <w:b w:val="0"/>
                  <w:bCs w:val="0"/>
                  <w:color w:val="000000"/>
                  <w:sz w:val="22"/>
                  <w:rPrChange w:id="8321" w:author="Nate Bachmeier [AWS-SA]" w:date="2023-02-25T11:29:00Z">
                    <w:rPr>
                      <w:rFonts w:ascii="Calibri" w:eastAsia="Times New Roman" w:hAnsi="Calibri" w:cs="Calibri"/>
                      <w:color w:val="000000"/>
                      <w:sz w:val="22"/>
                    </w:rPr>
                  </w:rPrChange>
                </w:rPr>
                <w:t>tying shoe laces</w:t>
              </w:r>
            </w:ins>
          </w:p>
        </w:tc>
        <w:tc>
          <w:tcPr>
            <w:tcW w:w="960" w:type="dxa"/>
            <w:noWrap/>
            <w:hideMark/>
            <w:tcPrChange w:id="8322" w:author="Nate Bachmeier [AWS-SA]" w:date="2023-02-25T11:26:00Z">
              <w:tcPr>
                <w:tcW w:w="960" w:type="dxa"/>
                <w:tcBorders>
                  <w:top w:val="nil"/>
                  <w:left w:val="nil"/>
                  <w:bottom w:val="nil"/>
                  <w:right w:val="nil"/>
                </w:tcBorders>
                <w:shd w:val="clear" w:color="auto" w:fill="auto"/>
                <w:noWrap/>
                <w:vAlign w:val="bottom"/>
                <w:hideMark/>
              </w:tcPr>
            </w:tcPrChange>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323" w:author="Nate Bachmeier [AWS-SA]" w:date="2023-02-25T11:26:00Z"/>
                <w:rFonts w:ascii="Calibri" w:eastAsia="Times New Roman" w:hAnsi="Calibri" w:cs="Calibri"/>
                <w:color w:val="000000"/>
                <w:sz w:val="22"/>
              </w:rPr>
            </w:pPr>
            <w:ins w:id="8324" w:author="Nate Bachmeier [AWS-SA]" w:date="2023-02-25T11:26:00Z">
              <w:r w:rsidRPr="00E16572">
                <w:rPr>
                  <w:rFonts w:ascii="Calibri" w:eastAsia="Times New Roman" w:hAnsi="Calibri" w:cs="Calibri"/>
                  <w:color w:val="000000"/>
                  <w:sz w:val="22"/>
                </w:rPr>
                <w:t>730</w:t>
              </w:r>
            </w:ins>
          </w:p>
        </w:tc>
      </w:tr>
      <w:tr w:rsidR="00E16572" w:rsidRPr="00E16572" w14:paraId="55105E75" w14:textId="77777777" w:rsidTr="00E16572">
        <w:trPr>
          <w:trHeight w:val="300"/>
          <w:ins w:id="8325" w:author="Nate Bachmeier [AWS-SA]" w:date="2023-02-25T11:26:00Z"/>
          <w:trPrChange w:id="832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327" w:author="Nate Bachmeier [AWS-SA]" w:date="2023-02-25T11:26:00Z">
              <w:tcPr>
                <w:tcW w:w="4740" w:type="dxa"/>
                <w:tcBorders>
                  <w:top w:val="nil"/>
                  <w:left w:val="nil"/>
                  <w:bottom w:val="nil"/>
                  <w:right w:val="nil"/>
                </w:tcBorders>
                <w:shd w:val="clear" w:color="auto" w:fill="auto"/>
                <w:noWrap/>
                <w:vAlign w:val="bottom"/>
                <w:hideMark/>
              </w:tcPr>
            </w:tcPrChange>
          </w:tcPr>
          <w:p w14:paraId="319BF9E4" w14:textId="77777777" w:rsidR="00E16572" w:rsidRPr="00E16572" w:rsidRDefault="00E16572" w:rsidP="00E16572">
            <w:pPr>
              <w:spacing w:line="240" w:lineRule="auto"/>
              <w:ind w:firstLine="0"/>
              <w:rPr>
                <w:ins w:id="8328" w:author="Nate Bachmeier [AWS-SA]" w:date="2023-02-25T11:26:00Z"/>
                <w:rFonts w:ascii="Calibri" w:eastAsia="Times New Roman" w:hAnsi="Calibri" w:cs="Calibri"/>
                <w:b w:val="0"/>
                <w:bCs w:val="0"/>
                <w:color w:val="000000"/>
                <w:sz w:val="22"/>
                <w:rPrChange w:id="8329" w:author="Nate Bachmeier [AWS-SA]" w:date="2023-02-25T11:29:00Z">
                  <w:rPr>
                    <w:ins w:id="8330" w:author="Nate Bachmeier [AWS-SA]" w:date="2023-02-25T11:26:00Z"/>
                    <w:rFonts w:ascii="Calibri" w:eastAsia="Times New Roman" w:hAnsi="Calibri" w:cs="Calibri"/>
                    <w:color w:val="000000"/>
                    <w:sz w:val="22"/>
                  </w:rPr>
                </w:rPrChange>
              </w:rPr>
            </w:pPr>
            <w:ins w:id="8331" w:author="Nate Bachmeier [AWS-SA]" w:date="2023-02-25T11:26:00Z">
              <w:r w:rsidRPr="00E16572">
                <w:rPr>
                  <w:rFonts w:ascii="Calibri" w:eastAsia="Times New Roman" w:hAnsi="Calibri" w:cs="Calibri"/>
                  <w:b w:val="0"/>
                  <w:bCs w:val="0"/>
                  <w:color w:val="000000"/>
                  <w:sz w:val="22"/>
                  <w:rPrChange w:id="8332" w:author="Nate Bachmeier [AWS-SA]" w:date="2023-02-25T11:29:00Z">
                    <w:rPr>
                      <w:rFonts w:ascii="Calibri" w:eastAsia="Times New Roman" w:hAnsi="Calibri" w:cs="Calibri"/>
                      <w:color w:val="000000"/>
                      <w:sz w:val="22"/>
                    </w:rPr>
                  </w:rPrChange>
                </w:rPr>
                <w:t>unboxing</w:t>
              </w:r>
            </w:ins>
          </w:p>
        </w:tc>
        <w:tc>
          <w:tcPr>
            <w:tcW w:w="960" w:type="dxa"/>
            <w:noWrap/>
            <w:hideMark/>
            <w:tcPrChange w:id="8333" w:author="Nate Bachmeier [AWS-SA]" w:date="2023-02-25T11:26:00Z">
              <w:tcPr>
                <w:tcW w:w="960" w:type="dxa"/>
                <w:tcBorders>
                  <w:top w:val="nil"/>
                  <w:left w:val="nil"/>
                  <w:bottom w:val="nil"/>
                  <w:right w:val="nil"/>
                </w:tcBorders>
                <w:shd w:val="clear" w:color="auto" w:fill="auto"/>
                <w:noWrap/>
                <w:vAlign w:val="bottom"/>
                <w:hideMark/>
              </w:tcPr>
            </w:tcPrChange>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334" w:author="Nate Bachmeier [AWS-SA]" w:date="2023-02-25T11:26:00Z"/>
                <w:rFonts w:ascii="Calibri" w:eastAsia="Times New Roman" w:hAnsi="Calibri" w:cs="Calibri"/>
                <w:color w:val="000000"/>
                <w:sz w:val="22"/>
              </w:rPr>
            </w:pPr>
            <w:ins w:id="8335" w:author="Nate Bachmeier [AWS-SA]" w:date="2023-02-25T11:26:00Z">
              <w:r w:rsidRPr="00E16572">
                <w:rPr>
                  <w:rFonts w:ascii="Calibri" w:eastAsia="Times New Roman" w:hAnsi="Calibri" w:cs="Calibri"/>
                  <w:color w:val="000000"/>
                  <w:sz w:val="22"/>
                </w:rPr>
                <w:t>623</w:t>
              </w:r>
            </w:ins>
          </w:p>
        </w:tc>
      </w:tr>
      <w:tr w:rsidR="00E16572" w:rsidRPr="00E16572" w14:paraId="28BF7BDB" w14:textId="77777777" w:rsidTr="00E16572">
        <w:trPr>
          <w:cnfStyle w:val="000000100000" w:firstRow="0" w:lastRow="0" w:firstColumn="0" w:lastColumn="0" w:oddVBand="0" w:evenVBand="0" w:oddHBand="1" w:evenHBand="0" w:firstRowFirstColumn="0" w:firstRowLastColumn="0" w:lastRowFirstColumn="0" w:lastRowLastColumn="0"/>
          <w:trHeight w:val="300"/>
          <w:ins w:id="8336" w:author="Nate Bachmeier [AWS-SA]" w:date="2023-02-25T11:26:00Z"/>
          <w:trPrChange w:id="833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338" w:author="Nate Bachmeier [AWS-SA]" w:date="2023-02-25T11:26:00Z">
              <w:tcPr>
                <w:tcW w:w="4740" w:type="dxa"/>
                <w:tcBorders>
                  <w:top w:val="nil"/>
                  <w:left w:val="nil"/>
                  <w:bottom w:val="nil"/>
                  <w:right w:val="nil"/>
                </w:tcBorders>
                <w:shd w:val="clear" w:color="auto" w:fill="auto"/>
                <w:noWrap/>
                <w:vAlign w:val="bottom"/>
                <w:hideMark/>
              </w:tcPr>
            </w:tcPrChange>
          </w:tcPr>
          <w:p w14:paraId="7004A12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339" w:author="Nate Bachmeier [AWS-SA]" w:date="2023-02-25T11:26:00Z"/>
                <w:rFonts w:ascii="Calibri" w:eastAsia="Times New Roman" w:hAnsi="Calibri" w:cs="Calibri"/>
                <w:b w:val="0"/>
                <w:bCs w:val="0"/>
                <w:color w:val="000000"/>
                <w:sz w:val="22"/>
                <w:rPrChange w:id="8340" w:author="Nate Bachmeier [AWS-SA]" w:date="2023-02-25T11:29:00Z">
                  <w:rPr>
                    <w:ins w:id="8341" w:author="Nate Bachmeier [AWS-SA]" w:date="2023-02-25T11:26:00Z"/>
                    <w:rFonts w:ascii="Calibri" w:eastAsia="Times New Roman" w:hAnsi="Calibri" w:cs="Calibri"/>
                    <w:color w:val="000000"/>
                    <w:sz w:val="22"/>
                  </w:rPr>
                </w:rPrChange>
              </w:rPr>
            </w:pPr>
            <w:ins w:id="8342" w:author="Nate Bachmeier [AWS-SA]" w:date="2023-02-25T11:26:00Z">
              <w:r w:rsidRPr="00E16572">
                <w:rPr>
                  <w:rFonts w:ascii="Calibri" w:eastAsia="Times New Roman" w:hAnsi="Calibri" w:cs="Calibri"/>
                  <w:b w:val="0"/>
                  <w:bCs w:val="0"/>
                  <w:color w:val="000000"/>
                  <w:sz w:val="22"/>
                  <w:rPrChange w:id="8343" w:author="Nate Bachmeier [AWS-SA]" w:date="2023-02-25T11:29:00Z">
                    <w:rPr>
                      <w:rFonts w:ascii="Calibri" w:eastAsia="Times New Roman" w:hAnsi="Calibri" w:cs="Calibri"/>
                      <w:color w:val="000000"/>
                      <w:sz w:val="22"/>
                    </w:rPr>
                  </w:rPrChange>
                </w:rPr>
                <w:t>uncorking champagne</w:t>
              </w:r>
            </w:ins>
          </w:p>
        </w:tc>
        <w:tc>
          <w:tcPr>
            <w:tcW w:w="960" w:type="dxa"/>
            <w:noWrap/>
            <w:hideMark/>
            <w:tcPrChange w:id="8344" w:author="Nate Bachmeier [AWS-SA]" w:date="2023-02-25T11:26:00Z">
              <w:tcPr>
                <w:tcW w:w="960" w:type="dxa"/>
                <w:tcBorders>
                  <w:top w:val="nil"/>
                  <w:left w:val="nil"/>
                  <w:bottom w:val="nil"/>
                  <w:right w:val="nil"/>
                </w:tcBorders>
                <w:shd w:val="clear" w:color="auto" w:fill="auto"/>
                <w:noWrap/>
                <w:vAlign w:val="bottom"/>
                <w:hideMark/>
              </w:tcPr>
            </w:tcPrChange>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345" w:author="Nate Bachmeier [AWS-SA]" w:date="2023-02-25T11:26:00Z"/>
                <w:rFonts w:ascii="Calibri" w:eastAsia="Times New Roman" w:hAnsi="Calibri" w:cs="Calibri"/>
                <w:color w:val="000000"/>
                <w:sz w:val="22"/>
              </w:rPr>
            </w:pPr>
            <w:ins w:id="8346" w:author="Nate Bachmeier [AWS-SA]" w:date="2023-02-25T11:26:00Z">
              <w:r w:rsidRPr="00E16572">
                <w:rPr>
                  <w:rFonts w:ascii="Calibri" w:eastAsia="Times New Roman" w:hAnsi="Calibri" w:cs="Calibri"/>
                  <w:color w:val="000000"/>
                  <w:sz w:val="22"/>
                </w:rPr>
                <w:t>499</w:t>
              </w:r>
            </w:ins>
          </w:p>
        </w:tc>
      </w:tr>
      <w:tr w:rsidR="00E16572" w:rsidRPr="00E16572" w14:paraId="774A0A98" w14:textId="77777777" w:rsidTr="00E16572">
        <w:trPr>
          <w:trHeight w:val="300"/>
          <w:ins w:id="8347" w:author="Nate Bachmeier [AWS-SA]" w:date="2023-02-25T11:26:00Z"/>
          <w:trPrChange w:id="834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349" w:author="Nate Bachmeier [AWS-SA]" w:date="2023-02-25T11:26:00Z">
              <w:tcPr>
                <w:tcW w:w="4740" w:type="dxa"/>
                <w:tcBorders>
                  <w:top w:val="nil"/>
                  <w:left w:val="nil"/>
                  <w:bottom w:val="nil"/>
                  <w:right w:val="nil"/>
                </w:tcBorders>
                <w:shd w:val="clear" w:color="auto" w:fill="auto"/>
                <w:noWrap/>
                <w:vAlign w:val="bottom"/>
                <w:hideMark/>
              </w:tcPr>
            </w:tcPrChange>
          </w:tcPr>
          <w:p w14:paraId="54FF3861" w14:textId="77777777" w:rsidR="00E16572" w:rsidRPr="00E16572" w:rsidRDefault="00E16572" w:rsidP="00E16572">
            <w:pPr>
              <w:spacing w:line="240" w:lineRule="auto"/>
              <w:ind w:firstLine="0"/>
              <w:rPr>
                <w:ins w:id="8350" w:author="Nate Bachmeier [AWS-SA]" w:date="2023-02-25T11:26:00Z"/>
                <w:rFonts w:ascii="Calibri" w:eastAsia="Times New Roman" w:hAnsi="Calibri" w:cs="Calibri"/>
                <w:b w:val="0"/>
                <w:bCs w:val="0"/>
                <w:color w:val="000000"/>
                <w:sz w:val="22"/>
                <w:rPrChange w:id="8351" w:author="Nate Bachmeier [AWS-SA]" w:date="2023-02-25T11:29:00Z">
                  <w:rPr>
                    <w:ins w:id="8352" w:author="Nate Bachmeier [AWS-SA]" w:date="2023-02-25T11:26:00Z"/>
                    <w:rFonts w:ascii="Calibri" w:eastAsia="Times New Roman" w:hAnsi="Calibri" w:cs="Calibri"/>
                    <w:color w:val="000000"/>
                    <w:sz w:val="22"/>
                  </w:rPr>
                </w:rPrChange>
              </w:rPr>
            </w:pPr>
            <w:ins w:id="8353" w:author="Nate Bachmeier [AWS-SA]" w:date="2023-02-25T11:26:00Z">
              <w:r w:rsidRPr="00E16572">
                <w:rPr>
                  <w:rFonts w:ascii="Calibri" w:eastAsia="Times New Roman" w:hAnsi="Calibri" w:cs="Calibri"/>
                  <w:b w:val="0"/>
                  <w:bCs w:val="0"/>
                  <w:color w:val="000000"/>
                  <w:sz w:val="22"/>
                  <w:rPrChange w:id="8354" w:author="Nate Bachmeier [AWS-SA]" w:date="2023-02-25T11:29:00Z">
                    <w:rPr>
                      <w:rFonts w:ascii="Calibri" w:eastAsia="Times New Roman" w:hAnsi="Calibri" w:cs="Calibri"/>
                      <w:color w:val="000000"/>
                      <w:sz w:val="22"/>
                    </w:rPr>
                  </w:rPrChange>
                </w:rPr>
                <w:t>unloading truck</w:t>
              </w:r>
            </w:ins>
          </w:p>
        </w:tc>
        <w:tc>
          <w:tcPr>
            <w:tcW w:w="960" w:type="dxa"/>
            <w:noWrap/>
            <w:hideMark/>
            <w:tcPrChange w:id="8355" w:author="Nate Bachmeier [AWS-SA]" w:date="2023-02-25T11:26:00Z">
              <w:tcPr>
                <w:tcW w:w="960" w:type="dxa"/>
                <w:tcBorders>
                  <w:top w:val="nil"/>
                  <w:left w:val="nil"/>
                  <w:bottom w:val="nil"/>
                  <w:right w:val="nil"/>
                </w:tcBorders>
                <w:shd w:val="clear" w:color="auto" w:fill="auto"/>
                <w:noWrap/>
                <w:vAlign w:val="bottom"/>
                <w:hideMark/>
              </w:tcPr>
            </w:tcPrChange>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356" w:author="Nate Bachmeier [AWS-SA]" w:date="2023-02-25T11:26:00Z"/>
                <w:rFonts w:ascii="Calibri" w:eastAsia="Times New Roman" w:hAnsi="Calibri" w:cs="Calibri"/>
                <w:color w:val="000000"/>
                <w:sz w:val="22"/>
              </w:rPr>
            </w:pPr>
            <w:ins w:id="8357" w:author="Nate Bachmeier [AWS-SA]" w:date="2023-02-25T11:26:00Z">
              <w:r w:rsidRPr="00E16572">
                <w:rPr>
                  <w:rFonts w:ascii="Calibri" w:eastAsia="Times New Roman" w:hAnsi="Calibri" w:cs="Calibri"/>
                  <w:color w:val="000000"/>
                  <w:sz w:val="22"/>
                </w:rPr>
                <w:t>556</w:t>
              </w:r>
            </w:ins>
          </w:p>
        </w:tc>
      </w:tr>
      <w:tr w:rsidR="00E16572" w:rsidRPr="00E16572" w14:paraId="0624A5BB" w14:textId="77777777" w:rsidTr="00E16572">
        <w:trPr>
          <w:cnfStyle w:val="000000100000" w:firstRow="0" w:lastRow="0" w:firstColumn="0" w:lastColumn="0" w:oddVBand="0" w:evenVBand="0" w:oddHBand="1" w:evenHBand="0" w:firstRowFirstColumn="0" w:firstRowLastColumn="0" w:lastRowFirstColumn="0" w:lastRowLastColumn="0"/>
          <w:trHeight w:val="300"/>
          <w:ins w:id="8358" w:author="Nate Bachmeier [AWS-SA]" w:date="2023-02-25T11:26:00Z"/>
          <w:trPrChange w:id="835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360" w:author="Nate Bachmeier [AWS-SA]" w:date="2023-02-25T11:26:00Z">
              <w:tcPr>
                <w:tcW w:w="4740" w:type="dxa"/>
                <w:tcBorders>
                  <w:top w:val="nil"/>
                  <w:left w:val="nil"/>
                  <w:bottom w:val="nil"/>
                  <w:right w:val="nil"/>
                </w:tcBorders>
                <w:shd w:val="clear" w:color="auto" w:fill="auto"/>
                <w:noWrap/>
                <w:vAlign w:val="bottom"/>
                <w:hideMark/>
              </w:tcPr>
            </w:tcPrChange>
          </w:tcPr>
          <w:p w14:paraId="6E85738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361" w:author="Nate Bachmeier [AWS-SA]" w:date="2023-02-25T11:26:00Z"/>
                <w:rFonts w:ascii="Calibri" w:eastAsia="Times New Roman" w:hAnsi="Calibri" w:cs="Calibri"/>
                <w:b w:val="0"/>
                <w:bCs w:val="0"/>
                <w:color w:val="000000"/>
                <w:sz w:val="22"/>
                <w:rPrChange w:id="8362" w:author="Nate Bachmeier [AWS-SA]" w:date="2023-02-25T11:29:00Z">
                  <w:rPr>
                    <w:ins w:id="8363" w:author="Nate Bachmeier [AWS-SA]" w:date="2023-02-25T11:26:00Z"/>
                    <w:rFonts w:ascii="Calibri" w:eastAsia="Times New Roman" w:hAnsi="Calibri" w:cs="Calibri"/>
                    <w:color w:val="000000"/>
                    <w:sz w:val="22"/>
                  </w:rPr>
                </w:rPrChange>
              </w:rPr>
            </w:pPr>
            <w:ins w:id="8364" w:author="Nate Bachmeier [AWS-SA]" w:date="2023-02-25T11:26:00Z">
              <w:r w:rsidRPr="00E16572">
                <w:rPr>
                  <w:rFonts w:ascii="Calibri" w:eastAsia="Times New Roman" w:hAnsi="Calibri" w:cs="Calibri"/>
                  <w:b w:val="0"/>
                  <w:bCs w:val="0"/>
                  <w:color w:val="000000"/>
                  <w:sz w:val="22"/>
                  <w:rPrChange w:id="8365" w:author="Nate Bachmeier [AWS-SA]" w:date="2023-02-25T11:29:00Z">
                    <w:rPr>
                      <w:rFonts w:ascii="Calibri" w:eastAsia="Times New Roman" w:hAnsi="Calibri" w:cs="Calibri"/>
                      <w:color w:val="000000"/>
                      <w:sz w:val="22"/>
                    </w:rPr>
                  </w:rPrChange>
                </w:rPr>
                <w:lastRenderedPageBreak/>
                <w:t>using a microscope</w:t>
              </w:r>
            </w:ins>
          </w:p>
        </w:tc>
        <w:tc>
          <w:tcPr>
            <w:tcW w:w="960" w:type="dxa"/>
            <w:noWrap/>
            <w:hideMark/>
            <w:tcPrChange w:id="8366" w:author="Nate Bachmeier [AWS-SA]" w:date="2023-02-25T11:26:00Z">
              <w:tcPr>
                <w:tcW w:w="960" w:type="dxa"/>
                <w:tcBorders>
                  <w:top w:val="nil"/>
                  <w:left w:val="nil"/>
                  <w:bottom w:val="nil"/>
                  <w:right w:val="nil"/>
                </w:tcBorders>
                <w:shd w:val="clear" w:color="auto" w:fill="auto"/>
                <w:noWrap/>
                <w:vAlign w:val="bottom"/>
                <w:hideMark/>
              </w:tcPr>
            </w:tcPrChange>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367" w:author="Nate Bachmeier [AWS-SA]" w:date="2023-02-25T11:26:00Z"/>
                <w:rFonts w:ascii="Calibri" w:eastAsia="Times New Roman" w:hAnsi="Calibri" w:cs="Calibri"/>
                <w:color w:val="000000"/>
                <w:sz w:val="22"/>
              </w:rPr>
            </w:pPr>
            <w:ins w:id="8368" w:author="Nate Bachmeier [AWS-SA]" w:date="2023-02-25T11:26:00Z">
              <w:r w:rsidRPr="00E16572">
                <w:rPr>
                  <w:rFonts w:ascii="Calibri" w:eastAsia="Times New Roman" w:hAnsi="Calibri" w:cs="Calibri"/>
                  <w:color w:val="000000"/>
                  <w:sz w:val="22"/>
                </w:rPr>
                <w:t>484</w:t>
              </w:r>
            </w:ins>
          </w:p>
        </w:tc>
      </w:tr>
      <w:tr w:rsidR="00E16572" w:rsidRPr="00E16572" w14:paraId="7A2D254C" w14:textId="77777777" w:rsidTr="00E16572">
        <w:trPr>
          <w:trHeight w:val="300"/>
          <w:ins w:id="8369" w:author="Nate Bachmeier [AWS-SA]" w:date="2023-02-25T11:26:00Z"/>
          <w:trPrChange w:id="837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371" w:author="Nate Bachmeier [AWS-SA]" w:date="2023-02-25T11:26:00Z">
              <w:tcPr>
                <w:tcW w:w="4740" w:type="dxa"/>
                <w:tcBorders>
                  <w:top w:val="nil"/>
                  <w:left w:val="nil"/>
                  <w:bottom w:val="nil"/>
                  <w:right w:val="nil"/>
                </w:tcBorders>
                <w:shd w:val="clear" w:color="auto" w:fill="auto"/>
                <w:noWrap/>
                <w:vAlign w:val="bottom"/>
                <w:hideMark/>
              </w:tcPr>
            </w:tcPrChange>
          </w:tcPr>
          <w:p w14:paraId="46F6A9BC" w14:textId="77777777" w:rsidR="00E16572" w:rsidRPr="00E16572" w:rsidRDefault="00E16572" w:rsidP="00E16572">
            <w:pPr>
              <w:spacing w:line="240" w:lineRule="auto"/>
              <w:ind w:firstLine="0"/>
              <w:rPr>
                <w:ins w:id="8372" w:author="Nate Bachmeier [AWS-SA]" w:date="2023-02-25T11:26:00Z"/>
                <w:rFonts w:ascii="Calibri" w:eastAsia="Times New Roman" w:hAnsi="Calibri" w:cs="Calibri"/>
                <w:b w:val="0"/>
                <w:bCs w:val="0"/>
                <w:color w:val="000000"/>
                <w:sz w:val="22"/>
                <w:rPrChange w:id="8373" w:author="Nate Bachmeier [AWS-SA]" w:date="2023-02-25T11:29:00Z">
                  <w:rPr>
                    <w:ins w:id="8374" w:author="Nate Bachmeier [AWS-SA]" w:date="2023-02-25T11:26:00Z"/>
                    <w:rFonts w:ascii="Calibri" w:eastAsia="Times New Roman" w:hAnsi="Calibri" w:cs="Calibri"/>
                    <w:color w:val="000000"/>
                    <w:sz w:val="22"/>
                  </w:rPr>
                </w:rPrChange>
              </w:rPr>
            </w:pPr>
            <w:ins w:id="8375" w:author="Nate Bachmeier [AWS-SA]" w:date="2023-02-25T11:26:00Z">
              <w:r w:rsidRPr="00E16572">
                <w:rPr>
                  <w:rFonts w:ascii="Calibri" w:eastAsia="Times New Roman" w:hAnsi="Calibri" w:cs="Calibri"/>
                  <w:b w:val="0"/>
                  <w:bCs w:val="0"/>
                  <w:color w:val="000000"/>
                  <w:sz w:val="22"/>
                  <w:rPrChange w:id="8376" w:author="Nate Bachmeier [AWS-SA]" w:date="2023-02-25T11:29:00Z">
                    <w:rPr>
                      <w:rFonts w:ascii="Calibri" w:eastAsia="Times New Roman" w:hAnsi="Calibri" w:cs="Calibri"/>
                      <w:color w:val="000000"/>
                      <w:sz w:val="22"/>
                    </w:rPr>
                  </w:rPrChange>
                </w:rPr>
                <w:t>using a paint roller</w:t>
              </w:r>
            </w:ins>
          </w:p>
        </w:tc>
        <w:tc>
          <w:tcPr>
            <w:tcW w:w="960" w:type="dxa"/>
            <w:noWrap/>
            <w:hideMark/>
            <w:tcPrChange w:id="8377" w:author="Nate Bachmeier [AWS-SA]" w:date="2023-02-25T11:26:00Z">
              <w:tcPr>
                <w:tcW w:w="960" w:type="dxa"/>
                <w:tcBorders>
                  <w:top w:val="nil"/>
                  <w:left w:val="nil"/>
                  <w:bottom w:val="nil"/>
                  <w:right w:val="nil"/>
                </w:tcBorders>
                <w:shd w:val="clear" w:color="auto" w:fill="auto"/>
                <w:noWrap/>
                <w:vAlign w:val="bottom"/>
                <w:hideMark/>
              </w:tcPr>
            </w:tcPrChange>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378" w:author="Nate Bachmeier [AWS-SA]" w:date="2023-02-25T11:26:00Z"/>
                <w:rFonts w:ascii="Calibri" w:eastAsia="Times New Roman" w:hAnsi="Calibri" w:cs="Calibri"/>
                <w:color w:val="000000"/>
                <w:sz w:val="22"/>
              </w:rPr>
            </w:pPr>
            <w:ins w:id="8379" w:author="Nate Bachmeier [AWS-SA]" w:date="2023-02-25T11:26:00Z">
              <w:r w:rsidRPr="00E16572">
                <w:rPr>
                  <w:rFonts w:ascii="Calibri" w:eastAsia="Times New Roman" w:hAnsi="Calibri" w:cs="Calibri"/>
                  <w:color w:val="000000"/>
                  <w:sz w:val="22"/>
                </w:rPr>
                <w:t>559</w:t>
              </w:r>
            </w:ins>
          </w:p>
        </w:tc>
      </w:tr>
      <w:tr w:rsidR="00E16572" w:rsidRPr="00E16572" w14:paraId="25A559ED" w14:textId="77777777" w:rsidTr="00E16572">
        <w:trPr>
          <w:cnfStyle w:val="000000100000" w:firstRow="0" w:lastRow="0" w:firstColumn="0" w:lastColumn="0" w:oddVBand="0" w:evenVBand="0" w:oddHBand="1" w:evenHBand="0" w:firstRowFirstColumn="0" w:firstRowLastColumn="0" w:lastRowFirstColumn="0" w:lastRowLastColumn="0"/>
          <w:trHeight w:val="300"/>
          <w:ins w:id="8380" w:author="Nate Bachmeier [AWS-SA]" w:date="2023-02-25T11:26:00Z"/>
          <w:trPrChange w:id="838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382" w:author="Nate Bachmeier [AWS-SA]" w:date="2023-02-25T11:26:00Z">
              <w:tcPr>
                <w:tcW w:w="4740" w:type="dxa"/>
                <w:tcBorders>
                  <w:top w:val="nil"/>
                  <w:left w:val="nil"/>
                  <w:bottom w:val="nil"/>
                  <w:right w:val="nil"/>
                </w:tcBorders>
                <w:shd w:val="clear" w:color="auto" w:fill="auto"/>
                <w:noWrap/>
                <w:vAlign w:val="bottom"/>
                <w:hideMark/>
              </w:tcPr>
            </w:tcPrChange>
          </w:tcPr>
          <w:p w14:paraId="30FCC5D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383" w:author="Nate Bachmeier [AWS-SA]" w:date="2023-02-25T11:26:00Z"/>
                <w:rFonts w:ascii="Calibri" w:eastAsia="Times New Roman" w:hAnsi="Calibri" w:cs="Calibri"/>
                <w:b w:val="0"/>
                <w:bCs w:val="0"/>
                <w:color w:val="000000"/>
                <w:sz w:val="22"/>
                <w:rPrChange w:id="8384" w:author="Nate Bachmeier [AWS-SA]" w:date="2023-02-25T11:29:00Z">
                  <w:rPr>
                    <w:ins w:id="8385" w:author="Nate Bachmeier [AWS-SA]" w:date="2023-02-25T11:26:00Z"/>
                    <w:rFonts w:ascii="Calibri" w:eastAsia="Times New Roman" w:hAnsi="Calibri" w:cs="Calibri"/>
                    <w:color w:val="000000"/>
                    <w:sz w:val="22"/>
                  </w:rPr>
                </w:rPrChange>
              </w:rPr>
            </w:pPr>
            <w:ins w:id="8386" w:author="Nate Bachmeier [AWS-SA]" w:date="2023-02-25T11:26:00Z">
              <w:r w:rsidRPr="00E16572">
                <w:rPr>
                  <w:rFonts w:ascii="Calibri" w:eastAsia="Times New Roman" w:hAnsi="Calibri" w:cs="Calibri"/>
                  <w:b w:val="0"/>
                  <w:bCs w:val="0"/>
                  <w:color w:val="000000"/>
                  <w:sz w:val="22"/>
                  <w:rPrChange w:id="8387" w:author="Nate Bachmeier [AWS-SA]" w:date="2023-02-25T11:29:00Z">
                    <w:rPr>
                      <w:rFonts w:ascii="Calibri" w:eastAsia="Times New Roman" w:hAnsi="Calibri" w:cs="Calibri"/>
                      <w:color w:val="000000"/>
                      <w:sz w:val="22"/>
                    </w:rPr>
                  </w:rPrChange>
                </w:rPr>
                <w:t>using a power drill</w:t>
              </w:r>
            </w:ins>
          </w:p>
        </w:tc>
        <w:tc>
          <w:tcPr>
            <w:tcW w:w="960" w:type="dxa"/>
            <w:noWrap/>
            <w:hideMark/>
            <w:tcPrChange w:id="8388" w:author="Nate Bachmeier [AWS-SA]" w:date="2023-02-25T11:26:00Z">
              <w:tcPr>
                <w:tcW w:w="960" w:type="dxa"/>
                <w:tcBorders>
                  <w:top w:val="nil"/>
                  <w:left w:val="nil"/>
                  <w:bottom w:val="nil"/>
                  <w:right w:val="nil"/>
                </w:tcBorders>
                <w:shd w:val="clear" w:color="auto" w:fill="auto"/>
                <w:noWrap/>
                <w:vAlign w:val="bottom"/>
                <w:hideMark/>
              </w:tcPr>
            </w:tcPrChange>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389" w:author="Nate Bachmeier [AWS-SA]" w:date="2023-02-25T11:26:00Z"/>
                <w:rFonts w:ascii="Calibri" w:eastAsia="Times New Roman" w:hAnsi="Calibri" w:cs="Calibri"/>
                <w:color w:val="000000"/>
                <w:sz w:val="22"/>
              </w:rPr>
            </w:pPr>
            <w:ins w:id="8390" w:author="Nate Bachmeier [AWS-SA]" w:date="2023-02-25T11:26:00Z">
              <w:r w:rsidRPr="00E16572">
                <w:rPr>
                  <w:rFonts w:ascii="Calibri" w:eastAsia="Times New Roman" w:hAnsi="Calibri" w:cs="Calibri"/>
                  <w:color w:val="000000"/>
                  <w:sz w:val="22"/>
                </w:rPr>
                <w:t>503</w:t>
              </w:r>
            </w:ins>
          </w:p>
        </w:tc>
      </w:tr>
      <w:tr w:rsidR="00E16572" w:rsidRPr="00E16572" w14:paraId="2C5F1F6E" w14:textId="77777777" w:rsidTr="00E16572">
        <w:trPr>
          <w:trHeight w:val="300"/>
          <w:ins w:id="8391" w:author="Nate Bachmeier [AWS-SA]" w:date="2023-02-25T11:26:00Z"/>
          <w:trPrChange w:id="839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393" w:author="Nate Bachmeier [AWS-SA]" w:date="2023-02-25T11:26:00Z">
              <w:tcPr>
                <w:tcW w:w="4740" w:type="dxa"/>
                <w:tcBorders>
                  <w:top w:val="nil"/>
                  <w:left w:val="nil"/>
                  <w:bottom w:val="nil"/>
                  <w:right w:val="nil"/>
                </w:tcBorders>
                <w:shd w:val="clear" w:color="auto" w:fill="auto"/>
                <w:noWrap/>
                <w:vAlign w:val="bottom"/>
                <w:hideMark/>
              </w:tcPr>
            </w:tcPrChange>
          </w:tcPr>
          <w:p w14:paraId="5377A526" w14:textId="77777777" w:rsidR="00E16572" w:rsidRPr="00E16572" w:rsidRDefault="00E16572" w:rsidP="00E16572">
            <w:pPr>
              <w:spacing w:line="240" w:lineRule="auto"/>
              <w:ind w:firstLine="0"/>
              <w:rPr>
                <w:ins w:id="8394" w:author="Nate Bachmeier [AWS-SA]" w:date="2023-02-25T11:26:00Z"/>
                <w:rFonts w:ascii="Calibri" w:eastAsia="Times New Roman" w:hAnsi="Calibri" w:cs="Calibri"/>
                <w:b w:val="0"/>
                <w:bCs w:val="0"/>
                <w:color w:val="000000"/>
                <w:sz w:val="22"/>
                <w:rPrChange w:id="8395" w:author="Nate Bachmeier [AWS-SA]" w:date="2023-02-25T11:29:00Z">
                  <w:rPr>
                    <w:ins w:id="8396" w:author="Nate Bachmeier [AWS-SA]" w:date="2023-02-25T11:26:00Z"/>
                    <w:rFonts w:ascii="Calibri" w:eastAsia="Times New Roman" w:hAnsi="Calibri" w:cs="Calibri"/>
                    <w:color w:val="000000"/>
                    <w:sz w:val="22"/>
                  </w:rPr>
                </w:rPrChange>
              </w:rPr>
            </w:pPr>
            <w:ins w:id="8397" w:author="Nate Bachmeier [AWS-SA]" w:date="2023-02-25T11:26:00Z">
              <w:r w:rsidRPr="00E16572">
                <w:rPr>
                  <w:rFonts w:ascii="Calibri" w:eastAsia="Times New Roman" w:hAnsi="Calibri" w:cs="Calibri"/>
                  <w:b w:val="0"/>
                  <w:bCs w:val="0"/>
                  <w:color w:val="000000"/>
                  <w:sz w:val="22"/>
                  <w:rPrChange w:id="8398" w:author="Nate Bachmeier [AWS-SA]" w:date="2023-02-25T11:29:00Z">
                    <w:rPr>
                      <w:rFonts w:ascii="Calibri" w:eastAsia="Times New Roman" w:hAnsi="Calibri" w:cs="Calibri"/>
                      <w:color w:val="000000"/>
                      <w:sz w:val="22"/>
                    </w:rPr>
                  </w:rPrChange>
                </w:rPr>
                <w:t>using a sledge hammer</w:t>
              </w:r>
            </w:ins>
          </w:p>
        </w:tc>
        <w:tc>
          <w:tcPr>
            <w:tcW w:w="960" w:type="dxa"/>
            <w:noWrap/>
            <w:hideMark/>
            <w:tcPrChange w:id="8399" w:author="Nate Bachmeier [AWS-SA]" w:date="2023-02-25T11:26:00Z">
              <w:tcPr>
                <w:tcW w:w="960" w:type="dxa"/>
                <w:tcBorders>
                  <w:top w:val="nil"/>
                  <w:left w:val="nil"/>
                  <w:bottom w:val="nil"/>
                  <w:right w:val="nil"/>
                </w:tcBorders>
                <w:shd w:val="clear" w:color="auto" w:fill="auto"/>
                <w:noWrap/>
                <w:vAlign w:val="bottom"/>
                <w:hideMark/>
              </w:tcPr>
            </w:tcPrChange>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400" w:author="Nate Bachmeier [AWS-SA]" w:date="2023-02-25T11:26:00Z"/>
                <w:rFonts w:ascii="Calibri" w:eastAsia="Times New Roman" w:hAnsi="Calibri" w:cs="Calibri"/>
                <w:color w:val="000000"/>
                <w:sz w:val="22"/>
              </w:rPr>
            </w:pPr>
            <w:ins w:id="8401" w:author="Nate Bachmeier [AWS-SA]" w:date="2023-02-25T11:26:00Z">
              <w:r w:rsidRPr="00E16572">
                <w:rPr>
                  <w:rFonts w:ascii="Calibri" w:eastAsia="Times New Roman" w:hAnsi="Calibri" w:cs="Calibri"/>
                  <w:color w:val="000000"/>
                  <w:sz w:val="22"/>
                </w:rPr>
                <w:t>680</w:t>
              </w:r>
            </w:ins>
          </w:p>
        </w:tc>
      </w:tr>
      <w:tr w:rsidR="00E16572" w:rsidRPr="00E16572" w14:paraId="1034C669" w14:textId="77777777" w:rsidTr="00E16572">
        <w:trPr>
          <w:cnfStyle w:val="000000100000" w:firstRow="0" w:lastRow="0" w:firstColumn="0" w:lastColumn="0" w:oddVBand="0" w:evenVBand="0" w:oddHBand="1" w:evenHBand="0" w:firstRowFirstColumn="0" w:firstRowLastColumn="0" w:lastRowFirstColumn="0" w:lastRowLastColumn="0"/>
          <w:trHeight w:val="300"/>
          <w:ins w:id="8402" w:author="Nate Bachmeier [AWS-SA]" w:date="2023-02-25T11:26:00Z"/>
          <w:trPrChange w:id="840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404" w:author="Nate Bachmeier [AWS-SA]" w:date="2023-02-25T11:26:00Z">
              <w:tcPr>
                <w:tcW w:w="4740" w:type="dxa"/>
                <w:tcBorders>
                  <w:top w:val="nil"/>
                  <w:left w:val="nil"/>
                  <w:bottom w:val="nil"/>
                  <w:right w:val="nil"/>
                </w:tcBorders>
                <w:shd w:val="clear" w:color="auto" w:fill="auto"/>
                <w:noWrap/>
                <w:vAlign w:val="bottom"/>
                <w:hideMark/>
              </w:tcPr>
            </w:tcPrChange>
          </w:tcPr>
          <w:p w14:paraId="584594F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405" w:author="Nate Bachmeier [AWS-SA]" w:date="2023-02-25T11:26:00Z"/>
                <w:rFonts w:ascii="Calibri" w:eastAsia="Times New Roman" w:hAnsi="Calibri" w:cs="Calibri"/>
                <w:b w:val="0"/>
                <w:bCs w:val="0"/>
                <w:color w:val="000000"/>
                <w:sz w:val="22"/>
                <w:rPrChange w:id="8406" w:author="Nate Bachmeier [AWS-SA]" w:date="2023-02-25T11:29:00Z">
                  <w:rPr>
                    <w:ins w:id="8407" w:author="Nate Bachmeier [AWS-SA]" w:date="2023-02-25T11:26:00Z"/>
                    <w:rFonts w:ascii="Calibri" w:eastAsia="Times New Roman" w:hAnsi="Calibri" w:cs="Calibri"/>
                    <w:color w:val="000000"/>
                    <w:sz w:val="22"/>
                  </w:rPr>
                </w:rPrChange>
              </w:rPr>
            </w:pPr>
            <w:ins w:id="8408" w:author="Nate Bachmeier [AWS-SA]" w:date="2023-02-25T11:26:00Z">
              <w:r w:rsidRPr="00E16572">
                <w:rPr>
                  <w:rFonts w:ascii="Calibri" w:eastAsia="Times New Roman" w:hAnsi="Calibri" w:cs="Calibri"/>
                  <w:b w:val="0"/>
                  <w:bCs w:val="0"/>
                  <w:color w:val="000000"/>
                  <w:sz w:val="22"/>
                  <w:rPrChange w:id="8409" w:author="Nate Bachmeier [AWS-SA]" w:date="2023-02-25T11:29:00Z">
                    <w:rPr>
                      <w:rFonts w:ascii="Calibri" w:eastAsia="Times New Roman" w:hAnsi="Calibri" w:cs="Calibri"/>
                      <w:color w:val="000000"/>
                      <w:sz w:val="22"/>
                    </w:rPr>
                  </w:rPrChange>
                </w:rPr>
                <w:t>using a wrench</w:t>
              </w:r>
            </w:ins>
          </w:p>
        </w:tc>
        <w:tc>
          <w:tcPr>
            <w:tcW w:w="960" w:type="dxa"/>
            <w:noWrap/>
            <w:hideMark/>
            <w:tcPrChange w:id="8410" w:author="Nate Bachmeier [AWS-SA]" w:date="2023-02-25T11:26:00Z">
              <w:tcPr>
                <w:tcW w:w="960" w:type="dxa"/>
                <w:tcBorders>
                  <w:top w:val="nil"/>
                  <w:left w:val="nil"/>
                  <w:bottom w:val="nil"/>
                  <w:right w:val="nil"/>
                </w:tcBorders>
                <w:shd w:val="clear" w:color="auto" w:fill="auto"/>
                <w:noWrap/>
                <w:vAlign w:val="bottom"/>
                <w:hideMark/>
              </w:tcPr>
            </w:tcPrChange>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411" w:author="Nate Bachmeier [AWS-SA]" w:date="2023-02-25T11:26:00Z"/>
                <w:rFonts w:ascii="Calibri" w:eastAsia="Times New Roman" w:hAnsi="Calibri" w:cs="Calibri"/>
                <w:color w:val="000000"/>
                <w:sz w:val="22"/>
              </w:rPr>
            </w:pPr>
            <w:ins w:id="8412" w:author="Nate Bachmeier [AWS-SA]" w:date="2023-02-25T11:26:00Z">
              <w:r w:rsidRPr="00E16572">
                <w:rPr>
                  <w:rFonts w:ascii="Calibri" w:eastAsia="Times New Roman" w:hAnsi="Calibri" w:cs="Calibri"/>
                  <w:color w:val="000000"/>
                  <w:sz w:val="22"/>
                </w:rPr>
                <w:t>527</w:t>
              </w:r>
            </w:ins>
          </w:p>
        </w:tc>
      </w:tr>
      <w:tr w:rsidR="00E16572" w:rsidRPr="00E16572" w14:paraId="2FB0DEAC" w14:textId="77777777" w:rsidTr="00E16572">
        <w:trPr>
          <w:trHeight w:val="300"/>
          <w:ins w:id="8413" w:author="Nate Bachmeier [AWS-SA]" w:date="2023-02-25T11:26:00Z"/>
          <w:trPrChange w:id="841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415" w:author="Nate Bachmeier [AWS-SA]" w:date="2023-02-25T11:26:00Z">
              <w:tcPr>
                <w:tcW w:w="4740" w:type="dxa"/>
                <w:tcBorders>
                  <w:top w:val="nil"/>
                  <w:left w:val="nil"/>
                  <w:bottom w:val="nil"/>
                  <w:right w:val="nil"/>
                </w:tcBorders>
                <w:shd w:val="clear" w:color="auto" w:fill="auto"/>
                <w:noWrap/>
                <w:vAlign w:val="bottom"/>
                <w:hideMark/>
              </w:tcPr>
            </w:tcPrChange>
          </w:tcPr>
          <w:p w14:paraId="53AC6543" w14:textId="77777777" w:rsidR="00E16572" w:rsidRPr="00E16572" w:rsidRDefault="00E16572" w:rsidP="00E16572">
            <w:pPr>
              <w:spacing w:line="240" w:lineRule="auto"/>
              <w:ind w:firstLine="0"/>
              <w:rPr>
                <w:ins w:id="8416" w:author="Nate Bachmeier [AWS-SA]" w:date="2023-02-25T11:26:00Z"/>
                <w:rFonts w:ascii="Calibri" w:eastAsia="Times New Roman" w:hAnsi="Calibri" w:cs="Calibri"/>
                <w:b w:val="0"/>
                <w:bCs w:val="0"/>
                <w:color w:val="000000"/>
                <w:sz w:val="22"/>
                <w:rPrChange w:id="8417" w:author="Nate Bachmeier [AWS-SA]" w:date="2023-02-25T11:29:00Z">
                  <w:rPr>
                    <w:ins w:id="8418" w:author="Nate Bachmeier [AWS-SA]" w:date="2023-02-25T11:26:00Z"/>
                    <w:rFonts w:ascii="Calibri" w:eastAsia="Times New Roman" w:hAnsi="Calibri" w:cs="Calibri"/>
                    <w:color w:val="000000"/>
                    <w:sz w:val="22"/>
                  </w:rPr>
                </w:rPrChange>
              </w:rPr>
            </w:pPr>
            <w:ins w:id="8419" w:author="Nate Bachmeier [AWS-SA]" w:date="2023-02-25T11:26:00Z">
              <w:r w:rsidRPr="00E16572">
                <w:rPr>
                  <w:rFonts w:ascii="Calibri" w:eastAsia="Times New Roman" w:hAnsi="Calibri" w:cs="Calibri"/>
                  <w:b w:val="0"/>
                  <w:bCs w:val="0"/>
                  <w:color w:val="000000"/>
                  <w:sz w:val="22"/>
                  <w:rPrChange w:id="8420" w:author="Nate Bachmeier [AWS-SA]" w:date="2023-02-25T11:29:00Z">
                    <w:rPr>
                      <w:rFonts w:ascii="Calibri" w:eastAsia="Times New Roman" w:hAnsi="Calibri" w:cs="Calibri"/>
                      <w:color w:val="000000"/>
                      <w:sz w:val="22"/>
                    </w:rPr>
                  </w:rPrChange>
                </w:rPr>
                <w:t>using atm</w:t>
              </w:r>
            </w:ins>
          </w:p>
        </w:tc>
        <w:tc>
          <w:tcPr>
            <w:tcW w:w="960" w:type="dxa"/>
            <w:noWrap/>
            <w:hideMark/>
            <w:tcPrChange w:id="8421" w:author="Nate Bachmeier [AWS-SA]" w:date="2023-02-25T11:26:00Z">
              <w:tcPr>
                <w:tcW w:w="960" w:type="dxa"/>
                <w:tcBorders>
                  <w:top w:val="nil"/>
                  <w:left w:val="nil"/>
                  <w:bottom w:val="nil"/>
                  <w:right w:val="nil"/>
                </w:tcBorders>
                <w:shd w:val="clear" w:color="auto" w:fill="auto"/>
                <w:noWrap/>
                <w:vAlign w:val="bottom"/>
                <w:hideMark/>
              </w:tcPr>
            </w:tcPrChange>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422" w:author="Nate Bachmeier [AWS-SA]" w:date="2023-02-25T11:26:00Z"/>
                <w:rFonts w:ascii="Calibri" w:eastAsia="Times New Roman" w:hAnsi="Calibri" w:cs="Calibri"/>
                <w:color w:val="000000"/>
                <w:sz w:val="22"/>
              </w:rPr>
            </w:pPr>
            <w:ins w:id="8423" w:author="Nate Bachmeier [AWS-SA]" w:date="2023-02-25T11:26:00Z">
              <w:r w:rsidRPr="00E16572">
                <w:rPr>
                  <w:rFonts w:ascii="Calibri" w:eastAsia="Times New Roman" w:hAnsi="Calibri" w:cs="Calibri"/>
                  <w:color w:val="000000"/>
                  <w:sz w:val="22"/>
                </w:rPr>
                <w:t>526</w:t>
              </w:r>
            </w:ins>
          </w:p>
        </w:tc>
      </w:tr>
      <w:tr w:rsidR="00E16572" w:rsidRPr="00E16572" w14:paraId="7A4B08B2" w14:textId="77777777" w:rsidTr="00E16572">
        <w:trPr>
          <w:cnfStyle w:val="000000100000" w:firstRow="0" w:lastRow="0" w:firstColumn="0" w:lastColumn="0" w:oddVBand="0" w:evenVBand="0" w:oddHBand="1" w:evenHBand="0" w:firstRowFirstColumn="0" w:firstRowLastColumn="0" w:lastRowFirstColumn="0" w:lastRowLastColumn="0"/>
          <w:trHeight w:val="300"/>
          <w:ins w:id="8424" w:author="Nate Bachmeier [AWS-SA]" w:date="2023-02-25T11:26:00Z"/>
          <w:trPrChange w:id="84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426" w:author="Nate Bachmeier [AWS-SA]" w:date="2023-02-25T11:26:00Z">
              <w:tcPr>
                <w:tcW w:w="4740" w:type="dxa"/>
                <w:tcBorders>
                  <w:top w:val="nil"/>
                  <w:left w:val="nil"/>
                  <w:bottom w:val="nil"/>
                  <w:right w:val="nil"/>
                </w:tcBorders>
                <w:shd w:val="clear" w:color="auto" w:fill="auto"/>
                <w:noWrap/>
                <w:vAlign w:val="bottom"/>
                <w:hideMark/>
              </w:tcPr>
            </w:tcPrChange>
          </w:tcPr>
          <w:p w14:paraId="2F5B4AA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427" w:author="Nate Bachmeier [AWS-SA]" w:date="2023-02-25T11:26:00Z"/>
                <w:rFonts w:ascii="Calibri" w:eastAsia="Times New Roman" w:hAnsi="Calibri" w:cs="Calibri"/>
                <w:b w:val="0"/>
                <w:bCs w:val="0"/>
                <w:color w:val="000000"/>
                <w:sz w:val="22"/>
                <w:rPrChange w:id="8428" w:author="Nate Bachmeier [AWS-SA]" w:date="2023-02-25T11:29:00Z">
                  <w:rPr>
                    <w:ins w:id="8429" w:author="Nate Bachmeier [AWS-SA]" w:date="2023-02-25T11:26:00Z"/>
                    <w:rFonts w:ascii="Calibri" w:eastAsia="Times New Roman" w:hAnsi="Calibri" w:cs="Calibri"/>
                    <w:color w:val="000000"/>
                    <w:sz w:val="22"/>
                  </w:rPr>
                </w:rPrChange>
              </w:rPr>
            </w:pPr>
            <w:ins w:id="8430" w:author="Nate Bachmeier [AWS-SA]" w:date="2023-02-25T11:26:00Z">
              <w:r w:rsidRPr="00E16572">
                <w:rPr>
                  <w:rFonts w:ascii="Calibri" w:eastAsia="Times New Roman" w:hAnsi="Calibri" w:cs="Calibri"/>
                  <w:b w:val="0"/>
                  <w:bCs w:val="0"/>
                  <w:color w:val="000000"/>
                  <w:sz w:val="22"/>
                  <w:rPrChange w:id="8431" w:author="Nate Bachmeier [AWS-SA]" w:date="2023-02-25T11:29:00Z">
                    <w:rPr>
                      <w:rFonts w:ascii="Calibri" w:eastAsia="Times New Roman" w:hAnsi="Calibri" w:cs="Calibri"/>
                      <w:color w:val="000000"/>
                      <w:sz w:val="22"/>
                    </w:rPr>
                  </w:rPrChange>
                </w:rPr>
                <w:t>using bagging machine</w:t>
              </w:r>
            </w:ins>
          </w:p>
        </w:tc>
        <w:tc>
          <w:tcPr>
            <w:tcW w:w="960" w:type="dxa"/>
            <w:noWrap/>
            <w:hideMark/>
            <w:tcPrChange w:id="8432" w:author="Nate Bachmeier [AWS-SA]" w:date="2023-02-25T11:26:00Z">
              <w:tcPr>
                <w:tcW w:w="960" w:type="dxa"/>
                <w:tcBorders>
                  <w:top w:val="nil"/>
                  <w:left w:val="nil"/>
                  <w:bottom w:val="nil"/>
                  <w:right w:val="nil"/>
                </w:tcBorders>
                <w:shd w:val="clear" w:color="auto" w:fill="auto"/>
                <w:noWrap/>
                <w:vAlign w:val="bottom"/>
                <w:hideMark/>
              </w:tcPr>
            </w:tcPrChange>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433" w:author="Nate Bachmeier [AWS-SA]" w:date="2023-02-25T11:26:00Z"/>
                <w:rFonts w:ascii="Calibri" w:eastAsia="Times New Roman" w:hAnsi="Calibri" w:cs="Calibri"/>
                <w:color w:val="000000"/>
                <w:sz w:val="22"/>
              </w:rPr>
            </w:pPr>
            <w:ins w:id="8434" w:author="Nate Bachmeier [AWS-SA]" w:date="2023-02-25T11:26:00Z">
              <w:r w:rsidRPr="00E16572">
                <w:rPr>
                  <w:rFonts w:ascii="Calibri" w:eastAsia="Times New Roman" w:hAnsi="Calibri" w:cs="Calibri"/>
                  <w:color w:val="000000"/>
                  <w:sz w:val="22"/>
                </w:rPr>
                <w:t>605</w:t>
              </w:r>
            </w:ins>
          </w:p>
        </w:tc>
      </w:tr>
      <w:tr w:rsidR="00E16572" w:rsidRPr="00E16572" w14:paraId="031BEC2A" w14:textId="77777777" w:rsidTr="00E16572">
        <w:trPr>
          <w:trHeight w:val="300"/>
          <w:ins w:id="8435" w:author="Nate Bachmeier [AWS-SA]" w:date="2023-02-25T11:26:00Z"/>
          <w:trPrChange w:id="843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437" w:author="Nate Bachmeier [AWS-SA]" w:date="2023-02-25T11:26:00Z">
              <w:tcPr>
                <w:tcW w:w="4740" w:type="dxa"/>
                <w:tcBorders>
                  <w:top w:val="nil"/>
                  <w:left w:val="nil"/>
                  <w:bottom w:val="nil"/>
                  <w:right w:val="nil"/>
                </w:tcBorders>
                <w:shd w:val="clear" w:color="auto" w:fill="auto"/>
                <w:noWrap/>
                <w:vAlign w:val="bottom"/>
                <w:hideMark/>
              </w:tcPr>
            </w:tcPrChange>
          </w:tcPr>
          <w:p w14:paraId="2B999EFC" w14:textId="77777777" w:rsidR="00E16572" w:rsidRPr="00E16572" w:rsidRDefault="00E16572" w:rsidP="00E16572">
            <w:pPr>
              <w:spacing w:line="240" w:lineRule="auto"/>
              <w:ind w:firstLine="0"/>
              <w:rPr>
                <w:ins w:id="8438" w:author="Nate Bachmeier [AWS-SA]" w:date="2023-02-25T11:26:00Z"/>
                <w:rFonts w:ascii="Calibri" w:eastAsia="Times New Roman" w:hAnsi="Calibri" w:cs="Calibri"/>
                <w:b w:val="0"/>
                <w:bCs w:val="0"/>
                <w:color w:val="000000"/>
                <w:sz w:val="22"/>
                <w:rPrChange w:id="8439" w:author="Nate Bachmeier [AWS-SA]" w:date="2023-02-25T11:29:00Z">
                  <w:rPr>
                    <w:ins w:id="8440" w:author="Nate Bachmeier [AWS-SA]" w:date="2023-02-25T11:26:00Z"/>
                    <w:rFonts w:ascii="Calibri" w:eastAsia="Times New Roman" w:hAnsi="Calibri" w:cs="Calibri"/>
                    <w:color w:val="000000"/>
                    <w:sz w:val="22"/>
                  </w:rPr>
                </w:rPrChange>
              </w:rPr>
            </w:pPr>
            <w:ins w:id="8441" w:author="Nate Bachmeier [AWS-SA]" w:date="2023-02-25T11:26:00Z">
              <w:r w:rsidRPr="00E16572">
                <w:rPr>
                  <w:rFonts w:ascii="Calibri" w:eastAsia="Times New Roman" w:hAnsi="Calibri" w:cs="Calibri"/>
                  <w:b w:val="0"/>
                  <w:bCs w:val="0"/>
                  <w:color w:val="000000"/>
                  <w:sz w:val="22"/>
                  <w:rPrChange w:id="8442" w:author="Nate Bachmeier [AWS-SA]" w:date="2023-02-25T11:29:00Z">
                    <w:rPr>
                      <w:rFonts w:ascii="Calibri" w:eastAsia="Times New Roman" w:hAnsi="Calibri" w:cs="Calibri"/>
                      <w:color w:val="000000"/>
                      <w:sz w:val="22"/>
                    </w:rPr>
                  </w:rPrChange>
                </w:rPr>
                <w:t>using circular saw</w:t>
              </w:r>
            </w:ins>
          </w:p>
        </w:tc>
        <w:tc>
          <w:tcPr>
            <w:tcW w:w="960" w:type="dxa"/>
            <w:noWrap/>
            <w:hideMark/>
            <w:tcPrChange w:id="8443" w:author="Nate Bachmeier [AWS-SA]" w:date="2023-02-25T11:26:00Z">
              <w:tcPr>
                <w:tcW w:w="960" w:type="dxa"/>
                <w:tcBorders>
                  <w:top w:val="nil"/>
                  <w:left w:val="nil"/>
                  <w:bottom w:val="nil"/>
                  <w:right w:val="nil"/>
                </w:tcBorders>
                <w:shd w:val="clear" w:color="auto" w:fill="auto"/>
                <w:noWrap/>
                <w:vAlign w:val="bottom"/>
                <w:hideMark/>
              </w:tcPr>
            </w:tcPrChange>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444" w:author="Nate Bachmeier [AWS-SA]" w:date="2023-02-25T11:26:00Z"/>
                <w:rFonts w:ascii="Calibri" w:eastAsia="Times New Roman" w:hAnsi="Calibri" w:cs="Calibri"/>
                <w:color w:val="000000"/>
                <w:sz w:val="22"/>
              </w:rPr>
            </w:pPr>
            <w:ins w:id="8445" w:author="Nate Bachmeier [AWS-SA]" w:date="2023-02-25T11:26:00Z">
              <w:r w:rsidRPr="00E16572">
                <w:rPr>
                  <w:rFonts w:ascii="Calibri" w:eastAsia="Times New Roman" w:hAnsi="Calibri" w:cs="Calibri"/>
                  <w:color w:val="000000"/>
                  <w:sz w:val="22"/>
                </w:rPr>
                <w:t>486</w:t>
              </w:r>
            </w:ins>
          </w:p>
        </w:tc>
      </w:tr>
      <w:tr w:rsidR="00E16572" w:rsidRPr="00E16572" w14:paraId="4BF0DCA3" w14:textId="77777777" w:rsidTr="00E16572">
        <w:trPr>
          <w:cnfStyle w:val="000000100000" w:firstRow="0" w:lastRow="0" w:firstColumn="0" w:lastColumn="0" w:oddVBand="0" w:evenVBand="0" w:oddHBand="1" w:evenHBand="0" w:firstRowFirstColumn="0" w:firstRowLastColumn="0" w:lastRowFirstColumn="0" w:lastRowLastColumn="0"/>
          <w:trHeight w:val="300"/>
          <w:ins w:id="8446" w:author="Nate Bachmeier [AWS-SA]" w:date="2023-02-25T11:26:00Z"/>
          <w:trPrChange w:id="844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448" w:author="Nate Bachmeier [AWS-SA]" w:date="2023-02-25T11:26:00Z">
              <w:tcPr>
                <w:tcW w:w="4740" w:type="dxa"/>
                <w:tcBorders>
                  <w:top w:val="nil"/>
                  <w:left w:val="nil"/>
                  <w:bottom w:val="nil"/>
                  <w:right w:val="nil"/>
                </w:tcBorders>
                <w:shd w:val="clear" w:color="auto" w:fill="auto"/>
                <w:noWrap/>
                <w:vAlign w:val="bottom"/>
                <w:hideMark/>
              </w:tcPr>
            </w:tcPrChange>
          </w:tcPr>
          <w:p w14:paraId="613FB31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449" w:author="Nate Bachmeier [AWS-SA]" w:date="2023-02-25T11:26:00Z"/>
                <w:rFonts w:ascii="Calibri" w:eastAsia="Times New Roman" w:hAnsi="Calibri" w:cs="Calibri"/>
                <w:b w:val="0"/>
                <w:bCs w:val="0"/>
                <w:color w:val="000000"/>
                <w:sz w:val="22"/>
                <w:rPrChange w:id="8450" w:author="Nate Bachmeier [AWS-SA]" w:date="2023-02-25T11:29:00Z">
                  <w:rPr>
                    <w:ins w:id="8451" w:author="Nate Bachmeier [AWS-SA]" w:date="2023-02-25T11:26:00Z"/>
                    <w:rFonts w:ascii="Calibri" w:eastAsia="Times New Roman" w:hAnsi="Calibri" w:cs="Calibri"/>
                    <w:color w:val="000000"/>
                    <w:sz w:val="22"/>
                  </w:rPr>
                </w:rPrChange>
              </w:rPr>
            </w:pPr>
            <w:ins w:id="8452" w:author="Nate Bachmeier [AWS-SA]" w:date="2023-02-25T11:26:00Z">
              <w:r w:rsidRPr="00E16572">
                <w:rPr>
                  <w:rFonts w:ascii="Calibri" w:eastAsia="Times New Roman" w:hAnsi="Calibri" w:cs="Calibri"/>
                  <w:b w:val="0"/>
                  <w:bCs w:val="0"/>
                  <w:color w:val="000000"/>
                  <w:sz w:val="22"/>
                  <w:rPrChange w:id="8453" w:author="Nate Bachmeier [AWS-SA]" w:date="2023-02-25T11:29:00Z">
                    <w:rPr>
                      <w:rFonts w:ascii="Calibri" w:eastAsia="Times New Roman" w:hAnsi="Calibri" w:cs="Calibri"/>
                      <w:color w:val="000000"/>
                      <w:sz w:val="22"/>
                    </w:rPr>
                  </w:rPrChange>
                </w:rPr>
                <w:t>using inhaler</w:t>
              </w:r>
            </w:ins>
          </w:p>
        </w:tc>
        <w:tc>
          <w:tcPr>
            <w:tcW w:w="960" w:type="dxa"/>
            <w:noWrap/>
            <w:hideMark/>
            <w:tcPrChange w:id="8454" w:author="Nate Bachmeier [AWS-SA]" w:date="2023-02-25T11:26:00Z">
              <w:tcPr>
                <w:tcW w:w="960" w:type="dxa"/>
                <w:tcBorders>
                  <w:top w:val="nil"/>
                  <w:left w:val="nil"/>
                  <w:bottom w:val="nil"/>
                  <w:right w:val="nil"/>
                </w:tcBorders>
                <w:shd w:val="clear" w:color="auto" w:fill="auto"/>
                <w:noWrap/>
                <w:vAlign w:val="bottom"/>
                <w:hideMark/>
              </w:tcPr>
            </w:tcPrChange>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455" w:author="Nate Bachmeier [AWS-SA]" w:date="2023-02-25T11:26:00Z"/>
                <w:rFonts w:ascii="Calibri" w:eastAsia="Times New Roman" w:hAnsi="Calibri" w:cs="Calibri"/>
                <w:color w:val="000000"/>
                <w:sz w:val="22"/>
              </w:rPr>
            </w:pPr>
            <w:ins w:id="8456" w:author="Nate Bachmeier [AWS-SA]" w:date="2023-02-25T11:26:00Z">
              <w:r w:rsidRPr="00E16572">
                <w:rPr>
                  <w:rFonts w:ascii="Calibri" w:eastAsia="Times New Roman" w:hAnsi="Calibri" w:cs="Calibri"/>
                  <w:color w:val="000000"/>
                  <w:sz w:val="22"/>
                </w:rPr>
                <w:t>513</w:t>
              </w:r>
            </w:ins>
          </w:p>
        </w:tc>
      </w:tr>
      <w:tr w:rsidR="00E16572" w:rsidRPr="00E16572" w14:paraId="760B6AD7" w14:textId="77777777" w:rsidTr="00E16572">
        <w:trPr>
          <w:trHeight w:val="300"/>
          <w:ins w:id="8457" w:author="Nate Bachmeier [AWS-SA]" w:date="2023-02-25T11:26:00Z"/>
          <w:trPrChange w:id="845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459" w:author="Nate Bachmeier [AWS-SA]" w:date="2023-02-25T11:26:00Z">
              <w:tcPr>
                <w:tcW w:w="4740" w:type="dxa"/>
                <w:tcBorders>
                  <w:top w:val="nil"/>
                  <w:left w:val="nil"/>
                  <w:bottom w:val="nil"/>
                  <w:right w:val="nil"/>
                </w:tcBorders>
                <w:shd w:val="clear" w:color="auto" w:fill="auto"/>
                <w:noWrap/>
                <w:vAlign w:val="bottom"/>
                <w:hideMark/>
              </w:tcPr>
            </w:tcPrChange>
          </w:tcPr>
          <w:p w14:paraId="724D44E2" w14:textId="77777777" w:rsidR="00E16572" w:rsidRPr="00E16572" w:rsidRDefault="00E16572" w:rsidP="00E16572">
            <w:pPr>
              <w:spacing w:line="240" w:lineRule="auto"/>
              <w:ind w:firstLine="0"/>
              <w:rPr>
                <w:ins w:id="8460" w:author="Nate Bachmeier [AWS-SA]" w:date="2023-02-25T11:26:00Z"/>
                <w:rFonts w:ascii="Calibri" w:eastAsia="Times New Roman" w:hAnsi="Calibri" w:cs="Calibri"/>
                <w:b w:val="0"/>
                <w:bCs w:val="0"/>
                <w:color w:val="000000"/>
                <w:sz w:val="22"/>
                <w:rPrChange w:id="8461" w:author="Nate Bachmeier [AWS-SA]" w:date="2023-02-25T11:29:00Z">
                  <w:rPr>
                    <w:ins w:id="8462" w:author="Nate Bachmeier [AWS-SA]" w:date="2023-02-25T11:26:00Z"/>
                    <w:rFonts w:ascii="Calibri" w:eastAsia="Times New Roman" w:hAnsi="Calibri" w:cs="Calibri"/>
                    <w:color w:val="000000"/>
                    <w:sz w:val="22"/>
                  </w:rPr>
                </w:rPrChange>
              </w:rPr>
            </w:pPr>
            <w:ins w:id="8463" w:author="Nate Bachmeier [AWS-SA]" w:date="2023-02-25T11:26:00Z">
              <w:r w:rsidRPr="00E16572">
                <w:rPr>
                  <w:rFonts w:ascii="Calibri" w:eastAsia="Times New Roman" w:hAnsi="Calibri" w:cs="Calibri"/>
                  <w:b w:val="0"/>
                  <w:bCs w:val="0"/>
                  <w:color w:val="000000"/>
                  <w:sz w:val="22"/>
                  <w:rPrChange w:id="8464" w:author="Nate Bachmeier [AWS-SA]" w:date="2023-02-25T11:29:00Z">
                    <w:rPr>
                      <w:rFonts w:ascii="Calibri" w:eastAsia="Times New Roman" w:hAnsi="Calibri" w:cs="Calibri"/>
                      <w:color w:val="000000"/>
                      <w:sz w:val="22"/>
                    </w:rPr>
                  </w:rPrChange>
                </w:rPr>
                <w:t>using megaphone</w:t>
              </w:r>
            </w:ins>
          </w:p>
        </w:tc>
        <w:tc>
          <w:tcPr>
            <w:tcW w:w="960" w:type="dxa"/>
            <w:noWrap/>
            <w:hideMark/>
            <w:tcPrChange w:id="8465" w:author="Nate Bachmeier [AWS-SA]" w:date="2023-02-25T11:26:00Z">
              <w:tcPr>
                <w:tcW w:w="960" w:type="dxa"/>
                <w:tcBorders>
                  <w:top w:val="nil"/>
                  <w:left w:val="nil"/>
                  <w:bottom w:val="nil"/>
                  <w:right w:val="nil"/>
                </w:tcBorders>
                <w:shd w:val="clear" w:color="auto" w:fill="auto"/>
                <w:noWrap/>
                <w:vAlign w:val="bottom"/>
                <w:hideMark/>
              </w:tcPr>
            </w:tcPrChange>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466" w:author="Nate Bachmeier [AWS-SA]" w:date="2023-02-25T11:26:00Z"/>
                <w:rFonts w:ascii="Calibri" w:eastAsia="Times New Roman" w:hAnsi="Calibri" w:cs="Calibri"/>
                <w:color w:val="000000"/>
                <w:sz w:val="22"/>
              </w:rPr>
            </w:pPr>
            <w:ins w:id="8467" w:author="Nate Bachmeier [AWS-SA]" w:date="2023-02-25T11:26:00Z">
              <w:r w:rsidRPr="00E16572">
                <w:rPr>
                  <w:rFonts w:ascii="Calibri" w:eastAsia="Times New Roman" w:hAnsi="Calibri" w:cs="Calibri"/>
                  <w:color w:val="000000"/>
                  <w:sz w:val="22"/>
                </w:rPr>
                <w:t>484</w:t>
              </w:r>
            </w:ins>
          </w:p>
        </w:tc>
      </w:tr>
      <w:tr w:rsidR="00E16572" w:rsidRPr="00E16572" w14:paraId="70EE7470" w14:textId="77777777" w:rsidTr="00E16572">
        <w:trPr>
          <w:cnfStyle w:val="000000100000" w:firstRow="0" w:lastRow="0" w:firstColumn="0" w:lastColumn="0" w:oddVBand="0" w:evenVBand="0" w:oddHBand="1" w:evenHBand="0" w:firstRowFirstColumn="0" w:firstRowLastColumn="0" w:lastRowFirstColumn="0" w:lastRowLastColumn="0"/>
          <w:trHeight w:val="300"/>
          <w:ins w:id="8468" w:author="Nate Bachmeier [AWS-SA]" w:date="2023-02-25T11:26:00Z"/>
          <w:trPrChange w:id="846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470" w:author="Nate Bachmeier [AWS-SA]" w:date="2023-02-25T11:26:00Z">
              <w:tcPr>
                <w:tcW w:w="4740" w:type="dxa"/>
                <w:tcBorders>
                  <w:top w:val="nil"/>
                  <w:left w:val="nil"/>
                  <w:bottom w:val="nil"/>
                  <w:right w:val="nil"/>
                </w:tcBorders>
                <w:shd w:val="clear" w:color="auto" w:fill="auto"/>
                <w:noWrap/>
                <w:vAlign w:val="bottom"/>
                <w:hideMark/>
              </w:tcPr>
            </w:tcPrChange>
          </w:tcPr>
          <w:p w14:paraId="2F0EBB2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471" w:author="Nate Bachmeier [AWS-SA]" w:date="2023-02-25T11:26:00Z"/>
                <w:rFonts w:ascii="Calibri" w:eastAsia="Times New Roman" w:hAnsi="Calibri" w:cs="Calibri"/>
                <w:b w:val="0"/>
                <w:bCs w:val="0"/>
                <w:color w:val="000000"/>
                <w:sz w:val="22"/>
                <w:rPrChange w:id="8472" w:author="Nate Bachmeier [AWS-SA]" w:date="2023-02-25T11:29:00Z">
                  <w:rPr>
                    <w:ins w:id="8473" w:author="Nate Bachmeier [AWS-SA]" w:date="2023-02-25T11:26:00Z"/>
                    <w:rFonts w:ascii="Calibri" w:eastAsia="Times New Roman" w:hAnsi="Calibri" w:cs="Calibri"/>
                    <w:color w:val="000000"/>
                    <w:sz w:val="22"/>
                  </w:rPr>
                </w:rPrChange>
              </w:rPr>
            </w:pPr>
            <w:ins w:id="8474" w:author="Nate Bachmeier [AWS-SA]" w:date="2023-02-25T11:26:00Z">
              <w:r w:rsidRPr="00E16572">
                <w:rPr>
                  <w:rFonts w:ascii="Calibri" w:eastAsia="Times New Roman" w:hAnsi="Calibri" w:cs="Calibri"/>
                  <w:b w:val="0"/>
                  <w:bCs w:val="0"/>
                  <w:color w:val="000000"/>
                  <w:sz w:val="22"/>
                  <w:rPrChange w:id="8475" w:author="Nate Bachmeier [AWS-SA]" w:date="2023-02-25T11:29:00Z">
                    <w:rPr>
                      <w:rFonts w:ascii="Calibri" w:eastAsia="Times New Roman" w:hAnsi="Calibri" w:cs="Calibri"/>
                      <w:color w:val="000000"/>
                      <w:sz w:val="22"/>
                    </w:rPr>
                  </w:rPrChange>
                </w:rPr>
                <w:t>using puppets</w:t>
              </w:r>
            </w:ins>
          </w:p>
        </w:tc>
        <w:tc>
          <w:tcPr>
            <w:tcW w:w="960" w:type="dxa"/>
            <w:noWrap/>
            <w:hideMark/>
            <w:tcPrChange w:id="8476" w:author="Nate Bachmeier [AWS-SA]" w:date="2023-02-25T11:26:00Z">
              <w:tcPr>
                <w:tcW w:w="960" w:type="dxa"/>
                <w:tcBorders>
                  <w:top w:val="nil"/>
                  <w:left w:val="nil"/>
                  <w:bottom w:val="nil"/>
                  <w:right w:val="nil"/>
                </w:tcBorders>
                <w:shd w:val="clear" w:color="auto" w:fill="auto"/>
                <w:noWrap/>
                <w:vAlign w:val="bottom"/>
                <w:hideMark/>
              </w:tcPr>
            </w:tcPrChange>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477" w:author="Nate Bachmeier [AWS-SA]" w:date="2023-02-25T11:26:00Z"/>
                <w:rFonts w:ascii="Calibri" w:eastAsia="Times New Roman" w:hAnsi="Calibri" w:cs="Calibri"/>
                <w:color w:val="000000"/>
                <w:sz w:val="22"/>
              </w:rPr>
            </w:pPr>
            <w:ins w:id="8478" w:author="Nate Bachmeier [AWS-SA]" w:date="2023-02-25T11:26:00Z">
              <w:r w:rsidRPr="00E16572">
                <w:rPr>
                  <w:rFonts w:ascii="Calibri" w:eastAsia="Times New Roman" w:hAnsi="Calibri" w:cs="Calibri"/>
                  <w:color w:val="000000"/>
                  <w:sz w:val="22"/>
                </w:rPr>
                <w:t>649</w:t>
              </w:r>
            </w:ins>
          </w:p>
        </w:tc>
      </w:tr>
      <w:tr w:rsidR="00E16572" w:rsidRPr="00E16572" w14:paraId="192BE2B9" w14:textId="77777777" w:rsidTr="00E16572">
        <w:trPr>
          <w:trHeight w:val="300"/>
          <w:ins w:id="8479" w:author="Nate Bachmeier [AWS-SA]" w:date="2023-02-25T11:26:00Z"/>
          <w:trPrChange w:id="848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481" w:author="Nate Bachmeier [AWS-SA]" w:date="2023-02-25T11:26:00Z">
              <w:tcPr>
                <w:tcW w:w="4740" w:type="dxa"/>
                <w:tcBorders>
                  <w:top w:val="nil"/>
                  <w:left w:val="nil"/>
                  <w:bottom w:val="nil"/>
                  <w:right w:val="nil"/>
                </w:tcBorders>
                <w:shd w:val="clear" w:color="auto" w:fill="auto"/>
                <w:noWrap/>
                <w:vAlign w:val="bottom"/>
                <w:hideMark/>
              </w:tcPr>
            </w:tcPrChange>
          </w:tcPr>
          <w:p w14:paraId="06F5DD29" w14:textId="77777777" w:rsidR="00E16572" w:rsidRPr="00E16572" w:rsidRDefault="00E16572" w:rsidP="00E16572">
            <w:pPr>
              <w:spacing w:line="240" w:lineRule="auto"/>
              <w:ind w:firstLine="0"/>
              <w:rPr>
                <w:ins w:id="8482" w:author="Nate Bachmeier [AWS-SA]" w:date="2023-02-25T11:26:00Z"/>
                <w:rFonts w:ascii="Calibri" w:eastAsia="Times New Roman" w:hAnsi="Calibri" w:cs="Calibri"/>
                <w:b w:val="0"/>
                <w:bCs w:val="0"/>
                <w:color w:val="000000"/>
                <w:sz w:val="22"/>
                <w:rPrChange w:id="8483" w:author="Nate Bachmeier [AWS-SA]" w:date="2023-02-25T11:29:00Z">
                  <w:rPr>
                    <w:ins w:id="8484" w:author="Nate Bachmeier [AWS-SA]" w:date="2023-02-25T11:26:00Z"/>
                    <w:rFonts w:ascii="Calibri" w:eastAsia="Times New Roman" w:hAnsi="Calibri" w:cs="Calibri"/>
                    <w:color w:val="000000"/>
                    <w:sz w:val="22"/>
                  </w:rPr>
                </w:rPrChange>
              </w:rPr>
            </w:pPr>
            <w:ins w:id="8485" w:author="Nate Bachmeier [AWS-SA]" w:date="2023-02-25T11:26:00Z">
              <w:r w:rsidRPr="00E16572">
                <w:rPr>
                  <w:rFonts w:ascii="Calibri" w:eastAsia="Times New Roman" w:hAnsi="Calibri" w:cs="Calibri"/>
                  <w:b w:val="0"/>
                  <w:bCs w:val="0"/>
                  <w:color w:val="000000"/>
                  <w:sz w:val="22"/>
                  <w:rPrChange w:id="8486" w:author="Nate Bachmeier [AWS-SA]" w:date="2023-02-25T11:29:00Z">
                    <w:rPr>
                      <w:rFonts w:ascii="Calibri" w:eastAsia="Times New Roman" w:hAnsi="Calibri" w:cs="Calibri"/>
                      <w:color w:val="000000"/>
                      <w:sz w:val="22"/>
                    </w:rPr>
                  </w:rPrChange>
                </w:rPr>
                <w:t>using remote controller (not gaming)</w:t>
              </w:r>
            </w:ins>
          </w:p>
        </w:tc>
        <w:tc>
          <w:tcPr>
            <w:tcW w:w="960" w:type="dxa"/>
            <w:noWrap/>
            <w:hideMark/>
            <w:tcPrChange w:id="8487" w:author="Nate Bachmeier [AWS-SA]" w:date="2023-02-25T11:26:00Z">
              <w:tcPr>
                <w:tcW w:w="960" w:type="dxa"/>
                <w:tcBorders>
                  <w:top w:val="nil"/>
                  <w:left w:val="nil"/>
                  <w:bottom w:val="nil"/>
                  <w:right w:val="nil"/>
                </w:tcBorders>
                <w:shd w:val="clear" w:color="auto" w:fill="auto"/>
                <w:noWrap/>
                <w:vAlign w:val="bottom"/>
                <w:hideMark/>
              </w:tcPr>
            </w:tcPrChange>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488" w:author="Nate Bachmeier [AWS-SA]" w:date="2023-02-25T11:26:00Z"/>
                <w:rFonts w:ascii="Calibri" w:eastAsia="Times New Roman" w:hAnsi="Calibri" w:cs="Calibri"/>
                <w:color w:val="000000"/>
                <w:sz w:val="22"/>
              </w:rPr>
            </w:pPr>
            <w:ins w:id="8489" w:author="Nate Bachmeier [AWS-SA]" w:date="2023-02-25T11:26:00Z">
              <w:r w:rsidRPr="00E16572">
                <w:rPr>
                  <w:rFonts w:ascii="Calibri" w:eastAsia="Times New Roman" w:hAnsi="Calibri" w:cs="Calibri"/>
                  <w:color w:val="000000"/>
                  <w:sz w:val="22"/>
                </w:rPr>
                <w:t>703</w:t>
              </w:r>
            </w:ins>
          </w:p>
        </w:tc>
      </w:tr>
      <w:tr w:rsidR="00E16572" w:rsidRPr="00E16572" w14:paraId="72B5A919" w14:textId="77777777" w:rsidTr="00E16572">
        <w:trPr>
          <w:cnfStyle w:val="000000100000" w:firstRow="0" w:lastRow="0" w:firstColumn="0" w:lastColumn="0" w:oddVBand="0" w:evenVBand="0" w:oddHBand="1" w:evenHBand="0" w:firstRowFirstColumn="0" w:firstRowLastColumn="0" w:lastRowFirstColumn="0" w:lastRowLastColumn="0"/>
          <w:trHeight w:val="300"/>
          <w:ins w:id="8490" w:author="Nate Bachmeier [AWS-SA]" w:date="2023-02-25T11:26:00Z"/>
          <w:trPrChange w:id="849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492" w:author="Nate Bachmeier [AWS-SA]" w:date="2023-02-25T11:26:00Z">
              <w:tcPr>
                <w:tcW w:w="4740" w:type="dxa"/>
                <w:tcBorders>
                  <w:top w:val="nil"/>
                  <w:left w:val="nil"/>
                  <w:bottom w:val="nil"/>
                  <w:right w:val="nil"/>
                </w:tcBorders>
                <w:shd w:val="clear" w:color="auto" w:fill="auto"/>
                <w:noWrap/>
                <w:vAlign w:val="bottom"/>
                <w:hideMark/>
              </w:tcPr>
            </w:tcPrChange>
          </w:tcPr>
          <w:p w14:paraId="43A59B5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493" w:author="Nate Bachmeier [AWS-SA]" w:date="2023-02-25T11:26:00Z"/>
                <w:rFonts w:ascii="Calibri" w:eastAsia="Times New Roman" w:hAnsi="Calibri" w:cs="Calibri"/>
                <w:b w:val="0"/>
                <w:bCs w:val="0"/>
                <w:color w:val="000000"/>
                <w:sz w:val="22"/>
                <w:rPrChange w:id="8494" w:author="Nate Bachmeier [AWS-SA]" w:date="2023-02-25T11:29:00Z">
                  <w:rPr>
                    <w:ins w:id="8495" w:author="Nate Bachmeier [AWS-SA]" w:date="2023-02-25T11:26:00Z"/>
                    <w:rFonts w:ascii="Calibri" w:eastAsia="Times New Roman" w:hAnsi="Calibri" w:cs="Calibri"/>
                    <w:color w:val="000000"/>
                    <w:sz w:val="22"/>
                  </w:rPr>
                </w:rPrChange>
              </w:rPr>
            </w:pPr>
            <w:ins w:id="8496" w:author="Nate Bachmeier [AWS-SA]" w:date="2023-02-25T11:26:00Z">
              <w:r w:rsidRPr="00E16572">
                <w:rPr>
                  <w:rFonts w:ascii="Calibri" w:eastAsia="Times New Roman" w:hAnsi="Calibri" w:cs="Calibri"/>
                  <w:b w:val="0"/>
                  <w:bCs w:val="0"/>
                  <w:color w:val="000000"/>
                  <w:sz w:val="22"/>
                  <w:rPrChange w:id="8497" w:author="Nate Bachmeier [AWS-SA]" w:date="2023-02-25T11:29:00Z">
                    <w:rPr>
                      <w:rFonts w:ascii="Calibri" w:eastAsia="Times New Roman" w:hAnsi="Calibri" w:cs="Calibri"/>
                      <w:color w:val="000000"/>
                      <w:sz w:val="22"/>
                    </w:rPr>
                  </w:rPrChange>
                </w:rPr>
                <w:t>using segway</w:t>
              </w:r>
            </w:ins>
          </w:p>
        </w:tc>
        <w:tc>
          <w:tcPr>
            <w:tcW w:w="960" w:type="dxa"/>
            <w:noWrap/>
            <w:hideMark/>
            <w:tcPrChange w:id="8498" w:author="Nate Bachmeier [AWS-SA]" w:date="2023-02-25T11:26:00Z">
              <w:tcPr>
                <w:tcW w:w="960" w:type="dxa"/>
                <w:tcBorders>
                  <w:top w:val="nil"/>
                  <w:left w:val="nil"/>
                  <w:bottom w:val="nil"/>
                  <w:right w:val="nil"/>
                </w:tcBorders>
                <w:shd w:val="clear" w:color="auto" w:fill="auto"/>
                <w:noWrap/>
                <w:vAlign w:val="bottom"/>
                <w:hideMark/>
              </w:tcPr>
            </w:tcPrChange>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499" w:author="Nate Bachmeier [AWS-SA]" w:date="2023-02-25T11:26:00Z"/>
                <w:rFonts w:ascii="Calibri" w:eastAsia="Times New Roman" w:hAnsi="Calibri" w:cs="Calibri"/>
                <w:color w:val="000000"/>
                <w:sz w:val="22"/>
              </w:rPr>
            </w:pPr>
            <w:ins w:id="8500" w:author="Nate Bachmeier [AWS-SA]" w:date="2023-02-25T11:26:00Z">
              <w:r w:rsidRPr="00E16572">
                <w:rPr>
                  <w:rFonts w:ascii="Calibri" w:eastAsia="Times New Roman" w:hAnsi="Calibri" w:cs="Calibri"/>
                  <w:color w:val="000000"/>
                  <w:sz w:val="22"/>
                </w:rPr>
                <w:t>729</w:t>
              </w:r>
            </w:ins>
          </w:p>
        </w:tc>
      </w:tr>
      <w:tr w:rsidR="00E16572" w:rsidRPr="00E16572" w14:paraId="14B44B32" w14:textId="77777777" w:rsidTr="00E16572">
        <w:trPr>
          <w:trHeight w:val="300"/>
          <w:ins w:id="8501" w:author="Nate Bachmeier [AWS-SA]" w:date="2023-02-25T11:26:00Z"/>
          <w:trPrChange w:id="850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503" w:author="Nate Bachmeier [AWS-SA]" w:date="2023-02-25T11:26:00Z">
              <w:tcPr>
                <w:tcW w:w="4740" w:type="dxa"/>
                <w:tcBorders>
                  <w:top w:val="nil"/>
                  <w:left w:val="nil"/>
                  <w:bottom w:val="nil"/>
                  <w:right w:val="nil"/>
                </w:tcBorders>
                <w:shd w:val="clear" w:color="auto" w:fill="auto"/>
                <w:noWrap/>
                <w:vAlign w:val="bottom"/>
                <w:hideMark/>
              </w:tcPr>
            </w:tcPrChange>
          </w:tcPr>
          <w:p w14:paraId="3E250CFB" w14:textId="77777777" w:rsidR="00E16572" w:rsidRPr="00E16572" w:rsidRDefault="00E16572" w:rsidP="00E16572">
            <w:pPr>
              <w:spacing w:line="240" w:lineRule="auto"/>
              <w:ind w:firstLine="0"/>
              <w:rPr>
                <w:ins w:id="8504" w:author="Nate Bachmeier [AWS-SA]" w:date="2023-02-25T11:26:00Z"/>
                <w:rFonts w:ascii="Calibri" w:eastAsia="Times New Roman" w:hAnsi="Calibri" w:cs="Calibri"/>
                <w:b w:val="0"/>
                <w:bCs w:val="0"/>
                <w:color w:val="000000"/>
                <w:sz w:val="22"/>
                <w:rPrChange w:id="8505" w:author="Nate Bachmeier [AWS-SA]" w:date="2023-02-25T11:29:00Z">
                  <w:rPr>
                    <w:ins w:id="8506" w:author="Nate Bachmeier [AWS-SA]" w:date="2023-02-25T11:26:00Z"/>
                    <w:rFonts w:ascii="Calibri" w:eastAsia="Times New Roman" w:hAnsi="Calibri" w:cs="Calibri"/>
                    <w:color w:val="000000"/>
                    <w:sz w:val="22"/>
                  </w:rPr>
                </w:rPrChange>
              </w:rPr>
            </w:pPr>
            <w:ins w:id="8507" w:author="Nate Bachmeier [AWS-SA]" w:date="2023-02-25T11:26:00Z">
              <w:r w:rsidRPr="00E16572">
                <w:rPr>
                  <w:rFonts w:ascii="Calibri" w:eastAsia="Times New Roman" w:hAnsi="Calibri" w:cs="Calibri"/>
                  <w:b w:val="0"/>
                  <w:bCs w:val="0"/>
                  <w:color w:val="000000"/>
                  <w:sz w:val="22"/>
                  <w:rPrChange w:id="8508" w:author="Nate Bachmeier [AWS-SA]" w:date="2023-02-25T11:29:00Z">
                    <w:rPr>
                      <w:rFonts w:ascii="Calibri" w:eastAsia="Times New Roman" w:hAnsi="Calibri" w:cs="Calibri"/>
                      <w:color w:val="000000"/>
                      <w:sz w:val="22"/>
                    </w:rPr>
                  </w:rPrChange>
                </w:rPr>
                <w:t>vacuuming car</w:t>
              </w:r>
            </w:ins>
          </w:p>
        </w:tc>
        <w:tc>
          <w:tcPr>
            <w:tcW w:w="960" w:type="dxa"/>
            <w:noWrap/>
            <w:hideMark/>
            <w:tcPrChange w:id="8509" w:author="Nate Bachmeier [AWS-SA]" w:date="2023-02-25T11:26:00Z">
              <w:tcPr>
                <w:tcW w:w="960" w:type="dxa"/>
                <w:tcBorders>
                  <w:top w:val="nil"/>
                  <w:left w:val="nil"/>
                  <w:bottom w:val="nil"/>
                  <w:right w:val="nil"/>
                </w:tcBorders>
                <w:shd w:val="clear" w:color="auto" w:fill="auto"/>
                <w:noWrap/>
                <w:vAlign w:val="bottom"/>
                <w:hideMark/>
              </w:tcPr>
            </w:tcPrChange>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510" w:author="Nate Bachmeier [AWS-SA]" w:date="2023-02-25T11:26:00Z"/>
                <w:rFonts w:ascii="Calibri" w:eastAsia="Times New Roman" w:hAnsi="Calibri" w:cs="Calibri"/>
                <w:color w:val="000000"/>
                <w:sz w:val="22"/>
              </w:rPr>
            </w:pPr>
            <w:ins w:id="8511" w:author="Nate Bachmeier [AWS-SA]" w:date="2023-02-25T11:26:00Z">
              <w:r w:rsidRPr="00E16572">
                <w:rPr>
                  <w:rFonts w:ascii="Calibri" w:eastAsia="Times New Roman" w:hAnsi="Calibri" w:cs="Calibri"/>
                  <w:color w:val="000000"/>
                  <w:sz w:val="22"/>
                </w:rPr>
                <w:t>499</w:t>
              </w:r>
            </w:ins>
          </w:p>
        </w:tc>
      </w:tr>
      <w:tr w:rsidR="00E16572" w:rsidRPr="00E16572" w14:paraId="6AC6E0AE" w14:textId="77777777" w:rsidTr="00E16572">
        <w:trPr>
          <w:cnfStyle w:val="000000100000" w:firstRow="0" w:lastRow="0" w:firstColumn="0" w:lastColumn="0" w:oddVBand="0" w:evenVBand="0" w:oddHBand="1" w:evenHBand="0" w:firstRowFirstColumn="0" w:firstRowLastColumn="0" w:lastRowFirstColumn="0" w:lastRowLastColumn="0"/>
          <w:trHeight w:val="300"/>
          <w:ins w:id="8512" w:author="Nate Bachmeier [AWS-SA]" w:date="2023-02-25T11:26:00Z"/>
          <w:trPrChange w:id="851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514" w:author="Nate Bachmeier [AWS-SA]" w:date="2023-02-25T11:26:00Z">
              <w:tcPr>
                <w:tcW w:w="4740" w:type="dxa"/>
                <w:tcBorders>
                  <w:top w:val="nil"/>
                  <w:left w:val="nil"/>
                  <w:bottom w:val="nil"/>
                  <w:right w:val="nil"/>
                </w:tcBorders>
                <w:shd w:val="clear" w:color="auto" w:fill="auto"/>
                <w:noWrap/>
                <w:vAlign w:val="bottom"/>
                <w:hideMark/>
              </w:tcPr>
            </w:tcPrChange>
          </w:tcPr>
          <w:p w14:paraId="63B589F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515" w:author="Nate Bachmeier [AWS-SA]" w:date="2023-02-25T11:26:00Z"/>
                <w:rFonts w:ascii="Calibri" w:eastAsia="Times New Roman" w:hAnsi="Calibri" w:cs="Calibri"/>
                <w:b w:val="0"/>
                <w:bCs w:val="0"/>
                <w:color w:val="000000"/>
                <w:sz w:val="22"/>
                <w:rPrChange w:id="8516" w:author="Nate Bachmeier [AWS-SA]" w:date="2023-02-25T11:29:00Z">
                  <w:rPr>
                    <w:ins w:id="8517" w:author="Nate Bachmeier [AWS-SA]" w:date="2023-02-25T11:26:00Z"/>
                    <w:rFonts w:ascii="Calibri" w:eastAsia="Times New Roman" w:hAnsi="Calibri" w:cs="Calibri"/>
                    <w:color w:val="000000"/>
                    <w:sz w:val="22"/>
                  </w:rPr>
                </w:rPrChange>
              </w:rPr>
            </w:pPr>
            <w:ins w:id="8518" w:author="Nate Bachmeier [AWS-SA]" w:date="2023-02-25T11:26:00Z">
              <w:r w:rsidRPr="00E16572">
                <w:rPr>
                  <w:rFonts w:ascii="Calibri" w:eastAsia="Times New Roman" w:hAnsi="Calibri" w:cs="Calibri"/>
                  <w:b w:val="0"/>
                  <w:bCs w:val="0"/>
                  <w:color w:val="000000"/>
                  <w:sz w:val="22"/>
                  <w:rPrChange w:id="8519" w:author="Nate Bachmeier [AWS-SA]" w:date="2023-02-25T11:29:00Z">
                    <w:rPr>
                      <w:rFonts w:ascii="Calibri" w:eastAsia="Times New Roman" w:hAnsi="Calibri" w:cs="Calibri"/>
                      <w:color w:val="000000"/>
                      <w:sz w:val="22"/>
                    </w:rPr>
                  </w:rPrChange>
                </w:rPr>
                <w:t>vacuuming floor</w:t>
              </w:r>
            </w:ins>
          </w:p>
        </w:tc>
        <w:tc>
          <w:tcPr>
            <w:tcW w:w="960" w:type="dxa"/>
            <w:noWrap/>
            <w:hideMark/>
            <w:tcPrChange w:id="8520" w:author="Nate Bachmeier [AWS-SA]" w:date="2023-02-25T11:26:00Z">
              <w:tcPr>
                <w:tcW w:w="960" w:type="dxa"/>
                <w:tcBorders>
                  <w:top w:val="nil"/>
                  <w:left w:val="nil"/>
                  <w:bottom w:val="nil"/>
                  <w:right w:val="nil"/>
                </w:tcBorders>
                <w:shd w:val="clear" w:color="auto" w:fill="auto"/>
                <w:noWrap/>
                <w:vAlign w:val="bottom"/>
                <w:hideMark/>
              </w:tcPr>
            </w:tcPrChange>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521" w:author="Nate Bachmeier [AWS-SA]" w:date="2023-02-25T11:26:00Z"/>
                <w:rFonts w:ascii="Calibri" w:eastAsia="Times New Roman" w:hAnsi="Calibri" w:cs="Calibri"/>
                <w:color w:val="000000"/>
                <w:sz w:val="22"/>
              </w:rPr>
            </w:pPr>
            <w:ins w:id="8522" w:author="Nate Bachmeier [AWS-SA]" w:date="2023-02-25T11:26:00Z">
              <w:r w:rsidRPr="00E16572">
                <w:rPr>
                  <w:rFonts w:ascii="Calibri" w:eastAsia="Times New Roman" w:hAnsi="Calibri" w:cs="Calibri"/>
                  <w:color w:val="000000"/>
                  <w:sz w:val="22"/>
                </w:rPr>
                <w:t>842</w:t>
              </w:r>
            </w:ins>
          </w:p>
        </w:tc>
      </w:tr>
      <w:tr w:rsidR="00E16572" w:rsidRPr="00E16572" w14:paraId="358FC2F4" w14:textId="77777777" w:rsidTr="00E16572">
        <w:trPr>
          <w:trHeight w:val="300"/>
          <w:ins w:id="8523" w:author="Nate Bachmeier [AWS-SA]" w:date="2023-02-25T11:26:00Z"/>
          <w:trPrChange w:id="852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525" w:author="Nate Bachmeier [AWS-SA]" w:date="2023-02-25T11:26:00Z">
              <w:tcPr>
                <w:tcW w:w="4740" w:type="dxa"/>
                <w:tcBorders>
                  <w:top w:val="nil"/>
                  <w:left w:val="nil"/>
                  <w:bottom w:val="nil"/>
                  <w:right w:val="nil"/>
                </w:tcBorders>
                <w:shd w:val="clear" w:color="auto" w:fill="auto"/>
                <w:noWrap/>
                <w:vAlign w:val="bottom"/>
                <w:hideMark/>
              </w:tcPr>
            </w:tcPrChange>
          </w:tcPr>
          <w:p w14:paraId="6AA67356" w14:textId="77777777" w:rsidR="00E16572" w:rsidRPr="00E16572" w:rsidRDefault="00E16572" w:rsidP="00E16572">
            <w:pPr>
              <w:spacing w:line="240" w:lineRule="auto"/>
              <w:ind w:firstLine="0"/>
              <w:rPr>
                <w:ins w:id="8526" w:author="Nate Bachmeier [AWS-SA]" w:date="2023-02-25T11:26:00Z"/>
                <w:rFonts w:ascii="Calibri" w:eastAsia="Times New Roman" w:hAnsi="Calibri" w:cs="Calibri"/>
                <w:b w:val="0"/>
                <w:bCs w:val="0"/>
                <w:color w:val="000000"/>
                <w:sz w:val="22"/>
                <w:rPrChange w:id="8527" w:author="Nate Bachmeier [AWS-SA]" w:date="2023-02-25T11:29:00Z">
                  <w:rPr>
                    <w:ins w:id="8528" w:author="Nate Bachmeier [AWS-SA]" w:date="2023-02-25T11:26:00Z"/>
                    <w:rFonts w:ascii="Calibri" w:eastAsia="Times New Roman" w:hAnsi="Calibri" w:cs="Calibri"/>
                    <w:color w:val="000000"/>
                    <w:sz w:val="22"/>
                  </w:rPr>
                </w:rPrChange>
              </w:rPr>
            </w:pPr>
            <w:ins w:id="8529" w:author="Nate Bachmeier [AWS-SA]" w:date="2023-02-25T11:26:00Z">
              <w:r w:rsidRPr="00E16572">
                <w:rPr>
                  <w:rFonts w:ascii="Calibri" w:eastAsia="Times New Roman" w:hAnsi="Calibri" w:cs="Calibri"/>
                  <w:b w:val="0"/>
                  <w:bCs w:val="0"/>
                  <w:color w:val="000000"/>
                  <w:sz w:val="22"/>
                  <w:rPrChange w:id="8530" w:author="Nate Bachmeier [AWS-SA]" w:date="2023-02-25T11:29:00Z">
                    <w:rPr>
                      <w:rFonts w:ascii="Calibri" w:eastAsia="Times New Roman" w:hAnsi="Calibri" w:cs="Calibri"/>
                      <w:color w:val="000000"/>
                      <w:sz w:val="22"/>
                    </w:rPr>
                  </w:rPrChange>
                </w:rPr>
                <w:t>visiting the zoo</w:t>
              </w:r>
            </w:ins>
          </w:p>
        </w:tc>
        <w:tc>
          <w:tcPr>
            <w:tcW w:w="960" w:type="dxa"/>
            <w:noWrap/>
            <w:hideMark/>
            <w:tcPrChange w:id="8531" w:author="Nate Bachmeier [AWS-SA]" w:date="2023-02-25T11:26:00Z">
              <w:tcPr>
                <w:tcW w:w="960" w:type="dxa"/>
                <w:tcBorders>
                  <w:top w:val="nil"/>
                  <w:left w:val="nil"/>
                  <w:bottom w:val="nil"/>
                  <w:right w:val="nil"/>
                </w:tcBorders>
                <w:shd w:val="clear" w:color="auto" w:fill="auto"/>
                <w:noWrap/>
                <w:vAlign w:val="bottom"/>
                <w:hideMark/>
              </w:tcPr>
            </w:tcPrChange>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532" w:author="Nate Bachmeier [AWS-SA]" w:date="2023-02-25T11:26:00Z"/>
                <w:rFonts w:ascii="Calibri" w:eastAsia="Times New Roman" w:hAnsi="Calibri" w:cs="Calibri"/>
                <w:color w:val="000000"/>
                <w:sz w:val="22"/>
              </w:rPr>
            </w:pPr>
            <w:ins w:id="8533" w:author="Nate Bachmeier [AWS-SA]" w:date="2023-02-25T11:26:00Z">
              <w:r w:rsidRPr="00E16572">
                <w:rPr>
                  <w:rFonts w:ascii="Calibri" w:eastAsia="Times New Roman" w:hAnsi="Calibri" w:cs="Calibri"/>
                  <w:color w:val="000000"/>
                  <w:sz w:val="22"/>
                </w:rPr>
                <w:t>642</w:t>
              </w:r>
            </w:ins>
          </w:p>
        </w:tc>
      </w:tr>
      <w:tr w:rsidR="00E16572" w:rsidRPr="00E16572" w14:paraId="771E11F7" w14:textId="77777777" w:rsidTr="00E16572">
        <w:trPr>
          <w:cnfStyle w:val="000000100000" w:firstRow="0" w:lastRow="0" w:firstColumn="0" w:lastColumn="0" w:oddVBand="0" w:evenVBand="0" w:oddHBand="1" w:evenHBand="0" w:firstRowFirstColumn="0" w:firstRowLastColumn="0" w:lastRowFirstColumn="0" w:lastRowLastColumn="0"/>
          <w:trHeight w:val="300"/>
          <w:ins w:id="8534" w:author="Nate Bachmeier [AWS-SA]" w:date="2023-02-25T11:26:00Z"/>
          <w:trPrChange w:id="85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536" w:author="Nate Bachmeier [AWS-SA]" w:date="2023-02-25T11:26:00Z">
              <w:tcPr>
                <w:tcW w:w="4740" w:type="dxa"/>
                <w:tcBorders>
                  <w:top w:val="nil"/>
                  <w:left w:val="nil"/>
                  <w:bottom w:val="nil"/>
                  <w:right w:val="nil"/>
                </w:tcBorders>
                <w:shd w:val="clear" w:color="auto" w:fill="auto"/>
                <w:noWrap/>
                <w:vAlign w:val="bottom"/>
                <w:hideMark/>
              </w:tcPr>
            </w:tcPrChange>
          </w:tcPr>
          <w:p w14:paraId="6736D03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537" w:author="Nate Bachmeier [AWS-SA]" w:date="2023-02-25T11:26:00Z"/>
                <w:rFonts w:ascii="Calibri" w:eastAsia="Times New Roman" w:hAnsi="Calibri" w:cs="Calibri"/>
                <w:b w:val="0"/>
                <w:bCs w:val="0"/>
                <w:color w:val="000000"/>
                <w:sz w:val="22"/>
                <w:rPrChange w:id="8538" w:author="Nate Bachmeier [AWS-SA]" w:date="2023-02-25T11:29:00Z">
                  <w:rPr>
                    <w:ins w:id="8539" w:author="Nate Bachmeier [AWS-SA]" w:date="2023-02-25T11:26:00Z"/>
                    <w:rFonts w:ascii="Calibri" w:eastAsia="Times New Roman" w:hAnsi="Calibri" w:cs="Calibri"/>
                    <w:color w:val="000000"/>
                    <w:sz w:val="22"/>
                  </w:rPr>
                </w:rPrChange>
              </w:rPr>
            </w:pPr>
            <w:ins w:id="8540" w:author="Nate Bachmeier [AWS-SA]" w:date="2023-02-25T11:26:00Z">
              <w:r w:rsidRPr="00E16572">
                <w:rPr>
                  <w:rFonts w:ascii="Calibri" w:eastAsia="Times New Roman" w:hAnsi="Calibri" w:cs="Calibri"/>
                  <w:b w:val="0"/>
                  <w:bCs w:val="0"/>
                  <w:color w:val="000000"/>
                  <w:sz w:val="22"/>
                  <w:rPrChange w:id="8541" w:author="Nate Bachmeier [AWS-SA]" w:date="2023-02-25T11:29:00Z">
                    <w:rPr>
                      <w:rFonts w:ascii="Calibri" w:eastAsia="Times New Roman" w:hAnsi="Calibri" w:cs="Calibri"/>
                      <w:color w:val="000000"/>
                      <w:sz w:val="22"/>
                    </w:rPr>
                  </w:rPrChange>
                </w:rPr>
                <w:t>wading through mud</w:t>
              </w:r>
            </w:ins>
          </w:p>
        </w:tc>
        <w:tc>
          <w:tcPr>
            <w:tcW w:w="960" w:type="dxa"/>
            <w:noWrap/>
            <w:hideMark/>
            <w:tcPrChange w:id="8542" w:author="Nate Bachmeier [AWS-SA]" w:date="2023-02-25T11:26:00Z">
              <w:tcPr>
                <w:tcW w:w="960" w:type="dxa"/>
                <w:tcBorders>
                  <w:top w:val="nil"/>
                  <w:left w:val="nil"/>
                  <w:bottom w:val="nil"/>
                  <w:right w:val="nil"/>
                </w:tcBorders>
                <w:shd w:val="clear" w:color="auto" w:fill="auto"/>
                <w:noWrap/>
                <w:vAlign w:val="bottom"/>
                <w:hideMark/>
              </w:tcPr>
            </w:tcPrChange>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543" w:author="Nate Bachmeier [AWS-SA]" w:date="2023-02-25T11:26:00Z"/>
                <w:rFonts w:ascii="Calibri" w:eastAsia="Times New Roman" w:hAnsi="Calibri" w:cs="Calibri"/>
                <w:color w:val="000000"/>
                <w:sz w:val="22"/>
              </w:rPr>
            </w:pPr>
            <w:ins w:id="8544" w:author="Nate Bachmeier [AWS-SA]" w:date="2023-02-25T11:26:00Z">
              <w:r w:rsidRPr="00E16572">
                <w:rPr>
                  <w:rFonts w:ascii="Calibri" w:eastAsia="Times New Roman" w:hAnsi="Calibri" w:cs="Calibri"/>
                  <w:color w:val="000000"/>
                  <w:sz w:val="22"/>
                </w:rPr>
                <w:t>544</w:t>
              </w:r>
            </w:ins>
          </w:p>
        </w:tc>
      </w:tr>
      <w:tr w:rsidR="00E16572" w:rsidRPr="00E16572" w14:paraId="65BCFDE0" w14:textId="77777777" w:rsidTr="00E16572">
        <w:trPr>
          <w:trHeight w:val="300"/>
          <w:ins w:id="8545" w:author="Nate Bachmeier [AWS-SA]" w:date="2023-02-25T11:26:00Z"/>
          <w:trPrChange w:id="854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547" w:author="Nate Bachmeier [AWS-SA]" w:date="2023-02-25T11:26:00Z">
              <w:tcPr>
                <w:tcW w:w="4740" w:type="dxa"/>
                <w:tcBorders>
                  <w:top w:val="nil"/>
                  <w:left w:val="nil"/>
                  <w:bottom w:val="nil"/>
                  <w:right w:val="nil"/>
                </w:tcBorders>
                <w:shd w:val="clear" w:color="auto" w:fill="auto"/>
                <w:noWrap/>
                <w:vAlign w:val="bottom"/>
                <w:hideMark/>
              </w:tcPr>
            </w:tcPrChange>
          </w:tcPr>
          <w:p w14:paraId="57A43341" w14:textId="77777777" w:rsidR="00E16572" w:rsidRPr="00E16572" w:rsidRDefault="00E16572" w:rsidP="00E16572">
            <w:pPr>
              <w:spacing w:line="240" w:lineRule="auto"/>
              <w:ind w:firstLine="0"/>
              <w:rPr>
                <w:ins w:id="8548" w:author="Nate Bachmeier [AWS-SA]" w:date="2023-02-25T11:26:00Z"/>
                <w:rFonts w:ascii="Calibri" w:eastAsia="Times New Roman" w:hAnsi="Calibri" w:cs="Calibri"/>
                <w:b w:val="0"/>
                <w:bCs w:val="0"/>
                <w:color w:val="000000"/>
                <w:sz w:val="22"/>
                <w:rPrChange w:id="8549" w:author="Nate Bachmeier [AWS-SA]" w:date="2023-02-25T11:29:00Z">
                  <w:rPr>
                    <w:ins w:id="8550" w:author="Nate Bachmeier [AWS-SA]" w:date="2023-02-25T11:26:00Z"/>
                    <w:rFonts w:ascii="Calibri" w:eastAsia="Times New Roman" w:hAnsi="Calibri" w:cs="Calibri"/>
                    <w:color w:val="000000"/>
                    <w:sz w:val="22"/>
                  </w:rPr>
                </w:rPrChange>
              </w:rPr>
            </w:pPr>
            <w:ins w:id="8551" w:author="Nate Bachmeier [AWS-SA]" w:date="2023-02-25T11:26:00Z">
              <w:r w:rsidRPr="00E16572">
                <w:rPr>
                  <w:rFonts w:ascii="Calibri" w:eastAsia="Times New Roman" w:hAnsi="Calibri" w:cs="Calibri"/>
                  <w:b w:val="0"/>
                  <w:bCs w:val="0"/>
                  <w:color w:val="000000"/>
                  <w:sz w:val="22"/>
                  <w:rPrChange w:id="8552" w:author="Nate Bachmeier [AWS-SA]" w:date="2023-02-25T11:29:00Z">
                    <w:rPr>
                      <w:rFonts w:ascii="Calibri" w:eastAsia="Times New Roman" w:hAnsi="Calibri" w:cs="Calibri"/>
                      <w:color w:val="000000"/>
                      <w:sz w:val="22"/>
                    </w:rPr>
                  </w:rPrChange>
                </w:rPr>
                <w:t>wading through water</w:t>
              </w:r>
            </w:ins>
          </w:p>
        </w:tc>
        <w:tc>
          <w:tcPr>
            <w:tcW w:w="960" w:type="dxa"/>
            <w:noWrap/>
            <w:hideMark/>
            <w:tcPrChange w:id="8553" w:author="Nate Bachmeier [AWS-SA]" w:date="2023-02-25T11:26:00Z">
              <w:tcPr>
                <w:tcW w:w="960" w:type="dxa"/>
                <w:tcBorders>
                  <w:top w:val="nil"/>
                  <w:left w:val="nil"/>
                  <w:bottom w:val="nil"/>
                  <w:right w:val="nil"/>
                </w:tcBorders>
                <w:shd w:val="clear" w:color="auto" w:fill="auto"/>
                <w:noWrap/>
                <w:vAlign w:val="bottom"/>
                <w:hideMark/>
              </w:tcPr>
            </w:tcPrChange>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554" w:author="Nate Bachmeier [AWS-SA]" w:date="2023-02-25T11:26:00Z"/>
                <w:rFonts w:ascii="Calibri" w:eastAsia="Times New Roman" w:hAnsi="Calibri" w:cs="Calibri"/>
                <w:color w:val="000000"/>
                <w:sz w:val="22"/>
              </w:rPr>
            </w:pPr>
            <w:ins w:id="8555" w:author="Nate Bachmeier [AWS-SA]" w:date="2023-02-25T11:26:00Z">
              <w:r w:rsidRPr="00E16572">
                <w:rPr>
                  <w:rFonts w:ascii="Calibri" w:eastAsia="Times New Roman" w:hAnsi="Calibri" w:cs="Calibri"/>
                  <w:color w:val="000000"/>
                  <w:sz w:val="22"/>
                </w:rPr>
                <w:t>530</w:t>
              </w:r>
            </w:ins>
          </w:p>
        </w:tc>
      </w:tr>
      <w:tr w:rsidR="00E16572" w:rsidRPr="00E16572" w14:paraId="57628F1A" w14:textId="77777777" w:rsidTr="00E16572">
        <w:trPr>
          <w:cnfStyle w:val="000000100000" w:firstRow="0" w:lastRow="0" w:firstColumn="0" w:lastColumn="0" w:oddVBand="0" w:evenVBand="0" w:oddHBand="1" w:evenHBand="0" w:firstRowFirstColumn="0" w:firstRowLastColumn="0" w:lastRowFirstColumn="0" w:lastRowLastColumn="0"/>
          <w:trHeight w:val="300"/>
          <w:ins w:id="8556" w:author="Nate Bachmeier [AWS-SA]" w:date="2023-02-25T11:26:00Z"/>
          <w:trPrChange w:id="855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558" w:author="Nate Bachmeier [AWS-SA]" w:date="2023-02-25T11:26:00Z">
              <w:tcPr>
                <w:tcW w:w="4740" w:type="dxa"/>
                <w:tcBorders>
                  <w:top w:val="nil"/>
                  <w:left w:val="nil"/>
                  <w:bottom w:val="nil"/>
                  <w:right w:val="nil"/>
                </w:tcBorders>
                <w:shd w:val="clear" w:color="auto" w:fill="auto"/>
                <w:noWrap/>
                <w:vAlign w:val="bottom"/>
                <w:hideMark/>
              </w:tcPr>
            </w:tcPrChange>
          </w:tcPr>
          <w:p w14:paraId="1E64725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559" w:author="Nate Bachmeier [AWS-SA]" w:date="2023-02-25T11:26:00Z"/>
                <w:rFonts w:ascii="Calibri" w:eastAsia="Times New Roman" w:hAnsi="Calibri" w:cs="Calibri"/>
                <w:b w:val="0"/>
                <w:bCs w:val="0"/>
                <w:color w:val="000000"/>
                <w:sz w:val="22"/>
                <w:rPrChange w:id="8560" w:author="Nate Bachmeier [AWS-SA]" w:date="2023-02-25T11:29:00Z">
                  <w:rPr>
                    <w:ins w:id="8561" w:author="Nate Bachmeier [AWS-SA]" w:date="2023-02-25T11:26:00Z"/>
                    <w:rFonts w:ascii="Calibri" w:eastAsia="Times New Roman" w:hAnsi="Calibri" w:cs="Calibri"/>
                    <w:color w:val="000000"/>
                    <w:sz w:val="22"/>
                  </w:rPr>
                </w:rPrChange>
              </w:rPr>
            </w:pPr>
            <w:ins w:id="8562" w:author="Nate Bachmeier [AWS-SA]" w:date="2023-02-25T11:26:00Z">
              <w:r w:rsidRPr="00E16572">
                <w:rPr>
                  <w:rFonts w:ascii="Calibri" w:eastAsia="Times New Roman" w:hAnsi="Calibri" w:cs="Calibri"/>
                  <w:b w:val="0"/>
                  <w:bCs w:val="0"/>
                  <w:color w:val="000000"/>
                  <w:sz w:val="22"/>
                  <w:rPrChange w:id="8563" w:author="Nate Bachmeier [AWS-SA]" w:date="2023-02-25T11:29:00Z">
                    <w:rPr>
                      <w:rFonts w:ascii="Calibri" w:eastAsia="Times New Roman" w:hAnsi="Calibri" w:cs="Calibri"/>
                      <w:color w:val="000000"/>
                      <w:sz w:val="22"/>
                    </w:rPr>
                  </w:rPrChange>
                </w:rPr>
                <w:t>waiting in line</w:t>
              </w:r>
            </w:ins>
          </w:p>
        </w:tc>
        <w:tc>
          <w:tcPr>
            <w:tcW w:w="960" w:type="dxa"/>
            <w:noWrap/>
            <w:hideMark/>
            <w:tcPrChange w:id="8564" w:author="Nate Bachmeier [AWS-SA]" w:date="2023-02-25T11:26:00Z">
              <w:tcPr>
                <w:tcW w:w="960" w:type="dxa"/>
                <w:tcBorders>
                  <w:top w:val="nil"/>
                  <w:left w:val="nil"/>
                  <w:bottom w:val="nil"/>
                  <w:right w:val="nil"/>
                </w:tcBorders>
                <w:shd w:val="clear" w:color="auto" w:fill="auto"/>
                <w:noWrap/>
                <w:vAlign w:val="bottom"/>
                <w:hideMark/>
              </w:tcPr>
            </w:tcPrChange>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565" w:author="Nate Bachmeier [AWS-SA]" w:date="2023-02-25T11:26:00Z"/>
                <w:rFonts w:ascii="Calibri" w:eastAsia="Times New Roman" w:hAnsi="Calibri" w:cs="Calibri"/>
                <w:color w:val="000000"/>
                <w:sz w:val="22"/>
              </w:rPr>
            </w:pPr>
            <w:ins w:id="8566" w:author="Nate Bachmeier [AWS-SA]" w:date="2023-02-25T11:26:00Z">
              <w:r w:rsidRPr="00E16572">
                <w:rPr>
                  <w:rFonts w:ascii="Calibri" w:eastAsia="Times New Roman" w:hAnsi="Calibri" w:cs="Calibri"/>
                  <w:color w:val="000000"/>
                  <w:sz w:val="22"/>
                </w:rPr>
                <w:t>655</w:t>
              </w:r>
            </w:ins>
          </w:p>
        </w:tc>
      </w:tr>
      <w:tr w:rsidR="00E16572" w:rsidRPr="00E16572" w14:paraId="130D6064" w14:textId="77777777" w:rsidTr="00E16572">
        <w:trPr>
          <w:trHeight w:val="300"/>
          <w:ins w:id="8567" w:author="Nate Bachmeier [AWS-SA]" w:date="2023-02-25T11:26:00Z"/>
          <w:trPrChange w:id="856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569" w:author="Nate Bachmeier [AWS-SA]" w:date="2023-02-25T11:26:00Z">
              <w:tcPr>
                <w:tcW w:w="4740" w:type="dxa"/>
                <w:tcBorders>
                  <w:top w:val="nil"/>
                  <w:left w:val="nil"/>
                  <w:bottom w:val="nil"/>
                  <w:right w:val="nil"/>
                </w:tcBorders>
                <w:shd w:val="clear" w:color="auto" w:fill="auto"/>
                <w:noWrap/>
                <w:vAlign w:val="bottom"/>
                <w:hideMark/>
              </w:tcPr>
            </w:tcPrChange>
          </w:tcPr>
          <w:p w14:paraId="7B18CA2F" w14:textId="77777777" w:rsidR="00E16572" w:rsidRPr="00E16572" w:rsidRDefault="00E16572" w:rsidP="00E16572">
            <w:pPr>
              <w:spacing w:line="240" w:lineRule="auto"/>
              <w:ind w:firstLine="0"/>
              <w:rPr>
                <w:ins w:id="8570" w:author="Nate Bachmeier [AWS-SA]" w:date="2023-02-25T11:26:00Z"/>
                <w:rFonts w:ascii="Calibri" w:eastAsia="Times New Roman" w:hAnsi="Calibri" w:cs="Calibri"/>
                <w:b w:val="0"/>
                <w:bCs w:val="0"/>
                <w:color w:val="000000"/>
                <w:sz w:val="22"/>
                <w:rPrChange w:id="8571" w:author="Nate Bachmeier [AWS-SA]" w:date="2023-02-25T11:29:00Z">
                  <w:rPr>
                    <w:ins w:id="8572" w:author="Nate Bachmeier [AWS-SA]" w:date="2023-02-25T11:26:00Z"/>
                    <w:rFonts w:ascii="Calibri" w:eastAsia="Times New Roman" w:hAnsi="Calibri" w:cs="Calibri"/>
                    <w:color w:val="000000"/>
                    <w:sz w:val="22"/>
                  </w:rPr>
                </w:rPrChange>
              </w:rPr>
            </w:pPr>
            <w:ins w:id="8573" w:author="Nate Bachmeier [AWS-SA]" w:date="2023-02-25T11:26:00Z">
              <w:r w:rsidRPr="00E16572">
                <w:rPr>
                  <w:rFonts w:ascii="Calibri" w:eastAsia="Times New Roman" w:hAnsi="Calibri" w:cs="Calibri"/>
                  <w:b w:val="0"/>
                  <w:bCs w:val="0"/>
                  <w:color w:val="000000"/>
                  <w:sz w:val="22"/>
                  <w:rPrChange w:id="8574" w:author="Nate Bachmeier [AWS-SA]" w:date="2023-02-25T11:29:00Z">
                    <w:rPr>
                      <w:rFonts w:ascii="Calibri" w:eastAsia="Times New Roman" w:hAnsi="Calibri" w:cs="Calibri"/>
                      <w:color w:val="000000"/>
                      <w:sz w:val="22"/>
                    </w:rPr>
                  </w:rPrChange>
                </w:rPr>
                <w:t>waking up</w:t>
              </w:r>
            </w:ins>
          </w:p>
        </w:tc>
        <w:tc>
          <w:tcPr>
            <w:tcW w:w="960" w:type="dxa"/>
            <w:noWrap/>
            <w:hideMark/>
            <w:tcPrChange w:id="8575" w:author="Nate Bachmeier [AWS-SA]" w:date="2023-02-25T11:26:00Z">
              <w:tcPr>
                <w:tcW w:w="960" w:type="dxa"/>
                <w:tcBorders>
                  <w:top w:val="nil"/>
                  <w:left w:val="nil"/>
                  <w:bottom w:val="nil"/>
                  <w:right w:val="nil"/>
                </w:tcBorders>
                <w:shd w:val="clear" w:color="auto" w:fill="auto"/>
                <w:noWrap/>
                <w:vAlign w:val="bottom"/>
                <w:hideMark/>
              </w:tcPr>
            </w:tcPrChange>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576" w:author="Nate Bachmeier [AWS-SA]" w:date="2023-02-25T11:26:00Z"/>
                <w:rFonts w:ascii="Calibri" w:eastAsia="Times New Roman" w:hAnsi="Calibri" w:cs="Calibri"/>
                <w:color w:val="000000"/>
                <w:sz w:val="22"/>
              </w:rPr>
            </w:pPr>
            <w:ins w:id="8577" w:author="Nate Bachmeier [AWS-SA]" w:date="2023-02-25T11:26:00Z">
              <w:r w:rsidRPr="00E16572">
                <w:rPr>
                  <w:rFonts w:ascii="Calibri" w:eastAsia="Times New Roman" w:hAnsi="Calibri" w:cs="Calibri"/>
                  <w:color w:val="000000"/>
                  <w:sz w:val="22"/>
                </w:rPr>
                <w:t>768</w:t>
              </w:r>
            </w:ins>
          </w:p>
        </w:tc>
      </w:tr>
      <w:tr w:rsidR="00E16572" w:rsidRPr="00E16572" w14:paraId="69378A18" w14:textId="77777777" w:rsidTr="00E16572">
        <w:trPr>
          <w:cnfStyle w:val="000000100000" w:firstRow="0" w:lastRow="0" w:firstColumn="0" w:lastColumn="0" w:oddVBand="0" w:evenVBand="0" w:oddHBand="1" w:evenHBand="0" w:firstRowFirstColumn="0" w:firstRowLastColumn="0" w:lastRowFirstColumn="0" w:lastRowLastColumn="0"/>
          <w:trHeight w:val="300"/>
          <w:ins w:id="8578" w:author="Nate Bachmeier [AWS-SA]" w:date="2023-02-25T11:26:00Z"/>
          <w:trPrChange w:id="857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580" w:author="Nate Bachmeier [AWS-SA]" w:date="2023-02-25T11:26:00Z">
              <w:tcPr>
                <w:tcW w:w="4740" w:type="dxa"/>
                <w:tcBorders>
                  <w:top w:val="nil"/>
                  <w:left w:val="nil"/>
                  <w:bottom w:val="nil"/>
                  <w:right w:val="nil"/>
                </w:tcBorders>
                <w:shd w:val="clear" w:color="auto" w:fill="auto"/>
                <w:noWrap/>
                <w:vAlign w:val="bottom"/>
                <w:hideMark/>
              </w:tcPr>
            </w:tcPrChange>
          </w:tcPr>
          <w:p w14:paraId="03378F9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581" w:author="Nate Bachmeier [AWS-SA]" w:date="2023-02-25T11:26:00Z"/>
                <w:rFonts w:ascii="Calibri" w:eastAsia="Times New Roman" w:hAnsi="Calibri" w:cs="Calibri"/>
                <w:b w:val="0"/>
                <w:bCs w:val="0"/>
                <w:color w:val="000000"/>
                <w:sz w:val="22"/>
                <w:rPrChange w:id="8582" w:author="Nate Bachmeier [AWS-SA]" w:date="2023-02-25T11:29:00Z">
                  <w:rPr>
                    <w:ins w:id="8583" w:author="Nate Bachmeier [AWS-SA]" w:date="2023-02-25T11:26:00Z"/>
                    <w:rFonts w:ascii="Calibri" w:eastAsia="Times New Roman" w:hAnsi="Calibri" w:cs="Calibri"/>
                    <w:color w:val="000000"/>
                    <w:sz w:val="22"/>
                  </w:rPr>
                </w:rPrChange>
              </w:rPr>
            </w:pPr>
            <w:ins w:id="8584" w:author="Nate Bachmeier [AWS-SA]" w:date="2023-02-25T11:26:00Z">
              <w:r w:rsidRPr="00E16572">
                <w:rPr>
                  <w:rFonts w:ascii="Calibri" w:eastAsia="Times New Roman" w:hAnsi="Calibri" w:cs="Calibri"/>
                  <w:b w:val="0"/>
                  <w:bCs w:val="0"/>
                  <w:color w:val="000000"/>
                  <w:sz w:val="22"/>
                  <w:rPrChange w:id="8585" w:author="Nate Bachmeier [AWS-SA]" w:date="2023-02-25T11:29:00Z">
                    <w:rPr>
                      <w:rFonts w:ascii="Calibri" w:eastAsia="Times New Roman" w:hAnsi="Calibri" w:cs="Calibri"/>
                      <w:color w:val="000000"/>
                      <w:sz w:val="22"/>
                    </w:rPr>
                  </w:rPrChange>
                </w:rPr>
                <w:t>walking on stilts</w:t>
              </w:r>
            </w:ins>
          </w:p>
        </w:tc>
        <w:tc>
          <w:tcPr>
            <w:tcW w:w="960" w:type="dxa"/>
            <w:noWrap/>
            <w:hideMark/>
            <w:tcPrChange w:id="8586" w:author="Nate Bachmeier [AWS-SA]" w:date="2023-02-25T11:26:00Z">
              <w:tcPr>
                <w:tcW w:w="960" w:type="dxa"/>
                <w:tcBorders>
                  <w:top w:val="nil"/>
                  <w:left w:val="nil"/>
                  <w:bottom w:val="nil"/>
                  <w:right w:val="nil"/>
                </w:tcBorders>
                <w:shd w:val="clear" w:color="auto" w:fill="auto"/>
                <w:noWrap/>
                <w:vAlign w:val="bottom"/>
                <w:hideMark/>
              </w:tcPr>
            </w:tcPrChange>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587" w:author="Nate Bachmeier [AWS-SA]" w:date="2023-02-25T11:26:00Z"/>
                <w:rFonts w:ascii="Calibri" w:eastAsia="Times New Roman" w:hAnsi="Calibri" w:cs="Calibri"/>
                <w:color w:val="000000"/>
                <w:sz w:val="22"/>
              </w:rPr>
            </w:pPr>
            <w:ins w:id="8588" w:author="Nate Bachmeier [AWS-SA]" w:date="2023-02-25T11:26:00Z">
              <w:r w:rsidRPr="00E16572">
                <w:rPr>
                  <w:rFonts w:ascii="Calibri" w:eastAsia="Times New Roman" w:hAnsi="Calibri" w:cs="Calibri"/>
                  <w:color w:val="000000"/>
                  <w:sz w:val="22"/>
                </w:rPr>
                <w:t>652</w:t>
              </w:r>
            </w:ins>
          </w:p>
        </w:tc>
      </w:tr>
      <w:tr w:rsidR="00E16572" w:rsidRPr="00E16572" w14:paraId="02524453" w14:textId="77777777" w:rsidTr="00E16572">
        <w:trPr>
          <w:trHeight w:val="300"/>
          <w:ins w:id="8589" w:author="Nate Bachmeier [AWS-SA]" w:date="2023-02-25T11:26:00Z"/>
          <w:trPrChange w:id="859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591" w:author="Nate Bachmeier [AWS-SA]" w:date="2023-02-25T11:26:00Z">
              <w:tcPr>
                <w:tcW w:w="4740" w:type="dxa"/>
                <w:tcBorders>
                  <w:top w:val="nil"/>
                  <w:left w:val="nil"/>
                  <w:bottom w:val="nil"/>
                  <w:right w:val="nil"/>
                </w:tcBorders>
                <w:shd w:val="clear" w:color="auto" w:fill="auto"/>
                <w:noWrap/>
                <w:vAlign w:val="bottom"/>
                <w:hideMark/>
              </w:tcPr>
            </w:tcPrChange>
          </w:tcPr>
          <w:p w14:paraId="12B99F3B" w14:textId="77777777" w:rsidR="00E16572" w:rsidRPr="00E16572" w:rsidRDefault="00E16572" w:rsidP="00E16572">
            <w:pPr>
              <w:spacing w:line="240" w:lineRule="auto"/>
              <w:ind w:firstLine="0"/>
              <w:rPr>
                <w:ins w:id="8592" w:author="Nate Bachmeier [AWS-SA]" w:date="2023-02-25T11:26:00Z"/>
                <w:rFonts w:ascii="Calibri" w:eastAsia="Times New Roman" w:hAnsi="Calibri" w:cs="Calibri"/>
                <w:b w:val="0"/>
                <w:bCs w:val="0"/>
                <w:color w:val="000000"/>
                <w:sz w:val="22"/>
                <w:rPrChange w:id="8593" w:author="Nate Bachmeier [AWS-SA]" w:date="2023-02-25T11:29:00Z">
                  <w:rPr>
                    <w:ins w:id="8594" w:author="Nate Bachmeier [AWS-SA]" w:date="2023-02-25T11:26:00Z"/>
                    <w:rFonts w:ascii="Calibri" w:eastAsia="Times New Roman" w:hAnsi="Calibri" w:cs="Calibri"/>
                    <w:color w:val="000000"/>
                    <w:sz w:val="22"/>
                  </w:rPr>
                </w:rPrChange>
              </w:rPr>
            </w:pPr>
            <w:ins w:id="8595" w:author="Nate Bachmeier [AWS-SA]" w:date="2023-02-25T11:26:00Z">
              <w:r w:rsidRPr="00E16572">
                <w:rPr>
                  <w:rFonts w:ascii="Calibri" w:eastAsia="Times New Roman" w:hAnsi="Calibri" w:cs="Calibri"/>
                  <w:b w:val="0"/>
                  <w:bCs w:val="0"/>
                  <w:color w:val="000000"/>
                  <w:sz w:val="22"/>
                  <w:rPrChange w:id="8596" w:author="Nate Bachmeier [AWS-SA]" w:date="2023-02-25T11:29:00Z">
                    <w:rPr>
                      <w:rFonts w:ascii="Calibri" w:eastAsia="Times New Roman" w:hAnsi="Calibri" w:cs="Calibri"/>
                      <w:color w:val="000000"/>
                      <w:sz w:val="22"/>
                    </w:rPr>
                  </w:rPrChange>
                </w:rPr>
                <w:t>walking the dog</w:t>
              </w:r>
            </w:ins>
          </w:p>
        </w:tc>
        <w:tc>
          <w:tcPr>
            <w:tcW w:w="960" w:type="dxa"/>
            <w:noWrap/>
            <w:hideMark/>
            <w:tcPrChange w:id="8597" w:author="Nate Bachmeier [AWS-SA]" w:date="2023-02-25T11:26:00Z">
              <w:tcPr>
                <w:tcW w:w="960" w:type="dxa"/>
                <w:tcBorders>
                  <w:top w:val="nil"/>
                  <w:left w:val="nil"/>
                  <w:bottom w:val="nil"/>
                  <w:right w:val="nil"/>
                </w:tcBorders>
                <w:shd w:val="clear" w:color="auto" w:fill="auto"/>
                <w:noWrap/>
                <w:vAlign w:val="bottom"/>
                <w:hideMark/>
              </w:tcPr>
            </w:tcPrChange>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598" w:author="Nate Bachmeier [AWS-SA]" w:date="2023-02-25T11:26:00Z"/>
                <w:rFonts w:ascii="Calibri" w:eastAsia="Times New Roman" w:hAnsi="Calibri" w:cs="Calibri"/>
                <w:color w:val="000000"/>
                <w:sz w:val="22"/>
              </w:rPr>
            </w:pPr>
            <w:ins w:id="8599" w:author="Nate Bachmeier [AWS-SA]" w:date="2023-02-25T11:26:00Z">
              <w:r w:rsidRPr="00E16572">
                <w:rPr>
                  <w:rFonts w:ascii="Calibri" w:eastAsia="Times New Roman" w:hAnsi="Calibri" w:cs="Calibri"/>
                  <w:color w:val="000000"/>
                  <w:sz w:val="22"/>
                </w:rPr>
                <w:t>758</w:t>
              </w:r>
            </w:ins>
          </w:p>
        </w:tc>
      </w:tr>
      <w:tr w:rsidR="00E16572" w:rsidRPr="00E16572" w14:paraId="25B5FCE7" w14:textId="77777777" w:rsidTr="00E16572">
        <w:trPr>
          <w:cnfStyle w:val="000000100000" w:firstRow="0" w:lastRow="0" w:firstColumn="0" w:lastColumn="0" w:oddVBand="0" w:evenVBand="0" w:oddHBand="1" w:evenHBand="0" w:firstRowFirstColumn="0" w:firstRowLastColumn="0" w:lastRowFirstColumn="0" w:lastRowLastColumn="0"/>
          <w:trHeight w:val="300"/>
          <w:ins w:id="8600" w:author="Nate Bachmeier [AWS-SA]" w:date="2023-02-25T11:26:00Z"/>
          <w:trPrChange w:id="860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602" w:author="Nate Bachmeier [AWS-SA]" w:date="2023-02-25T11:26:00Z">
              <w:tcPr>
                <w:tcW w:w="4740" w:type="dxa"/>
                <w:tcBorders>
                  <w:top w:val="nil"/>
                  <w:left w:val="nil"/>
                  <w:bottom w:val="nil"/>
                  <w:right w:val="nil"/>
                </w:tcBorders>
                <w:shd w:val="clear" w:color="auto" w:fill="auto"/>
                <w:noWrap/>
                <w:vAlign w:val="bottom"/>
                <w:hideMark/>
              </w:tcPr>
            </w:tcPrChange>
          </w:tcPr>
          <w:p w14:paraId="2913C2A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603" w:author="Nate Bachmeier [AWS-SA]" w:date="2023-02-25T11:26:00Z"/>
                <w:rFonts w:ascii="Calibri" w:eastAsia="Times New Roman" w:hAnsi="Calibri" w:cs="Calibri"/>
                <w:b w:val="0"/>
                <w:bCs w:val="0"/>
                <w:color w:val="000000"/>
                <w:sz w:val="22"/>
                <w:rPrChange w:id="8604" w:author="Nate Bachmeier [AWS-SA]" w:date="2023-02-25T11:29:00Z">
                  <w:rPr>
                    <w:ins w:id="8605" w:author="Nate Bachmeier [AWS-SA]" w:date="2023-02-25T11:26:00Z"/>
                    <w:rFonts w:ascii="Calibri" w:eastAsia="Times New Roman" w:hAnsi="Calibri" w:cs="Calibri"/>
                    <w:color w:val="000000"/>
                    <w:sz w:val="22"/>
                  </w:rPr>
                </w:rPrChange>
              </w:rPr>
            </w:pPr>
            <w:ins w:id="8606" w:author="Nate Bachmeier [AWS-SA]" w:date="2023-02-25T11:26:00Z">
              <w:r w:rsidRPr="00E16572">
                <w:rPr>
                  <w:rFonts w:ascii="Calibri" w:eastAsia="Times New Roman" w:hAnsi="Calibri" w:cs="Calibri"/>
                  <w:b w:val="0"/>
                  <w:bCs w:val="0"/>
                  <w:color w:val="000000"/>
                  <w:sz w:val="22"/>
                  <w:rPrChange w:id="8607" w:author="Nate Bachmeier [AWS-SA]" w:date="2023-02-25T11:29:00Z">
                    <w:rPr>
                      <w:rFonts w:ascii="Calibri" w:eastAsia="Times New Roman" w:hAnsi="Calibri" w:cs="Calibri"/>
                      <w:color w:val="000000"/>
                      <w:sz w:val="22"/>
                    </w:rPr>
                  </w:rPrChange>
                </w:rPr>
                <w:t>walking through snow</w:t>
              </w:r>
            </w:ins>
          </w:p>
        </w:tc>
        <w:tc>
          <w:tcPr>
            <w:tcW w:w="960" w:type="dxa"/>
            <w:noWrap/>
            <w:hideMark/>
            <w:tcPrChange w:id="8608" w:author="Nate Bachmeier [AWS-SA]" w:date="2023-02-25T11:26:00Z">
              <w:tcPr>
                <w:tcW w:w="960" w:type="dxa"/>
                <w:tcBorders>
                  <w:top w:val="nil"/>
                  <w:left w:val="nil"/>
                  <w:bottom w:val="nil"/>
                  <w:right w:val="nil"/>
                </w:tcBorders>
                <w:shd w:val="clear" w:color="auto" w:fill="auto"/>
                <w:noWrap/>
                <w:vAlign w:val="bottom"/>
                <w:hideMark/>
              </w:tcPr>
            </w:tcPrChange>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609" w:author="Nate Bachmeier [AWS-SA]" w:date="2023-02-25T11:26:00Z"/>
                <w:rFonts w:ascii="Calibri" w:eastAsia="Times New Roman" w:hAnsi="Calibri" w:cs="Calibri"/>
                <w:color w:val="000000"/>
                <w:sz w:val="22"/>
              </w:rPr>
            </w:pPr>
            <w:ins w:id="8610" w:author="Nate Bachmeier [AWS-SA]" w:date="2023-02-25T11:26:00Z">
              <w:r w:rsidRPr="00E16572">
                <w:rPr>
                  <w:rFonts w:ascii="Calibri" w:eastAsia="Times New Roman" w:hAnsi="Calibri" w:cs="Calibri"/>
                  <w:color w:val="000000"/>
                  <w:sz w:val="22"/>
                </w:rPr>
                <w:t>642</w:t>
              </w:r>
            </w:ins>
          </w:p>
        </w:tc>
      </w:tr>
      <w:tr w:rsidR="00E16572" w:rsidRPr="00E16572" w14:paraId="2C2DD181" w14:textId="77777777" w:rsidTr="00E16572">
        <w:trPr>
          <w:trHeight w:val="300"/>
          <w:ins w:id="8611" w:author="Nate Bachmeier [AWS-SA]" w:date="2023-02-25T11:26:00Z"/>
          <w:trPrChange w:id="861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613" w:author="Nate Bachmeier [AWS-SA]" w:date="2023-02-25T11:26:00Z">
              <w:tcPr>
                <w:tcW w:w="4740" w:type="dxa"/>
                <w:tcBorders>
                  <w:top w:val="nil"/>
                  <w:left w:val="nil"/>
                  <w:bottom w:val="nil"/>
                  <w:right w:val="nil"/>
                </w:tcBorders>
                <w:shd w:val="clear" w:color="auto" w:fill="auto"/>
                <w:noWrap/>
                <w:vAlign w:val="bottom"/>
                <w:hideMark/>
              </w:tcPr>
            </w:tcPrChange>
          </w:tcPr>
          <w:p w14:paraId="51B3F944" w14:textId="77777777" w:rsidR="00E16572" w:rsidRPr="00E16572" w:rsidRDefault="00E16572" w:rsidP="00E16572">
            <w:pPr>
              <w:spacing w:line="240" w:lineRule="auto"/>
              <w:ind w:firstLine="0"/>
              <w:rPr>
                <w:ins w:id="8614" w:author="Nate Bachmeier [AWS-SA]" w:date="2023-02-25T11:26:00Z"/>
                <w:rFonts w:ascii="Calibri" w:eastAsia="Times New Roman" w:hAnsi="Calibri" w:cs="Calibri"/>
                <w:b w:val="0"/>
                <w:bCs w:val="0"/>
                <w:color w:val="000000"/>
                <w:sz w:val="22"/>
                <w:rPrChange w:id="8615" w:author="Nate Bachmeier [AWS-SA]" w:date="2023-02-25T11:29:00Z">
                  <w:rPr>
                    <w:ins w:id="8616" w:author="Nate Bachmeier [AWS-SA]" w:date="2023-02-25T11:26:00Z"/>
                    <w:rFonts w:ascii="Calibri" w:eastAsia="Times New Roman" w:hAnsi="Calibri" w:cs="Calibri"/>
                    <w:color w:val="000000"/>
                    <w:sz w:val="22"/>
                  </w:rPr>
                </w:rPrChange>
              </w:rPr>
            </w:pPr>
            <w:ins w:id="8617" w:author="Nate Bachmeier [AWS-SA]" w:date="2023-02-25T11:26:00Z">
              <w:r w:rsidRPr="00E16572">
                <w:rPr>
                  <w:rFonts w:ascii="Calibri" w:eastAsia="Times New Roman" w:hAnsi="Calibri" w:cs="Calibri"/>
                  <w:b w:val="0"/>
                  <w:bCs w:val="0"/>
                  <w:color w:val="000000"/>
                  <w:sz w:val="22"/>
                  <w:rPrChange w:id="8618" w:author="Nate Bachmeier [AWS-SA]" w:date="2023-02-25T11:29:00Z">
                    <w:rPr>
                      <w:rFonts w:ascii="Calibri" w:eastAsia="Times New Roman" w:hAnsi="Calibri" w:cs="Calibri"/>
                      <w:color w:val="000000"/>
                      <w:sz w:val="22"/>
                    </w:rPr>
                  </w:rPrChange>
                </w:rPr>
                <w:t>walking with crutches</w:t>
              </w:r>
            </w:ins>
          </w:p>
        </w:tc>
        <w:tc>
          <w:tcPr>
            <w:tcW w:w="960" w:type="dxa"/>
            <w:noWrap/>
            <w:hideMark/>
            <w:tcPrChange w:id="8619" w:author="Nate Bachmeier [AWS-SA]" w:date="2023-02-25T11:26:00Z">
              <w:tcPr>
                <w:tcW w:w="960" w:type="dxa"/>
                <w:tcBorders>
                  <w:top w:val="nil"/>
                  <w:left w:val="nil"/>
                  <w:bottom w:val="nil"/>
                  <w:right w:val="nil"/>
                </w:tcBorders>
                <w:shd w:val="clear" w:color="auto" w:fill="auto"/>
                <w:noWrap/>
                <w:vAlign w:val="bottom"/>
                <w:hideMark/>
              </w:tcPr>
            </w:tcPrChange>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620" w:author="Nate Bachmeier [AWS-SA]" w:date="2023-02-25T11:26:00Z"/>
                <w:rFonts w:ascii="Calibri" w:eastAsia="Times New Roman" w:hAnsi="Calibri" w:cs="Calibri"/>
                <w:color w:val="000000"/>
                <w:sz w:val="22"/>
              </w:rPr>
            </w:pPr>
            <w:ins w:id="8621" w:author="Nate Bachmeier [AWS-SA]" w:date="2023-02-25T11:26:00Z">
              <w:r w:rsidRPr="00E16572">
                <w:rPr>
                  <w:rFonts w:ascii="Calibri" w:eastAsia="Times New Roman" w:hAnsi="Calibri" w:cs="Calibri"/>
                  <w:color w:val="000000"/>
                  <w:sz w:val="22"/>
                </w:rPr>
                <w:t>538</w:t>
              </w:r>
            </w:ins>
          </w:p>
        </w:tc>
      </w:tr>
      <w:tr w:rsidR="00E16572" w:rsidRPr="00E16572" w14:paraId="6D6E8CF7" w14:textId="77777777" w:rsidTr="00E16572">
        <w:trPr>
          <w:cnfStyle w:val="000000100000" w:firstRow="0" w:lastRow="0" w:firstColumn="0" w:lastColumn="0" w:oddVBand="0" w:evenVBand="0" w:oddHBand="1" w:evenHBand="0" w:firstRowFirstColumn="0" w:firstRowLastColumn="0" w:lastRowFirstColumn="0" w:lastRowLastColumn="0"/>
          <w:trHeight w:val="300"/>
          <w:ins w:id="8622" w:author="Nate Bachmeier [AWS-SA]" w:date="2023-02-25T11:26:00Z"/>
          <w:trPrChange w:id="862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624" w:author="Nate Bachmeier [AWS-SA]" w:date="2023-02-25T11:26:00Z">
              <w:tcPr>
                <w:tcW w:w="4740" w:type="dxa"/>
                <w:tcBorders>
                  <w:top w:val="nil"/>
                  <w:left w:val="nil"/>
                  <w:bottom w:val="nil"/>
                  <w:right w:val="nil"/>
                </w:tcBorders>
                <w:shd w:val="clear" w:color="auto" w:fill="auto"/>
                <w:noWrap/>
                <w:vAlign w:val="bottom"/>
                <w:hideMark/>
              </w:tcPr>
            </w:tcPrChange>
          </w:tcPr>
          <w:p w14:paraId="74CB020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625" w:author="Nate Bachmeier [AWS-SA]" w:date="2023-02-25T11:26:00Z"/>
                <w:rFonts w:ascii="Calibri" w:eastAsia="Times New Roman" w:hAnsi="Calibri" w:cs="Calibri"/>
                <w:b w:val="0"/>
                <w:bCs w:val="0"/>
                <w:color w:val="000000"/>
                <w:sz w:val="22"/>
                <w:rPrChange w:id="8626" w:author="Nate Bachmeier [AWS-SA]" w:date="2023-02-25T11:29:00Z">
                  <w:rPr>
                    <w:ins w:id="8627" w:author="Nate Bachmeier [AWS-SA]" w:date="2023-02-25T11:26:00Z"/>
                    <w:rFonts w:ascii="Calibri" w:eastAsia="Times New Roman" w:hAnsi="Calibri" w:cs="Calibri"/>
                    <w:color w:val="000000"/>
                    <w:sz w:val="22"/>
                  </w:rPr>
                </w:rPrChange>
              </w:rPr>
            </w:pPr>
            <w:ins w:id="8628" w:author="Nate Bachmeier [AWS-SA]" w:date="2023-02-25T11:26:00Z">
              <w:r w:rsidRPr="00E16572">
                <w:rPr>
                  <w:rFonts w:ascii="Calibri" w:eastAsia="Times New Roman" w:hAnsi="Calibri" w:cs="Calibri"/>
                  <w:b w:val="0"/>
                  <w:bCs w:val="0"/>
                  <w:color w:val="000000"/>
                  <w:sz w:val="22"/>
                  <w:rPrChange w:id="8629" w:author="Nate Bachmeier [AWS-SA]" w:date="2023-02-25T11:29:00Z">
                    <w:rPr>
                      <w:rFonts w:ascii="Calibri" w:eastAsia="Times New Roman" w:hAnsi="Calibri" w:cs="Calibri"/>
                      <w:color w:val="000000"/>
                      <w:sz w:val="22"/>
                    </w:rPr>
                  </w:rPrChange>
                </w:rPr>
                <w:t>washing dishes</w:t>
              </w:r>
            </w:ins>
          </w:p>
        </w:tc>
        <w:tc>
          <w:tcPr>
            <w:tcW w:w="960" w:type="dxa"/>
            <w:noWrap/>
            <w:hideMark/>
            <w:tcPrChange w:id="8630" w:author="Nate Bachmeier [AWS-SA]" w:date="2023-02-25T11:26:00Z">
              <w:tcPr>
                <w:tcW w:w="960" w:type="dxa"/>
                <w:tcBorders>
                  <w:top w:val="nil"/>
                  <w:left w:val="nil"/>
                  <w:bottom w:val="nil"/>
                  <w:right w:val="nil"/>
                </w:tcBorders>
                <w:shd w:val="clear" w:color="auto" w:fill="auto"/>
                <w:noWrap/>
                <w:vAlign w:val="bottom"/>
                <w:hideMark/>
              </w:tcPr>
            </w:tcPrChange>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631" w:author="Nate Bachmeier [AWS-SA]" w:date="2023-02-25T11:26:00Z"/>
                <w:rFonts w:ascii="Calibri" w:eastAsia="Times New Roman" w:hAnsi="Calibri" w:cs="Calibri"/>
                <w:color w:val="000000"/>
                <w:sz w:val="22"/>
              </w:rPr>
            </w:pPr>
            <w:ins w:id="8632" w:author="Nate Bachmeier [AWS-SA]" w:date="2023-02-25T11:26:00Z">
              <w:r w:rsidRPr="00E16572">
                <w:rPr>
                  <w:rFonts w:ascii="Calibri" w:eastAsia="Times New Roman" w:hAnsi="Calibri" w:cs="Calibri"/>
                  <w:color w:val="000000"/>
                  <w:sz w:val="22"/>
                </w:rPr>
                <w:t>691</w:t>
              </w:r>
            </w:ins>
          </w:p>
        </w:tc>
      </w:tr>
      <w:tr w:rsidR="00E16572" w:rsidRPr="00E16572" w14:paraId="6B7A80EC" w14:textId="77777777" w:rsidTr="00E16572">
        <w:trPr>
          <w:trHeight w:val="300"/>
          <w:ins w:id="8633" w:author="Nate Bachmeier [AWS-SA]" w:date="2023-02-25T11:26:00Z"/>
          <w:trPrChange w:id="863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635" w:author="Nate Bachmeier [AWS-SA]" w:date="2023-02-25T11:26:00Z">
              <w:tcPr>
                <w:tcW w:w="4740" w:type="dxa"/>
                <w:tcBorders>
                  <w:top w:val="nil"/>
                  <w:left w:val="nil"/>
                  <w:bottom w:val="nil"/>
                  <w:right w:val="nil"/>
                </w:tcBorders>
                <w:shd w:val="clear" w:color="auto" w:fill="auto"/>
                <w:noWrap/>
                <w:vAlign w:val="bottom"/>
                <w:hideMark/>
              </w:tcPr>
            </w:tcPrChange>
          </w:tcPr>
          <w:p w14:paraId="4522BE97" w14:textId="77777777" w:rsidR="00E16572" w:rsidRPr="00E16572" w:rsidRDefault="00E16572" w:rsidP="00E16572">
            <w:pPr>
              <w:spacing w:line="240" w:lineRule="auto"/>
              <w:ind w:firstLine="0"/>
              <w:rPr>
                <w:ins w:id="8636" w:author="Nate Bachmeier [AWS-SA]" w:date="2023-02-25T11:26:00Z"/>
                <w:rFonts w:ascii="Calibri" w:eastAsia="Times New Roman" w:hAnsi="Calibri" w:cs="Calibri"/>
                <w:b w:val="0"/>
                <w:bCs w:val="0"/>
                <w:color w:val="000000"/>
                <w:sz w:val="22"/>
                <w:rPrChange w:id="8637" w:author="Nate Bachmeier [AWS-SA]" w:date="2023-02-25T11:29:00Z">
                  <w:rPr>
                    <w:ins w:id="8638" w:author="Nate Bachmeier [AWS-SA]" w:date="2023-02-25T11:26:00Z"/>
                    <w:rFonts w:ascii="Calibri" w:eastAsia="Times New Roman" w:hAnsi="Calibri" w:cs="Calibri"/>
                    <w:color w:val="000000"/>
                    <w:sz w:val="22"/>
                  </w:rPr>
                </w:rPrChange>
              </w:rPr>
            </w:pPr>
            <w:ins w:id="8639" w:author="Nate Bachmeier [AWS-SA]" w:date="2023-02-25T11:26:00Z">
              <w:r w:rsidRPr="00E16572">
                <w:rPr>
                  <w:rFonts w:ascii="Calibri" w:eastAsia="Times New Roman" w:hAnsi="Calibri" w:cs="Calibri"/>
                  <w:b w:val="0"/>
                  <w:bCs w:val="0"/>
                  <w:color w:val="000000"/>
                  <w:sz w:val="22"/>
                  <w:rPrChange w:id="8640" w:author="Nate Bachmeier [AWS-SA]" w:date="2023-02-25T11:29:00Z">
                    <w:rPr>
                      <w:rFonts w:ascii="Calibri" w:eastAsia="Times New Roman" w:hAnsi="Calibri" w:cs="Calibri"/>
                      <w:color w:val="000000"/>
                      <w:sz w:val="22"/>
                    </w:rPr>
                  </w:rPrChange>
                </w:rPr>
                <w:t>washing feet</w:t>
              </w:r>
            </w:ins>
          </w:p>
        </w:tc>
        <w:tc>
          <w:tcPr>
            <w:tcW w:w="960" w:type="dxa"/>
            <w:noWrap/>
            <w:hideMark/>
            <w:tcPrChange w:id="8641" w:author="Nate Bachmeier [AWS-SA]" w:date="2023-02-25T11:26:00Z">
              <w:tcPr>
                <w:tcW w:w="960" w:type="dxa"/>
                <w:tcBorders>
                  <w:top w:val="nil"/>
                  <w:left w:val="nil"/>
                  <w:bottom w:val="nil"/>
                  <w:right w:val="nil"/>
                </w:tcBorders>
                <w:shd w:val="clear" w:color="auto" w:fill="auto"/>
                <w:noWrap/>
                <w:vAlign w:val="bottom"/>
                <w:hideMark/>
              </w:tcPr>
            </w:tcPrChange>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642" w:author="Nate Bachmeier [AWS-SA]" w:date="2023-02-25T11:26:00Z"/>
                <w:rFonts w:ascii="Calibri" w:eastAsia="Times New Roman" w:hAnsi="Calibri" w:cs="Calibri"/>
                <w:color w:val="000000"/>
                <w:sz w:val="22"/>
              </w:rPr>
            </w:pPr>
            <w:ins w:id="8643" w:author="Nate Bachmeier [AWS-SA]" w:date="2023-02-25T11:26:00Z">
              <w:r w:rsidRPr="00E16572">
                <w:rPr>
                  <w:rFonts w:ascii="Calibri" w:eastAsia="Times New Roman" w:hAnsi="Calibri" w:cs="Calibri"/>
                  <w:color w:val="000000"/>
                  <w:sz w:val="22"/>
                </w:rPr>
                <w:t>528</w:t>
              </w:r>
            </w:ins>
          </w:p>
        </w:tc>
      </w:tr>
      <w:tr w:rsidR="00E16572" w:rsidRPr="00E16572" w14:paraId="120D0A83" w14:textId="77777777" w:rsidTr="00E16572">
        <w:trPr>
          <w:cnfStyle w:val="000000100000" w:firstRow="0" w:lastRow="0" w:firstColumn="0" w:lastColumn="0" w:oddVBand="0" w:evenVBand="0" w:oddHBand="1" w:evenHBand="0" w:firstRowFirstColumn="0" w:firstRowLastColumn="0" w:lastRowFirstColumn="0" w:lastRowLastColumn="0"/>
          <w:trHeight w:val="300"/>
          <w:ins w:id="8644" w:author="Nate Bachmeier [AWS-SA]" w:date="2023-02-25T11:26:00Z"/>
          <w:trPrChange w:id="86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646" w:author="Nate Bachmeier [AWS-SA]" w:date="2023-02-25T11:26:00Z">
              <w:tcPr>
                <w:tcW w:w="4740" w:type="dxa"/>
                <w:tcBorders>
                  <w:top w:val="nil"/>
                  <w:left w:val="nil"/>
                  <w:bottom w:val="nil"/>
                  <w:right w:val="nil"/>
                </w:tcBorders>
                <w:shd w:val="clear" w:color="auto" w:fill="auto"/>
                <w:noWrap/>
                <w:vAlign w:val="bottom"/>
                <w:hideMark/>
              </w:tcPr>
            </w:tcPrChange>
          </w:tcPr>
          <w:p w14:paraId="55B0BCD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647" w:author="Nate Bachmeier [AWS-SA]" w:date="2023-02-25T11:26:00Z"/>
                <w:rFonts w:ascii="Calibri" w:eastAsia="Times New Roman" w:hAnsi="Calibri" w:cs="Calibri"/>
                <w:b w:val="0"/>
                <w:bCs w:val="0"/>
                <w:color w:val="000000"/>
                <w:sz w:val="22"/>
                <w:rPrChange w:id="8648" w:author="Nate Bachmeier [AWS-SA]" w:date="2023-02-25T11:29:00Z">
                  <w:rPr>
                    <w:ins w:id="8649" w:author="Nate Bachmeier [AWS-SA]" w:date="2023-02-25T11:26:00Z"/>
                    <w:rFonts w:ascii="Calibri" w:eastAsia="Times New Roman" w:hAnsi="Calibri" w:cs="Calibri"/>
                    <w:color w:val="000000"/>
                    <w:sz w:val="22"/>
                  </w:rPr>
                </w:rPrChange>
              </w:rPr>
            </w:pPr>
            <w:ins w:id="8650" w:author="Nate Bachmeier [AWS-SA]" w:date="2023-02-25T11:26:00Z">
              <w:r w:rsidRPr="00E16572">
                <w:rPr>
                  <w:rFonts w:ascii="Calibri" w:eastAsia="Times New Roman" w:hAnsi="Calibri" w:cs="Calibri"/>
                  <w:b w:val="0"/>
                  <w:bCs w:val="0"/>
                  <w:color w:val="000000"/>
                  <w:sz w:val="22"/>
                  <w:rPrChange w:id="8651" w:author="Nate Bachmeier [AWS-SA]" w:date="2023-02-25T11:29:00Z">
                    <w:rPr>
                      <w:rFonts w:ascii="Calibri" w:eastAsia="Times New Roman" w:hAnsi="Calibri" w:cs="Calibri"/>
                      <w:color w:val="000000"/>
                      <w:sz w:val="22"/>
                    </w:rPr>
                  </w:rPrChange>
                </w:rPr>
                <w:t>washing hair</w:t>
              </w:r>
            </w:ins>
          </w:p>
        </w:tc>
        <w:tc>
          <w:tcPr>
            <w:tcW w:w="960" w:type="dxa"/>
            <w:noWrap/>
            <w:hideMark/>
            <w:tcPrChange w:id="8652" w:author="Nate Bachmeier [AWS-SA]" w:date="2023-02-25T11:26:00Z">
              <w:tcPr>
                <w:tcW w:w="960" w:type="dxa"/>
                <w:tcBorders>
                  <w:top w:val="nil"/>
                  <w:left w:val="nil"/>
                  <w:bottom w:val="nil"/>
                  <w:right w:val="nil"/>
                </w:tcBorders>
                <w:shd w:val="clear" w:color="auto" w:fill="auto"/>
                <w:noWrap/>
                <w:vAlign w:val="bottom"/>
                <w:hideMark/>
              </w:tcPr>
            </w:tcPrChange>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653" w:author="Nate Bachmeier [AWS-SA]" w:date="2023-02-25T11:26:00Z"/>
                <w:rFonts w:ascii="Calibri" w:eastAsia="Times New Roman" w:hAnsi="Calibri" w:cs="Calibri"/>
                <w:color w:val="000000"/>
                <w:sz w:val="22"/>
              </w:rPr>
            </w:pPr>
            <w:ins w:id="8654" w:author="Nate Bachmeier [AWS-SA]" w:date="2023-02-25T11:26:00Z">
              <w:r w:rsidRPr="00E16572">
                <w:rPr>
                  <w:rFonts w:ascii="Calibri" w:eastAsia="Times New Roman" w:hAnsi="Calibri" w:cs="Calibri"/>
                  <w:color w:val="000000"/>
                  <w:sz w:val="22"/>
                </w:rPr>
                <w:t>462</w:t>
              </w:r>
            </w:ins>
          </w:p>
        </w:tc>
      </w:tr>
      <w:tr w:rsidR="00E16572" w:rsidRPr="00E16572" w14:paraId="6446FEEA" w14:textId="77777777" w:rsidTr="00E16572">
        <w:trPr>
          <w:trHeight w:val="300"/>
          <w:ins w:id="8655" w:author="Nate Bachmeier [AWS-SA]" w:date="2023-02-25T11:26:00Z"/>
          <w:trPrChange w:id="865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657" w:author="Nate Bachmeier [AWS-SA]" w:date="2023-02-25T11:26:00Z">
              <w:tcPr>
                <w:tcW w:w="4740" w:type="dxa"/>
                <w:tcBorders>
                  <w:top w:val="nil"/>
                  <w:left w:val="nil"/>
                  <w:bottom w:val="nil"/>
                  <w:right w:val="nil"/>
                </w:tcBorders>
                <w:shd w:val="clear" w:color="auto" w:fill="auto"/>
                <w:noWrap/>
                <w:vAlign w:val="bottom"/>
                <w:hideMark/>
              </w:tcPr>
            </w:tcPrChange>
          </w:tcPr>
          <w:p w14:paraId="1959018F" w14:textId="77777777" w:rsidR="00E16572" w:rsidRPr="00E16572" w:rsidRDefault="00E16572" w:rsidP="00E16572">
            <w:pPr>
              <w:spacing w:line="240" w:lineRule="auto"/>
              <w:ind w:firstLine="0"/>
              <w:rPr>
                <w:ins w:id="8658" w:author="Nate Bachmeier [AWS-SA]" w:date="2023-02-25T11:26:00Z"/>
                <w:rFonts w:ascii="Calibri" w:eastAsia="Times New Roman" w:hAnsi="Calibri" w:cs="Calibri"/>
                <w:b w:val="0"/>
                <w:bCs w:val="0"/>
                <w:color w:val="000000"/>
                <w:sz w:val="22"/>
                <w:rPrChange w:id="8659" w:author="Nate Bachmeier [AWS-SA]" w:date="2023-02-25T11:29:00Z">
                  <w:rPr>
                    <w:ins w:id="8660" w:author="Nate Bachmeier [AWS-SA]" w:date="2023-02-25T11:26:00Z"/>
                    <w:rFonts w:ascii="Calibri" w:eastAsia="Times New Roman" w:hAnsi="Calibri" w:cs="Calibri"/>
                    <w:color w:val="000000"/>
                    <w:sz w:val="22"/>
                  </w:rPr>
                </w:rPrChange>
              </w:rPr>
            </w:pPr>
            <w:ins w:id="8661" w:author="Nate Bachmeier [AWS-SA]" w:date="2023-02-25T11:26:00Z">
              <w:r w:rsidRPr="00E16572">
                <w:rPr>
                  <w:rFonts w:ascii="Calibri" w:eastAsia="Times New Roman" w:hAnsi="Calibri" w:cs="Calibri"/>
                  <w:b w:val="0"/>
                  <w:bCs w:val="0"/>
                  <w:color w:val="000000"/>
                  <w:sz w:val="22"/>
                  <w:rPrChange w:id="8662" w:author="Nate Bachmeier [AWS-SA]" w:date="2023-02-25T11:29:00Z">
                    <w:rPr>
                      <w:rFonts w:ascii="Calibri" w:eastAsia="Times New Roman" w:hAnsi="Calibri" w:cs="Calibri"/>
                      <w:color w:val="000000"/>
                      <w:sz w:val="22"/>
                    </w:rPr>
                  </w:rPrChange>
                </w:rPr>
                <w:t>washing hands</w:t>
              </w:r>
            </w:ins>
          </w:p>
        </w:tc>
        <w:tc>
          <w:tcPr>
            <w:tcW w:w="960" w:type="dxa"/>
            <w:noWrap/>
            <w:hideMark/>
            <w:tcPrChange w:id="8663" w:author="Nate Bachmeier [AWS-SA]" w:date="2023-02-25T11:26:00Z">
              <w:tcPr>
                <w:tcW w:w="960" w:type="dxa"/>
                <w:tcBorders>
                  <w:top w:val="nil"/>
                  <w:left w:val="nil"/>
                  <w:bottom w:val="nil"/>
                  <w:right w:val="nil"/>
                </w:tcBorders>
                <w:shd w:val="clear" w:color="auto" w:fill="auto"/>
                <w:noWrap/>
                <w:vAlign w:val="bottom"/>
                <w:hideMark/>
              </w:tcPr>
            </w:tcPrChange>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664" w:author="Nate Bachmeier [AWS-SA]" w:date="2023-02-25T11:26:00Z"/>
                <w:rFonts w:ascii="Calibri" w:eastAsia="Times New Roman" w:hAnsi="Calibri" w:cs="Calibri"/>
                <w:color w:val="000000"/>
                <w:sz w:val="22"/>
              </w:rPr>
            </w:pPr>
            <w:ins w:id="8665" w:author="Nate Bachmeier [AWS-SA]" w:date="2023-02-25T11:26:00Z">
              <w:r w:rsidRPr="00E16572">
                <w:rPr>
                  <w:rFonts w:ascii="Calibri" w:eastAsia="Times New Roman" w:hAnsi="Calibri" w:cs="Calibri"/>
                  <w:color w:val="000000"/>
                  <w:sz w:val="22"/>
                </w:rPr>
                <w:t>808</w:t>
              </w:r>
            </w:ins>
          </w:p>
        </w:tc>
      </w:tr>
      <w:tr w:rsidR="00E16572" w:rsidRPr="00E16572" w14:paraId="00A3C2A6" w14:textId="77777777" w:rsidTr="00E16572">
        <w:trPr>
          <w:cnfStyle w:val="000000100000" w:firstRow="0" w:lastRow="0" w:firstColumn="0" w:lastColumn="0" w:oddVBand="0" w:evenVBand="0" w:oddHBand="1" w:evenHBand="0" w:firstRowFirstColumn="0" w:firstRowLastColumn="0" w:lastRowFirstColumn="0" w:lastRowLastColumn="0"/>
          <w:trHeight w:val="300"/>
          <w:ins w:id="8666" w:author="Nate Bachmeier [AWS-SA]" w:date="2023-02-25T11:26:00Z"/>
          <w:trPrChange w:id="866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668" w:author="Nate Bachmeier [AWS-SA]" w:date="2023-02-25T11:26:00Z">
              <w:tcPr>
                <w:tcW w:w="4740" w:type="dxa"/>
                <w:tcBorders>
                  <w:top w:val="nil"/>
                  <w:left w:val="nil"/>
                  <w:bottom w:val="nil"/>
                  <w:right w:val="nil"/>
                </w:tcBorders>
                <w:shd w:val="clear" w:color="auto" w:fill="auto"/>
                <w:noWrap/>
                <w:vAlign w:val="bottom"/>
                <w:hideMark/>
              </w:tcPr>
            </w:tcPrChange>
          </w:tcPr>
          <w:p w14:paraId="12AE335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669" w:author="Nate Bachmeier [AWS-SA]" w:date="2023-02-25T11:26:00Z"/>
                <w:rFonts w:ascii="Calibri" w:eastAsia="Times New Roman" w:hAnsi="Calibri" w:cs="Calibri"/>
                <w:b w:val="0"/>
                <w:bCs w:val="0"/>
                <w:color w:val="000000"/>
                <w:sz w:val="22"/>
                <w:rPrChange w:id="8670" w:author="Nate Bachmeier [AWS-SA]" w:date="2023-02-25T11:29:00Z">
                  <w:rPr>
                    <w:ins w:id="8671" w:author="Nate Bachmeier [AWS-SA]" w:date="2023-02-25T11:26:00Z"/>
                    <w:rFonts w:ascii="Calibri" w:eastAsia="Times New Roman" w:hAnsi="Calibri" w:cs="Calibri"/>
                    <w:color w:val="000000"/>
                    <w:sz w:val="22"/>
                  </w:rPr>
                </w:rPrChange>
              </w:rPr>
            </w:pPr>
            <w:ins w:id="8672" w:author="Nate Bachmeier [AWS-SA]" w:date="2023-02-25T11:26:00Z">
              <w:r w:rsidRPr="00E16572">
                <w:rPr>
                  <w:rFonts w:ascii="Calibri" w:eastAsia="Times New Roman" w:hAnsi="Calibri" w:cs="Calibri"/>
                  <w:b w:val="0"/>
                  <w:bCs w:val="0"/>
                  <w:color w:val="000000"/>
                  <w:sz w:val="22"/>
                  <w:rPrChange w:id="8673" w:author="Nate Bachmeier [AWS-SA]" w:date="2023-02-25T11:29:00Z">
                    <w:rPr>
                      <w:rFonts w:ascii="Calibri" w:eastAsia="Times New Roman" w:hAnsi="Calibri" w:cs="Calibri"/>
                      <w:color w:val="000000"/>
                      <w:sz w:val="22"/>
                    </w:rPr>
                  </w:rPrChange>
                </w:rPr>
                <w:t>watching tv</w:t>
              </w:r>
            </w:ins>
          </w:p>
        </w:tc>
        <w:tc>
          <w:tcPr>
            <w:tcW w:w="960" w:type="dxa"/>
            <w:noWrap/>
            <w:hideMark/>
            <w:tcPrChange w:id="8674" w:author="Nate Bachmeier [AWS-SA]" w:date="2023-02-25T11:26:00Z">
              <w:tcPr>
                <w:tcW w:w="960" w:type="dxa"/>
                <w:tcBorders>
                  <w:top w:val="nil"/>
                  <w:left w:val="nil"/>
                  <w:bottom w:val="nil"/>
                  <w:right w:val="nil"/>
                </w:tcBorders>
                <w:shd w:val="clear" w:color="auto" w:fill="auto"/>
                <w:noWrap/>
                <w:vAlign w:val="bottom"/>
                <w:hideMark/>
              </w:tcPr>
            </w:tcPrChange>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675" w:author="Nate Bachmeier [AWS-SA]" w:date="2023-02-25T11:26:00Z"/>
                <w:rFonts w:ascii="Calibri" w:eastAsia="Times New Roman" w:hAnsi="Calibri" w:cs="Calibri"/>
                <w:color w:val="000000"/>
                <w:sz w:val="22"/>
              </w:rPr>
            </w:pPr>
            <w:ins w:id="8676" w:author="Nate Bachmeier [AWS-SA]" w:date="2023-02-25T11:26:00Z">
              <w:r w:rsidRPr="00E16572">
                <w:rPr>
                  <w:rFonts w:ascii="Calibri" w:eastAsia="Times New Roman" w:hAnsi="Calibri" w:cs="Calibri"/>
                  <w:color w:val="000000"/>
                  <w:sz w:val="22"/>
                </w:rPr>
                <w:t>607</w:t>
              </w:r>
            </w:ins>
          </w:p>
        </w:tc>
      </w:tr>
      <w:tr w:rsidR="00E16572" w:rsidRPr="00E16572" w14:paraId="362B3550" w14:textId="77777777" w:rsidTr="00E16572">
        <w:trPr>
          <w:trHeight w:val="300"/>
          <w:ins w:id="8677" w:author="Nate Bachmeier [AWS-SA]" w:date="2023-02-25T11:26:00Z"/>
          <w:trPrChange w:id="867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679" w:author="Nate Bachmeier [AWS-SA]" w:date="2023-02-25T11:26:00Z">
              <w:tcPr>
                <w:tcW w:w="4740" w:type="dxa"/>
                <w:tcBorders>
                  <w:top w:val="nil"/>
                  <w:left w:val="nil"/>
                  <w:bottom w:val="nil"/>
                  <w:right w:val="nil"/>
                </w:tcBorders>
                <w:shd w:val="clear" w:color="auto" w:fill="auto"/>
                <w:noWrap/>
                <w:vAlign w:val="bottom"/>
                <w:hideMark/>
              </w:tcPr>
            </w:tcPrChange>
          </w:tcPr>
          <w:p w14:paraId="256F0E88" w14:textId="77777777" w:rsidR="00E16572" w:rsidRPr="00E16572" w:rsidRDefault="00E16572" w:rsidP="00E16572">
            <w:pPr>
              <w:spacing w:line="240" w:lineRule="auto"/>
              <w:ind w:firstLine="0"/>
              <w:rPr>
                <w:ins w:id="8680" w:author="Nate Bachmeier [AWS-SA]" w:date="2023-02-25T11:26:00Z"/>
                <w:rFonts w:ascii="Calibri" w:eastAsia="Times New Roman" w:hAnsi="Calibri" w:cs="Calibri"/>
                <w:b w:val="0"/>
                <w:bCs w:val="0"/>
                <w:color w:val="000000"/>
                <w:sz w:val="22"/>
                <w:rPrChange w:id="8681" w:author="Nate Bachmeier [AWS-SA]" w:date="2023-02-25T11:29:00Z">
                  <w:rPr>
                    <w:ins w:id="8682" w:author="Nate Bachmeier [AWS-SA]" w:date="2023-02-25T11:26:00Z"/>
                    <w:rFonts w:ascii="Calibri" w:eastAsia="Times New Roman" w:hAnsi="Calibri" w:cs="Calibri"/>
                    <w:color w:val="000000"/>
                    <w:sz w:val="22"/>
                  </w:rPr>
                </w:rPrChange>
              </w:rPr>
            </w:pPr>
            <w:ins w:id="8683" w:author="Nate Bachmeier [AWS-SA]" w:date="2023-02-25T11:26:00Z">
              <w:r w:rsidRPr="00E16572">
                <w:rPr>
                  <w:rFonts w:ascii="Calibri" w:eastAsia="Times New Roman" w:hAnsi="Calibri" w:cs="Calibri"/>
                  <w:b w:val="0"/>
                  <w:bCs w:val="0"/>
                  <w:color w:val="000000"/>
                  <w:sz w:val="22"/>
                  <w:rPrChange w:id="8684" w:author="Nate Bachmeier [AWS-SA]" w:date="2023-02-25T11:29:00Z">
                    <w:rPr>
                      <w:rFonts w:ascii="Calibri" w:eastAsia="Times New Roman" w:hAnsi="Calibri" w:cs="Calibri"/>
                      <w:color w:val="000000"/>
                      <w:sz w:val="22"/>
                    </w:rPr>
                  </w:rPrChange>
                </w:rPr>
                <w:t>water skiing</w:t>
              </w:r>
            </w:ins>
          </w:p>
        </w:tc>
        <w:tc>
          <w:tcPr>
            <w:tcW w:w="960" w:type="dxa"/>
            <w:noWrap/>
            <w:hideMark/>
            <w:tcPrChange w:id="8685" w:author="Nate Bachmeier [AWS-SA]" w:date="2023-02-25T11:26:00Z">
              <w:tcPr>
                <w:tcW w:w="960" w:type="dxa"/>
                <w:tcBorders>
                  <w:top w:val="nil"/>
                  <w:left w:val="nil"/>
                  <w:bottom w:val="nil"/>
                  <w:right w:val="nil"/>
                </w:tcBorders>
                <w:shd w:val="clear" w:color="auto" w:fill="auto"/>
                <w:noWrap/>
                <w:vAlign w:val="bottom"/>
                <w:hideMark/>
              </w:tcPr>
            </w:tcPrChange>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686" w:author="Nate Bachmeier [AWS-SA]" w:date="2023-02-25T11:26:00Z"/>
                <w:rFonts w:ascii="Calibri" w:eastAsia="Times New Roman" w:hAnsi="Calibri" w:cs="Calibri"/>
                <w:color w:val="000000"/>
                <w:sz w:val="22"/>
              </w:rPr>
            </w:pPr>
            <w:ins w:id="8687" w:author="Nate Bachmeier [AWS-SA]" w:date="2023-02-25T11:26:00Z">
              <w:r w:rsidRPr="00E16572">
                <w:rPr>
                  <w:rFonts w:ascii="Calibri" w:eastAsia="Times New Roman" w:hAnsi="Calibri" w:cs="Calibri"/>
                  <w:color w:val="000000"/>
                  <w:sz w:val="22"/>
                </w:rPr>
                <w:t>775</w:t>
              </w:r>
            </w:ins>
          </w:p>
        </w:tc>
      </w:tr>
      <w:tr w:rsidR="00E16572" w:rsidRPr="00E16572" w14:paraId="4779DB6A" w14:textId="77777777" w:rsidTr="00E16572">
        <w:trPr>
          <w:cnfStyle w:val="000000100000" w:firstRow="0" w:lastRow="0" w:firstColumn="0" w:lastColumn="0" w:oddVBand="0" w:evenVBand="0" w:oddHBand="1" w:evenHBand="0" w:firstRowFirstColumn="0" w:firstRowLastColumn="0" w:lastRowFirstColumn="0" w:lastRowLastColumn="0"/>
          <w:trHeight w:val="300"/>
          <w:ins w:id="8688" w:author="Nate Bachmeier [AWS-SA]" w:date="2023-02-25T11:26:00Z"/>
          <w:trPrChange w:id="868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690" w:author="Nate Bachmeier [AWS-SA]" w:date="2023-02-25T11:26:00Z">
              <w:tcPr>
                <w:tcW w:w="4740" w:type="dxa"/>
                <w:tcBorders>
                  <w:top w:val="nil"/>
                  <w:left w:val="nil"/>
                  <w:bottom w:val="nil"/>
                  <w:right w:val="nil"/>
                </w:tcBorders>
                <w:shd w:val="clear" w:color="auto" w:fill="auto"/>
                <w:noWrap/>
                <w:vAlign w:val="bottom"/>
                <w:hideMark/>
              </w:tcPr>
            </w:tcPrChange>
          </w:tcPr>
          <w:p w14:paraId="32A91EA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691" w:author="Nate Bachmeier [AWS-SA]" w:date="2023-02-25T11:26:00Z"/>
                <w:rFonts w:ascii="Calibri" w:eastAsia="Times New Roman" w:hAnsi="Calibri" w:cs="Calibri"/>
                <w:b w:val="0"/>
                <w:bCs w:val="0"/>
                <w:color w:val="000000"/>
                <w:sz w:val="22"/>
                <w:rPrChange w:id="8692" w:author="Nate Bachmeier [AWS-SA]" w:date="2023-02-25T11:29:00Z">
                  <w:rPr>
                    <w:ins w:id="8693" w:author="Nate Bachmeier [AWS-SA]" w:date="2023-02-25T11:26:00Z"/>
                    <w:rFonts w:ascii="Calibri" w:eastAsia="Times New Roman" w:hAnsi="Calibri" w:cs="Calibri"/>
                    <w:color w:val="000000"/>
                    <w:sz w:val="22"/>
                  </w:rPr>
                </w:rPrChange>
              </w:rPr>
            </w:pPr>
            <w:ins w:id="8694" w:author="Nate Bachmeier [AWS-SA]" w:date="2023-02-25T11:26:00Z">
              <w:r w:rsidRPr="00E16572">
                <w:rPr>
                  <w:rFonts w:ascii="Calibri" w:eastAsia="Times New Roman" w:hAnsi="Calibri" w:cs="Calibri"/>
                  <w:b w:val="0"/>
                  <w:bCs w:val="0"/>
                  <w:color w:val="000000"/>
                  <w:sz w:val="22"/>
                  <w:rPrChange w:id="8695" w:author="Nate Bachmeier [AWS-SA]" w:date="2023-02-25T11:29:00Z">
                    <w:rPr>
                      <w:rFonts w:ascii="Calibri" w:eastAsia="Times New Roman" w:hAnsi="Calibri" w:cs="Calibri"/>
                      <w:color w:val="000000"/>
                      <w:sz w:val="22"/>
                    </w:rPr>
                  </w:rPrChange>
                </w:rPr>
                <w:t>water sliding</w:t>
              </w:r>
            </w:ins>
          </w:p>
        </w:tc>
        <w:tc>
          <w:tcPr>
            <w:tcW w:w="960" w:type="dxa"/>
            <w:noWrap/>
            <w:hideMark/>
            <w:tcPrChange w:id="8696" w:author="Nate Bachmeier [AWS-SA]" w:date="2023-02-25T11:26:00Z">
              <w:tcPr>
                <w:tcW w:w="960" w:type="dxa"/>
                <w:tcBorders>
                  <w:top w:val="nil"/>
                  <w:left w:val="nil"/>
                  <w:bottom w:val="nil"/>
                  <w:right w:val="nil"/>
                </w:tcBorders>
                <w:shd w:val="clear" w:color="auto" w:fill="auto"/>
                <w:noWrap/>
                <w:vAlign w:val="bottom"/>
                <w:hideMark/>
              </w:tcPr>
            </w:tcPrChange>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697" w:author="Nate Bachmeier [AWS-SA]" w:date="2023-02-25T11:26:00Z"/>
                <w:rFonts w:ascii="Calibri" w:eastAsia="Times New Roman" w:hAnsi="Calibri" w:cs="Calibri"/>
                <w:color w:val="000000"/>
                <w:sz w:val="22"/>
              </w:rPr>
            </w:pPr>
            <w:ins w:id="8698" w:author="Nate Bachmeier [AWS-SA]" w:date="2023-02-25T11:26:00Z">
              <w:r w:rsidRPr="00E16572">
                <w:rPr>
                  <w:rFonts w:ascii="Calibri" w:eastAsia="Times New Roman" w:hAnsi="Calibri" w:cs="Calibri"/>
                  <w:color w:val="000000"/>
                  <w:sz w:val="22"/>
                </w:rPr>
                <w:t>836</w:t>
              </w:r>
            </w:ins>
          </w:p>
        </w:tc>
      </w:tr>
      <w:tr w:rsidR="00E16572" w:rsidRPr="00E16572" w14:paraId="6C4CF535" w14:textId="77777777" w:rsidTr="00E16572">
        <w:trPr>
          <w:trHeight w:val="300"/>
          <w:ins w:id="8699" w:author="Nate Bachmeier [AWS-SA]" w:date="2023-02-25T11:26:00Z"/>
          <w:trPrChange w:id="870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701" w:author="Nate Bachmeier [AWS-SA]" w:date="2023-02-25T11:26:00Z">
              <w:tcPr>
                <w:tcW w:w="4740" w:type="dxa"/>
                <w:tcBorders>
                  <w:top w:val="nil"/>
                  <w:left w:val="nil"/>
                  <w:bottom w:val="nil"/>
                  <w:right w:val="nil"/>
                </w:tcBorders>
                <w:shd w:val="clear" w:color="auto" w:fill="auto"/>
                <w:noWrap/>
                <w:vAlign w:val="bottom"/>
                <w:hideMark/>
              </w:tcPr>
            </w:tcPrChange>
          </w:tcPr>
          <w:p w14:paraId="28E35085" w14:textId="77777777" w:rsidR="00E16572" w:rsidRPr="00E16572" w:rsidRDefault="00E16572" w:rsidP="00E16572">
            <w:pPr>
              <w:spacing w:line="240" w:lineRule="auto"/>
              <w:ind w:firstLine="0"/>
              <w:rPr>
                <w:ins w:id="8702" w:author="Nate Bachmeier [AWS-SA]" w:date="2023-02-25T11:26:00Z"/>
                <w:rFonts w:ascii="Calibri" w:eastAsia="Times New Roman" w:hAnsi="Calibri" w:cs="Calibri"/>
                <w:b w:val="0"/>
                <w:bCs w:val="0"/>
                <w:color w:val="000000"/>
                <w:sz w:val="22"/>
                <w:rPrChange w:id="8703" w:author="Nate Bachmeier [AWS-SA]" w:date="2023-02-25T11:29:00Z">
                  <w:rPr>
                    <w:ins w:id="8704" w:author="Nate Bachmeier [AWS-SA]" w:date="2023-02-25T11:26:00Z"/>
                    <w:rFonts w:ascii="Calibri" w:eastAsia="Times New Roman" w:hAnsi="Calibri" w:cs="Calibri"/>
                    <w:color w:val="000000"/>
                    <w:sz w:val="22"/>
                  </w:rPr>
                </w:rPrChange>
              </w:rPr>
            </w:pPr>
            <w:ins w:id="8705" w:author="Nate Bachmeier [AWS-SA]" w:date="2023-02-25T11:26:00Z">
              <w:r w:rsidRPr="00E16572">
                <w:rPr>
                  <w:rFonts w:ascii="Calibri" w:eastAsia="Times New Roman" w:hAnsi="Calibri" w:cs="Calibri"/>
                  <w:b w:val="0"/>
                  <w:bCs w:val="0"/>
                  <w:color w:val="000000"/>
                  <w:sz w:val="22"/>
                  <w:rPrChange w:id="8706" w:author="Nate Bachmeier [AWS-SA]" w:date="2023-02-25T11:29:00Z">
                    <w:rPr>
                      <w:rFonts w:ascii="Calibri" w:eastAsia="Times New Roman" w:hAnsi="Calibri" w:cs="Calibri"/>
                      <w:color w:val="000000"/>
                      <w:sz w:val="22"/>
                    </w:rPr>
                  </w:rPrChange>
                </w:rPr>
                <w:t>watering plants</w:t>
              </w:r>
            </w:ins>
          </w:p>
        </w:tc>
        <w:tc>
          <w:tcPr>
            <w:tcW w:w="960" w:type="dxa"/>
            <w:noWrap/>
            <w:hideMark/>
            <w:tcPrChange w:id="8707" w:author="Nate Bachmeier [AWS-SA]" w:date="2023-02-25T11:26:00Z">
              <w:tcPr>
                <w:tcW w:w="960" w:type="dxa"/>
                <w:tcBorders>
                  <w:top w:val="nil"/>
                  <w:left w:val="nil"/>
                  <w:bottom w:val="nil"/>
                  <w:right w:val="nil"/>
                </w:tcBorders>
                <w:shd w:val="clear" w:color="auto" w:fill="auto"/>
                <w:noWrap/>
                <w:vAlign w:val="bottom"/>
                <w:hideMark/>
              </w:tcPr>
            </w:tcPrChange>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708" w:author="Nate Bachmeier [AWS-SA]" w:date="2023-02-25T11:26:00Z"/>
                <w:rFonts w:ascii="Calibri" w:eastAsia="Times New Roman" w:hAnsi="Calibri" w:cs="Calibri"/>
                <w:color w:val="000000"/>
                <w:sz w:val="22"/>
              </w:rPr>
            </w:pPr>
            <w:ins w:id="8709" w:author="Nate Bachmeier [AWS-SA]" w:date="2023-02-25T11:26:00Z">
              <w:r w:rsidRPr="00E16572">
                <w:rPr>
                  <w:rFonts w:ascii="Calibri" w:eastAsia="Times New Roman" w:hAnsi="Calibri" w:cs="Calibri"/>
                  <w:color w:val="000000"/>
                  <w:sz w:val="22"/>
                </w:rPr>
                <w:t>838</w:t>
              </w:r>
            </w:ins>
          </w:p>
        </w:tc>
      </w:tr>
      <w:tr w:rsidR="00E16572" w:rsidRPr="00E16572" w14:paraId="762EFAD0" w14:textId="77777777" w:rsidTr="00E16572">
        <w:trPr>
          <w:cnfStyle w:val="000000100000" w:firstRow="0" w:lastRow="0" w:firstColumn="0" w:lastColumn="0" w:oddVBand="0" w:evenVBand="0" w:oddHBand="1" w:evenHBand="0" w:firstRowFirstColumn="0" w:firstRowLastColumn="0" w:lastRowFirstColumn="0" w:lastRowLastColumn="0"/>
          <w:trHeight w:val="300"/>
          <w:ins w:id="8710" w:author="Nate Bachmeier [AWS-SA]" w:date="2023-02-25T11:26:00Z"/>
          <w:trPrChange w:id="871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712" w:author="Nate Bachmeier [AWS-SA]" w:date="2023-02-25T11:26:00Z">
              <w:tcPr>
                <w:tcW w:w="4740" w:type="dxa"/>
                <w:tcBorders>
                  <w:top w:val="nil"/>
                  <w:left w:val="nil"/>
                  <w:bottom w:val="nil"/>
                  <w:right w:val="nil"/>
                </w:tcBorders>
                <w:shd w:val="clear" w:color="auto" w:fill="auto"/>
                <w:noWrap/>
                <w:vAlign w:val="bottom"/>
                <w:hideMark/>
              </w:tcPr>
            </w:tcPrChange>
          </w:tcPr>
          <w:p w14:paraId="5F67DA5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713" w:author="Nate Bachmeier [AWS-SA]" w:date="2023-02-25T11:26:00Z"/>
                <w:rFonts w:ascii="Calibri" w:eastAsia="Times New Roman" w:hAnsi="Calibri" w:cs="Calibri"/>
                <w:b w:val="0"/>
                <w:bCs w:val="0"/>
                <w:color w:val="000000"/>
                <w:sz w:val="22"/>
                <w:rPrChange w:id="8714" w:author="Nate Bachmeier [AWS-SA]" w:date="2023-02-25T11:29:00Z">
                  <w:rPr>
                    <w:ins w:id="8715" w:author="Nate Bachmeier [AWS-SA]" w:date="2023-02-25T11:26:00Z"/>
                    <w:rFonts w:ascii="Calibri" w:eastAsia="Times New Roman" w:hAnsi="Calibri" w:cs="Calibri"/>
                    <w:color w:val="000000"/>
                    <w:sz w:val="22"/>
                  </w:rPr>
                </w:rPrChange>
              </w:rPr>
            </w:pPr>
            <w:ins w:id="8716" w:author="Nate Bachmeier [AWS-SA]" w:date="2023-02-25T11:26:00Z">
              <w:r w:rsidRPr="00E16572">
                <w:rPr>
                  <w:rFonts w:ascii="Calibri" w:eastAsia="Times New Roman" w:hAnsi="Calibri" w:cs="Calibri"/>
                  <w:b w:val="0"/>
                  <w:bCs w:val="0"/>
                  <w:color w:val="000000"/>
                  <w:sz w:val="22"/>
                  <w:rPrChange w:id="8717" w:author="Nate Bachmeier [AWS-SA]" w:date="2023-02-25T11:29:00Z">
                    <w:rPr>
                      <w:rFonts w:ascii="Calibri" w:eastAsia="Times New Roman" w:hAnsi="Calibri" w:cs="Calibri"/>
                      <w:color w:val="000000"/>
                      <w:sz w:val="22"/>
                    </w:rPr>
                  </w:rPrChange>
                </w:rPr>
                <w:t>waving hand</w:t>
              </w:r>
            </w:ins>
          </w:p>
        </w:tc>
        <w:tc>
          <w:tcPr>
            <w:tcW w:w="960" w:type="dxa"/>
            <w:noWrap/>
            <w:hideMark/>
            <w:tcPrChange w:id="8718" w:author="Nate Bachmeier [AWS-SA]" w:date="2023-02-25T11:26:00Z">
              <w:tcPr>
                <w:tcW w:w="960" w:type="dxa"/>
                <w:tcBorders>
                  <w:top w:val="nil"/>
                  <w:left w:val="nil"/>
                  <w:bottom w:val="nil"/>
                  <w:right w:val="nil"/>
                </w:tcBorders>
                <w:shd w:val="clear" w:color="auto" w:fill="auto"/>
                <w:noWrap/>
                <w:vAlign w:val="bottom"/>
                <w:hideMark/>
              </w:tcPr>
            </w:tcPrChange>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719" w:author="Nate Bachmeier [AWS-SA]" w:date="2023-02-25T11:26:00Z"/>
                <w:rFonts w:ascii="Calibri" w:eastAsia="Times New Roman" w:hAnsi="Calibri" w:cs="Calibri"/>
                <w:color w:val="000000"/>
                <w:sz w:val="22"/>
              </w:rPr>
            </w:pPr>
            <w:ins w:id="8720" w:author="Nate Bachmeier [AWS-SA]" w:date="2023-02-25T11:26:00Z">
              <w:r w:rsidRPr="00E16572">
                <w:rPr>
                  <w:rFonts w:ascii="Calibri" w:eastAsia="Times New Roman" w:hAnsi="Calibri" w:cs="Calibri"/>
                  <w:color w:val="000000"/>
                  <w:sz w:val="22"/>
                </w:rPr>
                <w:t>639</w:t>
              </w:r>
            </w:ins>
          </w:p>
        </w:tc>
      </w:tr>
      <w:tr w:rsidR="00E16572" w:rsidRPr="00E16572" w14:paraId="7D2EE6AF" w14:textId="77777777" w:rsidTr="00E16572">
        <w:trPr>
          <w:trHeight w:val="300"/>
          <w:ins w:id="8721" w:author="Nate Bachmeier [AWS-SA]" w:date="2023-02-25T11:26:00Z"/>
          <w:trPrChange w:id="872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723" w:author="Nate Bachmeier [AWS-SA]" w:date="2023-02-25T11:26:00Z">
              <w:tcPr>
                <w:tcW w:w="4740" w:type="dxa"/>
                <w:tcBorders>
                  <w:top w:val="nil"/>
                  <w:left w:val="nil"/>
                  <w:bottom w:val="nil"/>
                  <w:right w:val="nil"/>
                </w:tcBorders>
                <w:shd w:val="clear" w:color="auto" w:fill="auto"/>
                <w:noWrap/>
                <w:vAlign w:val="bottom"/>
                <w:hideMark/>
              </w:tcPr>
            </w:tcPrChange>
          </w:tcPr>
          <w:p w14:paraId="0358E87D" w14:textId="77777777" w:rsidR="00E16572" w:rsidRPr="00E16572" w:rsidRDefault="00E16572" w:rsidP="00E16572">
            <w:pPr>
              <w:spacing w:line="240" w:lineRule="auto"/>
              <w:ind w:firstLine="0"/>
              <w:rPr>
                <w:ins w:id="8724" w:author="Nate Bachmeier [AWS-SA]" w:date="2023-02-25T11:26:00Z"/>
                <w:rFonts w:ascii="Calibri" w:eastAsia="Times New Roman" w:hAnsi="Calibri" w:cs="Calibri"/>
                <w:b w:val="0"/>
                <w:bCs w:val="0"/>
                <w:color w:val="000000"/>
                <w:sz w:val="22"/>
                <w:rPrChange w:id="8725" w:author="Nate Bachmeier [AWS-SA]" w:date="2023-02-25T11:29:00Z">
                  <w:rPr>
                    <w:ins w:id="8726" w:author="Nate Bachmeier [AWS-SA]" w:date="2023-02-25T11:26:00Z"/>
                    <w:rFonts w:ascii="Calibri" w:eastAsia="Times New Roman" w:hAnsi="Calibri" w:cs="Calibri"/>
                    <w:color w:val="000000"/>
                    <w:sz w:val="22"/>
                  </w:rPr>
                </w:rPrChange>
              </w:rPr>
            </w:pPr>
            <w:ins w:id="8727" w:author="Nate Bachmeier [AWS-SA]" w:date="2023-02-25T11:26:00Z">
              <w:r w:rsidRPr="00E16572">
                <w:rPr>
                  <w:rFonts w:ascii="Calibri" w:eastAsia="Times New Roman" w:hAnsi="Calibri" w:cs="Calibri"/>
                  <w:b w:val="0"/>
                  <w:bCs w:val="0"/>
                  <w:color w:val="000000"/>
                  <w:sz w:val="22"/>
                  <w:rPrChange w:id="8728" w:author="Nate Bachmeier [AWS-SA]" w:date="2023-02-25T11:29:00Z">
                    <w:rPr>
                      <w:rFonts w:ascii="Calibri" w:eastAsia="Times New Roman" w:hAnsi="Calibri" w:cs="Calibri"/>
                      <w:color w:val="000000"/>
                      <w:sz w:val="22"/>
                    </w:rPr>
                  </w:rPrChange>
                </w:rPr>
                <w:t>waxing armpits</w:t>
              </w:r>
            </w:ins>
          </w:p>
        </w:tc>
        <w:tc>
          <w:tcPr>
            <w:tcW w:w="960" w:type="dxa"/>
            <w:noWrap/>
            <w:hideMark/>
            <w:tcPrChange w:id="8729" w:author="Nate Bachmeier [AWS-SA]" w:date="2023-02-25T11:26:00Z">
              <w:tcPr>
                <w:tcW w:w="960" w:type="dxa"/>
                <w:tcBorders>
                  <w:top w:val="nil"/>
                  <w:left w:val="nil"/>
                  <w:bottom w:val="nil"/>
                  <w:right w:val="nil"/>
                </w:tcBorders>
                <w:shd w:val="clear" w:color="auto" w:fill="auto"/>
                <w:noWrap/>
                <w:vAlign w:val="bottom"/>
                <w:hideMark/>
              </w:tcPr>
            </w:tcPrChange>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730" w:author="Nate Bachmeier [AWS-SA]" w:date="2023-02-25T11:26:00Z"/>
                <w:rFonts w:ascii="Calibri" w:eastAsia="Times New Roman" w:hAnsi="Calibri" w:cs="Calibri"/>
                <w:color w:val="000000"/>
                <w:sz w:val="22"/>
              </w:rPr>
            </w:pPr>
            <w:ins w:id="8731" w:author="Nate Bachmeier [AWS-SA]" w:date="2023-02-25T11:26:00Z">
              <w:r w:rsidRPr="00E16572">
                <w:rPr>
                  <w:rFonts w:ascii="Calibri" w:eastAsia="Times New Roman" w:hAnsi="Calibri" w:cs="Calibri"/>
                  <w:color w:val="000000"/>
                  <w:sz w:val="22"/>
                </w:rPr>
                <w:t>517</w:t>
              </w:r>
            </w:ins>
          </w:p>
        </w:tc>
      </w:tr>
      <w:tr w:rsidR="00E16572" w:rsidRPr="00E16572" w14:paraId="45845145" w14:textId="77777777" w:rsidTr="00E16572">
        <w:trPr>
          <w:cnfStyle w:val="000000100000" w:firstRow="0" w:lastRow="0" w:firstColumn="0" w:lastColumn="0" w:oddVBand="0" w:evenVBand="0" w:oddHBand="1" w:evenHBand="0" w:firstRowFirstColumn="0" w:firstRowLastColumn="0" w:lastRowFirstColumn="0" w:lastRowLastColumn="0"/>
          <w:trHeight w:val="300"/>
          <w:ins w:id="8732" w:author="Nate Bachmeier [AWS-SA]" w:date="2023-02-25T11:26:00Z"/>
          <w:trPrChange w:id="873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734" w:author="Nate Bachmeier [AWS-SA]" w:date="2023-02-25T11:26:00Z">
              <w:tcPr>
                <w:tcW w:w="4740" w:type="dxa"/>
                <w:tcBorders>
                  <w:top w:val="nil"/>
                  <w:left w:val="nil"/>
                  <w:bottom w:val="nil"/>
                  <w:right w:val="nil"/>
                </w:tcBorders>
                <w:shd w:val="clear" w:color="auto" w:fill="auto"/>
                <w:noWrap/>
                <w:vAlign w:val="bottom"/>
                <w:hideMark/>
              </w:tcPr>
            </w:tcPrChange>
          </w:tcPr>
          <w:p w14:paraId="0B54C0B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735" w:author="Nate Bachmeier [AWS-SA]" w:date="2023-02-25T11:26:00Z"/>
                <w:rFonts w:ascii="Calibri" w:eastAsia="Times New Roman" w:hAnsi="Calibri" w:cs="Calibri"/>
                <w:b w:val="0"/>
                <w:bCs w:val="0"/>
                <w:color w:val="000000"/>
                <w:sz w:val="22"/>
                <w:rPrChange w:id="8736" w:author="Nate Bachmeier [AWS-SA]" w:date="2023-02-25T11:29:00Z">
                  <w:rPr>
                    <w:ins w:id="8737" w:author="Nate Bachmeier [AWS-SA]" w:date="2023-02-25T11:26:00Z"/>
                    <w:rFonts w:ascii="Calibri" w:eastAsia="Times New Roman" w:hAnsi="Calibri" w:cs="Calibri"/>
                    <w:color w:val="000000"/>
                    <w:sz w:val="22"/>
                  </w:rPr>
                </w:rPrChange>
              </w:rPr>
            </w:pPr>
            <w:ins w:id="8738" w:author="Nate Bachmeier [AWS-SA]" w:date="2023-02-25T11:26:00Z">
              <w:r w:rsidRPr="00E16572">
                <w:rPr>
                  <w:rFonts w:ascii="Calibri" w:eastAsia="Times New Roman" w:hAnsi="Calibri" w:cs="Calibri"/>
                  <w:b w:val="0"/>
                  <w:bCs w:val="0"/>
                  <w:color w:val="000000"/>
                  <w:sz w:val="22"/>
                  <w:rPrChange w:id="8739" w:author="Nate Bachmeier [AWS-SA]" w:date="2023-02-25T11:29:00Z">
                    <w:rPr>
                      <w:rFonts w:ascii="Calibri" w:eastAsia="Times New Roman" w:hAnsi="Calibri" w:cs="Calibri"/>
                      <w:color w:val="000000"/>
                      <w:sz w:val="22"/>
                    </w:rPr>
                  </w:rPrChange>
                </w:rPr>
                <w:t>waxing back</w:t>
              </w:r>
            </w:ins>
          </w:p>
        </w:tc>
        <w:tc>
          <w:tcPr>
            <w:tcW w:w="960" w:type="dxa"/>
            <w:noWrap/>
            <w:hideMark/>
            <w:tcPrChange w:id="8740" w:author="Nate Bachmeier [AWS-SA]" w:date="2023-02-25T11:26:00Z">
              <w:tcPr>
                <w:tcW w:w="960" w:type="dxa"/>
                <w:tcBorders>
                  <w:top w:val="nil"/>
                  <w:left w:val="nil"/>
                  <w:bottom w:val="nil"/>
                  <w:right w:val="nil"/>
                </w:tcBorders>
                <w:shd w:val="clear" w:color="auto" w:fill="auto"/>
                <w:noWrap/>
                <w:vAlign w:val="bottom"/>
                <w:hideMark/>
              </w:tcPr>
            </w:tcPrChange>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741" w:author="Nate Bachmeier [AWS-SA]" w:date="2023-02-25T11:26:00Z"/>
                <w:rFonts w:ascii="Calibri" w:eastAsia="Times New Roman" w:hAnsi="Calibri" w:cs="Calibri"/>
                <w:color w:val="000000"/>
                <w:sz w:val="22"/>
              </w:rPr>
            </w:pPr>
            <w:ins w:id="8742" w:author="Nate Bachmeier [AWS-SA]" w:date="2023-02-25T11:26:00Z">
              <w:r w:rsidRPr="00E16572">
                <w:rPr>
                  <w:rFonts w:ascii="Calibri" w:eastAsia="Times New Roman" w:hAnsi="Calibri" w:cs="Calibri"/>
                  <w:color w:val="000000"/>
                  <w:sz w:val="22"/>
                </w:rPr>
                <w:t>485</w:t>
              </w:r>
            </w:ins>
          </w:p>
        </w:tc>
      </w:tr>
      <w:tr w:rsidR="00E16572" w:rsidRPr="00E16572" w14:paraId="5EE55266" w14:textId="77777777" w:rsidTr="00E16572">
        <w:trPr>
          <w:trHeight w:val="300"/>
          <w:ins w:id="8743" w:author="Nate Bachmeier [AWS-SA]" w:date="2023-02-25T11:26:00Z"/>
          <w:trPrChange w:id="874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745" w:author="Nate Bachmeier [AWS-SA]" w:date="2023-02-25T11:26:00Z">
              <w:tcPr>
                <w:tcW w:w="4740" w:type="dxa"/>
                <w:tcBorders>
                  <w:top w:val="nil"/>
                  <w:left w:val="nil"/>
                  <w:bottom w:val="nil"/>
                  <w:right w:val="nil"/>
                </w:tcBorders>
                <w:shd w:val="clear" w:color="auto" w:fill="auto"/>
                <w:noWrap/>
                <w:vAlign w:val="bottom"/>
                <w:hideMark/>
              </w:tcPr>
            </w:tcPrChange>
          </w:tcPr>
          <w:p w14:paraId="002E9152" w14:textId="77777777" w:rsidR="00E16572" w:rsidRPr="00E16572" w:rsidRDefault="00E16572" w:rsidP="00E16572">
            <w:pPr>
              <w:spacing w:line="240" w:lineRule="auto"/>
              <w:ind w:firstLine="0"/>
              <w:rPr>
                <w:ins w:id="8746" w:author="Nate Bachmeier [AWS-SA]" w:date="2023-02-25T11:26:00Z"/>
                <w:rFonts w:ascii="Calibri" w:eastAsia="Times New Roman" w:hAnsi="Calibri" w:cs="Calibri"/>
                <w:b w:val="0"/>
                <w:bCs w:val="0"/>
                <w:color w:val="000000"/>
                <w:sz w:val="22"/>
                <w:rPrChange w:id="8747" w:author="Nate Bachmeier [AWS-SA]" w:date="2023-02-25T11:29:00Z">
                  <w:rPr>
                    <w:ins w:id="8748" w:author="Nate Bachmeier [AWS-SA]" w:date="2023-02-25T11:26:00Z"/>
                    <w:rFonts w:ascii="Calibri" w:eastAsia="Times New Roman" w:hAnsi="Calibri" w:cs="Calibri"/>
                    <w:color w:val="000000"/>
                    <w:sz w:val="22"/>
                  </w:rPr>
                </w:rPrChange>
              </w:rPr>
            </w:pPr>
            <w:ins w:id="8749" w:author="Nate Bachmeier [AWS-SA]" w:date="2023-02-25T11:26:00Z">
              <w:r w:rsidRPr="00E16572">
                <w:rPr>
                  <w:rFonts w:ascii="Calibri" w:eastAsia="Times New Roman" w:hAnsi="Calibri" w:cs="Calibri"/>
                  <w:b w:val="0"/>
                  <w:bCs w:val="0"/>
                  <w:color w:val="000000"/>
                  <w:sz w:val="22"/>
                  <w:rPrChange w:id="8750" w:author="Nate Bachmeier [AWS-SA]" w:date="2023-02-25T11:29:00Z">
                    <w:rPr>
                      <w:rFonts w:ascii="Calibri" w:eastAsia="Times New Roman" w:hAnsi="Calibri" w:cs="Calibri"/>
                      <w:color w:val="000000"/>
                      <w:sz w:val="22"/>
                    </w:rPr>
                  </w:rPrChange>
                </w:rPr>
                <w:t>waxing chest</w:t>
              </w:r>
            </w:ins>
          </w:p>
        </w:tc>
        <w:tc>
          <w:tcPr>
            <w:tcW w:w="960" w:type="dxa"/>
            <w:noWrap/>
            <w:hideMark/>
            <w:tcPrChange w:id="8751" w:author="Nate Bachmeier [AWS-SA]" w:date="2023-02-25T11:26:00Z">
              <w:tcPr>
                <w:tcW w:w="960" w:type="dxa"/>
                <w:tcBorders>
                  <w:top w:val="nil"/>
                  <w:left w:val="nil"/>
                  <w:bottom w:val="nil"/>
                  <w:right w:val="nil"/>
                </w:tcBorders>
                <w:shd w:val="clear" w:color="auto" w:fill="auto"/>
                <w:noWrap/>
                <w:vAlign w:val="bottom"/>
                <w:hideMark/>
              </w:tcPr>
            </w:tcPrChange>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752" w:author="Nate Bachmeier [AWS-SA]" w:date="2023-02-25T11:26:00Z"/>
                <w:rFonts w:ascii="Calibri" w:eastAsia="Times New Roman" w:hAnsi="Calibri" w:cs="Calibri"/>
                <w:color w:val="000000"/>
                <w:sz w:val="22"/>
              </w:rPr>
            </w:pPr>
            <w:ins w:id="8753" w:author="Nate Bachmeier [AWS-SA]" w:date="2023-02-25T11:26:00Z">
              <w:r w:rsidRPr="00E16572">
                <w:rPr>
                  <w:rFonts w:ascii="Calibri" w:eastAsia="Times New Roman" w:hAnsi="Calibri" w:cs="Calibri"/>
                  <w:color w:val="000000"/>
                  <w:sz w:val="22"/>
                </w:rPr>
                <w:t>672</w:t>
              </w:r>
            </w:ins>
          </w:p>
        </w:tc>
      </w:tr>
      <w:tr w:rsidR="00E16572" w:rsidRPr="00E16572" w14:paraId="164D2502" w14:textId="77777777" w:rsidTr="00E16572">
        <w:trPr>
          <w:cnfStyle w:val="000000100000" w:firstRow="0" w:lastRow="0" w:firstColumn="0" w:lastColumn="0" w:oddVBand="0" w:evenVBand="0" w:oddHBand="1" w:evenHBand="0" w:firstRowFirstColumn="0" w:firstRowLastColumn="0" w:lastRowFirstColumn="0" w:lastRowLastColumn="0"/>
          <w:trHeight w:val="300"/>
          <w:ins w:id="8754" w:author="Nate Bachmeier [AWS-SA]" w:date="2023-02-25T11:26:00Z"/>
          <w:trPrChange w:id="87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756" w:author="Nate Bachmeier [AWS-SA]" w:date="2023-02-25T11:26:00Z">
              <w:tcPr>
                <w:tcW w:w="4740" w:type="dxa"/>
                <w:tcBorders>
                  <w:top w:val="nil"/>
                  <w:left w:val="nil"/>
                  <w:bottom w:val="nil"/>
                  <w:right w:val="nil"/>
                </w:tcBorders>
                <w:shd w:val="clear" w:color="auto" w:fill="auto"/>
                <w:noWrap/>
                <w:vAlign w:val="bottom"/>
                <w:hideMark/>
              </w:tcPr>
            </w:tcPrChange>
          </w:tcPr>
          <w:p w14:paraId="1E96FD7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757" w:author="Nate Bachmeier [AWS-SA]" w:date="2023-02-25T11:26:00Z"/>
                <w:rFonts w:ascii="Calibri" w:eastAsia="Times New Roman" w:hAnsi="Calibri" w:cs="Calibri"/>
                <w:b w:val="0"/>
                <w:bCs w:val="0"/>
                <w:color w:val="000000"/>
                <w:sz w:val="22"/>
                <w:rPrChange w:id="8758" w:author="Nate Bachmeier [AWS-SA]" w:date="2023-02-25T11:29:00Z">
                  <w:rPr>
                    <w:ins w:id="8759" w:author="Nate Bachmeier [AWS-SA]" w:date="2023-02-25T11:26:00Z"/>
                    <w:rFonts w:ascii="Calibri" w:eastAsia="Times New Roman" w:hAnsi="Calibri" w:cs="Calibri"/>
                    <w:color w:val="000000"/>
                    <w:sz w:val="22"/>
                  </w:rPr>
                </w:rPrChange>
              </w:rPr>
            </w:pPr>
            <w:ins w:id="8760" w:author="Nate Bachmeier [AWS-SA]" w:date="2023-02-25T11:26:00Z">
              <w:r w:rsidRPr="00E16572">
                <w:rPr>
                  <w:rFonts w:ascii="Calibri" w:eastAsia="Times New Roman" w:hAnsi="Calibri" w:cs="Calibri"/>
                  <w:b w:val="0"/>
                  <w:bCs w:val="0"/>
                  <w:color w:val="000000"/>
                  <w:sz w:val="22"/>
                  <w:rPrChange w:id="8761" w:author="Nate Bachmeier [AWS-SA]" w:date="2023-02-25T11:29:00Z">
                    <w:rPr>
                      <w:rFonts w:ascii="Calibri" w:eastAsia="Times New Roman" w:hAnsi="Calibri" w:cs="Calibri"/>
                      <w:color w:val="000000"/>
                      <w:sz w:val="22"/>
                    </w:rPr>
                  </w:rPrChange>
                </w:rPr>
                <w:t>waxing eyebrows</w:t>
              </w:r>
            </w:ins>
          </w:p>
        </w:tc>
        <w:tc>
          <w:tcPr>
            <w:tcW w:w="960" w:type="dxa"/>
            <w:noWrap/>
            <w:hideMark/>
            <w:tcPrChange w:id="8762" w:author="Nate Bachmeier [AWS-SA]" w:date="2023-02-25T11:26:00Z">
              <w:tcPr>
                <w:tcW w:w="960" w:type="dxa"/>
                <w:tcBorders>
                  <w:top w:val="nil"/>
                  <w:left w:val="nil"/>
                  <w:bottom w:val="nil"/>
                  <w:right w:val="nil"/>
                </w:tcBorders>
                <w:shd w:val="clear" w:color="auto" w:fill="auto"/>
                <w:noWrap/>
                <w:vAlign w:val="bottom"/>
                <w:hideMark/>
              </w:tcPr>
            </w:tcPrChange>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763" w:author="Nate Bachmeier [AWS-SA]" w:date="2023-02-25T11:26:00Z"/>
                <w:rFonts w:ascii="Calibri" w:eastAsia="Times New Roman" w:hAnsi="Calibri" w:cs="Calibri"/>
                <w:color w:val="000000"/>
                <w:sz w:val="22"/>
              </w:rPr>
            </w:pPr>
            <w:ins w:id="8764" w:author="Nate Bachmeier [AWS-SA]" w:date="2023-02-25T11:26:00Z">
              <w:r w:rsidRPr="00E16572">
                <w:rPr>
                  <w:rFonts w:ascii="Calibri" w:eastAsia="Times New Roman" w:hAnsi="Calibri" w:cs="Calibri"/>
                  <w:color w:val="000000"/>
                  <w:sz w:val="22"/>
                </w:rPr>
                <w:t>524</w:t>
              </w:r>
            </w:ins>
          </w:p>
        </w:tc>
      </w:tr>
      <w:tr w:rsidR="00E16572" w:rsidRPr="00E16572" w14:paraId="1D89D873" w14:textId="77777777" w:rsidTr="00E16572">
        <w:trPr>
          <w:trHeight w:val="300"/>
          <w:ins w:id="8765" w:author="Nate Bachmeier [AWS-SA]" w:date="2023-02-25T11:26:00Z"/>
          <w:trPrChange w:id="876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767" w:author="Nate Bachmeier [AWS-SA]" w:date="2023-02-25T11:26:00Z">
              <w:tcPr>
                <w:tcW w:w="4740" w:type="dxa"/>
                <w:tcBorders>
                  <w:top w:val="nil"/>
                  <w:left w:val="nil"/>
                  <w:bottom w:val="nil"/>
                  <w:right w:val="nil"/>
                </w:tcBorders>
                <w:shd w:val="clear" w:color="auto" w:fill="auto"/>
                <w:noWrap/>
                <w:vAlign w:val="bottom"/>
                <w:hideMark/>
              </w:tcPr>
            </w:tcPrChange>
          </w:tcPr>
          <w:p w14:paraId="2891874F" w14:textId="77777777" w:rsidR="00E16572" w:rsidRPr="00E16572" w:rsidRDefault="00E16572" w:rsidP="00E16572">
            <w:pPr>
              <w:spacing w:line="240" w:lineRule="auto"/>
              <w:ind w:firstLine="0"/>
              <w:rPr>
                <w:ins w:id="8768" w:author="Nate Bachmeier [AWS-SA]" w:date="2023-02-25T11:26:00Z"/>
                <w:rFonts w:ascii="Calibri" w:eastAsia="Times New Roman" w:hAnsi="Calibri" w:cs="Calibri"/>
                <w:b w:val="0"/>
                <w:bCs w:val="0"/>
                <w:color w:val="000000"/>
                <w:sz w:val="22"/>
                <w:rPrChange w:id="8769" w:author="Nate Bachmeier [AWS-SA]" w:date="2023-02-25T11:29:00Z">
                  <w:rPr>
                    <w:ins w:id="8770" w:author="Nate Bachmeier [AWS-SA]" w:date="2023-02-25T11:26:00Z"/>
                    <w:rFonts w:ascii="Calibri" w:eastAsia="Times New Roman" w:hAnsi="Calibri" w:cs="Calibri"/>
                    <w:color w:val="000000"/>
                    <w:sz w:val="22"/>
                  </w:rPr>
                </w:rPrChange>
              </w:rPr>
            </w:pPr>
            <w:ins w:id="8771" w:author="Nate Bachmeier [AWS-SA]" w:date="2023-02-25T11:26:00Z">
              <w:r w:rsidRPr="00E16572">
                <w:rPr>
                  <w:rFonts w:ascii="Calibri" w:eastAsia="Times New Roman" w:hAnsi="Calibri" w:cs="Calibri"/>
                  <w:b w:val="0"/>
                  <w:bCs w:val="0"/>
                  <w:color w:val="000000"/>
                  <w:sz w:val="22"/>
                  <w:rPrChange w:id="8772" w:author="Nate Bachmeier [AWS-SA]" w:date="2023-02-25T11:29:00Z">
                    <w:rPr>
                      <w:rFonts w:ascii="Calibri" w:eastAsia="Times New Roman" w:hAnsi="Calibri" w:cs="Calibri"/>
                      <w:color w:val="000000"/>
                      <w:sz w:val="22"/>
                    </w:rPr>
                  </w:rPrChange>
                </w:rPr>
                <w:t>waxing legs</w:t>
              </w:r>
            </w:ins>
          </w:p>
        </w:tc>
        <w:tc>
          <w:tcPr>
            <w:tcW w:w="960" w:type="dxa"/>
            <w:noWrap/>
            <w:hideMark/>
            <w:tcPrChange w:id="8773" w:author="Nate Bachmeier [AWS-SA]" w:date="2023-02-25T11:26:00Z">
              <w:tcPr>
                <w:tcW w:w="960" w:type="dxa"/>
                <w:tcBorders>
                  <w:top w:val="nil"/>
                  <w:left w:val="nil"/>
                  <w:bottom w:val="nil"/>
                  <w:right w:val="nil"/>
                </w:tcBorders>
                <w:shd w:val="clear" w:color="auto" w:fill="auto"/>
                <w:noWrap/>
                <w:vAlign w:val="bottom"/>
                <w:hideMark/>
              </w:tcPr>
            </w:tcPrChange>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774" w:author="Nate Bachmeier [AWS-SA]" w:date="2023-02-25T11:26:00Z"/>
                <w:rFonts w:ascii="Calibri" w:eastAsia="Times New Roman" w:hAnsi="Calibri" w:cs="Calibri"/>
                <w:color w:val="000000"/>
                <w:sz w:val="22"/>
              </w:rPr>
            </w:pPr>
            <w:ins w:id="8775" w:author="Nate Bachmeier [AWS-SA]" w:date="2023-02-25T11:26:00Z">
              <w:r w:rsidRPr="00E16572">
                <w:rPr>
                  <w:rFonts w:ascii="Calibri" w:eastAsia="Times New Roman" w:hAnsi="Calibri" w:cs="Calibri"/>
                  <w:color w:val="000000"/>
                  <w:sz w:val="22"/>
                </w:rPr>
                <w:t>718</w:t>
              </w:r>
            </w:ins>
          </w:p>
        </w:tc>
      </w:tr>
      <w:tr w:rsidR="00E16572" w:rsidRPr="00E16572" w14:paraId="4E530B8B" w14:textId="77777777" w:rsidTr="00E16572">
        <w:trPr>
          <w:cnfStyle w:val="000000100000" w:firstRow="0" w:lastRow="0" w:firstColumn="0" w:lastColumn="0" w:oddVBand="0" w:evenVBand="0" w:oddHBand="1" w:evenHBand="0" w:firstRowFirstColumn="0" w:firstRowLastColumn="0" w:lastRowFirstColumn="0" w:lastRowLastColumn="0"/>
          <w:trHeight w:val="300"/>
          <w:ins w:id="8776" w:author="Nate Bachmeier [AWS-SA]" w:date="2023-02-25T11:26:00Z"/>
          <w:trPrChange w:id="877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778" w:author="Nate Bachmeier [AWS-SA]" w:date="2023-02-25T11:26:00Z">
              <w:tcPr>
                <w:tcW w:w="4740" w:type="dxa"/>
                <w:tcBorders>
                  <w:top w:val="nil"/>
                  <w:left w:val="nil"/>
                  <w:bottom w:val="nil"/>
                  <w:right w:val="nil"/>
                </w:tcBorders>
                <w:shd w:val="clear" w:color="auto" w:fill="auto"/>
                <w:noWrap/>
                <w:vAlign w:val="bottom"/>
                <w:hideMark/>
              </w:tcPr>
            </w:tcPrChange>
          </w:tcPr>
          <w:p w14:paraId="4C417D6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779" w:author="Nate Bachmeier [AWS-SA]" w:date="2023-02-25T11:26:00Z"/>
                <w:rFonts w:ascii="Calibri" w:eastAsia="Times New Roman" w:hAnsi="Calibri" w:cs="Calibri"/>
                <w:b w:val="0"/>
                <w:bCs w:val="0"/>
                <w:color w:val="000000"/>
                <w:sz w:val="22"/>
                <w:rPrChange w:id="8780" w:author="Nate Bachmeier [AWS-SA]" w:date="2023-02-25T11:29:00Z">
                  <w:rPr>
                    <w:ins w:id="8781" w:author="Nate Bachmeier [AWS-SA]" w:date="2023-02-25T11:26:00Z"/>
                    <w:rFonts w:ascii="Calibri" w:eastAsia="Times New Roman" w:hAnsi="Calibri" w:cs="Calibri"/>
                    <w:color w:val="000000"/>
                    <w:sz w:val="22"/>
                  </w:rPr>
                </w:rPrChange>
              </w:rPr>
            </w:pPr>
            <w:ins w:id="8782" w:author="Nate Bachmeier [AWS-SA]" w:date="2023-02-25T11:26:00Z">
              <w:r w:rsidRPr="00E16572">
                <w:rPr>
                  <w:rFonts w:ascii="Calibri" w:eastAsia="Times New Roman" w:hAnsi="Calibri" w:cs="Calibri"/>
                  <w:b w:val="0"/>
                  <w:bCs w:val="0"/>
                  <w:color w:val="000000"/>
                  <w:sz w:val="22"/>
                  <w:rPrChange w:id="8783" w:author="Nate Bachmeier [AWS-SA]" w:date="2023-02-25T11:29:00Z">
                    <w:rPr>
                      <w:rFonts w:ascii="Calibri" w:eastAsia="Times New Roman" w:hAnsi="Calibri" w:cs="Calibri"/>
                      <w:color w:val="000000"/>
                      <w:sz w:val="22"/>
                    </w:rPr>
                  </w:rPrChange>
                </w:rPr>
                <w:t>weaving basket</w:t>
              </w:r>
            </w:ins>
          </w:p>
        </w:tc>
        <w:tc>
          <w:tcPr>
            <w:tcW w:w="960" w:type="dxa"/>
            <w:noWrap/>
            <w:hideMark/>
            <w:tcPrChange w:id="8784" w:author="Nate Bachmeier [AWS-SA]" w:date="2023-02-25T11:26:00Z">
              <w:tcPr>
                <w:tcW w:w="960" w:type="dxa"/>
                <w:tcBorders>
                  <w:top w:val="nil"/>
                  <w:left w:val="nil"/>
                  <w:bottom w:val="nil"/>
                  <w:right w:val="nil"/>
                </w:tcBorders>
                <w:shd w:val="clear" w:color="auto" w:fill="auto"/>
                <w:noWrap/>
                <w:vAlign w:val="bottom"/>
                <w:hideMark/>
              </w:tcPr>
            </w:tcPrChange>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785" w:author="Nate Bachmeier [AWS-SA]" w:date="2023-02-25T11:26:00Z"/>
                <w:rFonts w:ascii="Calibri" w:eastAsia="Times New Roman" w:hAnsi="Calibri" w:cs="Calibri"/>
                <w:color w:val="000000"/>
                <w:sz w:val="22"/>
              </w:rPr>
            </w:pPr>
            <w:ins w:id="8786" w:author="Nate Bachmeier [AWS-SA]" w:date="2023-02-25T11:26:00Z">
              <w:r w:rsidRPr="00E16572">
                <w:rPr>
                  <w:rFonts w:ascii="Calibri" w:eastAsia="Times New Roman" w:hAnsi="Calibri" w:cs="Calibri"/>
                  <w:color w:val="000000"/>
                  <w:sz w:val="22"/>
                </w:rPr>
                <w:t>754</w:t>
              </w:r>
            </w:ins>
          </w:p>
        </w:tc>
      </w:tr>
      <w:tr w:rsidR="00E16572" w:rsidRPr="00E16572" w14:paraId="6327A47C" w14:textId="77777777" w:rsidTr="00E16572">
        <w:trPr>
          <w:trHeight w:val="300"/>
          <w:ins w:id="8787" w:author="Nate Bachmeier [AWS-SA]" w:date="2023-02-25T11:26:00Z"/>
          <w:trPrChange w:id="878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789" w:author="Nate Bachmeier [AWS-SA]" w:date="2023-02-25T11:26:00Z">
              <w:tcPr>
                <w:tcW w:w="4740" w:type="dxa"/>
                <w:tcBorders>
                  <w:top w:val="nil"/>
                  <w:left w:val="nil"/>
                  <w:bottom w:val="nil"/>
                  <w:right w:val="nil"/>
                </w:tcBorders>
                <w:shd w:val="clear" w:color="auto" w:fill="auto"/>
                <w:noWrap/>
                <w:vAlign w:val="bottom"/>
                <w:hideMark/>
              </w:tcPr>
            </w:tcPrChange>
          </w:tcPr>
          <w:p w14:paraId="62EEC3E3" w14:textId="77777777" w:rsidR="00E16572" w:rsidRPr="00E16572" w:rsidRDefault="00E16572" w:rsidP="00E16572">
            <w:pPr>
              <w:spacing w:line="240" w:lineRule="auto"/>
              <w:ind w:firstLine="0"/>
              <w:rPr>
                <w:ins w:id="8790" w:author="Nate Bachmeier [AWS-SA]" w:date="2023-02-25T11:26:00Z"/>
                <w:rFonts w:ascii="Calibri" w:eastAsia="Times New Roman" w:hAnsi="Calibri" w:cs="Calibri"/>
                <w:b w:val="0"/>
                <w:bCs w:val="0"/>
                <w:color w:val="000000"/>
                <w:sz w:val="22"/>
                <w:rPrChange w:id="8791" w:author="Nate Bachmeier [AWS-SA]" w:date="2023-02-25T11:29:00Z">
                  <w:rPr>
                    <w:ins w:id="8792" w:author="Nate Bachmeier [AWS-SA]" w:date="2023-02-25T11:26:00Z"/>
                    <w:rFonts w:ascii="Calibri" w:eastAsia="Times New Roman" w:hAnsi="Calibri" w:cs="Calibri"/>
                    <w:color w:val="000000"/>
                    <w:sz w:val="22"/>
                  </w:rPr>
                </w:rPrChange>
              </w:rPr>
            </w:pPr>
            <w:ins w:id="8793" w:author="Nate Bachmeier [AWS-SA]" w:date="2023-02-25T11:26:00Z">
              <w:r w:rsidRPr="00E16572">
                <w:rPr>
                  <w:rFonts w:ascii="Calibri" w:eastAsia="Times New Roman" w:hAnsi="Calibri" w:cs="Calibri"/>
                  <w:b w:val="0"/>
                  <w:bCs w:val="0"/>
                  <w:color w:val="000000"/>
                  <w:sz w:val="22"/>
                  <w:rPrChange w:id="8794" w:author="Nate Bachmeier [AWS-SA]" w:date="2023-02-25T11:29:00Z">
                    <w:rPr>
                      <w:rFonts w:ascii="Calibri" w:eastAsia="Times New Roman" w:hAnsi="Calibri" w:cs="Calibri"/>
                      <w:color w:val="000000"/>
                      <w:sz w:val="22"/>
                    </w:rPr>
                  </w:rPrChange>
                </w:rPr>
                <w:t>weaving fabric</w:t>
              </w:r>
            </w:ins>
          </w:p>
        </w:tc>
        <w:tc>
          <w:tcPr>
            <w:tcW w:w="960" w:type="dxa"/>
            <w:noWrap/>
            <w:hideMark/>
            <w:tcPrChange w:id="8795" w:author="Nate Bachmeier [AWS-SA]" w:date="2023-02-25T11:26:00Z">
              <w:tcPr>
                <w:tcW w:w="960" w:type="dxa"/>
                <w:tcBorders>
                  <w:top w:val="nil"/>
                  <w:left w:val="nil"/>
                  <w:bottom w:val="nil"/>
                  <w:right w:val="nil"/>
                </w:tcBorders>
                <w:shd w:val="clear" w:color="auto" w:fill="auto"/>
                <w:noWrap/>
                <w:vAlign w:val="bottom"/>
                <w:hideMark/>
              </w:tcPr>
            </w:tcPrChange>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796" w:author="Nate Bachmeier [AWS-SA]" w:date="2023-02-25T11:26:00Z"/>
                <w:rFonts w:ascii="Calibri" w:eastAsia="Times New Roman" w:hAnsi="Calibri" w:cs="Calibri"/>
                <w:color w:val="000000"/>
                <w:sz w:val="22"/>
              </w:rPr>
            </w:pPr>
            <w:ins w:id="8797" w:author="Nate Bachmeier [AWS-SA]" w:date="2023-02-25T11:26:00Z">
              <w:r w:rsidRPr="00E16572">
                <w:rPr>
                  <w:rFonts w:ascii="Calibri" w:eastAsia="Times New Roman" w:hAnsi="Calibri" w:cs="Calibri"/>
                  <w:color w:val="000000"/>
                  <w:sz w:val="22"/>
                </w:rPr>
                <w:t>647</w:t>
              </w:r>
            </w:ins>
          </w:p>
        </w:tc>
      </w:tr>
      <w:tr w:rsidR="00E16572" w:rsidRPr="00E16572" w14:paraId="5EDB143E" w14:textId="77777777" w:rsidTr="00E16572">
        <w:trPr>
          <w:cnfStyle w:val="000000100000" w:firstRow="0" w:lastRow="0" w:firstColumn="0" w:lastColumn="0" w:oddVBand="0" w:evenVBand="0" w:oddHBand="1" w:evenHBand="0" w:firstRowFirstColumn="0" w:firstRowLastColumn="0" w:lastRowFirstColumn="0" w:lastRowLastColumn="0"/>
          <w:trHeight w:val="300"/>
          <w:ins w:id="8798" w:author="Nate Bachmeier [AWS-SA]" w:date="2023-02-25T11:26:00Z"/>
          <w:trPrChange w:id="879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800" w:author="Nate Bachmeier [AWS-SA]" w:date="2023-02-25T11:26:00Z">
              <w:tcPr>
                <w:tcW w:w="4740" w:type="dxa"/>
                <w:tcBorders>
                  <w:top w:val="nil"/>
                  <w:left w:val="nil"/>
                  <w:bottom w:val="nil"/>
                  <w:right w:val="nil"/>
                </w:tcBorders>
                <w:shd w:val="clear" w:color="auto" w:fill="auto"/>
                <w:noWrap/>
                <w:vAlign w:val="bottom"/>
                <w:hideMark/>
              </w:tcPr>
            </w:tcPrChange>
          </w:tcPr>
          <w:p w14:paraId="02DE1B7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801" w:author="Nate Bachmeier [AWS-SA]" w:date="2023-02-25T11:26:00Z"/>
                <w:rFonts w:ascii="Calibri" w:eastAsia="Times New Roman" w:hAnsi="Calibri" w:cs="Calibri"/>
                <w:b w:val="0"/>
                <w:bCs w:val="0"/>
                <w:color w:val="000000"/>
                <w:sz w:val="22"/>
                <w:rPrChange w:id="8802" w:author="Nate Bachmeier [AWS-SA]" w:date="2023-02-25T11:29:00Z">
                  <w:rPr>
                    <w:ins w:id="8803" w:author="Nate Bachmeier [AWS-SA]" w:date="2023-02-25T11:26:00Z"/>
                    <w:rFonts w:ascii="Calibri" w:eastAsia="Times New Roman" w:hAnsi="Calibri" w:cs="Calibri"/>
                    <w:color w:val="000000"/>
                    <w:sz w:val="22"/>
                  </w:rPr>
                </w:rPrChange>
              </w:rPr>
            </w:pPr>
            <w:ins w:id="8804" w:author="Nate Bachmeier [AWS-SA]" w:date="2023-02-25T11:26:00Z">
              <w:r w:rsidRPr="00E16572">
                <w:rPr>
                  <w:rFonts w:ascii="Calibri" w:eastAsia="Times New Roman" w:hAnsi="Calibri" w:cs="Calibri"/>
                  <w:b w:val="0"/>
                  <w:bCs w:val="0"/>
                  <w:color w:val="000000"/>
                  <w:sz w:val="22"/>
                  <w:rPrChange w:id="8805" w:author="Nate Bachmeier [AWS-SA]" w:date="2023-02-25T11:29:00Z">
                    <w:rPr>
                      <w:rFonts w:ascii="Calibri" w:eastAsia="Times New Roman" w:hAnsi="Calibri" w:cs="Calibri"/>
                      <w:color w:val="000000"/>
                      <w:sz w:val="22"/>
                    </w:rPr>
                  </w:rPrChange>
                </w:rPr>
                <w:t>welding</w:t>
              </w:r>
            </w:ins>
          </w:p>
        </w:tc>
        <w:tc>
          <w:tcPr>
            <w:tcW w:w="960" w:type="dxa"/>
            <w:noWrap/>
            <w:hideMark/>
            <w:tcPrChange w:id="8806" w:author="Nate Bachmeier [AWS-SA]" w:date="2023-02-25T11:26:00Z">
              <w:tcPr>
                <w:tcW w:w="960" w:type="dxa"/>
                <w:tcBorders>
                  <w:top w:val="nil"/>
                  <w:left w:val="nil"/>
                  <w:bottom w:val="nil"/>
                  <w:right w:val="nil"/>
                </w:tcBorders>
                <w:shd w:val="clear" w:color="auto" w:fill="auto"/>
                <w:noWrap/>
                <w:vAlign w:val="bottom"/>
                <w:hideMark/>
              </w:tcPr>
            </w:tcPrChange>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807" w:author="Nate Bachmeier [AWS-SA]" w:date="2023-02-25T11:26:00Z"/>
                <w:rFonts w:ascii="Calibri" w:eastAsia="Times New Roman" w:hAnsi="Calibri" w:cs="Calibri"/>
                <w:color w:val="000000"/>
                <w:sz w:val="22"/>
              </w:rPr>
            </w:pPr>
            <w:ins w:id="8808" w:author="Nate Bachmeier [AWS-SA]" w:date="2023-02-25T11:26:00Z">
              <w:r w:rsidRPr="00E16572">
                <w:rPr>
                  <w:rFonts w:ascii="Calibri" w:eastAsia="Times New Roman" w:hAnsi="Calibri" w:cs="Calibri"/>
                  <w:color w:val="000000"/>
                  <w:sz w:val="22"/>
                </w:rPr>
                <w:t>827</w:t>
              </w:r>
            </w:ins>
          </w:p>
        </w:tc>
      </w:tr>
      <w:tr w:rsidR="00E16572" w:rsidRPr="00E16572" w14:paraId="29C40AE8" w14:textId="77777777" w:rsidTr="00E16572">
        <w:trPr>
          <w:trHeight w:val="300"/>
          <w:ins w:id="8809" w:author="Nate Bachmeier [AWS-SA]" w:date="2023-02-25T11:26:00Z"/>
          <w:trPrChange w:id="881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811" w:author="Nate Bachmeier [AWS-SA]" w:date="2023-02-25T11:26:00Z">
              <w:tcPr>
                <w:tcW w:w="4740" w:type="dxa"/>
                <w:tcBorders>
                  <w:top w:val="nil"/>
                  <w:left w:val="nil"/>
                  <w:bottom w:val="nil"/>
                  <w:right w:val="nil"/>
                </w:tcBorders>
                <w:shd w:val="clear" w:color="auto" w:fill="auto"/>
                <w:noWrap/>
                <w:vAlign w:val="bottom"/>
                <w:hideMark/>
              </w:tcPr>
            </w:tcPrChange>
          </w:tcPr>
          <w:p w14:paraId="15A47B8C" w14:textId="77777777" w:rsidR="00E16572" w:rsidRPr="00E16572" w:rsidRDefault="00E16572" w:rsidP="00E16572">
            <w:pPr>
              <w:spacing w:line="240" w:lineRule="auto"/>
              <w:ind w:firstLine="0"/>
              <w:rPr>
                <w:ins w:id="8812" w:author="Nate Bachmeier [AWS-SA]" w:date="2023-02-25T11:26:00Z"/>
                <w:rFonts w:ascii="Calibri" w:eastAsia="Times New Roman" w:hAnsi="Calibri" w:cs="Calibri"/>
                <w:b w:val="0"/>
                <w:bCs w:val="0"/>
                <w:color w:val="000000"/>
                <w:sz w:val="22"/>
                <w:rPrChange w:id="8813" w:author="Nate Bachmeier [AWS-SA]" w:date="2023-02-25T11:29:00Z">
                  <w:rPr>
                    <w:ins w:id="8814" w:author="Nate Bachmeier [AWS-SA]" w:date="2023-02-25T11:26:00Z"/>
                    <w:rFonts w:ascii="Calibri" w:eastAsia="Times New Roman" w:hAnsi="Calibri" w:cs="Calibri"/>
                    <w:color w:val="000000"/>
                    <w:sz w:val="22"/>
                  </w:rPr>
                </w:rPrChange>
              </w:rPr>
            </w:pPr>
            <w:ins w:id="8815" w:author="Nate Bachmeier [AWS-SA]" w:date="2023-02-25T11:26:00Z">
              <w:r w:rsidRPr="00E16572">
                <w:rPr>
                  <w:rFonts w:ascii="Calibri" w:eastAsia="Times New Roman" w:hAnsi="Calibri" w:cs="Calibri"/>
                  <w:b w:val="0"/>
                  <w:bCs w:val="0"/>
                  <w:color w:val="000000"/>
                  <w:sz w:val="22"/>
                  <w:rPrChange w:id="8816" w:author="Nate Bachmeier [AWS-SA]" w:date="2023-02-25T11:29:00Z">
                    <w:rPr>
                      <w:rFonts w:ascii="Calibri" w:eastAsia="Times New Roman" w:hAnsi="Calibri" w:cs="Calibri"/>
                      <w:color w:val="000000"/>
                      <w:sz w:val="22"/>
                    </w:rPr>
                  </w:rPrChange>
                </w:rPr>
                <w:lastRenderedPageBreak/>
                <w:t>whistling</w:t>
              </w:r>
            </w:ins>
          </w:p>
        </w:tc>
        <w:tc>
          <w:tcPr>
            <w:tcW w:w="960" w:type="dxa"/>
            <w:noWrap/>
            <w:hideMark/>
            <w:tcPrChange w:id="8817" w:author="Nate Bachmeier [AWS-SA]" w:date="2023-02-25T11:26:00Z">
              <w:tcPr>
                <w:tcW w:w="960" w:type="dxa"/>
                <w:tcBorders>
                  <w:top w:val="nil"/>
                  <w:left w:val="nil"/>
                  <w:bottom w:val="nil"/>
                  <w:right w:val="nil"/>
                </w:tcBorders>
                <w:shd w:val="clear" w:color="auto" w:fill="auto"/>
                <w:noWrap/>
                <w:vAlign w:val="bottom"/>
                <w:hideMark/>
              </w:tcPr>
            </w:tcPrChange>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818" w:author="Nate Bachmeier [AWS-SA]" w:date="2023-02-25T11:26:00Z"/>
                <w:rFonts w:ascii="Calibri" w:eastAsia="Times New Roman" w:hAnsi="Calibri" w:cs="Calibri"/>
                <w:color w:val="000000"/>
                <w:sz w:val="22"/>
              </w:rPr>
            </w:pPr>
            <w:ins w:id="8819" w:author="Nate Bachmeier [AWS-SA]" w:date="2023-02-25T11:26:00Z">
              <w:r w:rsidRPr="00E16572">
                <w:rPr>
                  <w:rFonts w:ascii="Calibri" w:eastAsia="Times New Roman" w:hAnsi="Calibri" w:cs="Calibri"/>
                  <w:color w:val="000000"/>
                  <w:sz w:val="22"/>
                </w:rPr>
                <w:t>620</w:t>
              </w:r>
            </w:ins>
          </w:p>
        </w:tc>
      </w:tr>
      <w:tr w:rsidR="00E16572" w:rsidRPr="00E16572" w14:paraId="15ADC727" w14:textId="77777777" w:rsidTr="00E16572">
        <w:trPr>
          <w:cnfStyle w:val="000000100000" w:firstRow="0" w:lastRow="0" w:firstColumn="0" w:lastColumn="0" w:oddVBand="0" w:evenVBand="0" w:oddHBand="1" w:evenHBand="0" w:firstRowFirstColumn="0" w:firstRowLastColumn="0" w:lastRowFirstColumn="0" w:lastRowLastColumn="0"/>
          <w:trHeight w:val="300"/>
          <w:ins w:id="8820" w:author="Nate Bachmeier [AWS-SA]" w:date="2023-02-25T11:26:00Z"/>
          <w:trPrChange w:id="8821"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822" w:author="Nate Bachmeier [AWS-SA]" w:date="2023-02-25T11:26:00Z">
              <w:tcPr>
                <w:tcW w:w="4740" w:type="dxa"/>
                <w:tcBorders>
                  <w:top w:val="nil"/>
                  <w:left w:val="nil"/>
                  <w:bottom w:val="nil"/>
                  <w:right w:val="nil"/>
                </w:tcBorders>
                <w:shd w:val="clear" w:color="auto" w:fill="auto"/>
                <w:noWrap/>
                <w:vAlign w:val="bottom"/>
                <w:hideMark/>
              </w:tcPr>
            </w:tcPrChange>
          </w:tcPr>
          <w:p w14:paraId="60E3215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823" w:author="Nate Bachmeier [AWS-SA]" w:date="2023-02-25T11:26:00Z"/>
                <w:rFonts w:ascii="Calibri" w:eastAsia="Times New Roman" w:hAnsi="Calibri" w:cs="Calibri"/>
                <w:b w:val="0"/>
                <w:bCs w:val="0"/>
                <w:color w:val="000000"/>
                <w:sz w:val="22"/>
                <w:rPrChange w:id="8824" w:author="Nate Bachmeier [AWS-SA]" w:date="2023-02-25T11:29:00Z">
                  <w:rPr>
                    <w:ins w:id="8825" w:author="Nate Bachmeier [AWS-SA]" w:date="2023-02-25T11:26:00Z"/>
                    <w:rFonts w:ascii="Calibri" w:eastAsia="Times New Roman" w:hAnsi="Calibri" w:cs="Calibri"/>
                    <w:color w:val="000000"/>
                    <w:sz w:val="22"/>
                  </w:rPr>
                </w:rPrChange>
              </w:rPr>
            </w:pPr>
            <w:ins w:id="8826" w:author="Nate Bachmeier [AWS-SA]" w:date="2023-02-25T11:26:00Z">
              <w:r w:rsidRPr="00E16572">
                <w:rPr>
                  <w:rFonts w:ascii="Calibri" w:eastAsia="Times New Roman" w:hAnsi="Calibri" w:cs="Calibri"/>
                  <w:b w:val="0"/>
                  <w:bCs w:val="0"/>
                  <w:color w:val="000000"/>
                  <w:sz w:val="22"/>
                  <w:rPrChange w:id="8827" w:author="Nate Bachmeier [AWS-SA]" w:date="2023-02-25T11:29:00Z">
                    <w:rPr>
                      <w:rFonts w:ascii="Calibri" w:eastAsia="Times New Roman" w:hAnsi="Calibri" w:cs="Calibri"/>
                      <w:color w:val="000000"/>
                      <w:sz w:val="22"/>
                    </w:rPr>
                  </w:rPrChange>
                </w:rPr>
                <w:t>windsurfing</w:t>
              </w:r>
            </w:ins>
          </w:p>
        </w:tc>
        <w:tc>
          <w:tcPr>
            <w:tcW w:w="960" w:type="dxa"/>
            <w:noWrap/>
            <w:hideMark/>
            <w:tcPrChange w:id="8828" w:author="Nate Bachmeier [AWS-SA]" w:date="2023-02-25T11:26:00Z">
              <w:tcPr>
                <w:tcW w:w="960" w:type="dxa"/>
                <w:tcBorders>
                  <w:top w:val="nil"/>
                  <w:left w:val="nil"/>
                  <w:bottom w:val="nil"/>
                  <w:right w:val="nil"/>
                </w:tcBorders>
                <w:shd w:val="clear" w:color="auto" w:fill="auto"/>
                <w:noWrap/>
                <w:vAlign w:val="bottom"/>
                <w:hideMark/>
              </w:tcPr>
            </w:tcPrChange>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829" w:author="Nate Bachmeier [AWS-SA]" w:date="2023-02-25T11:26:00Z"/>
                <w:rFonts w:ascii="Calibri" w:eastAsia="Times New Roman" w:hAnsi="Calibri" w:cs="Calibri"/>
                <w:color w:val="000000"/>
                <w:sz w:val="22"/>
              </w:rPr>
            </w:pPr>
            <w:ins w:id="8830" w:author="Nate Bachmeier [AWS-SA]" w:date="2023-02-25T11:26:00Z">
              <w:r w:rsidRPr="00E16572">
                <w:rPr>
                  <w:rFonts w:ascii="Calibri" w:eastAsia="Times New Roman" w:hAnsi="Calibri" w:cs="Calibri"/>
                  <w:color w:val="000000"/>
                  <w:sz w:val="22"/>
                </w:rPr>
                <w:t>442</w:t>
              </w:r>
            </w:ins>
          </w:p>
        </w:tc>
      </w:tr>
      <w:tr w:rsidR="00E16572" w:rsidRPr="00E16572" w14:paraId="2AB9AB29" w14:textId="77777777" w:rsidTr="00E16572">
        <w:trPr>
          <w:trHeight w:val="300"/>
          <w:ins w:id="8831" w:author="Nate Bachmeier [AWS-SA]" w:date="2023-02-25T11:26:00Z"/>
          <w:trPrChange w:id="8832"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833" w:author="Nate Bachmeier [AWS-SA]" w:date="2023-02-25T11:26:00Z">
              <w:tcPr>
                <w:tcW w:w="4740" w:type="dxa"/>
                <w:tcBorders>
                  <w:top w:val="nil"/>
                  <w:left w:val="nil"/>
                  <w:bottom w:val="nil"/>
                  <w:right w:val="nil"/>
                </w:tcBorders>
                <w:shd w:val="clear" w:color="auto" w:fill="auto"/>
                <w:noWrap/>
                <w:vAlign w:val="bottom"/>
                <w:hideMark/>
              </w:tcPr>
            </w:tcPrChange>
          </w:tcPr>
          <w:p w14:paraId="46BDF0DE" w14:textId="77777777" w:rsidR="00E16572" w:rsidRPr="00E16572" w:rsidRDefault="00E16572" w:rsidP="00E16572">
            <w:pPr>
              <w:spacing w:line="240" w:lineRule="auto"/>
              <w:ind w:firstLine="0"/>
              <w:rPr>
                <w:ins w:id="8834" w:author="Nate Bachmeier [AWS-SA]" w:date="2023-02-25T11:26:00Z"/>
                <w:rFonts w:ascii="Calibri" w:eastAsia="Times New Roman" w:hAnsi="Calibri" w:cs="Calibri"/>
                <w:b w:val="0"/>
                <w:bCs w:val="0"/>
                <w:color w:val="000000"/>
                <w:sz w:val="22"/>
                <w:rPrChange w:id="8835" w:author="Nate Bachmeier [AWS-SA]" w:date="2023-02-25T11:29:00Z">
                  <w:rPr>
                    <w:ins w:id="8836" w:author="Nate Bachmeier [AWS-SA]" w:date="2023-02-25T11:26:00Z"/>
                    <w:rFonts w:ascii="Calibri" w:eastAsia="Times New Roman" w:hAnsi="Calibri" w:cs="Calibri"/>
                    <w:color w:val="000000"/>
                    <w:sz w:val="22"/>
                  </w:rPr>
                </w:rPrChange>
              </w:rPr>
            </w:pPr>
            <w:ins w:id="8837" w:author="Nate Bachmeier [AWS-SA]" w:date="2023-02-25T11:26:00Z">
              <w:r w:rsidRPr="00E16572">
                <w:rPr>
                  <w:rFonts w:ascii="Calibri" w:eastAsia="Times New Roman" w:hAnsi="Calibri" w:cs="Calibri"/>
                  <w:b w:val="0"/>
                  <w:bCs w:val="0"/>
                  <w:color w:val="000000"/>
                  <w:sz w:val="22"/>
                  <w:rPrChange w:id="8838" w:author="Nate Bachmeier [AWS-SA]" w:date="2023-02-25T11:29:00Z">
                    <w:rPr>
                      <w:rFonts w:ascii="Calibri" w:eastAsia="Times New Roman" w:hAnsi="Calibri" w:cs="Calibri"/>
                      <w:color w:val="000000"/>
                      <w:sz w:val="22"/>
                    </w:rPr>
                  </w:rPrChange>
                </w:rPr>
                <w:t>winking</w:t>
              </w:r>
            </w:ins>
          </w:p>
        </w:tc>
        <w:tc>
          <w:tcPr>
            <w:tcW w:w="960" w:type="dxa"/>
            <w:noWrap/>
            <w:hideMark/>
            <w:tcPrChange w:id="8839" w:author="Nate Bachmeier [AWS-SA]" w:date="2023-02-25T11:26:00Z">
              <w:tcPr>
                <w:tcW w:w="960" w:type="dxa"/>
                <w:tcBorders>
                  <w:top w:val="nil"/>
                  <w:left w:val="nil"/>
                  <w:bottom w:val="nil"/>
                  <w:right w:val="nil"/>
                </w:tcBorders>
                <w:shd w:val="clear" w:color="auto" w:fill="auto"/>
                <w:noWrap/>
                <w:vAlign w:val="bottom"/>
                <w:hideMark/>
              </w:tcPr>
            </w:tcPrChange>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840" w:author="Nate Bachmeier [AWS-SA]" w:date="2023-02-25T11:26:00Z"/>
                <w:rFonts w:ascii="Calibri" w:eastAsia="Times New Roman" w:hAnsi="Calibri" w:cs="Calibri"/>
                <w:color w:val="000000"/>
                <w:sz w:val="22"/>
              </w:rPr>
            </w:pPr>
            <w:ins w:id="8841" w:author="Nate Bachmeier [AWS-SA]" w:date="2023-02-25T11:26:00Z">
              <w:r w:rsidRPr="00E16572">
                <w:rPr>
                  <w:rFonts w:ascii="Calibri" w:eastAsia="Times New Roman" w:hAnsi="Calibri" w:cs="Calibri"/>
                  <w:color w:val="000000"/>
                  <w:sz w:val="22"/>
                </w:rPr>
                <w:t>633</w:t>
              </w:r>
            </w:ins>
          </w:p>
        </w:tc>
      </w:tr>
      <w:tr w:rsidR="00E16572" w:rsidRPr="00E16572" w14:paraId="77F8BAE6" w14:textId="77777777" w:rsidTr="00E16572">
        <w:trPr>
          <w:cnfStyle w:val="000000100000" w:firstRow="0" w:lastRow="0" w:firstColumn="0" w:lastColumn="0" w:oddVBand="0" w:evenVBand="0" w:oddHBand="1" w:evenHBand="0" w:firstRowFirstColumn="0" w:firstRowLastColumn="0" w:lastRowFirstColumn="0" w:lastRowLastColumn="0"/>
          <w:trHeight w:val="300"/>
          <w:ins w:id="8842" w:author="Nate Bachmeier [AWS-SA]" w:date="2023-02-25T11:26:00Z"/>
          <w:trPrChange w:id="884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844" w:author="Nate Bachmeier [AWS-SA]" w:date="2023-02-25T11:26:00Z">
              <w:tcPr>
                <w:tcW w:w="4740" w:type="dxa"/>
                <w:tcBorders>
                  <w:top w:val="nil"/>
                  <w:left w:val="nil"/>
                  <w:bottom w:val="nil"/>
                  <w:right w:val="nil"/>
                </w:tcBorders>
                <w:shd w:val="clear" w:color="auto" w:fill="auto"/>
                <w:noWrap/>
                <w:vAlign w:val="bottom"/>
                <w:hideMark/>
              </w:tcPr>
            </w:tcPrChange>
          </w:tcPr>
          <w:p w14:paraId="2FE7FBD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845" w:author="Nate Bachmeier [AWS-SA]" w:date="2023-02-25T11:26:00Z"/>
                <w:rFonts w:ascii="Calibri" w:eastAsia="Times New Roman" w:hAnsi="Calibri" w:cs="Calibri"/>
                <w:b w:val="0"/>
                <w:bCs w:val="0"/>
                <w:color w:val="000000"/>
                <w:sz w:val="22"/>
                <w:rPrChange w:id="8846" w:author="Nate Bachmeier [AWS-SA]" w:date="2023-02-25T11:29:00Z">
                  <w:rPr>
                    <w:ins w:id="8847" w:author="Nate Bachmeier [AWS-SA]" w:date="2023-02-25T11:26:00Z"/>
                    <w:rFonts w:ascii="Calibri" w:eastAsia="Times New Roman" w:hAnsi="Calibri" w:cs="Calibri"/>
                    <w:color w:val="000000"/>
                    <w:sz w:val="22"/>
                  </w:rPr>
                </w:rPrChange>
              </w:rPr>
            </w:pPr>
            <w:ins w:id="8848" w:author="Nate Bachmeier [AWS-SA]" w:date="2023-02-25T11:26:00Z">
              <w:r w:rsidRPr="00E16572">
                <w:rPr>
                  <w:rFonts w:ascii="Calibri" w:eastAsia="Times New Roman" w:hAnsi="Calibri" w:cs="Calibri"/>
                  <w:b w:val="0"/>
                  <w:bCs w:val="0"/>
                  <w:color w:val="000000"/>
                  <w:sz w:val="22"/>
                  <w:rPrChange w:id="8849" w:author="Nate Bachmeier [AWS-SA]" w:date="2023-02-25T11:29:00Z">
                    <w:rPr>
                      <w:rFonts w:ascii="Calibri" w:eastAsia="Times New Roman" w:hAnsi="Calibri" w:cs="Calibri"/>
                      <w:color w:val="000000"/>
                      <w:sz w:val="22"/>
                    </w:rPr>
                  </w:rPrChange>
                </w:rPr>
                <w:t>wood burning (art)</w:t>
              </w:r>
            </w:ins>
          </w:p>
        </w:tc>
        <w:tc>
          <w:tcPr>
            <w:tcW w:w="960" w:type="dxa"/>
            <w:noWrap/>
            <w:hideMark/>
            <w:tcPrChange w:id="8850" w:author="Nate Bachmeier [AWS-SA]" w:date="2023-02-25T11:26:00Z">
              <w:tcPr>
                <w:tcW w:w="960" w:type="dxa"/>
                <w:tcBorders>
                  <w:top w:val="nil"/>
                  <w:left w:val="nil"/>
                  <w:bottom w:val="nil"/>
                  <w:right w:val="nil"/>
                </w:tcBorders>
                <w:shd w:val="clear" w:color="auto" w:fill="auto"/>
                <w:noWrap/>
                <w:vAlign w:val="bottom"/>
                <w:hideMark/>
              </w:tcPr>
            </w:tcPrChange>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851" w:author="Nate Bachmeier [AWS-SA]" w:date="2023-02-25T11:26:00Z"/>
                <w:rFonts w:ascii="Calibri" w:eastAsia="Times New Roman" w:hAnsi="Calibri" w:cs="Calibri"/>
                <w:color w:val="000000"/>
                <w:sz w:val="22"/>
              </w:rPr>
            </w:pPr>
            <w:ins w:id="8852" w:author="Nate Bachmeier [AWS-SA]" w:date="2023-02-25T11:26:00Z">
              <w:r w:rsidRPr="00E16572">
                <w:rPr>
                  <w:rFonts w:ascii="Calibri" w:eastAsia="Times New Roman" w:hAnsi="Calibri" w:cs="Calibri"/>
                  <w:color w:val="000000"/>
                  <w:sz w:val="22"/>
                </w:rPr>
                <w:t>592</w:t>
              </w:r>
            </w:ins>
          </w:p>
        </w:tc>
      </w:tr>
      <w:tr w:rsidR="00E16572" w:rsidRPr="00E16572" w14:paraId="3898B41A" w14:textId="77777777" w:rsidTr="00E16572">
        <w:trPr>
          <w:trHeight w:val="300"/>
          <w:ins w:id="8853" w:author="Nate Bachmeier [AWS-SA]" w:date="2023-02-25T11:26:00Z"/>
          <w:trPrChange w:id="8854"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855" w:author="Nate Bachmeier [AWS-SA]" w:date="2023-02-25T11:26:00Z">
              <w:tcPr>
                <w:tcW w:w="4740" w:type="dxa"/>
                <w:tcBorders>
                  <w:top w:val="nil"/>
                  <w:left w:val="nil"/>
                  <w:bottom w:val="nil"/>
                  <w:right w:val="nil"/>
                </w:tcBorders>
                <w:shd w:val="clear" w:color="auto" w:fill="auto"/>
                <w:noWrap/>
                <w:vAlign w:val="bottom"/>
                <w:hideMark/>
              </w:tcPr>
            </w:tcPrChange>
          </w:tcPr>
          <w:p w14:paraId="1C2714B3" w14:textId="77777777" w:rsidR="00E16572" w:rsidRPr="00E16572" w:rsidRDefault="00E16572" w:rsidP="00E16572">
            <w:pPr>
              <w:spacing w:line="240" w:lineRule="auto"/>
              <w:ind w:firstLine="0"/>
              <w:rPr>
                <w:ins w:id="8856" w:author="Nate Bachmeier [AWS-SA]" w:date="2023-02-25T11:26:00Z"/>
                <w:rFonts w:ascii="Calibri" w:eastAsia="Times New Roman" w:hAnsi="Calibri" w:cs="Calibri"/>
                <w:b w:val="0"/>
                <w:bCs w:val="0"/>
                <w:color w:val="000000"/>
                <w:sz w:val="22"/>
                <w:rPrChange w:id="8857" w:author="Nate Bachmeier [AWS-SA]" w:date="2023-02-25T11:29:00Z">
                  <w:rPr>
                    <w:ins w:id="8858" w:author="Nate Bachmeier [AWS-SA]" w:date="2023-02-25T11:26:00Z"/>
                    <w:rFonts w:ascii="Calibri" w:eastAsia="Times New Roman" w:hAnsi="Calibri" w:cs="Calibri"/>
                    <w:color w:val="000000"/>
                    <w:sz w:val="22"/>
                  </w:rPr>
                </w:rPrChange>
              </w:rPr>
            </w:pPr>
            <w:ins w:id="8859" w:author="Nate Bachmeier [AWS-SA]" w:date="2023-02-25T11:26:00Z">
              <w:r w:rsidRPr="00E16572">
                <w:rPr>
                  <w:rFonts w:ascii="Calibri" w:eastAsia="Times New Roman" w:hAnsi="Calibri" w:cs="Calibri"/>
                  <w:b w:val="0"/>
                  <w:bCs w:val="0"/>
                  <w:color w:val="000000"/>
                  <w:sz w:val="22"/>
                  <w:rPrChange w:id="8860" w:author="Nate Bachmeier [AWS-SA]" w:date="2023-02-25T11:29:00Z">
                    <w:rPr>
                      <w:rFonts w:ascii="Calibri" w:eastAsia="Times New Roman" w:hAnsi="Calibri" w:cs="Calibri"/>
                      <w:color w:val="000000"/>
                      <w:sz w:val="22"/>
                    </w:rPr>
                  </w:rPrChange>
                </w:rPr>
                <w:t>wrapping present</w:t>
              </w:r>
            </w:ins>
          </w:p>
        </w:tc>
        <w:tc>
          <w:tcPr>
            <w:tcW w:w="960" w:type="dxa"/>
            <w:noWrap/>
            <w:hideMark/>
            <w:tcPrChange w:id="8861" w:author="Nate Bachmeier [AWS-SA]" w:date="2023-02-25T11:26:00Z">
              <w:tcPr>
                <w:tcW w:w="960" w:type="dxa"/>
                <w:tcBorders>
                  <w:top w:val="nil"/>
                  <w:left w:val="nil"/>
                  <w:bottom w:val="nil"/>
                  <w:right w:val="nil"/>
                </w:tcBorders>
                <w:shd w:val="clear" w:color="auto" w:fill="auto"/>
                <w:noWrap/>
                <w:vAlign w:val="bottom"/>
                <w:hideMark/>
              </w:tcPr>
            </w:tcPrChange>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862" w:author="Nate Bachmeier [AWS-SA]" w:date="2023-02-25T11:26:00Z"/>
                <w:rFonts w:ascii="Calibri" w:eastAsia="Times New Roman" w:hAnsi="Calibri" w:cs="Calibri"/>
                <w:color w:val="000000"/>
                <w:sz w:val="22"/>
              </w:rPr>
            </w:pPr>
            <w:ins w:id="8863" w:author="Nate Bachmeier [AWS-SA]" w:date="2023-02-25T11:26:00Z">
              <w:r w:rsidRPr="00E16572">
                <w:rPr>
                  <w:rFonts w:ascii="Calibri" w:eastAsia="Times New Roman" w:hAnsi="Calibri" w:cs="Calibri"/>
                  <w:color w:val="000000"/>
                  <w:sz w:val="22"/>
                </w:rPr>
                <w:t>737</w:t>
              </w:r>
            </w:ins>
          </w:p>
        </w:tc>
      </w:tr>
      <w:tr w:rsidR="00E16572" w:rsidRPr="00E16572" w14:paraId="4D797551" w14:textId="77777777" w:rsidTr="00E16572">
        <w:trPr>
          <w:cnfStyle w:val="000000100000" w:firstRow="0" w:lastRow="0" w:firstColumn="0" w:lastColumn="0" w:oddVBand="0" w:evenVBand="0" w:oddHBand="1" w:evenHBand="0" w:firstRowFirstColumn="0" w:firstRowLastColumn="0" w:lastRowFirstColumn="0" w:lastRowLastColumn="0"/>
          <w:trHeight w:val="300"/>
          <w:ins w:id="8864" w:author="Nate Bachmeier [AWS-SA]" w:date="2023-02-25T11:26:00Z"/>
          <w:trPrChange w:id="88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866" w:author="Nate Bachmeier [AWS-SA]" w:date="2023-02-25T11:26:00Z">
              <w:tcPr>
                <w:tcW w:w="4740" w:type="dxa"/>
                <w:tcBorders>
                  <w:top w:val="nil"/>
                  <w:left w:val="nil"/>
                  <w:bottom w:val="nil"/>
                  <w:right w:val="nil"/>
                </w:tcBorders>
                <w:shd w:val="clear" w:color="auto" w:fill="auto"/>
                <w:noWrap/>
                <w:vAlign w:val="bottom"/>
                <w:hideMark/>
              </w:tcPr>
            </w:tcPrChange>
          </w:tcPr>
          <w:p w14:paraId="554223E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867" w:author="Nate Bachmeier [AWS-SA]" w:date="2023-02-25T11:26:00Z"/>
                <w:rFonts w:ascii="Calibri" w:eastAsia="Times New Roman" w:hAnsi="Calibri" w:cs="Calibri"/>
                <w:b w:val="0"/>
                <w:bCs w:val="0"/>
                <w:color w:val="000000"/>
                <w:sz w:val="22"/>
                <w:rPrChange w:id="8868" w:author="Nate Bachmeier [AWS-SA]" w:date="2023-02-25T11:29:00Z">
                  <w:rPr>
                    <w:ins w:id="8869" w:author="Nate Bachmeier [AWS-SA]" w:date="2023-02-25T11:26:00Z"/>
                    <w:rFonts w:ascii="Calibri" w:eastAsia="Times New Roman" w:hAnsi="Calibri" w:cs="Calibri"/>
                    <w:color w:val="000000"/>
                    <w:sz w:val="22"/>
                  </w:rPr>
                </w:rPrChange>
              </w:rPr>
            </w:pPr>
            <w:ins w:id="8870" w:author="Nate Bachmeier [AWS-SA]" w:date="2023-02-25T11:26:00Z">
              <w:r w:rsidRPr="00E16572">
                <w:rPr>
                  <w:rFonts w:ascii="Calibri" w:eastAsia="Times New Roman" w:hAnsi="Calibri" w:cs="Calibri"/>
                  <w:b w:val="0"/>
                  <w:bCs w:val="0"/>
                  <w:color w:val="000000"/>
                  <w:sz w:val="22"/>
                  <w:rPrChange w:id="8871" w:author="Nate Bachmeier [AWS-SA]" w:date="2023-02-25T11:29:00Z">
                    <w:rPr>
                      <w:rFonts w:ascii="Calibri" w:eastAsia="Times New Roman" w:hAnsi="Calibri" w:cs="Calibri"/>
                      <w:color w:val="000000"/>
                      <w:sz w:val="22"/>
                    </w:rPr>
                  </w:rPrChange>
                </w:rPr>
                <w:t>wrestling</w:t>
              </w:r>
            </w:ins>
          </w:p>
        </w:tc>
        <w:tc>
          <w:tcPr>
            <w:tcW w:w="960" w:type="dxa"/>
            <w:noWrap/>
            <w:hideMark/>
            <w:tcPrChange w:id="8872" w:author="Nate Bachmeier [AWS-SA]" w:date="2023-02-25T11:26:00Z">
              <w:tcPr>
                <w:tcW w:w="960" w:type="dxa"/>
                <w:tcBorders>
                  <w:top w:val="nil"/>
                  <w:left w:val="nil"/>
                  <w:bottom w:val="nil"/>
                  <w:right w:val="nil"/>
                </w:tcBorders>
                <w:shd w:val="clear" w:color="auto" w:fill="auto"/>
                <w:noWrap/>
                <w:vAlign w:val="bottom"/>
                <w:hideMark/>
              </w:tcPr>
            </w:tcPrChange>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873" w:author="Nate Bachmeier [AWS-SA]" w:date="2023-02-25T11:26:00Z"/>
                <w:rFonts w:ascii="Calibri" w:eastAsia="Times New Roman" w:hAnsi="Calibri" w:cs="Calibri"/>
                <w:color w:val="000000"/>
                <w:sz w:val="22"/>
              </w:rPr>
            </w:pPr>
            <w:ins w:id="8874" w:author="Nate Bachmeier [AWS-SA]" w:date="2023-02-25T11:26:00Z">
              <w:r w:rsidRPr="00E16572">
                <w:rPr>
                  <w:rFonts w:ascii="Calibri" w:eastAsia="Times New Roman" w:hAnsi="Calibri" w:cs="Calibri"/>
                  <w:color w:val="000000"/>
                  <w:sz w:val="22"/>
                </w:rPr>
                <w:t>709</w:t>
              </w:r>
            </w:ins>
          </w:p>
        </w:tc>
      </w:tr>
      <w:tr w:rsidR="00E16572" w:rsidRPr="00E16572" w14:paraId="255052D7" w14:textId="77777777" w:rsidTr="00E16572">
        <w:trPr>
          <w:trHeight w:val="300"/>
          <w:ins w:id="8875" w:author="Nate Bachmeier [AWS-SA]" w:date="2023-02-25T11:26:00Z"/>
          <w:trPrChange w:id="8876"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877" w:author="Nate Bachmeier [AWS-SA]" w:date="2023-02-25T11:26:00Z">
              <w:tcPr>
                <w:tcW w:w="4740" w:type="dxa"/>
                <w:tcBorders>
                  <w:top w:val="nil"/>
                  <w:left w:val="nil"/>
                  <w:bottom w:val="nil"/>
                  <w:right w:val="nil"/>
                </w:tcBorders>
                <w:shd w:val="clear" w:color="auto" w:fill="auto"/>
                <w:noWrap/>
                <w:vAlign w:val="bottom"/>
                <w:hideMark/>
              </w:tcPr>
            </w:tcPrChange>
          </w:tcPr>
          <w:p w14:paraId="479675A6" w14:textId="77777777" w:rsidR="00E16572" w:rsidRPr="00E16572" w:rsidRDefault="00E16572" w:rsidP="00E16572">
            <w:pPr>
              <w:spacing w:line="240" w:lineRule="auto"/>
              <w:ind w:firstLine="0"/>
              <w:rPr>
                <w:ins w:id="8878" w:author="Nate Bachmeier [AWS-SA]" w:date="2023-02-25T11:26:00Z"/>
                <w:rFonts w:ascii="Calibri" w:eastAsia="Times New Roman" w:hAnsi="Calibri" w:cs="Calibri"/>
                <w:b w:val="0"/>
                <w:bCs w:val="0"/>
                <w:color w:val="000000"/>
                <w:sz w:val="22"/>
                <w:rPrChange w:id="8879" w:author="Nate Bachmeier [AWS-SA]" w:date="2023-02-25T11:29:00Z">
                  <w:rPr>
                    <w:ins w:id="8880" w:author="Nate Bachmeier [AWS-SA]" w:date="2023-02-25T11:26:00Z"/>
                    <w:rFonts w:ascii="Calibri" w:eastAsia="Times New Roman" w:hAnsi="Calibri" w:cs="Calibri"/>
                    <w:color w:val="000000"/>
                    <w:sz w:val="22"/>
                  </w:rPr>
                </w:rPrChange>
              </w:rPr>
            </w:pPr>
            <w:ins w:id="8881" w:author="Nate Bachmeier [AWS-SA]" w:date="2023-02-25T11:26:00Z">
              <w:r w:rsidRPr="00E16572">
                <w:rPr>
                  <w:rFonts w:ascii="Calibri" w:eastAsia="Times New Roman" w:hAnsi="Calibri" w:cs="Calibri"/>
                  <w:b w:val="0"/>
                  <w:bCs w:val="0"/>
                  <w:color w:val="000000"/>
                  <w:sz w:val="22"/>
                  <w:rPrChange w:id="8882" w:author="Nate Bachmeier [AWS-SA]" w:date="2023-02-25T11:29:00Z">
                    <w:rPr>
                      <w:rFonts w:ascii="Calibri" w:eastAsia="Times New Roman" w:hAnsi="Calibri" w:cs="Calibri"/>
                      <w:color w:val="000000"/>
                      <w:sz w:val="22"/>
                    </w:rPr>
                  </w:rPrChange>
                </w:rPr>
                <w:t>writing</w:t>
              </w:r>
            </w:ins>
          </w:p>
        </w:tc>
        <w:tc>
          <w:tcPr>
            <w:tcW w:w="960" w:type="dxa"/>
            <w:noWrap/>
            <w:hideMark/>
            <w:tcPrChange w:id="8883" w:author="Nate Bachmeier [AWS-SA]" w:date="2023-02-25T11:26:00Z">
              <w:tcPr>
                <w:tcW w:w="960" w:type="dxa"/>
                <w:tcBorders>
                  <w:top w:val="nil"/>
                  <w:left w:val="nil"/>
                  <w:bottom w:val="nil"/>
                  <w:right w:val="nil"/>
                </w:tcBorders>
                <w:shd w:val="clear" w:color="auto" w:fill="auto"/>
                <w:noWrap/>
                <w:vAlign w:val="bottom"/>
                <w:hideMark/>
              </w:tcPr>
            </w:tcPrChange>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884" w:author="Nate Bachmeier [AWS-SA]" w:date="2023-02-25T11:26:00Z"/>
                <w:rFonts w:ascii="Calibri" w:eastAsia="Times New Roman" w:hAnsi="Calibri" w:cs="Calibri"/>
                <w:color w:val="000000"/>
                <w:sz w:val="22"/>
              </w:rPr>
            </w:pPr>
            <w:ins w:id="8885" w:author="Nate Bachmeier [AWS-SA]" w:date="2023-02-25T11:26:00Z">
              <w:r w:rsidRPr="00E16572">
                <w:rPr>
                  <w:rFonts w:ascii="Calibri" w:eastAsia="Times New Roman" w:hAnsi="Calibri" w:cs="Calibri"/>
                  <w:color w:val="000000"/>
                  <w:sz w:val="22"/>
                </w:rPr>
                <w:t>610</w:t>
              </w:r>
            </w:ins>
          </w:p>
        </w:tc>
      </w:tr>
      <w:tr w:rsidR="00E16572" w:rsidRPr="00E16572" w14:paraId="153D8F80" w14:textId="77777777" w:rsidTr="00E16572">
        <w:trPr>
          <w:cnfStyle w:val="000000100000" w:firstRow="0" w:lastRow="0" w:firstColumn="0" w:lastColumn="0" w:oddVBand="0" w:evenVBand="0" w:oddHBand="1" w:evenHBand="0" w:firstRowFirstColumn="0" w:firstRowLastColumn="0" w:lastRowFirstColumn="0" w:lastRowLastColumn="0"/>
          <w:trHeight w:val="300"/>
          <w:ins w:id="8886" w:author="Nate Bachmeier [AWS-SA]" w:date="2023-02-25T11:26:00Z"/>
          <w:trPrChange w:id="888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888" w:author="Nate Bachmeier [AWS-SA]" w:date="2023-02-25T11:26:00Z">
              <w:tcPr>
                <w:tcW w:w="4740" w:type="dxa"/>
                <w:tcBorders>
                  <w:top w:val="nil"/>
                  <w:left w:val="nil"/>
                  <w:bottom w:val="nil"/>
                  <w:right w:val="nil"/>
                </w:tcBorders>
                <w:shd w:val="clear" w:color="auto" w:fill="auto"/>
                <w:noWrap/>
                <w:vAlign w:val="bottom"/>
                <w:hideMark/>
              </w:tcPr>
            </w:tcPrChange>
          </w:tcPr>
          <w:p w14:paraId="1586CBC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889" w:author="Nate Bachmeier [AWS-SA]" w:date="2023-02-25T11:26:00Z"/>
                <w:rFonts w:ascii="Calibri" w:eastAsia="Times New Roman" w:hAnsi="Calibri" w:cs="Calibri"/>
                <w:b w:val="0"/>
                <w:bCs w:val="0"/>
                <w:color w:val="000000"/>
                <w:sz w:val="22"/>
                <w:rPrChange w:id="8890" w:author="Nate Bachmeier [AWS-SA]" w:date="2023-02-25T11:29:00Z">
                  <w:rPr>
                    <w:ins w:id="8891" w:author="Nate Bachmeier [AWS-SA]" w:date="2023-02-25T11:26:00Z"/>
                    <w:rFonts w:ascii="Calibri" w:eastAsia="Times New Roman" w:hAnsi="Calibri" w:cs="Calibri"/>
                    <w:color w:val="000000"/>
                    <w:sz w:val="22"/>
                  </w:rPr>
                </w:rPrChange>
              </w:rPr>
            </w:pPr>
            <w:ins w:id="8892" w:author="Nate Bachmeier [AWS-SA]" w:date="2023-02-25T11:26:00Z">
              <w:r w:rsidRPr="00E16572">
                <w:rPr>
                  <w:rFonts w:ascii="Calibri" w:eastAsia="Times New Roman" w:hAnsi="Calibri" w:cs="Calibri"/>
                  <w:b w:val="0"/>
                  <w:bCs w:val="0"/>
                  <w:color w:val="000000"/>
                  <w:sz w:val="22"/>
                  <w:rPrChange w:id="8893" w:author="Nate Bachmeier [AWS-SA]" w:date="2023-02-25T11:29:00Z">
                    <w:rPr>
                      <w:rFonts w:ascii="Calibri" w:eastAsia="Times New Roman" w:hAnsi="Calibri" w:cs="Calibri"/>
                      <w:color w:val="000000"/>
                      <w:sz w:val="22"/>
                    </w:rPr>
                  </w:rPrChange>
                </w:rPr>
                <w:t>yarn spinning</w:t>
              </w:r>
            </w:ins>
          </w:p>
        </w:tc>
        <w:tc>
          <w:tcPr>
            <w:tcW w:w="960" w:type="dxa"/>
            <w:noWrap/>
            <w:hideMark/>
            <w:tcPrChange w:id="8894" w:author="Nate Bachmeier [AWS-SA]" w:date="2023-02-25T11:26:00Z">
              <w:tcPr>
                <w:tcW w:w="960" w:type="dxa"/>
                <w:tcBorders>
                  <w:top w:val="nil"/>
                  <w:left w:val="nil"/>
                  <w:bottom w:val="nil"/>
                  <w:right w:val="nil"/>
                </w:tcBorders>
                <w:shd w:val="clear" w:color="auto" w:fill="auto"/>
                <w:noWrap/>
                <w:vAlign w:val="bottom"/>
                <w:hideMark/>
              </w:tcPr>
            </w:tcPrChange>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895" w:author="Nate Bachmeier [AWS-SA]" w:date="2023-02-25T11:26:00Z"/>
                <w:rFonts w:ascii="Calibri" w:eastAsia="Times New Roman" w:hAnsi="Calibri" w:cs="Calibri"/>
                <w:color w:val="000000"/>
                <w:sz w:val="22"/>
              </w:rPr>
            </w:pPr>
            <w:ins w:id="8896" w:author="Nate Bachmeier [AWS-SA]" w:date="2023-02-25T11:26:00Z">
              <w:r w:rsidRPr="00E16572">
                <w:rPr>
                  <w:rFonts w:ascii="Calibri" w:eastAsia="Times New Roman" w:hAnsi="Calibri" w:cs="Calibri"/>
                  <w:color w:val="000000"/>
                  <w:sz w:val="22"/>
                </w:rPr>
                <w:t>658</w:t>
              </w:r>
            </w:ins>
          </w:p>
        </w:tc>
      </w:tr>
      <w:tr w:rsidR="00E16572" w:rsidRPr="00E16572" w14:paraId="1D354225" w14:textId="77777777" w:rsidTr="00E16572">
        <w:trPr>
          <w:trHeight w:val="300"/>
          <w:ins w:id="8897" w:author="Nate Bachmeier [AWS-SA]" w:date="2023-02-25T11:26:00Z"/>
          <w:trPrChange w:id="8898"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899" w:author="Nate Bachmeier [AWS-SA]" w:date="2023-02-25T11:26:00Z">
              <w:tcPr>
                <w:tcW w:w="4740" w:type="dxa"/>
                <w:tcBorders>
                  <w:top w:val="nil"/>
                  <w:left w:val="nil"/>
                  <w:bottom w:val="nil"/>
                  <w:right w:val="nil"/>
                </w:tcBorders>
                <w:shd w:val="clear" w:color="auto" w:fill="auto"/>
                <w:noWrap/>
                <w:vAlign w:val="bottom"/>
                <w:hideMark/>
              </w:tcPr>
            </w:tcPrChange>
          </w:tcPr>
          <w:p w14:paraId="75B6EB9A" w14:textId="77777777" w:rsidR="00E16572" w:rsidRPr="00E16572" w:rsidRDefault="00E16572" w:rsidP="00E16572">
            <w:pPr>
              <w:spacing w:line="240" w:lineRule="auto"/>
              <w:ind w:firstLine="0"/>
              <w:rPr>
                <w:ins w:id="8900" w:author="Nate Bachmeier [AWS-SA]" w:date="2023-02-25T11:26:00Z"/>
                <w:rFonts w:ascii="Calibri" w:eastAsia="Times New Roman" w:hAnsi="Calibri" w:cs="Calibri"/>
                <w:b w:val="0"/>
                <w:bCs w:val="0"/>
                <w:color w:val="000000"/>
                <w:sz w:val="22"/>
                <w:rPrChange w:id="8901" w:author="Nate Bachmeier [AWS-SA]" w:date="2023-02-25T11:29:00Z">
                  <w:rPr>
                    <w:ins w:id="8902" w:author="Nate Bachmeier [AWS-SA]" w:date="2023-02-25T11:26:00Z"/>
                    <w:rFonts w:ascii="Calibri" w:eastAsia="Times New Roman" w:hAnsi="Calibri" w:cs="Calibri"/>
                    <w:color w:val="000000"/>
                    <w:sz w:val="22"/>
                  </w:rPr>
                </w:rPrChange>
              </w:rPr>
            </w:pPr>
            <w:ins w:id="8903" w:author="Nate Bachmeier [AWS-SA]" w:date="2023-02-25T11:26:00Z">
              <w:r w:rsidRPr="00E16572">
                <w:rPr>
                  <w:rFonts w:ascii="Calibri" w:eastAsia="Times New Roman" w:hAnsi="Calibri" w:cs="Calibri"/>
                  <w:b w:val="0"/>
                  <w:bCs w:val="0"/>
                  <w:color w:val="000000"/>
                  <w:sz w:val="22"/>
                  <w:rPrChange w:id="8904" w:author="Nate Bachmeier [AWS-SA]" w:date="2023-02-25T11:29:00Z">
                    <w:rPr>
                      <w:rFonts w:ascii="Calibri" w:eastAsia="Times New Roman" w:hAnsi="Calibri" w:cs="Calibri"/>
                      <w:color w:val="000000"/>
                      <w:sz w:val="22"/>
                    </w:rPr>
                  </w:rPrChange>
                </w:rPr>
                <w:t>yawning</w:t>
              </w:r>
            </w:ins>
          </w:p>
        </w:tc>
        <w:tc>
          <w:tcPr>
            <w:tcW w:w="960" w:type="dxa"/>
            <w:noWrap/>
            <w:hideMark/>
            <w:tcPrChange w:id="8905" w:author="Nate Bachmeier [AWS-SA]" w:date="2023-02-25T11:26:00Z">
              <w:tcPr>
                <w:tcW w:w="960" w:type="dxa"/>
                <w:tcBorders>
                  <w:top w:val="nil"/>
                  <w:left w:val="nil"/>
                  <w:bottom w:val="nil"/>
                  <w:right w:val="nil"/>
                </w:tcBorders>
                <w:shd w:val="clear" w:color="auto" w:fill="auto"/>
                <w:noWrap/>
                <w:vAlign w:val="bottom"/>
                <w:hideMark/>
              </w:tcPr>
            </w:tcPrChange>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906" w:author="Nate Bachmeier [AWS-SA]" w:date="2023-02-25T11:26:00Z"/>
                <w:rFonts w:ascii="Calibri" w:eastAsia="Times New Roman" w:hAnsi="Calibri" w:cs="Calibri"/>
                <w:color w:val="000000"/>
                <w:sz w:val="22"/>
              </w:rPr>
            </w:pPr>
            <w:ins w:id="8907" w:author="Nate Bachmeier [AWS-SA]" w:date="2023-02-25T11:26:00Z">
              <w:r w:rsidRPr="00E16572">
                <w:rPr>
                  <w:rFonts w:ascii="Calibri" w:eastAsia="Times New Roman" w:hAnsi="Calibri" w:cs="Calibri"/>
                  <w:color w:val="000000"/>
                  <w:sz w:val="22"/>
                </w:rPr>
                <w:t>607</w:t>
              </w:r>
            </w:ins>
          </w:p>
        </w:tc>
      </w:tr>
      <w:tr w:rsidR="00E16572" w:rsidRPr="00E16572" w14:paraId="4095A632" w14:textId="77777777" w:rsidTr="00E16572">
        <w:trPr>
          <w:cnfStyle w:val="000000100000" w:firstRow="0" w:lastRow="0" w:firstColumn="0" w:lastColumn="0" w:oddVBand="0" w:evenVBand="0" w:oddHBand="1" w:evenHBand="0" w:firstRowFirstColumn="0" w:firstRowLastColumn="0" w:lastRowFirstColumn="0" w:lastRowLastColumn="0"/>
          <w:trHeight w:val="300"/>
          <w:ins w:id="8908" w:author="Nate Bachmeier [AWS-SA]" w:date="2023-02-25T11:26:00Z"/>
          <w:trPrChange w:id="8909"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910" w:author="Nate Bachmeier [AWS-SA]" w:date="2023-02-25T11:26:00Z">
              <w:tcPr>
                <w:tcW w:w="4740" w:type="dxa"/>
                <w:tcBorders>
                  <w:top w:val="nil"/>
                  <w:left w:val="nil"/>
                  <w:bottom w:val="nil"/>
                  <w:right w:val="nil"/>
                </w:tcBorders>
                <w:shd w:val="clear" w:color="auto" w:fill="auto"/>
                <w:noWrap/>
                <w:vAlign w:val="bottom"/>
                <w:hideMark/>
              </w:tcPr>
            </w:tcPrChange>
          </w:tcPr>
          <w:p w14:paraId="1F3751B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911" w:author="Nate Bachmeier [AWS-SA]" w:date="2023-02-25T11:26:00Z"/>
                <w:rFonts w:ascii="Calibri" w:eastAsia="Times New Roman" w:hAnsi="Calibri" w:cs="Calibri"/>
                <w:b w:val="0"/>
                <w:bCs w:val="0"/>
                <w:color w:val="000000"/>
                <w:sz w:val="22"/>
                <w:rPrChange w:id="8912" w:author="Nate Bachmeier [AWS-SA]" w:date="2023-02-25T11:29:00Z">
                  <w:rPr>
                    <w:ins w:id="8913" w:author="Nate Bachmeier [AWS-SA]" w:date="2023-02-25T11:26:00Z"/>
                    <w:rFonts w:ascii="Calibri" w:eastAsia="Times New Roman" w:hAnsi="Calibri" w:cs="Calibri"/>
                    <w:color w:val="000000"/>
                    <w:sz w:val="22"/>
                  </w:rPr>
                </w:rPrChange>
              </w:rPr>
            </w:pPr>
            <w:ins w:id="8914" w:author="Nate Bachmeier [AWS-SA]" w:date="2023-02-25T11:26:00Z">
              <w:r w:rsidRPr="00E16572">
                <w:rPr>
                  <w:rFonts w:ascii="Calibri" w:eastAsia="Times New Roman" w:hAnsi="Calibri" w:cs="Calibri"/>
                  <w:b w:val="0"/>
                  <w:bCs w:val="0"/>
                  <w:color w:val="000000"/>
                  <w:sz w:val="22"/>
                  <w:rPrChange w:id="8915" w:author="Nate Bachmeier [AWS-SA]" w:date="2023-02-25T11:29:00Z">
                    <w:rPr>
                      <w:rFonts w:ascii="Calibri" w:eastAsia="Times New Roman" w:hAnsi="Calibri" w:cs="Calibri"/>
                      <w:color w:val="000000"/>
                      <w:sz w:val="22"/>
                    </w:rPr>
                  </w:rPrChange>
                </w:rPr>
                <w:t>yoga</w:t>
              </w:r>
            </w:ins>
          </w:p>
        </w:tc>
        <w:tc>
          <w:tcPr>
            <w:tcW w:w="960" w:type="dxa"/>
            <w:noWrap/>
            <w:hideMark/>
            <w:tcPrChange w:id="8916" w:author="Nate Bachmeier [AWS-SA]" w:date="2023-02-25T11:26:00Z">
              <w:tcPr>
                <w:tcW w:w="960" w:type="dxa"/>
                <w:tcBorders>
                  <w:top w:val="nil"/>
                  <w:left w:val="nil"/>
                  <w:bottom w:val="nil"/>
                  <w:right w:val="nil"/>
                </w:tcBorders>
                <w:shd w:val="clear" w:color="auto" w:fill="auto"/>
                <w:noWrap/>
                <w:vAlign w:val="bottom"/>
                <w:hideMark/>
              </w:tcPr>
            </w:tcPrChange>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917" w:author="Nate Bachmeier [AWS-SA]" w:date="2023-02-25T11:26:00Z"/>
                <w:rFonts w:ascii="Calibri" w:eastAsia="Times New Roman" w:hAnsi="Calibri" w:cs="Calibri"/>
                <w:color w:val="000000"/>
                <w:sz w:val="22"/>
              </w:rPr>
            </w:pPr>
            <w:ins w:id="8918" w:author="Nate Bachmeier [AWS-SA]" w:date="2023-02-25T11:26:00Z">
              <w:r w:rsidRPr="00E16572">
                <w:rPr>
                  <w:rFonts w:ascii="Calibri" w:eastAsia="Times New Roman" w:hAnsi="Calibri" w:cs="Calibri"/>
                  <w:color w:val="000000"/>
                  <w:sz w:val="22"/>
                </w:rPr>
                <w:t>471</w:t>
              </w:r>
            </w:ins>
          </w:p>
        </w:tc>
      </w:tr>
      <w:tr w:rsidR="00E16572" w:rsidRPr="00E16572" w14:paraId="483ABC98" w14:textId="77777777" w:rsidTr="00E16572">
        <w:trPr>
          <w:trHeight w:val="300"/>
          <w:ins w:id="8919" w:author="Nate Bachmeier [AWS-SA]" w:date="2023-02-25T11:26:00Z"/>
          <w:trPrChange w:id="8920"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4740" w:type="dxa"/>
            <w:noWrap/>
            <w:hideMark/>
            <w:tcPrChange w:id="8921" w:author="Nate Bachmeier [AWS-SA]" w:date="2023-02-25T11:26:00Z">
              <w:tcPr>
                <w:tcW w:w="4740" w:type="dxa"/>
                <w:tcBorders>
                  <w:top w:val="nil"/>
                  <w:left w:val="nil"/>
                  <w:bottom w:val="nil"/>
                  <w:right w:val="nil"/>
                </w:tcBorders>
                <w:shd w:val="clear" w:color="auto" w:fill="auto"/>
                <w:noWrap/>
                <w:vAlign w:val="bottom"/>
                <w:hideMark/>
              </w:tcPr>
            </w:tcPrChange>
          </w:tcPr>
          <w:p w14:paraId="4815A34E" w14:textId="77777777" w:rsidR="00E16572" w:rsidRPr="00E16572" w:rsidRDefault="00E16572" w:rsidP="00E16572">
            <w:pPr>
              <w:spacing w:line="240" w:lineRule="auto"/>
              <w:ind w:firstLine="0"/>
              <w:rPr>
                <w:ins w:id="8922" w:author="Nate Bachmeier [AWS-SA]" w:date="2023-02-25T11:26:00Z"/>
                <w:rFonts w:ascii="Calibri" w:eastAsia="Times New Roman" w:hAnsi="Calibri" w:cs="Calibri"/>
                <w:b w:val="0"/>
                <w:bCs w:val="0"/>
                <w:color w:val="000000"/>
                <w:sz w:val="22"/>
                <w:rPrChange w:id="8923" w:author="Nate Bachmeier [AWS-SA]" w:date="2023-02-25T11:29:00Z">
                  <w:rPr>
                    <w:ins w:id="8924" w:author="Nate Bachmeier [AWS-SA]" w:date="2023-02-25T11:26:00Z"/>
                    <w:rFonts w:ascii="Calibri" w:eastAsia="Times New Roman" w:hAnsi="Calibri" w:cs="Calibri"/>
                    <w:color w:val="000000"/>
                    <w:sz w:val="22"/>
                  </w:rPr>
                </w:rPrChange>
              </w:rPr>
            </w:pPr>
            <w:proofErr w:type="spellStart"/>
            <w:ins w:id="8925" w:author="Nate Bachmeier [AWS-SA]" w:date="2023-02-25T11:26:00Z">
              <w:r w:rsidRPr="00E16572">
                <w:rPr>
                  <w:rFonts w:ascii="Calibri" w:eastAsia="Times New Roman" w:hAnsi="Calibri" w:cs="Calibri"/>
                  <w:b w:val="0"/>
                  <w:bCs w:val="0"/>
                  <w:color w:val="000000"/>
                  <w:sz w:val="22"/>
                  <w:rPrChange w:id="8926" w:author="Nate Bachmeier [AWS-SA]" w:date="2023-02-25T11:29:00Z">
                    <w:rPr>
                      <w:rFonts w:ascii="Calibri" w:eastAsia="Times New Roman" w:hAnsi="Calibri" w:cs="Calibri"/>
                      <w:color w:val="000000"/>
                      <w:sz w:val="22"/>
                    </w:rPr>
                  </w:rPrChange>
                </w:rPr>
                <w:t>zumba</w:t>
              </w:r>
              <w:proofErr w:type="spellEnd"/>
            </w:ins>
          </w:p>
        </w:tc>
        <w:tc>
          <w:tcPr>
            <w:tcW w:w="960" w:type="dxa"/>
            <w:noWrap/>
            <w:hideMark/>
            <w:tcPrChange w:id="8927" w:author="Nate Bachmeier [AWS-SA]" w:date="2023-02-25T11:26:00Z">
              <w:tcPr>
                <w:tcW w:w="960" w:type="dxa"/>
                <w:tcBorders>
                  <w:top w:val="nil"/>
                  <w:left w:val="nil"/>
                  <w:bottom w:val="nil"/>
                  <w:right w:val="nil"/>
                </w:tcBorders>
                <w:shd w:val="clear" w:color="auto" w:fill="auto"/>
                <w:noWrap/>
                <w:vAlign w:val="bottom"/>
                <w:hideMark/>
              </w:tcPr>
            </w:tcPrChange>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928" w:author="Nate Bachmeier [AWS-SA]" w:date="2023-02-25T11:26:00Z"/>
                <w:rFonts w:ascii="Calibri" w:eastAsia="Times New Roman" w:hAnsi="Calibri" w:cs="Calibri"/>
                <w:color w:val="000000"/>
                <w:sz w:val="22"/>
              </w:rPr>
            </w:pPr>
            <w:ins w:id="8929" w:author="Nate Bachmeier [AWS-SA]" w:date="2023-02-25T11:26:00Z">
              <w:r w:rsidRPr="00E16572">
                <w:rPr>
                  <w:rFonts w:ascii="Calibri" w:eastAsia="Times New Roman" w:hAnsi="Calibri" w:cs="Calibri"/>
                  <w:color w:val="000000"/>
                  <w:sz w:val="22"/>
                </w:rPr>
                <w:t>404</w:t>
              </w:r>
            </w:ins>
          </w:p>
        </w:tc>
      </w:tr>
    </w:tbl>
    <w:p w14:paraId="5C4BF612" w14:textId="77777777" w:rsidR="00E16572" w:rsidRPr="00E16572" w:rsidRDefault="00E16572" w:rsidP="00E16572">
      <w:pPr>
        <w:rPr>
          <w:ins w:id="8930" w:author="Nate Bachmeier [AWS-SA]" w:date="2023-02-11T15:30:00Z"/>
        </w:rPr>
        <w:pPrChange w:id="8931" w:author="Nate Bachmeier [AWS-SA]" w:date="2023-02-25T11:25:00Z">
          <w:pPr>
            <w:ind w:left="720"/>
          </w:pPr>
        </w:pPrChange>
      </w:pPr>
    </w:p>
    <w:p w14:paraId="5BAA55E1" w14:textId="3D542FD1" w:rsidR="00C435F5" w:rsidDel="006514D0" w:rsidRDefault="00C435F5" w:rsidP="00DA5CF7">
      <w:pPr>
        <w:rPr>
          <w:del w:id="8932" w:author="Nate Bachmeier [AWS-SA]" w:date="2023-02-11T15:25:00Z"/>
        </w:rPr>
      </w:pPr>
    </w:p>
    <w:bookmarkStart w:id="8933" w:name="_Toc465328388" w:displacedByCustomXml="next"/>
    <w:bookmarkEnd w:id="8933" w:displacedByCustomXml="next"/>
    <w:bookmarkStart w:id="8934" w:name="_Toc464831651" w:displacedByCustomXml="next"/>
    <w:bookmarkEnd w:id="8934"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8935" w:name="_Toc127014653"/>
          <w:r w:rsidRPr="00FE3EEF">
            <w:rPr>
              <w:b w:val="0"/>
              <w:bCs w:val="0"/>
            </w:rPr>
            <w:lastRenderedPageBreak/>
            <w:t>References</w:t>
          </w:r>
          <w:bookmarkEnd w:id="8935"/>
        </w:p>
        <w:sdt>
          <w:sdtPr>
            <w:rPr>
              <w:rFonts w:cstheme="minorBidi"/>
              <w:szCs w:val="22"/>
            </w:rPr>
            <w:id w:val="-573587230"/>
            <w:bibliography/>
          </w:sdtPr>
          <w:sdtContent>
            <w:p w14:paraId="548998AE" w14:textId="77777777" w:rsidR="00C435F5" w:rsidRDefault="00E72F1F" w:rsidP="00C435F5">
              <w:pPr>
                <w:pStyle w:val="Bibliography"/>
                <w:ind w:left="720" w:hanging="720"/>
                <w:rPr>
                  <w:noProof/>
                </w:rPr>
              </w:pPr>
              <w:r>
                <w:fldChar w:fldCharType="begin"/>
              </w:r>
              <w:r>
                <w:instrText xml:space="preserve"> BIBLIOGRAPHY </w:instrText>
              </w:r>
              <w:r>
                <w:fldChar w:fldCharType="separate"/>
              </w:r>
              <w:r w:rsidR="00C435F5">
                <w:rPr>
                  <w:noProof/>
                </w:rPr>
                <w:t xml:space="preserve">Aguida, M., Ouchani, S., &amp; Benmalek, M. (2020). A review on cyber-physical systems. </w:t>
              </w:r>
              <w:r w:rsidR="00C435F5">
                <w:rPr>
                  <w:i/>
                  <w:iCs/>
                  <w:noProof/>
                </w:rPr>
                <w:t>International Conference on Enabling Technologies</w:t>
              </w:r>
              <w:r w:rsidR="00C435F5">
                <w:rPr>
                  <w:noProof/>
                </w:rPr>
                <w:t xml:space="preserve"> (pp. 275-278). Basque Coast, Bayonne; France: IEEE. doi:https://doi.org/10.1109/WETICE49692.2020.00060</w:t>
              </w:r>
            </w:p>
            <w:p w14:paraId="3DB33D2D" w14:textId="77777777" w:rsidR="00C435F5" w:rsidRDefault="00C435F5" w:rsidP="00C435F5">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203ECBC1" w14:textId="77777777" w:rsidR="00C435F5" w:rsidRDefault="00C435F5" w:rsidP="00C435F5">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41B6DE0" w14:textId="77777777" w:rsidR="00C435F5" w:rsidRDefault="00C435F5" w:rsidP="00C435F5">
              <w:pPr>
                <w:pStyle w:val="Bibliography"/>
                <w:ind w:left="720" w:hanging="720"/>
                <w:rPr>
                  <w:noProof/>
                </w:rPr>
              </w:pPr>
              <w:r>
                <w:rPr>
                  <w:noProof/>
                </w:rPr>
                <w:t xml:space="preserve">Asimov, I. (1942). </w:t>
              </w:r>
              <w:r>
                <w:rPr>
                  <w:i/>
                  <w:iCs/>
                  <w:noProof/>
                </w:rPr>
                <w:t>Runaround.</w:t>
              </w:r>
              <w:r>
                <w:rPr>
                  <w:noProof/>
                </w:rPr>
                <w:t xml:space="preserve"> </w:t>
              </w:r>
            </w:p>
            <w:p w14:paraId="4B52FE25" w14:textId="77777777" w:rsidR="00C435F5" w:rsidRDefault="00C435F5" w:rsidP="00C435F5">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49ECAE21" w14:textId="77777777" w:rsidR="00C435F5" w:rsidRDefault="00C435F5" w:rsidP="00C435F5">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17E0F5EB" w14:textId="77777777" w:rsidR="00C435F5" w:rsidRDefault="00C435F5" w:rsidP="00C435F5">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C46E840" w14:textId="77777777" w:rsidR="00C435F5" w:rsidRDefault="00C435F5" w:rsidP="00C435F5">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3748BBB6" w14:textId="654DDF1C" w:rsidR="00C435F5" w:rsidRDefault="00C435F5" w:rsidP="00C435F5">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7C56147F" w14:textId="77777777" w:rsidR="00C435F5" w:rsidRDefault="00C435F5" w:rsidP="00C435F5">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0D5D551C" w14:textId="77777777" w:rsidR="00C435F5" w:rsidRDefault="00C435F5" w:rsidP="00C435F5">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5096C825" w14:textId="0976CEF8" w:rsidR="00C435F5" w:rsidRDefault="00C435F5" w:rsidP="00C435F5">
              <w:pPr>
                <w:pStyle w:val="Bibliography"/>
                <w:ind w:left="720" w:hanging="720"/>
                <w:rPr>
                  <w:noProof/>
                </w:rPr>
              </w:pPr>
              <w:r>
                <w:rPr>
                  <w:noProof/>
                </w:rPr>
                <w:t xml:space="preserve">Boorugu, R., &amp; Ramesh, G. (2020). A survey on NLP-based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43891D64" w14:textId="77777777" w:rsidR="00C435F5" w:rsidRDefault="00C435F5" w:rsidP="00C435F5">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7E395905" w14:textId="77777777" w:rsidR="00C435F5" w:rsidRDefault="00C435F5" w:rsidP="00C435F5">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791910E5" w14:textId="3C5107D4" w:rsidR="00C435F5" w:rsidRDefault="00C435F5" w:rsidP="00C435F5">
              <w:pPr>
                <w:pStyle w:val="Bibliography"/>
                <w:ind w:left="720" w:hanging="720"/>
                <w:rPr>
                  <w:noProof/>
                </w:rPr>
              </w:pPr>
              <w:r>
                <w:rPr>
                  <w:noProof/>
                </w:rPr>
                <w:t>Buchanan, B. (2005). A very brief history of artific</w:t>
              </w:r>
              <w:r w:rsidR="002141F2">
                <w:rPr>
                  <w:noProof/>
                </w:rPr>
                <w:t>i</w:t>
              </w:r>
              <w:r>
                <w:rPr>
                  <w:noProof/>
                </w:rPr>
                <w:t xml:space="preserve">al intelligence. </w:t>
              </w:r>
              <w:r>
                <w:rPr>
                  <w:i/>
                  <w:iCs/>
                  <w:noProof/>
                </w:rPr>
                <w:t>AI Magazine, 26</w:t>
              </w:r>
              <w:r>
                <w:rPr>
                  <w:noProof/>
                </w:rPr>
                <w:t>(4), 53-60. Retrieved from ttps://search-ebscohost-com.proxy1.ncu.edu/login.aspx?direct=true&amp;db=ofs&amp;AN=501189619&amp;site=eds-live</w:t>
              </w:r>
            </w:p>
            <w:p w14:paraId="51AA199A" w14:textId="77777777" w:rsidR="00C435F5" w:rsidRDefault="00C435F5" w:rsidP="00C435F5">
              <w:pPr>
                <w:pStyle w:val="Bibliography"/>
                <w:ind w:left="720" w:hanging="720"/>
                <w:rPr>
                  <w:noProof/>
                </w:rPr>
              </w:pPr>
              <w:r>
                <w:rPr>
                  <w:noProof/>
                </w:rPr>
                <w:t xml:space="preserve">Burr, V. (2015). </w:t>
              </w:r>
              <w:r>
                <w:rPr>
                  <w:i/>
                  <w:iCs/>
                  <w:noProof/>
                </w:rPr>
                <w:t>Social Constructionism.</w:t>
              </w:r>
              <w:r>
                <w:rPr>
                  <w:noProof/>
                </w:rPr>
                <w:t xml:space="preserve"> Routledge.</w:t>
              </w:r>
            </w:p>
            <w:p w14:paraId="05A4FEE4" w14:textId="77777777" w:rsidR="00C435F5" w:rsidRDefault="00C435F5" w:rsidP="00C435F5">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25D3316B" w14:textId="77777777" w:rsidR="00C435F5" w:rsidRDefault="00C435F5" w:rsidP="00C435F5">
              <w:pPr>
                <w:pStyle w:val="Bibliography"/>
                <w:ind w:left="720" w:hanging="720"/>
                <w:rPr>
                  <w:noProof/>
                </w:rPr>
              </w:pPr>
              <w:r>
                <w:rPr>
                  <w:noProof/>
                </w:rPr>
                <w:t xml:space="preserve">Centers for Disease Control and Prevention. (2020). </w:t>
              </w:r>
              <w:r>
                <w:rPr>
                  <w:i/>
                  <w:iCs/>
                  <w:noProof/>
                </w:rPr>
                <w:t xml:space="preserve">Centers for Disease Control and Prevention, National Center for Injury Prevention and Control. Web-Based Injury </w:t>
              </w:r>
              <w:r>
                <w:rPr>
                  <w:i/>
                  <w:iCs/>
                  <w:noProof/>
                </w:rPr>
                <w:lastRenderedPageBreak/>
                <w:t>Statistics Query and</w:t>
              </w:r>
              <w:r>
                <w:rPr>
                  <w:noProof/>
                </w:rPr>
                <w:t>. Retrieved from Centers for Disease Control and Prevention: http://www.cdc.gov/injury/wisqars</w:t>
              </w:r>
            </w:p>
            <w:p w14:paraId="321B9F60" w14:textId="5B5CEBA1" w:rsidR="00C435F5" w:rsidRDefault="00C435F5" w:rsidP="00C435F5">
              <w:pPr>
                <w:pStyle w:val="Bibliography"/>
                <w:ind w:left="720" w:hanging="720"/>
                <w:rPr>
                  <w:noProof/>
                </w:rPr>
              </w:pPr>
              <w:r>
                <w:rPr>
                  <w:noProof/>
                </w:rPr>
                <w:t xml:space="preserve">Chen, B., &amp; Curtmola, R. (2017). Remote data integrity checking with </w:t>
              </w:r>
              <w:r w:rsidR="002141F2">
                <w:rPr>
                  <w:noProof/>
                </w:rPr>
                <w:t xml:space="preserve">a </w:t>
              </w:r>
              <w:r>
                <w:rPr>
                  <w:noProof/>
                </w:rPr>
                <w:t xml:space="preserve">server-side repair. </w:t>
              </w:r>
              <w:r>
                <w:rPr>
                  <w:i/>
                  <w:iCs/>
                  <w:noProof/>
                </w:rPr>
                <w:t>Journal of Computer Security 25</w:t>
              </w:r>
              <w:r>
                <w:rPr>
                  <w:noProof/>
                </w:rPr>
                <w:t>, 537-584.</w:t>
              </w:r>
            </w:p>
            <w:p w14:paraId="68BE06FB" w14:textId="77777777" w:rsidR="00C435F5" w:rsidRDefault="00C435F5" w:rsidP="00C435F5">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5D1EB49B" w14:textId="77777777" w:rsidR="00C435F5" w:rsidRDefault="00C435F5" w:rsidP="00C435F5">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7E038DF3" w14:textId="18D73996" w:rsidR="00C435F5" w:rsidRDefault="00C435F5" w:rsidP="00C435F5">
              <w:pPr>
                <w:pStyle w:val="Bibliography"/>
                <w:ind w:left="720" w:hanging="720"/>
                <w:rPr>
                  <w:noProof/>
                </w:rPr>
              </w:pPr>
              <w:r>
                <w:rPr>
                  <w:noProof/>
                </w:rPr>
                <w:t xml:space="preserve">Cohen, B. (2013, November 14). </w:t>
              </w:r>
              <w:r>
                <w:rPr>
                  <w:i/>
                  <w:iCs/>
                  <w:noProof/>
                </w:rPr>
                <w:t xml:space="preserve">The </w:t>
              </w:r>
              <w:r w:rsidR="002141F2">
                <w:rPr>
                  <w:i/>
                  <w:iCs/>
                  <w:noProof/>
                </w:rPr>
                <w:t xml:space="preserve">ten </w:t>
              </w:r>
              <w:r>
                <w:rPr>
                  <w:i/>
                  <w:iCs/>
                  <w:noProof/>
                </w:rPr>
                <w:t>smartest cities In North America</w:t>
              </w:r>
              <w:r>
                <w:rPr>
                  <w:noProof/>
                </w:rPr>
                <w:t>. Retrieved from Fast Company: https://www.fastcompany.com/3021592/the-10-smartest-cities-in-north-america</w:t>
              </w:r>
            </w:p>
            <w:p w14:paraId="696995D7" w14:textId="77777777" w:rsidR="00C435F5" w:rsidRDefault="00C435F5" w:rsidP="00C435F5">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12A64EF9" w14:textId="77777777" w:rsidR="00C435F5" w:rsidRDefault="00C435F5" w:rsidP="00C435F5">
              <w:pPr>
                <w:pStyle w:val="Bibliography"/>
                <w:ind w:left="720" w:hanging="720"/>
                <w:rPr>
                  <w:noProof/>
                </w:rPr>
              </w:pPr>
              <w:r>
                <w:rPr>
                  <w:noProof/>
                </w:rPr>
                <w:t xml:space="preserve">Darwin, C. (1859). </w:t>
              </w:r>
              <w:r>
                <w:rPr>
                  <w:i/>
                  <w:iCs/>
                  <w:noProof/>
                </w:rPr>
                <w:t>On the origin of species.</w:t>
              </w:r>
              <w:r>
                <w:rPr>
                  <w:noProof/>
                </w:rPr>
                <w:t xml:space="preserve"> </w:t>
              </w:r>
            </w:p>
            <w:p w14:paraId="11304F39" w14:textId="77777777" w:rsidR="00C435F5" w:rsidRDefault="00C435F5" w:rsidP="00C435F5">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055BE9FE" w14:textId="77777777" w:rsidR="00C435F5" w:rsidRDefault="00C435F5" w:rsidP="00C435F5">
              <w:pPr>
                <w:pStyle w:val="Bibliography"/>
                <w:ind w:left="720" w:hanging="720"/>
                <w:rPr>
                  <w:noProof/>
                </w:rPr>
              </w:pPr>
              <w:r>
                <w:rPr>
                  <w:noProof/>
                </w:rPr>
                <w:t xml:space="preserve">Denis, D. (2015). </w:t>
              </w:r>
              <w:r>
                <w:rPr>
                  <w:i/>
                  <w:iCs/>
                  <w:noProof/>
                </w:rPr>
                <w:t>Applied Univariate, Bivariate, and Multivariate Statistics</w:t>
              </w:r>
              <w:r>
                <w:rPr>
                  <w:noProof/>
                </w:rPr>
                <w:t xml:space="preserve"> (1st ed.). John Wiley &amp; Sons, Incorporated.</w:t>
              </w:r>
            </w:p>
            <w:p w14:paraId="322C762A" w14:textId="1C6E7684" w:rsidR="00C435F5" w:rsidRDefault="00C435F5" w:rsidP="00C435F5">
              <w:pPr>
                <w:pStyle w:val="Bibliography"/>
                <w:ind w:left="720" w:hanging="720"/>
                <w:rPr>
                  <w:noProof/>
                </w:rPr>
              </w:pPr>
              <w:r>
                <w:rPr>
                  <w:noProof/>
                </w:rPr>
                <w:t>Dickson, A., Emad, H., &amp; Adu-Agyum, J. (2018). Theo</w:t>
              </w:r>
              <w:r w:rsidR="002141F2">
                <w:rPr>
                  <w:noProof/>
                </w:rPr>
                <w:t>r</w:t>
              </w:r>
              <w:r>
                <w:rPr>
                  <w:noProof/>
                </w:rPr>
                <w:t xml:space="preserve">etical and conceptual framework: mandatory ingredients of quality research. </w:t>
              </w:r>
              <w:r>
                <w:rPr>
                  <w:i/>
                  <w:iCs/>
                  <w:noProof/>
                </w:rPr>
                <w:t xml:space="preserve">International Journal of Scientific Research, </w:t>
              </w:r>
              <w:r>
                <w:rPr>
                  <w:i/>
                  <w:iCs/>
                  <w:noProof/>
                </w:rPr>
                <w:lastRenderedPageBreak/>
                <w:t>7</w:t>
              </w:r>
              <w:r>
                <w:rPr>
                  <w:noProof/>
                </w:rPr>
                <w:t>, 438-441. Retrieved from https://www.researchgate.net/publication/322204158_THEORETICAL_AND_CONCEPTUAL_FRAMEWORK_MANDATORY_INGREDIENTS_OF_A_QUALITY_RESEARCH</w:t>
              </w:r>
            </w:p>
            <w:p w14:paraId="6EBDE845" w14:textId="77777777" w:rsidR="00C435F5" w:rsidRDefault="00C435F5" w:rsidP="00C435F5">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0684960E" w14:textId="77777777" w:rsidR="00C435F5" w:rsidRDefault="00C435F5" w:rsidP="00C435F5">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277D5BA6" w14:textId="77777777" w:rsidR="00C435F5" w:rsidRDefault="00C435F5" w:rsidP="00C435F5">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0F31AA80" w14:textId="77777777" w:rsidR="00C435F5" w:rsidRDefault="00C435F5" w:rsidP="00C435F5">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7F66B701" w14:textId="77777777" w:rsidR="00C435F5" w:rsidRDefault="00C435F5" w:rsidP="00C435F5">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22879EA5" w14:textId="77777777" w:rsidR="00C435F5" w:rsidRDefault="00C435F5" w:rsidP="00C435F5">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47DDEE64" w14:textId="77777777" w:rsidR="00C435F5" w:rsidRDefault="00C435F5" w:rsidP="00C435F5">
              <w:pPr>
                <w:pStyle w:val="Bibliography"/>
                <w:ind w:left="720" w:hanging="720"/>
                <w:rPr>
                  <w:noProof/>
                </w:rPr>
              </w:pPr>
              <w:r>
                <w:rPr>
                  <w:noProof/>
                </w:rPr>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280F52FD" w14:textId="13C8F2A2" w:rsidR="00C435F5" w:rsidRDefault="00C435F5" w:rsidP="00C435F5">
              <w:pPr>
                <w:pStyle w:val="Bibliography"/>
                <w:ind w:left="720" w:hanging="720"/>
                <w:rPr>
                  <w:noProof/>
                </w:rPr>
              </w:pPr>
              <w:r>
                <w:rPr>
                  <w:noProof/>
                </w:rPr>
                <w:lastRenderedPageBreak/>
                <w:t xml:space="preserve">Fu, Z. (2019). An introduction of deep </w:t>
              </w:r>
              <w:r w:rsidR="002141F2">
                <w:rPr>
                  <w:noProof/>
                </w:rPr>
                <w:t>learning-</w:t>
              </w:r>
              <w:r>
                <w:rPr>
                  <w:noProof/>
                </w:rPr>
                <w:t xml:space="preserve">based word representation applied to natural language processing. </w:t>
              </w:r>
              <w:r>
                <w:rPr>
                  <w:i/>
                  <w:iCs/>
                  <w:noProof/>
                </w:rPr>
                <w:t>International Conference on Machine Learning, Big Data</w:t>
              </w:r>
              <w:r w:rsidR="002141F2">
                <w:rPr>
                  <w:i/>
                  <w:iCs/>
                  <w:noProof/>
                </w:rPr>
                <w:t>,</w:t>
              </w:r>
              <w:r>
                <w:rPr>
                  <w:i/>
                  <w:iCs/>
                  <w:noProof/>
                </w:rPr>
                <w:t xml:space="preserve"> and Business Intelligence</w:t>
              </w:r>
              <w:r>
                <w:rPr>
                  <w:noProof/>
                </w:rPr>
                <w:t>, (pp. 92-104). doi:https://doi-org.proxy1.ncu.edu/10.1109/MLBDBI48998.2019.00025</w:t>
              </w:r>
            </w:p>
            <w:p w14:paraId="6EEF7386" w14:textId="77777777" w:rsidR="00C435F5" w:rsidRDefault="00C435F5" w:rsidP="00C435F5">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732FBDAF" w14:textId="77777777" w:rsidR="00C435F5" w:rsidRDefault="00C435F5" w:rsidP="00C435F5">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098CD2E5" w14:textId="6FC1365A" w:rsidR="00C435F5" w:rsidRDefault="00C435F5" w:rsidP="00C435F5">
              <w:pPr>
                <w:pStyle w:val="Bibliography"/>
                <w:ind w:left="720" w:hanging="720"/>
                <w:rPr>
                  <w:noProof/>
                </w:rPr>
              </w:pPr>
              <w:r>
                <w:rPr>
                  <w:noProof/>
                </w:rPr>
                <w:t xml:space="preserve">Gergen, K. (2010). </w:t>
              </w:r>
              <w:r>
                <w:rPr>
                  <w:i/>
                  <w:iCs/>
                  <w:noProof/>
                </w:rPr>
                <w:t>Social Constructionist Ideas, Theory</w:t>
              </w:r>
              <w:r w:rsidR="002141F2">
                <w:rPr>
                  <w:i/>
                  <w:iCs/>
                  <w:noProof/>
                </w:rPr>
                <w:t>,</w:t>
              </w:r>
              <w:r>
                <w:rPr>
                  <w:i/>
                  <w:iCs/>
                  <w:noProof/>
                </w:rPr>
                <w:t xml:space="preserve"> and Practice</w:t>
              </w:r>
              <w:r>
                <w:rPr>
                  <w:noProof/>
                </w:rPr>
                <w:t>. (The Taos Institute) Retrieved from Vimeo: https://vimeo.com/15676699</w:t>
              </w:r>
            </w:p>
            <w:p w14:paraId="7A835974" w14:textId="64A44CBD" w:rsidR="00C435F5" w:rsidRDefault="00C435F5" w:rsidP="00C435F5">
              <w:pPr>
                <w:pStyle w:val="Bibliography"/>
                <w:ind w:left="720" w:hanging="720"/>
                <w:rPr>
                  <w:noProof/>
                </w:rPr>
              </w:pPr>
              <w:r>
                <w:rPr>
                  <w:noProof/>
                </w:rPr>
                <w:t xml:space="preserve">Gorgulu, Y., &amp; Tasdelen, K. (2020). </w:t>
              </w:r>
              <w:r w:rsidR="002141F2">
                <w:rPr>
                  <w:noProof/>
                </w:rPr>
                <w:t xml:space="preserve">Human </w:t>
              </w:r>
              <w:r>
                <w:rPr>
                  <w:noProof/>
                </w:rPr>
                <w:t xml:space="preserve">activity </w:t>
              </w:r>
              <w:r w:rsidR="002141F2">
                <w:rPr>
                  <w:noProof/>
                </w:rPr>
                <w:t xml:space="preserve">recognition </w:t>
              </w:r>
              <w:r>
                <w:rPr>
                  <w:noProof/>
                </w:rPr>
                <w:t xml:space="preserve">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1C0BB52C" w14:textId="77777777" w:rsidR="00C435F5" w:rsidRDefault="00C435F5" w:rsidP="00C435F5">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0832208B" w14:textId="77777777" w:rsidR="00C435F5" w:rsidRDefault="00C435F5" w:rsidP="00C435F5">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061739E2" w14:textId="77777777" w:rsidR="00C435F5" w:rsidRDefault="00C435F5" w:rsidP="00C435F5">
              <w:pPr>
                <w:pStyle w:val="Bibliography"/>
                <w:ind w:left="720" w:hanging="720"/>
                <w:rPr>
                  <w:noProof/>
                </w:rPr>
              </w:pPr>
              <w:r>
                <w:rPr>
                  <w:noProof/>
                </w:rPr>
                <w:t xml:space="preserve">Hornberg, A. (2017). </w:t>
              </w:r>
              <w:r>
                <w:rPr>
                  <w:i/>
                  <w:iCs/>
                  <w:noProof/>
                </w:rPr>
                <w:t>Handbook of machine and computer vision.</w:t>
              </w:r>
              <w:r>
                <w:rPr>
                  <w:noProof/>
                </w:rPr>
                <w:t xml:space="preserve"> John Wiley &amp; Sons, Incorporated.</w:t>
              </w:r>
            </w:p>
            <w:p w14:paraId="44144E38" w14:textId="77777777" w:rsidR="00C435F5" w:rsidRDefault="00C435F5" w:rsidP="00C435F5">
              <w:pPr>
                <w:pStyle w:val="Bibliography"/>
                <w:ind w:left="720" w:hanging="720"/>
                <w:rPr>
                  <w:noProof/>
                </w:rPr>
              </w:pPr>
              <w:r>
                <w:rPr>
                  <w:noProof/>
                </w:rPr>
                <w:lastRenderedPageBreak/>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5A09A03F" w14:textId="77777777" w:rsidR="00C435F5" w:rsidRDefault="00C435F5" w:rsidP="00C435F5">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3E556BED" w14:textId="77777777" w:rsidR="00C435F5" w:rsidRDefault="00C435F5" w:rsidP="00C435F5">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6E1A312C" w14:textId="0E20E4D3" w:rsidR="00C435F5" w:rsidRDefault="00C435F5" w:rsidP="00C435F5">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w:t>
              </w:r>
              <w:r>
                <w:rPr>
                  <w:noProof/>
                </w:rPr>
                <w:t xml:space="preserve"> Oxford University Press.</w:t>
              </w:r>
            </w:p>
            <w:p w14:paraId="7DDD4929" w14:textId="77777777" w:rsidR="00C435F5" w:rsidRDefault="00C435F5" w:rsidP="00C435F5">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2D4CA48E" w14:textId="77777777" w:rsidR="00C435F5" w:rsidRDefault="00C435F5" w:rsidP="00C435F5">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70519C65" w14:textId="77777777" w:rsidR="00C435F5" w:rsidRDefault="00C435F5" w:rsidP="00C435F5">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05E9D378" w14:textId="77777777" w:rsidR="00C435F5" w:rsidRDefault="00C435F5" w:rsidP="00C435F5">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766250F9" w14:textId="77777777" w:rsidR="00C435F5" w:rsidRDefault="00C435F5" w:rsidP="00C435F5">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34C94B02" w14:textId="77777777" w:rsidR="00C435F5" w:rsidRDefault="00C435F5" w:rsidP="00C435F5">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294F4A98" w14:textId="77777777" w:rsidR="00C435F5" w:rsidRDefault="00C435F5" w:rsidP="00C435F5">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61ED6BE7" w14:textId="77777777" w:rsidR="00C435F5" w:rsidRDefault="00C435F5" w:rsidP="00C435F5">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6C517015" w14:textId="77777777" w:rsidR="00C435F5" w:rsidRDefault="00C435F5" w:rsidP="00C435F5">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0B45B671" w14:textId="77777777" w:rsidR="00C435F5" w:rsidRDefault="00C435F5" w:rsidP="00C435F5">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0C74B43E" w14:textId="77777777" w:rsidR="00C435F5" w:rsidRDefault="00C435F5" w:rsidP="00C435F5">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743361EC" w14:textId="59BE8EEA" w:rsidR="00C435F5" w:rsidRDefault="00C435F5" w:rsidP="00C435F5">
              <w:pPr>
                <w:pStyle w:val="Bibliography"/>
                <w:ind w:left="720" w:hanging="720"/>
                <w:rPr>
                  <w:noProof/>
                </w:rPr>
              </w:pPr>
              <w:r>
                <w:rPr>
                  <w:noProof/>
                </w:rPr>
                <w:t>Lukac, D., Milic, M., &amp; Nikolic, J. (2018). From artificial intelligence to augmented age</w:t>
              </w:r>
              <w:r w:rsidR="002141F2">
                <w:rPr>
                  <w:noProof/>
                </w:rPr>
                <w:t>,</w:t>
              </w:r>
              <w:r>
                <w:rPr>
                  <w:noProof/>
                </w:rPr>
                <w:t xml:space="preserve"> an overview. </w:t>
              </w:r>
              <w:r>
                <w:rPr>
                  <w:i/>
                  <w:iCs/>
                  <w:noProof/>
                </w:rPr>
                <w:t>Zooming Innovation in Consumer Technologies Conference</w:t>
              </w:r>
              <w:r>
                <w:rPr>
                  <w:noProof/>
                </w:rPr>
                <w:t>, (pp. 100-103). doi:https://doi-org.proxy1.ncu.edu/10.1109/ZINC.2018.8448793</w:t>
              </w:r>
            </w:p>
            <w:p w14:paraId="72408BCC" w14:textId="77777777" w:rsidR="00C435F5" w:rsidRDefault="00C435F5" w:rsidP="00C435F5">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3140150F" w14:textId="77777777" w:rsidR="00C435F5" w:rsidRDefault="00C435F5" w:rsidP="00C435F5">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0274B559" w14:textId="77777777" w:rsidR="00C435F5" w:rsidRDefault="00C435F5" w:rsidP="00C435F5">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25DC317" w14:textId="77777777" w:rsidR="00C435F5" w:rsidRDefault="00C435F5" w:rsidP="00C435F5">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72122631" w14:textId="77777777" w:rsidR="00C435F5" w:rsidRDefault="00C435F5" w:rsidP="00C435F5">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3D5018AB" w14:textId="77777777" w:rsidR="00C435F5" w:rsidRDefault="00C435F5" w:rsidP="00C435F5">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44CF1D21" w14:textId="77777777" w:rsidR="00C435F5" w:rsidRDefault="00C435F5" w:rsidP="00C435F5">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589D5FFE" w14:textId="77777777" w:rsidR="00C435F5" w:rsidRDefault="00C435F5" w:rsidP="00C435F5">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2878676B" w14:textId="0568AED2" w:rsidR="00C435F5" w:rsidRDefault="00C435F5" w:rsidP="00C435F5">
              <w:pPr>
                <w:pStyle w:val="Bibliography"/>
                <w:ind w:left="720" w:hanging="720"/>
                <w:rPr>
                  <w:noProof/>
                </w:rPr>
              </w:pPr>
              <w:r>
                <w:rPr>
                  <w:noProof/>
                </w:rPr>
                <w:t xml:space="preserve">Owen, C. (2017, November 8). </w:t>
              </w:r>
              <w:r>
                <w:rPr>
                  <w:i/>
                  <w:iCs/>
                  <w:noProof/>
                </w:rPr>
                <w:t>A Theor</w:t>
              </w:r>
              <w:r w:rsidR="002141F2">
                <w:rPr>
                  <w:i/>
                  <w:iCs/>
                  <w:noProof/>
                </w:rPr>
                <w:t>et</w:t>
              </w:r>
              <w:r>
                <w:rPr>
                  <w:i/>
                  <w:iCs/>
                  <w:noProof/>
                </w:rPr>
                <w:t>ical Hands-on introduction to Fouc</w:t>
              </w:r>
              <w:r w:rsidR="002141F2">
                <w:rPr>
                  <w:i/>
                  <w:iCs/>
                  <w:noProof/>
                </w:rPr>
                <w:t>a</w:t>
              </w:r>
              <w:r>
                <w:rPr>
                  <w:i/>
                  <w:iCs/>
                  <w:noProof/>
                </w:rPr>
                <w:t>uldian Discourse Analysis</w:t>
              </w:r>
              <w:r>
                <w:rPr>
                  <w:noProof/>
                </w:rPr>
                <w:t>. Retrieved from YouTube: https://www.youtube.com/watch?v=6I6b3ePAZ5M</w:t>
              </w:r>
            </w:p>
            <w:p w14:paraId="2E244D0A" w14:textId="77777777" w:rsidR="00C435F5" w:rsidRDefault="00C435F5" w:rsidP="00C435F5">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41AC31F4" w14:textId="77777777" w:rsidR="00C435F5" w:rsidRDefault="00C435F5" w:rsidP="00C435F5">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060535C3" w14:textId="77777777" w:rsidR="00C435F5" w:rsidRDefault="00C435F5" w:rsidP="00C435F5">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10EC1E55" w14:textId="1EF7374A" w:rsidR="00C435F5" w:rsidRDefault="00C435F5" w:rsidP="00C435F5">
              <w:pPr>
                <w:pStyle w:val="Bibliography"/>
                <w:ind w:left="720" w:hanging="720"/>
                <w:rPr>
                  <w:noProof/>
                </w:rPr>
              </w:pPr>
              <w:r>
                <w:rPr>
                  <w:noProof/>
                </w:rPr>
                <w:t xml:space="preserve">Phua, K. H. (2021). Aging in Asia: beyond the Astana declaration towards financing long-term care for all. </w:t>
              </w:r>
              <w:r>
                <w:rPr>
                  <w:i/>
                  <w:iCs/>
                  <w:noProof/>
                </w:rPr>
                <w:t>International Journal of Health Policy and Management, 10</w:t>
              </w:r>
              <w:r>
                <w:rPr>
                  <w:noProof/>
                </w:rPr>
                <w:t>(1), 32-36. doi:https://doi.org/10.34172/ijhpm.2020.15</w:t>
              </w:r>
            </w:p>
            <w:p w14:paraId="4D5467F6" w14:textId="77777777" w:rsidR="00C435F5" w:rsidRDefault="00C435F5" w:rsidP="00C435F5">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(4), 206-234. Retrieved from https://search.ebscohost.com/login.aspx?direct=true&amp;AuthType=ip,shib&amp;db=bth&amp;AN=95116694&amp;site=eds-live</w:t>
              </w:r>
            </w:p>
            <w:p w14:paraId="3A253457" w14:textId="77777777" w:rsidR="00C435F5" w:rsidRDefault="00C435F5" w:rsidP="00C435F5">
              <w:pPr>
                <w:pStyle w:val="Bibliography"/>
                <w:ind w:left="720" w:hanging="720"/>
                <w:rPr>
                  <w:noProof/>
                </w:rPr>
              </w:pPr>
              <w:r>
                <w:rPr>
                  <w:noProof/>
                </w:rPr>
                <w:lastRenderedPageBreak/>
                <w:t xml:space="preserve">Qiu, L., Wang, Y., &amp; Rubin, J. (2018). Analyzing the Analyzers: FlowDroid/IccTA, AmanDroid, and. </w:t>
              </w:r>
              <w:r>
                <w:rPr>
                  <w:i/>
                  <w:iCs/>
                  <w:noProof/>
                </w:rPr>
                <w:t>ISSTA’18, July 16–21, 2018, Amsterdam, Netherlands</w:t>
              </w:r>
              <w:r>
                <w:rPr>
                  <w:noProof/>
                </w:rPr>
                <w:t>.</w:t>
              </w:r>
            </w:p>
            <w:p w14:paraId="4055BDA1" w14:textId="77777777" w:rsidR="00C435F5" w:rsidRDefault="00C435F5" w:rsidP="00C435F5">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3458A307" w14:textId="77777777" w:rsidR="00C435F5" w:rsidRDefault="00C435F5" w:rsidP="00C435F5">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47731FB4" w14:textId="77777777" w:rsidR="00C435F5" w:rsidRDefault="00C435F5" w:rsidP="00C435F5">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26942644" w14:textId="77777777" w:rsidR="00C435F5" w:rsidRDefault="00C435F5" w:rsidP="00C435F5">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1C8CCB6F" w14:textId="77777777" w:rsidR="00C435F5" w:rsidRDefault="00C435F5" w:rsidP="00C435F5">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606514CC" w14:textId="77777777" w:rsidR="00C435F5" w:rsidRDefault="00C435F5" w:rsidP="00C435F5">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20DBCE26" w14:textId="77777777" w:rsidR="00C435F5" w:rsidRDefault="00C435F5" w:rsidP="00C435F5">
              <w:pPr>
                <w:pStyle w:val="Bibliography"/>
                <w:ind w:left="720" w:hanging="720"/>
                <w:rPr>
                  <w:noProof/>
                </w:rPr>
              </w:pPr>
              <w:r>
                <w:rPr>
                  <w:noProof/>
                </w:rPr>
                <w:t xml:space="preserve">Sonmez et al. (2018). Anomaly Detection Using Data Mining Methods in IT Systems: A Decision Support Application. </w:t>
              </w:r>
              <w:r>
                <w:rPr>
                  <w:i/>
                  <w:iCs/>
                  <w:noProof/>
                </w:rPr>
                <w:t>Sakarya University Journal of Science, 22(4)</w:t>
              </w:r>
              <w:r>
                <w:rPr>
                  <w:noProof/>
                </w:rPr>
                <w:t>, 1109-1123.</w:t>
              </w:r>
            </w:p>
            <w:p w14:paraId="2B803AD5" w14:textId="77777777" w:rsidR="00C435F5" w:rsidRDefault="00C435F5" w:rsidP="00C435F5">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715DCB9A" w14:textId="77777777" w:rsidR="00C435F5" w:rsidRDefault="00C435F5" w:rsidP="00C435F5">
              <w:pPr>
                <w:pStyle w:val="Bibliography"/>
                <w:ind w:left="720" w:hanging="720"/>
                <w:rPr>
                  <w:noProof/>
                </w:rPr>
              </w:pPr>
              <w:r>
                <w:rPr>
                  <w:noProof/>
                </w:rPr>
                <w:lastRenderedPageBreak/>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3658C510" w14:textId="77777777" w:rsidR="00C435F5" w:rsidRDefault="00C435F5" w:rsidP="00C435F5">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068CC2DE" w14:textId="77777777" w:rsidR="00C435F5" w:rsidRDefault="00C435F5" w:rsidP="00C435F5">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611C8022" w14:textId="77777777" w:rsidR="00C435F5" w:rsidRDefault="00C435F5" w:rsidP="00C435F5">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1D6C8F1E" w14:textId="77777777" w:rsidR="00C435F5" w:rsidRDefault="00C435F5" w:rsidP="00C435F5">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68BB218D" w14:textId="436B2458" w:rsidR="00C435F5" w:rsidRDefault="00C435F5" w:rsidP="00C435F5">
              <w:pPr>
                <w:pStyle w:val="Bibliography"/>
                <w:ind w:left="720" w:hanging="720"/>
                <w:rPr>
                  <w:noProof/>
                </w:rPr>
              </w:pPr>
              <w:r>
                <w:rPr>
                  <w:noProof/>
                </w:rPr>
                <w:t>Upchurch, M. (2018). Robots and AI at work: the pro</w:t>
              </w:r>
              <w:r w:rsidR="002141F2">
                <w:rPr>
                  <w:noProof/>
                </w:rPr>
                <w:t>s</w:t>
              </w:r>
              <w:r>
                <w:rPr>
                  <w:noProof/>
                </w:rPr>
                <w:t xml:space="preserve">pects for singularity. </w:t>
              </w:r>
              <w:r>
                <w:rPr>
                  <w:i/>
                  <w:iCs/>
                  <w:noProof/>
                </w:rPr>
                <w:t>New Technology, 33</w:t>
              </w:r>
              <w:r>
                <w:rPr>
                  <w:noProof/>
                </w:rPr>
                <w:t>(3), 205-218. doi:10.1111/ntwe.12124</w:t>
              </w:r>
            </w:p>
            <w:p w14:paraId="6E030C24" w14:textId="77777777" w:rsidR="00C435F5" w:rsidRDefault="00C435F5" w:rsidP="00C435F5">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05F5ACD4" w14:textId="77777777" w:rsidR="00C435F5" w:rsidRDefault="00C435F5" w:rsidP="00C435F5">
              <w:pPr>
                <w:pStyle w:val="Bibliography"/>
                <w:ind w:left="720" w:hanging="720"/>
                <w:rPr>
                  <w:noProof/>
                </w:rPr>
              </w:pPr>
              <w:r>
                <w:rPr>
                  <w:noProof/>
                </w:rPr>
                <w:t xml:space="preserve">Vosshall, P. (2018, November 27). </w:t>
              </w:r>
              <w:r>
                <w:rPr>
                  <w:i/>
                  <w:iCs/>
                  <w:noProof/>
                </w:rPr>
                <w:t>How AWS Minimizes the Blast Radius of Failures</w:t>
              </w:r>
              <w:r>
                <w:rPr>
                  <w:noProof/>
                </w:rPr>
                <w:t>. Retrieved from YouTube: https://youtu.be/swQbA4zub20</w:t>
              </w:r>
            </w:p>
            <w:p w14:paraId="3CF3FC49" w14:textId="77777777" w:rsidR="00C435F5" w:rsidRDefault="00C435F5" w:rsidP="00C435F5">
              <w:pPr>
                <w:pStyle w:val="Bibliography"/>
                <w:ind w:left="720" w:hanging="720"/>
                <w:rPr>
                  <w:noProof/>
                </w:rPr>
              </w:pPr>
              <w:r>
                <w:rPr>
                  <w:noProof/>
                </w:rPr>
                <w:lastRenderedPageBreak/>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772249FE" w14:textId="77777777" w:rsidR="00C435F5" w:rsidRDefault="00C435F5" w:rsidP="00C435F5">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97D8E6E" w14:textId="77777777" w:rsidR="00C435F5" w:rsidRDefault="00C435F5" w:rsidP="00C435F5">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60CE0739" w14:textId="77777777" w:rsidR="00C435F5" w:rsidRDefault="00C435F5" w:rsidP="00C435F5">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1F510B49" w14:textId="5AC47CF3" w:rsidR="00E72F1F" w:rsidRDefault="00E72F1F" w:rsidP="00C435F5">
              <w:r>
                <w:rPr>
                  <w:b/>
                  <w:bCs/>
                  <w:noProof/>
                </w:rPr>
                <w:fldChar w:fldCharType="end"/>
              </w:r>
            </w:p>
          </w:sdtContent>
        </w:sdt>
      </w:sdtContent>
    </w:sdt>
    <w:bookmarkStart w:id="8936" w:name="_Toc231285448" w:displacedByCustomXml="prev"/>
    <w:bookmarkEnd w:id="8936"/>
    <w:p w14:paraId="765F17F1" w14:textId="77777777" w:rsidR="00887A22" w:rsidRPr="00887A22" w:rsidRDefault="00887A22" w:rsidP="00DA5CF7"/>
    <w:sectPr w:rsidR="00887A22" w:rsidRPr="00887A22" w:rsidSect="00887A22">
      <w:headerReference w:type="default" r:id="rId59"/>
      <w:footerReference w:type="default" r:id="rId60"/>
      <w:headerReference w:type="first" r:id="rId61"/>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FC8351" w14:textId="77777777" w:rsidR="00456425" w:rsidRDefault="00456425" w:rsidP="00DA5CF7">
      <w:r>
        <w:separator/>
      </w:r>
    </w:p>
  </w:endnote>
  <w:endnote w:type="continuationSeparator" w:id="0">
    <w:p w14:paraId="6AC79382" w14:textId="77777777" w:rsidR="00456425" w:rsidRDefault="00456425" w:rsidP="00DA5CF7">
      <w:r>
        <w:continuationSeparator/>
      </w:r>
    </w:p>
  </w:endnote>
  <w:endnote w:type="continuationNotice" w:id="1">
    <w:p w14:paraId="2065EA2A" w14:textId="77777777" w:rsidR="00456425" w:rsidRDefault="00456425"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D5A5AA9" w:rsidR="004B1C1F" w:rsidRDefault="004B1C1F" w:rsidP="00DA5CF7">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4B1C1F" w:rsidRDefault="004B1C1F" w:rsidP="00DA5CF7">
    <w:pPr>
      <w:pStyle w:val="Footer"/>
    </w:pPr>
  </w:p>
  <w:p w14:paraId="07AF2958" w14:textId="05FC8071" w:rsidR="004B1C1F" w:rsidRDefault="004B1C1F"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4B1C1F" w:rsidRDefault="004B1C1F" w:rsidP="00DA5CF7">
    <w:pPr>
      <w:pStyle w:val="Footer"/>
    </w:pPr>
  </w:p>
  <w:p w14:paraId="31C8F4D5" w14:textId="77777777" w:rsidR="004B1C1F" w:rsidRDefault="004B1C1F"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B628BC" w14:textId="77777777" w:rsidR="00456425" w:rsidRDefault="00456425" w:rsidP="00DA5CF7">
      <w:r>
        <w:separator/>
      </w:r>
    </w:p>
  </w:footnote>
  <w:footnote w:type="continuationSeparator" w:id="0">
    <w:p w14:paraId="7EE360F4" w14:textId="77777777" w:rsidR="00456425" w:rsidRDefault="00456425" w:rsidP="00DA5CF7">
      <w:r>
        <w:continuationSeparator/>
      </w:r>
    </w:p>
  </w:footnote>
  <w:footnote w:type="continuationNotice" w:id="1">
    <w:p w14:paraId="72F282DF" w14:textId="77777777" w:rsidR="00456425" w:rsidRDefault="00456425"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E81C2" w14:textId="77777777" w:rsidR="004B1C1F" w:rsidRDefault="004B1C1F" w:rsidP="00DA5C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4B1C1F" w:rsidRPr="00A82120" w:rsidRDefault="004B1C1F" w:rsidP="00DA5CF7">
        <w:pPr>
          <w:pStyle w:val="Header"/>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4B1C1F" w:rsidRDefault="004B1C1F" w:rsidP="00DA5CF7">
    <w:pPr>
      <w:pStyle w:val="Header"/>
    </w:pPr>
  </w:p>
  <w:p w14:paraId="5D13FE69" w14:textId="77777777" w:rsidR="004B1C1F" w:rsidRDefault="004B1C1F"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6005976">
    <w:abstractNumId w:val="2"/>
  </w:num>
  <w:num w:numId="2" w16cid:durableId="1772968666">
    <w:abstractNumId w:val="0"/>
  </w:num>
  <w:num w:numId="3" w16cid:durableId="2033605643">
    <w:abstractNumId w:val="5"/>
  </w:num>
  <w:num w:numId="4" w16cid:durableId="2126073507">
    <w:abstractNumId w:val="1"/>
  </w:num>
  <w:num w:numId="5" w16cid:durableId="430664872">
    <w:abstractNumId w:val="4"/>
  </w:num>
  <w:num w:numId="6" w16cid:durableId="1348141757">
    <w:abstractNumId w:val="6"/>
  </w:num>
  <w:num w:numId="7" w16cid:durableId="1018969773">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e Bachmeier [AWS-SA]">
    <w15:presenceInfo w15:providerId="Windows Live" w15:userId="baac45e78b3aa4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hideSpellingErrors/>
  <w:hideGrammaticalErrors/>
  <w:proofState w:spelling="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qoFAGMog7AtAAAA"/>
  </w:docVars>
  <w:rsids>
    <w:rsidRoot w:val="00887A22"/>
    <w:rsid w:val="00000584"/>
    <w:rsid w:val="00001EAE"/>
    <w:rsid w:val="00002A1F"/>
    <w:rsid w:val="0000740C"/>
    <w:rsid w:val="000074A1"/>
    <w:rsid w:val="000079EB"/>
    <w:rsid w:val="0001480B"/>
    <w:rsid w:val="00017B79"/>
    <w:rsid w:val="00021F27"/>
    <w:rsid w:val="000245AE"/>
    <w:rsid w:val="00027636"/>
    <w:rsid w:val="0004776B"/>
    <w:rsid w:val="000479BE"/>
    <w:rsid w:val="00050176"/>
    <w:rsid w:val="0005446B"/>
    <w:rsid w:val="00055ABE"/>
    <w:rsid w:val="00057898"/>
    <w:rsid w:val="000600E7"/>
    <w:rsid w:val="00060F72"/>
    <w:rsid w:val="000654C0"/>
    <w:rsid w:val="000704B9"/>
    <w:rsid w:val="0007098A"/>
    <w:rsid w:val="00070ECC"/>
    <w:rsid w:val="00073572"/>
    <w:rsid w:val="0007748A"/>
    <w:rsid w:val="00081CD5"/>
    <w:rsid w:val="000869AC"/>
    <w:rsid w:val="00096688"/>
    <w:rsid w:val="00097912"/>
    <w:rsid w:val="000A1441"/>
    <w:rsid w:val="000A5678"/>
    <w:rsid w:val="000A5B90"/>
    <w:rsid w:val="000A6904"/>
    <w:rsid w:val="000B402E"/>
    <w:rsid w:val="000B5810"/>
    <w:rsid w:val="000C017C"/>
    <w:rsid w:val="000C1B34"/>
    <w:rsid w:val="000C3454"/>
    <w:rsid w:val="000C381D"/>
    <w:rsid w:val="000C6657"/>
    <w:rsid w:val="000C6EE8"/>
    <w:rsid w:val="000C6FC1"/>
    <w:rsid w:val="000D5D6C"/>
    <w:rsid w:val="000D62B6"/>
    <w:rsid w:val="000D6362"/>
    <w:rsid w:val="000D7AC9"/>
    <w:rsid w:val="000E1EC6"/>
    <w:rsid w:val="000E7F9A"/>
    <w:rsid w:val="000F49D2"/>
    <w:rsid w:val="000F70E7"/>
    <w:rsid w:val="0010238E"/>
    <w:rsid w:val="0010303F"/>
    <w:rsid w:val="0010316D"/>
    <w:rsid w:val="00104B25"/>
    <w:rsid w:val="001126D9"/>
    <w:rsid w:val="00113FD4"/>
    <w:rsid w:val="0011439B"/>
    <w:rsid w:val="00116489"/>
    <w:rsid w:val="001209B3"/>
    <w:rsid w:val="001218BB"/>
    <w:rsid w:val="001226AD"/>
    <w:rsid w:val="001236EF"/>
    <w:rsid w:val="00124308"/>
    <w:rsid w:val="001255E9"/>
    <w:rsid w:val="00126887"/>
    <w:rsid w:val="0013127C"/>
    <w:rsid w:val="00136358"/>
    <w:rsid w:val="0013717E"/>
    <w:rsid w:val="00140D78"/>
    <w:rsid w:val="00147510"/>
    <w:rsid w:val="00151A0D"/>
    <w:rsid w:val="0015334D"/>
    <w:rsid w:val="00161033"/>
    <w:rsid w:val="00161877"/>
    <w:rsid w:val="00167C2C"/>
    <w:rsid w:val="001703B6"/>
    <w:rsid w:val="0017341B"/>
    <w:rsid w:val="00177A8E"/>
    <w:rsid w:val="00186728"/>
    <w:rsid w:val="001901DC"/>
    <w:rsid w:val="001941A4"/>
    <w:rsid w:val="00194E3E"/>
    <w:rsid w:val="00196B39"/>
    <w:rsid w:val="001A0924"/>
    <w:rsid w:val="001A0CED"/>
    <w:rsid w:val="001A0F17"/>
    <w:rsid w:val="001A3B8C"/>
    <w:rsid w:val="001B0FB8"/>
    <w:rsid w:val="001B26EE"/>
    <w:rsid w:val="001B38B1"/>
    <w:rsid w:val="001B748F"/>
    <w:rsid w:val="001C24A5"/>
    <w:rsid w:val="001C4899"/>
    <w:rsid w:val="001D4012"/>
    <w:rsid w:val="001D6FD4"/>
    <w:rsid w:val="001E1D9E"/>
    <w:rsid w:val="001E5FEC"/>
    <w:rsid w:val="001F0692"/>
    <w:rsid w:val="001F28CB"/>
    <w:rsid w:val="001F2EF9"/>
    <w:rsid w:val="001F3098"/>
    <w:rsid w:val="001F3ACE"/>
    <w:rsid w:val="002029F2"/>
    <w:rsid w:val="00210939"/>
    <w:rsid w:val="002141F2"/>
    <w:rsid w:val="002149B1"/>
    <w:rsid w:val="0021511C"/>
    <w:rsid w:val="0022345F"/>
    <w:rsid w:val="002255D3"/>
    <w:rsid w:val="00236AE0"/>
    <w:rsid w:val="00237644"/>
    <w:rsid w:val="00240EB2"/>
    <w:rsid w:val="0024547B"/>
    <w:rsid w:val="0025143A"/>
    <w:rsid w:val="00251EDA"/>
    <w:rsid w:val="00253197"/>
    <w:rsid w:val="00255989"/>
    <w:rsid w:val="002577EF"/>
    <w:rsid w:val="002613AE"/>
    <w:rsid w:val="00273A7D"/>
    <w:rsid w:val="0028130F"/>
    <w:rsid w:val="002820DE"/>
    <w:rsid w:val="00297371"/>
    <w:rsid w:val="002974A1"/>
    <w:rsid w:val="002A0E83"/>
    <w:rsid w:val="002A1A29"/>
    <w:rsid w:val="002A1AB4"/>
    <w:rsid w:val="002A25CE"/>
    <w:rsid w:val="002A2E0C"/>
    <w:rsid w:val="002A530B"/>
    <w:rsid w:val="002A5662"/>
    <w:rsid w:val="002B4D76"/>
    <w:rsid w:val="002B5F8E"/>
    <w:rsid w:val="002C104B"/>
    <w:rsid w:val="002C1DA7"/>
    <w:rsid w:val="002C259A"/>
    <w:rsid w:val="002C71CA"/>
    <w:rsid w:val="002C7BE6"/>
    <w:rsid w:val="002D22BF"/>
    <w:rsid w:val="002D2E24"/>
    <w:rsid w:val="002E7308"/>
    <w:rsid w:val="002F4DE9"/>
    <w:rsid w:val="002F59EF"/>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25DA"/>
    <w:rsid w:val="003943A4"/>
    <w:rsid w:val="00396DFB"/>
    <w:rsid w:val="00397940"/>
    <w:rsid w:val="003A3FC9"/>
    <w:rsid w:val="003A421E"/>
    <w:rsid w:val="003A4285"/>
    <w:rsid w:val="003A4779"/>
    <w:rsid w:val="003B3586"/>
    <w:rsid w:val="003B383B"/>
    <w:rsid w:val="003B423F"/>
    <w:rsid w:val="003C0221"/>
    <w:rsid w:val="003C41F3"/>
    <w:rsid w:val="003C576D"/>
    <w:rsid w:val="003D01DB"/>
    <w:rsid w:val="003F0F9A"/>
    <w:rsid w:val="003F1660"/>
    <w:rsid w:val="003F2371"/>
    <w:rsid w:val="003F23AB"/>
    <w:rsid w:val="003F5700"/>
    <w:rsid w:val="003F7C93"/>
    <w:rsid w:val="00400C8D"/>
    <w:rsid w:val="00401F96"/>
    <w:rsid w:val="00404F45"/>
    <w:rsid w:val="00406DDB"/>
    <w:rsid w:val="00416722"/>
    <w:rsid w:val="0041771B"/>
    <w:rsid w:val="00421FD7"/>
    <w:rsid w:val="00423ACD"/>
    <w:rsid w:val="00426AA3"/>
    <w:rsid w:val="00437910"/>
    <w:rsid w:val="00445C66"/>
    <w:rsid w:val="0044671E"/>
    <w:rsid w:val="004527D8"/>
    <w:rsid w:val="00456425"/>
    <w:rsid w:val="00456BC5"/>
    <w:rsid w:val="00457BA5"/>
    <w:rsid w:val="004712BC"/>
    <w:rsid w:val="00472077"/>
    <w:rsid w:val="0047371C"/>
    <w:rsid w:val="00473BB3"/>
    <w:rsid w:val="004845C6"/>
    <w:rsid w:val="004847BF"/>
    <w:rsid w:val="00485828"/>
    <w:rsid w:val="00495599"/>
    <w:rsid w:val="0049778A"/>
    <w:rsid w:val="004A10F3"/>
    <w:rsid w:val="004A4404"/>
    <w:rsid w:val="004A68E9"/>
    <w:rsid w:val="004A7CE6"/>
    <w:rsid w:val="004B0186"/>
    <w:rsid w:val="004B0C52"/>
    <w:rsid w:val="004B1C1F"/>
    <w:rsid w:val="004B43B3"/>
    <w:rsid w:val="004B5986"/>
    <w:rsid w:val="004C779B"/>
    <w:rsid w:val="004D5E6E"/>
    <w:rsid w:val="004D681A"/>
    <w:rsid w:val="004E1BCD"/>
    <w:rsid w:val="004F0B64"/>
    <w:rsid w:val="004F3710"/>
    <w:rsid w:val="004F53AC"/>
    <w:rsid w:val="004F7A2B"/>
    <w:rsid w:val="00507982"/>
    <w:rsid w:val="0051464D"/>
    <w:rsid w:val="00520D40"/>
    <w:rsid w:val="005237FE"/>
    <w:rsid w:val="00524E27"/>
    <w:rsid w:val="00530234"/>
    <w:rsid w:val="005322E6"/>
    <w:rsid w:val="005333A5"/>
    <w:rsid w:val="00541718"/>
    <w:rsid w:val="005422DF"/>
    <w:rsid w:val="005422F4"/>
    <w:rsid w:val="005511EA"/>
    <w:rsid w:val="00551E59"/>
    <w:rsid w:val="005521AA"/>
    <w:rsid w:val="005546CC"/>
    <w:rsid w:val="00557AAA"/>
    <w:rsid w:val="00561AA8"/>
    <w:rsid w:val="00564912"/>
    <w:rsid w:val="00571DEA"/>
    <w:rsid w:val="005747C0"/>
    <w:rsid w:val="00577B33"/>
    <w:rsid w:val="005874FD"/>
    <w:rsid w:val="005919DC"/>
    <w:rsid w:val="005931F9"/>
    <w:rsid w:val="005A06CC"/>
    <w:rsid w:val="005A0C32"/>
    <w:rsid w:val="005A5EB1"/>
    <w:rsid w:val="005B0D64"/>
    <w:rsid w:val="005B0E27"/>
    <w:rsid w:val="005B45B8"/>
    <w:rsid w:val="005B5A80"/>
    <w:rsid w:val="005C1BA0"/>
    <w:rsid w:val="005C57F6"/>
    <w:rsid w:val="005C7D86"/>
    <w:rsid w:val="005D24F5"/>
    <w:rsid w:val="005D3232"/>
    <w:rsid w:val="005D5189"/>
    <w:rsid w:val="005D57E6"/>
    <w:rsid w:val="005D61CD"/>
    <w:rsid w:val="005D64EF"/>
    <w:rsid w:val="005E3CCF"/>
    <w:rsid w:val="005E466F"/>
    <w:rsid w:val="005E6972"/>
    <w:rsid w:val="005F2D8E"/>
    <w:rsid w:val="005F3496"/>
    <w:rsid w:val="005F6D98"/>
    <w:rsid w:val="005F7564"/>
    <w:rsid w:val="006001DD"/>
    <w:rsid w:val="00601A0D"/>
    <w:rsid w:val="00602B21"/>
    <w:rsid w:val="00607BAA"/>
    <w:rsid w:val="006152BE"/>
    <w:rsid w:val="006305D2"/>
    <w:rsid w:val="00630D34"/>
    <w:rsid w:val="006314C7"/>
    <w:rsid w:val="00634884"/>
    <w:rsid w:val="00644A5A"/>
    <w:rsid w:val="00646C44"/>
    <w:rsid w:val="006514D0"/>
    <w:rsid w:val="00657C20"/>
    <w:rsid w:val="00657E24"/>
    <w:rsid w:val="00664476"/>
    <w:rsid w:val="00667189"/>
    <w:rsid w:val="0067047E"/>
    <w:rsid w:val="00670B91"/>
    <w:rsid w:val="00674290"/>
    <w:rsid w:val="00677A83"/>
    <w:rsid w:val="00680AD6"/>
    <w:rsid w:val="00681A05"/>
    <w:rsid w:val="006839A7"/>
    <w:rsid w:val="00683AAA"/>
    <w:rsid w:val="00686DEC"/>
    <w:rsid w:val="00686E27"/>
    <w:rsid w:val="00695956"/>
    <w:rsid w:val="00695983"/>
    <w:rsid w:val="006A48CC"/>
    <w:rsid w:val="006B759C"/>
    <w:rsid w:val="006C1D7B"/>
    <w:rsid w:val="006C2599"/>
    <w:rsid w:val="006C330F"/>
    <w:rsid w:val="006C7178"/>
    <w:rsid w:val="006D08A6"/>
    <w:rsid w:val="006D2C08"/>
    <w:rsid w:val="006D3517"/>
    <w:rsid w:val="006D634D"/>
    <w:rsid w:val="006E0AD7"/>
    <w:rsid w:val="006E667F"/>
    <w:rsid w:val="006F2026"/>
    <w:rsid w:val="006F6646"/>
    <w:rsid w:val="006F7A8D"/>
    <w:rsid w:val="006F7F25"/>
    <w:rsid w:val="0070192C"/>
    <w:rsid w:val="00701AB5"/>
    <w:rsid w:val="007049ED"/>
    <w:rsid w:val="00704F59"/>
    <w:rsid w:val="00713616"/>
    <w:rsid w:val="007161BA"/>
    <w:rsid w:val="00716C58"/>
    <w:rsid w:val="00720125"/>
    <w:rsid w:val="007224B3"/>
    <w:rsid w:val="00722651"/>
    <w:rsid w:val="00736019"/>
    <w:rsid w:val="00743722"/>
    <w:rsid w:val="0075142B"/>
    <w:rsid w:val="00751670"/>
    <w:rsid w:val="00752598"/>
    <w:rsid w:val="00756489"/>
    <w:rsid w:val="007573D9"/>
    <w:rsid w:val="00761763"/>
    <w:rsid w:val="007640F1"/>
    <w:rsid w:val="00765ADD"/>
    <w:rsid w:val="00765E48"/>
    <w:rsid w:val="0076606C"/>
    <w:rsid w:val="00766C85"/>
    <w:rsid w:val="00767176"/>
    <w:rsid w:val="00774E9F"/>
    <w:rsid w:val="00775EA5"/>
    <w:rsid w:val="0077790A"/>
    <w:rsid w:val="00795508"/>
    <w:rsid w:val="007966F3"/>
    <w:rsid w:val="007978A4"/>
    <w:rsid w:val="007A09ED"/>
    <w:rsid w:val="007B24DA"/>
    <w:rsid w:val="007B483B"/>
    <w:rsid w:val="007B6685"/>
    <w:rsid w:val="007C474E"/>
    <w:rsid w:val="007D1B8A"/>
    <w:rsid w:val="007D5A13"/>
    <w:rsid w:val="007D5CFF"/>
    <w:rsid w:val="007D5EBE"/>
    <w:rsid w:val="007D626A"/>
    <w:rsid w:val="007E256C"/>
    <w:rsid w:val="007E4E23"/>
    <w:rsid w:val="007E6B84"/>
    <w:rsid w:val="007E702B"/>
    <w:rsid w:val="007E7A6C"/>
    <w:rsid w:val="007F54A2"/>
    <w:rsid w:val="007F59F3"/>
    <w:rsid w:val="00800948"/>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325F"/>
    <w:rsid w:val="008953B4"/>
    <w:rsid w:val="00896F63"/>
    <w:rsid w:val="008A088F"/>
    <w:rsid w:val="008A0C93"/>
    <w:rsid w:val="008A237A"/>
    <w:rsid w:val="008A5A99"/>
    <w:rsid w:val="008A6625"/>
    <w:rsid w:val="008A7C72"/>
    <w:rsid w:val="008B66EB"/>
    <w:rsid w:val="008D28B2"/>
    <w:rsid w:val="008D2AD7"/>
    <w:rsid w:val="008D41F2"/>
    <w:rsid w:val="008D6225"/>
    <w:rsid w:val="008E12AA"/>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419EF"/>
    <w:rsid w:val="0094287F"/>
    <w:rsid w:val="00947985"/>
    <w:rsid w:val="009528D3"/>
    <w:rsid w:val="0095457A"/>
    <w:rsid w:val="009545E1"/>
    <w:rsid w:val="00960D22"/>
    <w:rsid w:val="009665AC"/>
    <w:rsid w:val="00966A4E"/>
    <w:rsid w:val="00966EF7"/>
    <w:rsid w:val="00967826"/>
    <w:rsid w:val="00967E88"/>
    <w:rsid w:val="00971DB0"/>
    <w:rsid w:val="00971EC7"/>
    <w:rsid w:val="009766CD"/>
    <w:rsid w:val="00981175"/>
    <w:rsid w:val="0098329E"/>
    <w:rsid w:val="00985B0B"/>
    <w:rsid w:val="00986937"/>
    <w:rsid w:val="00991A82"/>
    <w:rsid w:val="00992F06"/>
    <w:rsid w:val="00997BD2"/>
    <w:rsid w:val="009A0672"/>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A018BF"/>
    <w:rsid w:val="00A02308"/>
    <w:rsid w:val="00A125F3"/>
    <w:rsid w:val="00A1461A"/>
    <w:rsid w:val="00A223AE"/>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7D5A"/>
    <w:rsid w:val="00AA1111"/>
    <w:rsid w:val="00AA2846"/>
    <w:rsid w:val="00AB22F6"/>
    <w:rsid w:val="00AB690D"/>
    <w:rsid w:val="00AC1A31"/>
    <w:rsid w:val="00AC30BD"/>
    <w:rsid w:val="00AC3BED"/>
    <w:rsid w:val="00AD3A74"/>
    <w:rsid w:val="00AD77F1"/>
    <w:rsid w:val="00AE080A"/>
    <w:rsid w:val="00AE085D"/>
    <w:rsid w:val="00AF2792"/>
    <w:rsid w:val="00B10F15"/>
    <w:rsid w:val="00B157DA"/>
    <w:rsid w:val="00B15984"/>
    <w:rsid w:val="00B22EB9"/>
    <w:rsid w:val="00B242D9"/>
    <w:rsid w:val="00B25108"/>
    <w:rsid w:val="00B2562D"/>
    <w:rsid w:val="00B377C8"/>
    <w:rsid w:val="00B43C8C"/>
    <w:rsid w:val="00B454B9"/>
    <w:rsid w:val="00B52AA8"/>
    <w:rsid w:val="00B5397A"/>
    <w:rsid w:val="00B54551"/>
    <w:rsid w:val="00B5740C"/>
    <w:rsid w:val="00B60C98"/>
    <w:rsid w:val="00B61C1D"/>
    <w:rsid w:val="00B71646"/>
    <w:rsid w:val="00B73DEC"/>
    <w:rsid w:val="00B741DB"/>
    <w:rsid w:val="00B75049"/>
    <w:rsid w:val="00B76F1A"/>
    <w:rsid w:val="00B77D77"/>
    <w:rsid w:val="00B84E7E"/>
    <w:rsid w:val="00B87493"/>
    <w:rsid w:val="00B92EC6"/>
    <w:rsid w:val="00B955FE"/>
    <w:rsid w:val="00B958F2"/>
    <w:rsid w:val="00BA4EE7"/>
    <w:rsid w:val="00BA539C"/>
    <w:rsid w:val="00BA5F6B"/>
    <w:rsid w:val="00BA664C"/>
    <w:rsid w:val="00BB1B8E"/>
    <w:rsid w:val="00BB31A6"/>
    <w:rsid w:val="00BC12DE"/>
    <w:rsid w:val="00BC2757"/>
    <w:rsid w:val="00BC7152"/>
    <w:rsid w:val="00BC7214"/>
    <w:rsid w:val="00BC7691"/>
    <w:rsid w:val="00BC7D34"/>
    <w:rsid w:val="00BD0461"/>
    <w:rsid w:val="00BD4565"/>
    <w:rsid w:val="00BD527F"/>
    <w:rsid w:val="00BD5282"/>
    <w:rsid w:val="00BD6D10"/>
    <w:rsid w:val="00BF0267"/>
    <w:rsid w:val="00BF4570"/>
    <w:rsid w:val="00C0552B"/>
    <w:rsid w:val="00C118EC"/>
    <w:rsid w:val="00C135BE"/>
    <w:rsid w:val="00C14612"/>
    <w:rsid w:val="00C23A48"/>
    <w:rsid w:val="00C326A2"/>
    <w:rsid w:val="00C378E0"/>
    <w:rsid w:val="00C435F5"/>
    <w:rsid w:val="00C5134E"/>
    <w:rsid w:val="00C5763B"/>
    <w:rsid w:val="00C64BC0"/>
    <w:rsid w:val="00C65F8E"/>
    <w:rsid w:val="00C70842"/>
    <w:rsid w:val="00C714B9"/>
    <w:rsid w:val="00C726FF"/>
    <w:rsid w:val="00C75C41"/>
    <w:rsid w:val="00C8042F"/>
    <w:rsid w:val="00C80A00"/>
    <w:rsid w:val="00C82343"/>
    <w:rsid w:val="00CA061C"/>
    <w:rsid w:val="00CA2369"/>
    <w:rsid w:val="00CA4AC4"/>
    <w:rsid w:val="00CA5900"/>
    <w:rsid w:val="00CB70ED"/>
    <w:rsid w:val="00CC32C0"/>
    <w:rsid w:val="00CC32F5"/>
    <w:rsid w:val="00CC3790"/>
    <w:rsid w:val="00CC4296"/>
    <w:rsid w:val="00CC6CB1"/>
    <w:rsid w:val="00CD266B"/>
    <w:rsid w:val="00CD6932"/>
    <w:rsid w:val="00CD6E95"/>
    <w:rsid w:val="00CE269B"/>
    <w:rsid w:val="00D00B18"/>
    <w:rsid w:val="00D07FD2"/>
    <w:rsid w:val="00D13402"/>
    <w:rsid w:val="00D14F90"/>
    <w:rsid w:val="00D21458"/>
    <w:rsid w:val="00D225C2"/>
    <w:rsid w:val="00D22622"/>
    <w:rsid w:val="00D25342"/>
    <w:rsid w:val="00D2626A"/>
    <w:rsid w:val="00D320FF"/>
    <w:rsid w:val="00D3228B"/>
    <w:rsid w:val="00D3675A"/>
    <w:rsid w:val="00D400F7"/>
    <w:rsid w:val="00D41F7B"/>
    <w:rsid w:val="00D46D23"/>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C32E3"/>
    <w:rsid w:val="00DC3AFD"/>
    <w:rsid w:val="00DC70D7"/>
    <w:rsid w:val="00DE052E"/>
    <w:rsid w:val="00DE0FD1"/>
    <w:rsid w:val="00DE3164"/>
    <w:rsid w:val="00DE3879"/>
    <w:rsid w:val="00DE4188"/>
    <w:rsid w:val="00DE423D"/>
    <w:rsid w:val="00DF0C88"/>
    <w:rsid w:val="00E0162C"/>
    <w:rsid w:val="00E01E9B"/>
    <w:rsid w:val="00E04CF0"/>
    <w:rsid w:val="00E14B05"/>
    <w:rsid w:val="00E16572"/>
    <w:rsid w:val="00E217CF"/>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5097"/>
    <w:rsid w:val="00E8092F"/>
    <w:rsid w:val="00E81D0D"/>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6472"/>
    <w:rsid w:val="00ED2C77"/>
    <w:rsid w:val="00ED61AA"/>
    <w:rsid w:val="00ED70C0"/>
    <w:rsid w:val="00ED7CFE"/>
    <w:rsid w:val="00EE7722"/>
    <w:rsid w:val="00EE7751"/>
    <w:rsid w:val="00EF1470"/>
    <w:rsid w:val="00EF1536"/>
    <w:rsid w:val="00EF53C0"/>
    <w:rsid w:val="00EF5646"/>
    <w:rsid w:val="00EF783D"/>
    <w:rsid w:val="00F01F39"/>
    <w:rsid w:val="00F07708"/>
    <w:rsid w:val="00F10C00"/>
    <w:rsid w:val="00F10DCF"/>
    <w:rsid w:val="00F11930"/>
    <w:rsid w:val="00F1334F"/>
    <w:rsid w:val="00F13744"/>
    <w:rsid w:val="00F1620E"/>
    <w:rsid w:val="00F21E96"/>
    <w:rsid w:val="00F30157"/>
    <w:rsid w:val="00F364CC"/>
    <w:rsid w:val="00F36621"/>
    <w:rsid w:val="00F3692D"/>
    <w:rsid w:val="00F42D24"/>
    <w:rsid w:val="00F474C2"/>
    <w:rsid w:val="00F5303C"/>
    <w:rsid w:val="00F56C6A"/>
    <w:rsid w:val="00F576D9"/>
    <w:rsid w:val="00F6147A"/>
    <w:rsid w:val="00F61CA8"/>
    <w:rsid w:val="00F77851"/>
    <w:rsid w:val="00F81758"/>
    <w:rsid w:val="00F82B01"/>
    <w:rsid w:val="00F8617E"/>
    <w:rsid w:val="00F920D8"/>
    <w:rsid w:val="00F9272D"/>
    <w:rsid w:val="00F9441A"/>
    <w:rsid w:val="00F957A8"/>
    <w:rsid w:val="00FA3132"/>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diagramQuickStyle" Target="diagrams/quickStyle2.xml"/><Relationship Id="rId21" Type="http://schemas.openxmlformats.org/officeDocument/2006/relationships/image" Target="media/image8.png"/><Relationship Id="rId34" Type="http://schemas.microsoft.com/office/2007/relationships/diagramDrawing" Target="diagrams/drawing1.xml"/><Relationship Id="rId42" Type="http://schemas.openxmlformats.org/officeDocument/2006/relationships/image" Target="media/image19.png"/><Relationship Id="rId47" Type="http://schemas.openxmlformats.org/officeDocument/2006/relationships/diagramData" Target="diagrams/data3.xml"/><Relationship Id="rId50" Type="http://schemas.openxmlformats.org/officeDocument/2006/relationships/diagramColors" Target="diagrams/colors3.xml"/><Relationship Id="rId55" Type="http://schemas.openxmlformats.org/officeDocument/2006/relationships/image" Target="media/image27.png"/><Relationship Id="rId63"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diagramQuickStyle" Target="diagrams/quickStyle1.xml"/><Relationship Id="rId37" Type="http://schemas.openxmlformats.org/officeDocument/2006/relationships/diagramData" Target="diagrams/data2.xml"/><Relationship Id="rId40" Type="http://schemas.openxmlformats.org/officeDocument/2006/relationships/diagramColors" Target="diagrams/colors2.xml"/><Relationship Id="rId45" Type="http://schemas.openxmlformats.org/officeDocument/2006/relationships/image" Target="media/image22.emf"/><Relationship Id="rId53" Type="http://schemas.openxmlformats.org/officeDocument/2006/relationships/image" Target="media/image25.png"/><Relationship Id="rId58" Type="http://schemas.openxmlformats.org/officeDocument/2006/relationships/image" Target="media/image30.png"/><Relationship Id="rId5" Type="http://schemas.openxmlformats.org/officeDocument/2006/relationships/numbering" Target="numbering.xml"/><Relationship Id="rId61" Type="http://schemas.openxmlformats.org/officeDocument/2006/relationships/header" Target="header3.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diagramData" Target="diagrams/data1.xml"/><Relationship Id="rId35" Type="http://schemas.openxmlformats.org/officeDocument/2006/relationships/image" Target="media/image17.png"/><Relationship Id="rId43" Type="http://schemas.openxmlformats.org/officeDocument/2006/relationships/image" Target="media/image20.png"/><Relationship Id="rId48" Type="http://schemas.openxmlformats.org/officeDocument/2006/relationships/diagramLayout" Target="diagrams/layout3.xml"/><Relationship Id="rId56" Type="http://schemas.openxmlformats.org/officeDocument/2006/relationships/image" Target="media/image28.png"/><Relationship Id="rId64" Type="http://schemas.openxmlformats.org/officeDocument/2006/relationships/theme" Target="theme/theme1.xml"/><Relationship Id="rId8" Type="http://schemas.openxmlformats.org/officeDocument/2006/relationships/webSettings" Target="webSettings.xml"/><Relationship Id="rId51" Type="http://schemas.microsoft.com/office/2007/relationships/diagramDrawing" Target="diagrams/drawing3.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diagramColors" Target="diagrams/colors1.xml"/><Relationship Id="rId38" Type="http://schemas.openxmlformats.org/officeDocument/2006/relationships/diagramLayout" Target="diagrams/layout2.xml"/><Relationship Id="rId46" Type="http://schemas.openxmlformats.org/officeDocument/2006/relationships/image" Target="media/image23.emf"/><Relationship Id="rId59" Type="http://schemas.openxmlformats.org/officeDocument/2006/relationships/header" Target="header2.xml"/><Relationship Id="rId20" Type="http://schemas.openxmlformats.org/officeDocument/2006/relationships/image" Target="media/image7.png"/><Relationship Id="rId41" Type="http://schemas.microsoft.com/office/2007/relationships/diagramDrawing" Target="diagrams/drawing2.xml"/><Relationship Id="rId54" Type="http://schemas.openxmlformats.org/officeDocument/2006/relationships/image" Target="media/image2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diagramQuickStyle" Target="diagrams/quickStyle3.xml"/><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diagramLayout" Target="diagrams/layout1.xml"/><Relationship Id="rId44" Type="http://schemas.openxmlformats.org/officeDocument/2006/relationships/image" Target="media/image21.png"/><Relationship Id="rId52" Type="http://schemas.openxmlformats.org/officeDocument/2006/relationships/image" Target="media/image24.png"/><Relationship Id="rId60"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2718" y="2570422"/>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9119" y="2586823"/>
        <a:ext cx="1087171" cy="527184"/>
      </dsp:txXfrm>
    </dsp:sp>
    <dsp:sp modelId="{C840567A-0548-4240-8C5C-E406D0BD9356}">
      <dsp:nvSpPr>
        <dsp:cNvPr id="0" name=""/>
        <dsp:cNvSpPr/>
      </dsp:nvSpPr>
      <dsp:spPr>
        <a:xfrm rot="17179538">
          <a:off x="549825" y="2075389"/>
          <a:ext cx="1593723" cy="20588"/>
        </a:xfrm>
        <a:custGeom>
          <a:avLst/>
          <a:gdLst/>
          <a:ahLst/>
          <a:cxnLst/>
          <a:rect l="0" t="0" r="0" b="0"/>
          <a:pathLst>
            <a:path>
              <a:moveTo>
                <a:pt x="0" y="10294"/>
              </a:moveTo>
              <a:lnTo>
                <a:pt x="1593723" y="102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844" y="2045840"/>
        <a:ext cx="79686" cy="79686"/>
      </dsp:txXfrm>
    </dsp:sp>
    <dsp:sp modelId="{1B0B01CF-39A1-4E63-A405-DFFADEDB10D8}">
      <dsp:nvSpPr>
        <dsp:cNvPr id="0" name=""/>
        <dsp:cNvSpPr/>
      </dsp:nvSpPr>
      <dsp:spPr>
        <a:xfrm>
          <a:off x="1570681" y="1040958"/>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87082" y="1057359"/>
        <a:ext cx="1087171" cy="527184"/>
      </dsp:txXfrm>
    </dsp:sp>
    <dsp:sp modelId="{49F80A44-C9A9-4532-B086-A9355EB9AE0F}">
      <dsp:nvSpPr>
        <dsp:cNvPr id="0" name=""/>
        <dsp:cNvSpPr/>
      </dsp:nvSpPr>
      <dsp:spPr>
        <a:xfrm rot="17945813">
          <a:off x="2454028" y="908167"/>
          <a:ext cx="921243" cy="20588"/>
        </a:xfrm>
        <a:custGeom>
          <a:avLst/>
          <a:gdLst/>
          <a:ahLst/>
          <a:cxnLst/>
          <a:rect l="0" t="0" r="0" b="0"/>
          <a:pathLst>
            <a:path>
              <a:moveTo>
                <a:pt x="0" y="10294"/>
              </a:moveTo>
              <a:lnTo>
                <a:pt x="921243"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91618" y="895430"/>
        <a:ext cx="46062" cy="46062"/>
      </dsp:txXfrm>
    </dsp:sp>
    <dsp:sp modelId="{2BB7452C-A4F7-4137-A819-8B0EC78AA6C6}">
      <dsp:nvSpPr>
        <dsp:cNvPr id="0" name=""/>
        <dsp:cNvSpPr/>
      </dsp:nvSpPr>
      <dsp:spPr>
        <a:xfrm>
          <a:off x="3138644" y="235977"/>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55045" y="252378"/>
        <a:ext cx="1087171" cy="527184"/>
      </dsp:txXfrm>
    </dsp:sp>
    <dsp:sp modelId="{9694CAB0-EC20-4778-8EE6-2CBD37958CA8}">
      <dsp:nvSpPr>
        <dsp:cNvPr id="0" name=""/>
        <dsp:cNvSpPr/>
      </dsp:nvSpPr>
      <dsp:spPr>
        <a:xfrm>
          <a:off x="4258618" y="505676"/>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504770"/>
        <a:ext cx="22399" cy="22399"/>
      </dsp:txXfrm>
    </dsp:sp>
    <dsp:sp modelId="{D883C3EC-3825-41E9-B1A2-D8093F412240}">
      <dsp:nvSpPr>
        <dsp:cNvPr id="0" name=""/>
        <dsp:cNvSpPr/>
      </dsp:nvSpPr>
      <dsp:spPr>
        <a:xfrm>
          <a:off x="4706607" y="235977"/>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723008" y="252378"/>
        <a:ext cx="1087171" cy="527184"/>
      </dsp:txXfrm>
    </dsp:sp>
    <dsp:sp modelId="{31314558-3DD8-4284-AFB7-FCB3310B31F9}">
      <dsp:nvSpPr>
        <dsp:cNvPr id="0" name=""/>
        <dsp:cNvSpPr/>
      </dsp:nvSpPr>
      <dsp:spPr>
        <a:xfrm rot="20413970">
          <a:off x="2676629" y="1230159"/>
          <a:ext cx="476040" cy="20588"/>
        </a:xfrm>
        <a:custGeom>
          <a:avLst/>
          <a:gdLst/>
          <a:ahLst/>
          <a:cxnLst/>
          <a:rect l="0" t="0" r="0" b="0"/>
          <a:pathLst>
            <a:path>
              <a:moveTo>
                <a:pt x="0" y="10294"/>
              </a:moveTo>
              <a:lnTo>
                <a:pt x="47604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2748" y="1228552"/>
        <a:ext cx="23802" cy="23802"/>
      </dsp:txXfrm>
    </dsp:sp>
    <dsp:sp modelId="{FFB095A6-8103-4424-B682-4C19721F62E1}">
      <dsp:nvSpPr>
        <dsp:cNvPr id="0" name=""/>
        <dsp:cNvSpPr/>
      </dsp:nvSpPr>
      <dsp:spPr>
        <a:xfrm>
          <a:off x="3138644" y="879962"/>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55045" y="896363"/>
        <a:ext cx="1087171" cy="527184"/>
      </dsp:txXfrm>
    </dsp:sp>
    <dsp:sp modelId="{04E6F6FC-818A-4538-AC43-B3592CC77867}">
      <dsp:nvSpPr>
        <dsp:cNvPr id="0" name=""/>
        <dsp:cNvSpPr/>
      </dsp:nvSpPr>
      <dsp:spPr>
        <a:xfrm>
          <a:off x="4258618" y="1149661"/>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1148755"/>
        <a:ext cx="22399" cy="22399"/>
      </dsp:txXfrm>
    </dsp:sp>
    <dsp:sp modelId="{22DA1D6B-E47A-4EE5-8FE9-F97E134A9E24}">
      <dsp:nvSpPr>
        <dsp:cNvPr id="0" name=""/>
        <dsp:cNvSpPr/>
      </dsp:nvSpPr>
      <dsp:spPr>
        <a:xfrm>
          <a:off x="4706607" y="879962"/>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723008" y="896363"/>
        <a:ext cx="1087171" cy="527184"/>
      </dsp:txXfrm>
    </dsp:sp>
    <dsp:sp modelId="{C17F9944-AD88-407A-8916-4CF81BA742F2}">
      <dsp:nvSpPr>
        <dsp:cNvPr id="0" name=""/>
        <dsp:cNvSpPr/>
      </dsp:nvSpPr>
      <dsp:spPr>
        <a:xfrm rot="3654187">
          <a:off x="2454028" y="1713147"/>
          <a:ext cx="921243" cy="20588"/>
        </a:xfrm>
        <a:custGeom>
          <a:avLst/>
          <a:gdLst/>
          <a:ahLst/>
          <a:cxnLst/>
          <a:rect l="0" t="0" r="0" b="0"/>
          <a:pathLst>
            <a:path>
              <a:moveTo>
                <a:pt x="0" y="10294"/>
              </a:moveTo>
              <a:lnTo>
                <a:pt x="921243"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91618" y="1700411"/>
        <a:ext cx="46062" cy="46062"/>
      </dsp:txXfrm>
    </dsp:sp>
    <dsp:sp modelId="{91FB7637-3937-4B89-9AB8-09403DF3703B}">
      <dsp:nvSpPr>
        <dsp:cNvPr id="0" name=""/>
        <dsp:cNvSpPr/>
      </dsp:nvSpPr>
      <dsp:spPr>
        <a:xfrm>
          <a:off x="3138644" y="1845939"/>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55045" y="1862340"/>
        <a:ext cx="1087171" cy="527184"/>
      </dsp:txXfrm>
    </dsp:sp>
    <dsp:sp modelId="{60D88690-3F6A-4AFA-9F08-7C4D571A4D16}">
      <dsp:nvSpPr>
        <dsp:cNvPr id="0" name=""/>
        <dsp:cNvSpPr/>
      </dsp:nvSpPr>
      <dsp:spPr>
        <a:xfrm rot="19457599">
          <a:off x="4206762" y="1954642"/>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68820" y="1951143"/>
        <a:ext cx="27585" cy="27585"/>
      </dsp:txXfrm>
    </dsp:sp>
    <dsp:sp modelId="{26F2A769-AE1A-40CF-B3D8-8955EAB7F19E}">
      <dsp:nvSpPr>
        <dsp:cNvPr id="0" name=""/>
        <dsp:cNvSpPr/>
      </dsp:nvSpPr>
      <dsp:spPr>
        <a:xfrm>
          <a:off x="4706607" y="1523946"/>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723008" y="1540347"/>
        <a:ext cx="1087171" cy="527184"/>
      </dsp:txXfrm>
    </dsp:sp>
    <dsp:sp modelId="{81BDD6AA-EEB9-4E13-85FE-B13929E2DABB}">
      <dsp:nvSpPr>
        <dsp:cNvPr id="0" name=""/>
        <dsp:cNvSpPr/>
      </dsp:nvSpPr>
      <dsp:spPr>
        <a:xfrm rot="2142401">
          <a:off x="4206762" y="2276634"/>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68820" y="2273136"/>
        <a:ext cx="27585" cy="27585"/>
      </dsp:txXfrm>
    </dsp:sp>
    <dsp:sp modelId="{5B4E3923-A0F6-4864-B43F-1FF44FE4B5DF}">
      <dsp:nvSpPr>
        <dsp:cNvPr id="0" name=""/>
        <dsp:cNvSpPr/>
      </dsp:nvSpPr>
      <dsp:spPr>
        <a:xfrm>
          <a:off x="4706607" y="2167931"/>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723008" y="2184332"/>
        <a:ext cx="1087171" cy="527184"/>
      </dsp:txXfrm>
    </dsp:sp>
    <dsp:sp modelId="{57A3ABD1-BC5D-4138-A455-FC136A00975F}">
      <dsp:nvSpPr>
        <dsp:cNvPr id="0" name=""/>
        <dsp:cNvSpPr/>
      </dsp:nvSpPr>
      <dsp:spPr>
        <a:xfrm rot="3090853">
          <a:off x="986752" y="3121864"/>
          <a:ext cx="719869" cy="20588"/>
        </a:xfrm>
        <a:custGeom>
          <a:avLst/>
          <a:gdLst/>
          <a:ahLst/>
          <a:cxnLst/>
          <a:rect l="0" t="0" r="0" b="0"/>
          <a:pathLst>
            <a:path>
              <a:moveTo>
                <a:pt x="0" y="10294"/>
              </a:moveTo>
              <a:lnTo>
                <a:pt x="719869" y="102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28690" y="3114162"/>
        <a:ext cx="35993" cy="35993"/>
      </dsp:txXfrm>
    </dsp:sp>
    <dsp:sp modelId="{07C152F0-1EDE-43B1-9E91-3A3F9D5DC65B}">
      <dsp:nvSpPr>
        <dsp:cNvPr id="0" name=""/>
        <dsp:cNvSpPr/>
      </dsp:nvSpPr>
      <dsp:spPr>
        <a:xfrm>
          <a:off x="1570681" y="3133908"/>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87082" y="3150309"/>
        <a:ext cx="1087171" cy="527184"/>
      </dsp:txXfrm>
    </dsp:sp>
    <dsp:sp modelId="{FC067A60-BD42-4295-AF88-AB759231CF8C}">
      <dsp:nvSpPr>
        <dsp:cNvPr id="0" name=""/>
        <dsp:cNvSpPr/>
      </dsp:nvSpPr>
      <dsp:spPr>
        <a:xfrm rot="19457599">
          <a:off x="2638799" y="3242611"/>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0857" y="3239113"/>
        <a:ext cx="27585" cy="27585"/>
      </dsp:txXfrm>
    </dsp:sp>
    <dsp:sp modelId="{BF8EE59A-12BD-42F1-96C8-FCDD259895D8}">
      <dsp:nvSpPr>
        <dsp:cNvPr id="0" name=""/>
        <dsp:cNvSpPr/>
      </dsp:nvSpPr>
      <dsp:spPr>
        <a:xfrm>
          <a:off x="3138644" y="2811916"/>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55045" y="2828317"/>
        <a:ext cx="1087171" cy="527184"/>
      </dsp:txXfrm>
    </dsp:sp>
    <dsp:sp modelId="{4CEFF908-50F9-48F4-AAC0-CF371CE6305A}">
      <dsp:nvSpPr>
        <dsp:cNvPr id="0" name=""/>
        <dsp:cNvSpPr/>
      </dsp:nvSpPr>
      <dsp:spPr>
        <a:xfrm>
          <a:off x="4258618" y="3081615"/>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3080710"/>
        <a:ext cx="22399" cy="22399"/>
      </dsp:txXfrm>
    </dsp:sp>
    <dsp:sp modelId="{FCF2FF40-C71C-4F52-B563-16520BB200D6}">
      <dsp:nvSpPr>
        <dsp:cNvPr id="0" name=""/>
        <dsp:cNvSpPr/>
      </dsp:nvSpPr>
      <dsp:spPr>
        <a:xfrm>
          <a:off x="4706607" y="2811916"/>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723008" y="2828317"/>
        <a:ext cx="1087171" cy="527184"/>
      </dsp:txXfrm>
    </dsp:sp>
    <dsp:sp modelId="{9A883870-BEB8-4A68-ABCB-0C400F6C0BD3}">
      <dsp:nvSpPr>
        <dsp:cNvPr id="0" name=""/>
        <dsp:cNvSpPr/>
      </dsp:nvSpPr>
      <dsp:spPr>
        <a:xfrm rot="2142401">
          <a:off x="2638799" y="3564604"/>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0857" y="3561105"/>
        <a:ext cx="27585" cy="27585"/>
      </dsp:txXfrm>
    </dsp:sp>
    <dsp:sp modelId="{6422F808-7DFE-4E58-BC2F-34EB8A271DFD}">
      <dsp:nvSpPr>
        <dsp:cNvPr id="0" name=""/>
        <dsp:cNvSpPr/>
      </dsp:nvSpPr>
      <dsp:spPr>
        <a:xfrm>
          <a:off x="3138644" y="3455901"/>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55045" y="3472302"/>
        <a:ext cx="1087171" cy="527184"/>
      </dsp:txXfrm>
    </dsp:sp>
    <dsp:sp modelId="{65CBDBA1-8F50-4B14-AC69-CADA50445705}">
      <dsp:nvSpPr>
        <dsp:cNvPr id="0" name=""/>
        <dsp:cNvSpPr/>
      </dsp:nvSpPr>
      <dsp:spPr>
        <a:xfrm>
          <a:off x="4258618" y="3725600"/>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3724694"/>
        <a:ext cx="22399" cy="22399"/>
      </dsp:txXfrm>
    </dsp:sp>
    <dsp:sp modelId="{570D8CBE-1A5D-4E0E-9CB8-28A251C2A412}">
      <dsp:nvSpPr>
        <dsp:cNvPr id="0" name=""/>
        <dsp:cNvSpPr/>
      </dsp:nvSpPr>
      <dsp:spPr>
        <a:xfrm>
          <a:off x="4706607" y="3455901"/>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723008" y="3472302"/>
        <a:ext cx="1087171" cy="527184"/>
      </dsp:txXfrm>
    </dsp:sp>
    <dsp:sp modelId="{6D055C97-C1E1-4678-AE1B-8CDB7BAABC29}">
      <dsp:nvSpPr>
        <dsp:cNvPr id="0" name=""/>
        <dsp:cNvSpPr/>
      </dsp:nvSpPr>
      <dsp:spPr>
        <a:xfrm rot="4420462">
          <a:off x="549825" y="3604853"/>
          <a:ext cx="1593723" cy="20588"/>
        </a:xfrm>
        <a:custGeom>
          <a:avLst/>
          <a:gdLst/>
          <a:ahLst/>
          <a:cxnLst/>
          <a:rect l="0" t="0" r="0" b="0"/>
          <a:pathLst>
            <a:path>
              <a:moveTo>
                <a:pt x="0" y="10294"/>
              </a:moveTo>
              <a:lnTo>
                <a:pt x="1593723" y="102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844" y="3575304"/>
        <a:ext cx="79686" cy="79686"/>
      </dsp:txXfrm>
    </dsp:sp>
    <dsp:sp modelId="{4BC817F4-DDB9-46D1-87E3-C3323FA2C355}">
      <dsp:nvSpPr>
        <dsp:cNvPr id="0" name=""/>
        <dsp:cNvSpPr/>
      </dsp:nvSpPr>
      <dsp:spPr>
        <a:xfrm>
          <a:off x="1570681" y="4099885"/>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87082" y="4116286"/>
        <a:ext cx="1087171" cy="527184"/>
      </dsp:txXfrm>
    </dsp:sp>
    <dsp:sp modelId="{5070BEA0-AFCD-4DDC-98E5-6FF0F97C513A}">
      <dsp:nvSpPr>
        <dsp:cNvPr id="0" name=""/>
        <dsp:cNvSpPr/>
      </dsp:nvSpPr>
      <dsp:spPr>
        <a:xfrm>
          <a:off x="2690655" y="4369585"/>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3450" y="4368679"/>
        <a:ext cx="22399" cy="22399"/>
      </dsp:txXfrm>
    </dsp:sp>
    <dsp:sp modelId="{05965639-07EE-41CB-A0B5-E26E61E647EE}">
      <dsp:nvSpPr>
        <dsp:cNvPr id="0" name=""/>
        <dsp:cNvSpPr/>
      </dsp:nvSpPr>
      <dsp:spPr>
        <a:xfrm>
          <a:off x="3138644" y="4099885"/>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55045" y="4116286"/>
        <a:ext cx="1087171" cy="52718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29" y="279917"/>
        <a:ext cx="704353" cy="412349"/>
      </dsp:txXfrm>
    </dsp:sp>
    <dsp:sp modelId="{E01980EB-8049-4114-B86D-FBC79DEAA4E2}">
      <dsp:nvSpPr>
        <dsp:cNvPr id="0" name=""/>
        <dsp:cNvSpPr/>
      </dsp:nvSpPr>
      <dsp:spPr>
        <a:xfrm>
          <a:off x="803013" y="395571"/>
          <a:ext cx="154762" cy="18104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13" y="431779"/>
        <a:ext cx="108333" cy="108626"/>
      </dsp:txXfrm>
    </dsp:sp>
    <dsp:sp modelId="{C9DB48FB-0976-4189-8390-9ADAA24F8B12}">
      <dsp:nvSpPr>
        <dsp:cNvPr id="0" name=""/>
        <dsp:cNvSpPr/>
      </dsp:nvSpPr>
      <dsp:spPr>
        <a:xfrm>
          <a:off x="1022016"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845" y="279917"/>
        <a:ext cx="704353" cy="412349"/>
      </dsp:txXfrm>
    </dsp:sp>
    <dsp:sp modelId="{35F44C8B-AB28-4EC4-B3ED-90DE52221FB9}">
      <dsp:nvSpPr>
        <dsp:cNvPr id="0" name=""/>
        <dsp:cNvSpPr/>
      </dsp:nvSpPr>
      <dsp:spPr>
        <a:xfrm>
          <a:off x="1825029" y="395571"/>
          <a:ext cx="154762" cy="18104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029" y="431779"/>
        <a:ext cx="108333" cy="108626"/>
      </dsp:txXfrm>
    </dsp:sp>
    <dsp:sp modelId="{066995C1-D185-4DDC-8015-9CEF64CFF068}">
      <dsp:nvSpPr>
        <dsp:cNvPr id="0" name=""/>
        <dsp:cNvSpPr/>
      </dsp:nvSpPr>
      <dsp:spPr>
        <a:xfrm>
          <a:off x="2044033"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6862" y="279917"/>
        <a:ext cx="704353" cy="412349"/>
      </dsp:txXfrm>
    </dsp:sp>
    <dsp:sp modelId="{17944AD9-90F3-4A64-AB95-8EEF00DADBF9}">
      <dsp:nvSpPr>
        <dsp:cNvPr id="0" name=""/>
        <dsp:cNvSpPr/>
      </dsp:nvSpPr>
      <dsp:spPr>
        <a:xfrm>
          <a:off x="2847046" y="395571"/>
          <a:ext cx="154762" cy="18104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046" y="431779"/>
        <a:ext cx="108333" cy="108626"/>
      </dsp:txXfrm>
    </dsp:sp>
    <dsp:sp modelId="{43DAEF3E-2E90-47E4-9AE8-AF4FDF6C91F0}">
      <dsp:nvSpPr>
        <dsp:cNvPr id="0" name=""/>
        <dsp:cNvSpPr/>
      </dsp:nvSpPr>
      <dsp:spPr>
        <a:xfrm>
          <a:off x="3066049"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8878" y="279917"/>
        <a:ext cx="704353" cy="412349"/>
      </dsp:txXfrm>
    </dsp:sp>
    <dsp:sp modelId="{AE49541F-17AE-4F61-9054-9DB587A91631}">
      <dsp:nvSpPr>
        <dsp:cNvPr id="0" name=""/>
        <dsp:cNvSpPr/>
      </dsp:nvSpPr>
      <dsp:spPr>
        <a:xfrm>
          <a:off x="3869062" y="395571"/>
          <a:ext cx="154762" cy="18104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062" y="431779"/>
        <a:ext cx="108333" cy="108626"/>
      </dsp:txXfrm>
    </dsp:sp>
    <dsp:sp modelId="{853CC948-6364-4037-8B59-806CAD40E1C7}">
      <dsp:nvSpPr>
        <dsp:cNvPr id="0" name=""/>
        <dsp:cNvSpPr/>
      </dsp:nvSpPr>
      <dsp:spPr>
        <a:xfrm>
          <a:off x="4088066"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0895" y="279917"/>
        <a:ext cx="704353" cy="412349"/>
      </dsp:txXfrm>
    </dsp:sp>
    <dsp:sp modelId="{888584DD-8AFE-4BBC-9A28-F349F986965A}">
      <dsp:nvSpPr>
        <dsp:cNvPr id="0" name=""/>
        <dsp:cNvSpPr/>
      </dsp:nvSpPr>
      <dsp:spPr>
        <a:xfrm>
          <a:off x="4891079" y="395571"/>
          <a:ext cx="154762" cy="18104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079" y="431779"/>
        <a:ext cx="108333" cy="108626"/>
      </dsp:txXfrm>
    </dsp:sp>
    <dsp:sp modelId="{BBA132C9-C787-4468-9709-2C2907CA97E9}">
      <dsp:nvSpPr>
        <dsp:cNvPr id="0" name=""/>
        <dsp:cNvSpPr/>
      </dsp:nvSpPr>
      <dsp:spPr>
        <a:xfrm>
          <a:off x="5110083"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2912" y="279917"/>
        <a:ext cx="704353" cy="41234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72</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73</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74</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75</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76</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77</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78</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79</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80</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81</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82</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83</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84</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85</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86</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87</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88</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89</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90</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67</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91</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68</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92</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69</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70</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93</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66</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94</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95</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96</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97</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98</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99</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71</b:RefOrder>
  </b:Source>
</b:Sources>
</file>

<file path=customXml/itemProps1.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2.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A3738D3-1EC3-4C53-937E-4F58D19CA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1705</TotalTime>
  <Pages>141</Pages>
  <Words>29955</Words>
  <Characters>170750</Characters>
  <Application>Microsoft Office Word</Application>
  <DocSecurity>0</DocSecurity>
  <Lines>1422</Lines>
  <Paragraphs>400</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200305</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78</cp:revision>
  <dcterms:created xsi:type="dcterms:W3CDTF">2022-11-06T13:55:00Z</dcterms:created>
  <dcterms:modified xsi:type="dcterms:W3CDTF">2023-02-26T02:58:00Z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