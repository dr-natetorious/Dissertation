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469F2089" w:rsidR="00992F06" w:rsidRPr="00B43C8C" w:rsidRDefault="00992F06" w:rsidP="00B43C8C">
      <w:pPr>
        <w:ind w:firstLine="0"/>
        <w:jc w:val="center"/>
        <w:rPr>
          <w:b/>
          <w:bCs/>
        </w:rPr>
      </w:pPr>
      <w:r w:rsidRPr="00B43C8C">
        <w:rPr>
          <w:b/>
          <w:bCs/>
        </w:rPr>
        <w:t xml:space="preserve">Using </w:t>
      </w:r>
      <w:r w:rsidR="008A08BD">
        <w:rPr>
          <w:b/>
          <w:bCs/>
        </w:rPr>
        <w:t>h</w:t>
      </w:r>
      <w:r w:rsidR="00DF58F5">
        <w:rPr>
          <w:b/>
          <w:bCs/>
        </w:rPr>
        <w:t xml:space="preserve">uman </w:t>
      </w:r>
      <w:r w:rsidR="008A08BD">
        <w:rPr>
          <w:b/>
          <w:bCs/>
        </w:rPr>
        <w:t>a</w:t>
      </w:r>
      <w:r w:rsidR="00DF58F5">
        <w:rPr>
          <w:b/>
          <w:bCs/>
        </w:rPr>
        <w:t xml:space="preserve">ctivity </w:t>
      </w:r>
      <w:r w:rsidR="008A08BD">
        <w:rPr>
          <w:b/>
          <w:bCs/>
        </w:rPr>
        <w:t>r</w:t>
      </w:r>
      <w:r w:rsidR="00DF58F5">
        <w:rPr>
          <w:b/>
          <w:bCs/>
        </w:rPr>
        <w:t xml:space="preserve">ecognition </w:t>
      </w:r>
      <w:r w:rsidR="008A08BD">
        <w:rPr>
          <w:b/>
          <w:bCs/>
        </w:rPr>
        <w:t xml:space="preserve">for improving </w:t>
      </w:r>
      <w:r w:rsidRPr="00B43C8C">
        <w:rPr>
          <w:b/>
          <w:bCs/>
        </w:rPr>
        <w:t>elderly and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61AFF6E4" w:rsidR="00887A22" w:rsidRPr="00887A22" w:rsidRDefault="00D245BE" w:rsidP="00B43C8C">
      <w:pPr>
        <w:ind w:firstLine="0"/>
        <w:jc w:val="center"/>
      </w:pPr>
      <w:r>
        <w:t>San Diego</w:t>
      </w:r>
      <w:r w:rsidR="00887A22" w:rsidRPr="00887A22">
        <w:t>, California</w:t>
      </w:r>
    </w:p>
    <w:p w14:paraId="5D760441" w14:textId="77777777" w:rsidR="00887A22" w:rsidRPr="00887A22" w:rsidRDefault="00887A22" w:rsidP="00B43C8C">
      <w:pPr>
        <w:jc w:val="center"/>
      </w:pPr>
    </w:p>
    <w:p w14:paraId="138E0A42" w14:textId="2044D5FF" w:rsidR="00887A22" w:rsidRDefault="00DF58F5">
      <w:pPr>
        <w:ind w:firstLine="0"/>
        <w:jc w:val="center"/>
      </w:pPr>
      <w:proofErr w:type="gramStart"/>
      <w:r>
        <w:t xml:space="preserve">April  </w:t>
      </w:r>
      <w:r w:rsidR="00E72F1F">
        <w:t>202</w:t>
      </w:r>
      <w:r w:rsidR="00722C2E">
        <w:t>3</w:t>
      </w:r>
      <w:proofErr w:type="gramEnd"/>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3396E776" w14:textId="10DC4A9E" w:rsidR="002A6836" w:rsidRDefault="0098329E">
          <w:pPr>
            <w:pStyle w:val="TOC1"/>
            <w:rPr>
              <w:rFonts w:asciiTheme="minorHAnsi" w:eastAsiaTheme="minorEastAsia" w:hAnsiTheme="minorHAnsi" w:cstheme="minorBidi"/>
              <w:noProof/>
              <w:sz w:val="22"/>
            </w:rPr>
          </w:pPr>
          <w:r>
            <w:fldChar w:fldCharType="begin"/>
          </w:r>
          <w:r>
            <w:instrText xml:space="preserve"> TOC \o "1-2" \h \z \u </w:instrText>
          </w:r>
          <w:r>
            <w:fldChar w:fldCharType="separate"/>
          </w:r>
          <w:hyperlink w:anchor="_Toc131970479" w:history="1">
            <w:r w:rsidR="002A6836" w:rsidRPr="00BB4462">
              <w:rPr>
                <w:rStyle w:val="Hyperlink"/>
                <w:noProof/>
              </w:rPr>
              <w:t>Chapter 1: Introduction</w:t>
            </w:r>
            <w:r w:rsidR="002A6836">
              <w:rPr>
                <w:noProof/>
                <w:webHidden/>
              </w:rPr>
              <w:tab/>
            </w:r>
            <w:r w:rsidR="002A6836">
              <w:rPr>
                <w:noProof/>
                <w:webHidden/>
              </w:rPr>
              <w:fldChar w:fldCharType="begin"/>
            </w:r>
            <w:r w:rsidR="002A6836">
              <w:rPr>
                <w:noProof/>
                <w:webHidden/>
              </w:rPr>
              <w:instrText xml:space="preserve"> PAGEREF _Toc131970479 \h </w:instrText>
            </w:r>
            <w:r w:rsidR="002A6836">
              <w:rPr>
                <w:noProof/>
                <w:webHidden/>
              </w:rPr>
            </w:r>
            <w:r w:rsidR="002A6836">
              <w:rPr>
                <w:noProof/>
                <w:webHidden/>
              </w:rPr>
              <w:fldChar w:fldCharType="separate"/>
            </w:r>
            <w:r w:rsidR="002A6836">
              <w:rPr>
                <w:noProof/>
                <w:webHidden/>
              </w:rPr>
              <w:t>1</w:t>
            </w:r>
            <w:r w:rsidR="002A6836">
              <w:rPr>
                <w:noProof/>
                <w:webHidden/>
              </w:rPr>
              <w:fldChar w:fldCharType="end"/>
            </w:r>
          </w:hyperlink>
        </w:p>
        <w:p w14:paraId="3F3A60AD" w14:textId="4ABEA0CA" w:rsidR="002A6836" w:rsidRDefault="00000000">
          <w:pPr>
            <w:pStyle w:val="TOC2"/>
            <w:rPr>
              <w:rFonts w:asciiTheme="minorHAnsi" w:eastAsiaTheme="minorEastAsia" w:hAnsiTheme="minorHAnsi" w:cstheme="minorBidi"/>
              <w:noProof/>
              <w:sz w:val="22"/>
              <w:szCs w:val="22"/>
            </w:rPr>
          </w:pPr>
          <w:hyperlink w:anchor="_Toc131970480" w:history="1">
            <w:r w:rsidR="002A6836" w:rsidRPr="00BB4462">
              <w:rPr>
                <w:rStyle w:val="Hyperlink"/>
                <w:noProof/>
              </w:rPr>
              <w:t>Statement of the Problem</w:t>
            </w:r>
            <w:r w:rsidR="002A6836">
              <w:rPr>
                <w:noProof/>
                <w:webHidden/>
              </w:rPr>
              <w:tab/>
            </w:r>
            <w:r w:rsidR="002A6836">
              <w:rPr>
                <w:noProof/>
                <w:webHidden/>
              </w:rPr>
              <w:fldChar w:fldCharType="begin"/>
            </w:r>
            <w:r w:rsidR="002A6836">
              <w:rPr>
                <w:noProof/>
                <w:webHidden/>
              </w:rPr>
              <w:instrText xml:space="preserve"> PAGEREF _Toc131970480 \h </w:instrText>
            </w:r>
            <w:r w:rsidR="002A6836">
              <w:rPr>
                <w:noProof/>
                <w:webHidden/>
              </w:rPr>
            </w:r>
            <w:r w:rsidR="002A6836">
              <w:rPr>
                <w:noProof/>
                <w:webHidden/>
              </w:rPr>
              <w:fldChar w:fldCharType="separate"/>
            </w:r>
            <w:r w:rsidR="002A6836">
              <w:rPr>
                <w:noProof/>
                <w:webHidden/>
              </w:rPr>
              <w:t>2</w:t>
            </w:r>
            <w:r w:rsidR="002A6836">
              <w:rPr>
                <w:noProof/>
                <w:webHidden/>
              </w:rPr>
              <w:fldChar w:fldCharType="end"/>
            </w:r>
          </w:hyperlink>
        </w:p>
        <w:p w14:paraId="3D9B9946" w14:textId="4FAEAC0F" w:rsidR="002A6836" w:rsidRDefault="00000000">
          <w:pPr>
            <w:pStyle w:val="TOC2"/>
            <w:rPr>
              <w:rFonts w:asciiTheme="minorHAnsi" w:eastAsiaTheme="minorEastAsia" w:hAnsiTheme="minorHAnsi" w:cstheme="minorBidi"/>
              <w:noProof/>
              <w:sz w:val="22"/>
              <w:szCs w:val="22"/>
            </w:rPr>
          </w:pPr>
          <w:hyperlink w:anchor="_Toc131970481" w:history="1">
            <w:r w:rsidR="002A6836" w:rsidRPr="00BB4462">
              <w:rPr>
                <w:rStyle w:val="Hyperlink"/>
                <w:noProof/>
              </w:rPr>
              <w:t>Purpose of the Study</w:t>
            </w:r>
            <w:r w:rsidR="002A6836">
              <w:rPr>
                <w:noProof/>
                <w:webHidden/>
              </w:rPr>
              <w:tab/>
            </w:r>
            <w:r w:rsidR="002A6836">
              <w:rPr>
                <w:noProof/>
                <w:webHidden/>
              </w:rPr>
              <w:fldChar w:fldCharType="begin"/>
            </w:r>
            <w:r w:rsidR="002A6836">
              <w:rPr>
                <w:noProof/>
                <w:webHidden/>
              </w:rPr>
              <w:instrText xml:space="preserve"> PAGEREF _Toc131970481 \h </w:instrText>
            </w:r>
            <w:r w:rsidR="002A6836">
              <w:rPr>
                <w:noProof/>
                <w:webHidden/>
              </w:rPr>
            </w:r>
            <w:r w:rsidR="002A6836">
              <w:rPr>
                <w:noProof/>
                <w:webHidden/>
              </w:rPr>
              <w:fldChar w:fldCharType="separate"/>
            </w:r>
            <w:r w:rsidR="002A6836">
              <w:rPr>
                <w:noProof/>
                <w:webHidden/>
              </w:rPr>
              <w:t>3</w:t>
            </w:r>
            <w:r w:rsidR="002A6836">
              <w:rPr>
                <w:noProof/>
                <w:webHidden/>
              </w:rPr>
              <w:fldChar w:fldCharType="end"/>
            </w:r>
          </w:hyperlink>
        </w:p>
        <w:p w14:paraId="1553F6C3" w14:textId="5AD6D933" w:rsidR="002A6836" w:rsidRDefault="00000000">
          <w:pPr>
            <w:pStyle w:val="TOC2"/>
            <w:rPr>
              <w:rFonts w:asciiTheme="minorHAnsi" w:eastAsiaTheme="minorEastAsia" w:hAnsiTheme="minorHAnsi" w:cstheme="minorBidi"/>
              <w:noProof/>
              <w:sz w:val="22"/>
              <w:szCs w:val="22"/>
            </w:rPr>
          </w:pPr>
          <w:hyperlink w:anchor="_Toc131970482" w:history="1">
            <w:r w:rsidR="002A6836" w:rsidRPr="00BB4462">
              <w:rPr>
                <w:rStyle w:val="Hyperlink"/>
                <w:noProof/>
              </w:rPr>
              <w:t>Introduction to Theoretical Framework</w:t>
            </w:r>
            <w:r w:rsidR="002A6836">
              <w:rPr>
                <w:noProof/>
                <w:webHidden/>
              </w:rPr>
              <w:tab/>
            </w:r>
            <w:r w:rsidR="002A6836">
              <w:rPr>
                <w:noProof/>
                <w:webHidden/>
              </w:rPr>
              <w:fldChar w:fldCharType="begin"/>
            </w:r>
            <w:r w:rsidR="002A6836">
              <w:rPr>
                <w:noProof/>
                <w:webHidden/>
              </w:rPr>
              <w:instrText xml:space="preserve"> PAGEREF _Toc131970482 \h </w:instrText>
            </w:r>
            <w:r w:rsidR="002A6836">
              <w:rPr>
                <w:noProof/>
                <w:webHidden/>
              </w:rPr>
            </w:r>
            <w:r w:rsidR="002A6836">
              <w:rPr>
                <w:noProof/>
                <w:webHidden/>
              </w:rPr>
              <w:fldChar w:fldCharType="separate"/>
            </w:r>
            <w:r w:rsidR="002A6836">
              <w:rPr>
                <w:noProof/>
                <w:webHidden/>
              </w:rPr>
              <w:t>4</w:t>
            </w:r>
            <w:r w:rsidR="002A6836">
              <w:rPr>
                <w:noProof/>
                <w:webHidden/>
              </w:rPr>
              <w:fldChar w:fldCharType="end"/>
            </w:r>
          </w:hyperlink>
        </w:p>
        <w:p w14:paraId="512E52A2" w14:textId="29CC723D" w:rsidR="002A6836" w:rsidRDefault="00000000">
          <w:pPr>
            <w:pStyle w:val="TOC2"/>
            <w:rPr>
              <w:rFonts w:asciiTheme="minorHAnsi" w:eastAsiaTheme="minorEastAsia" w:hAnsiTheme="minorHAnsi" w:cstheme="minorBidi"/>
              <w:noProof/>
              <w:sz w:val="22"/>
              <w:szCs w:val="22"/>
            </w:rPr>
          </w:pPr>
          <w:hyperlink w:anchor="_Toc131970483" w:history="1">
            <w:r w:rsidR="002A6836" w:rsidRPr="00BB4462">
              <w:rPr>
                <w:rStyle w:val="Hyperlink"/>
                <w:noProof/>
              </w:rPr>
              <w:t>Research Questions</w:t>
            </w:r>
            <w:r w:rsidR="002A6836">
              <w:rPr>
                <w:noProof/>
                <w:webHidden/>
              </w:rPr>
              <w:tab/>
            </w:r>
            <w:r w:rsidR="002A6836">
              <w:rPr>
                <w:noProof/>
                <w:webHidden/>
              </w:rPr>
              <w:fldChar w:fldCharType="begin"/>
            </w:r>
            <w:r w:rsidR="002A6836">
              <w:rPr>
                <w:noProof/>
                <w:webHidden/>
              </w:rPr>
              <w:instrText xml:space="preserve"> PAGEREF _Toc131970483 \h </w:instrText>
            </w:r>
            <w:r w:rsidR="002A6836">
              <w:rPr>
                <w:noProof/>
                <w:webHidden/>
              </w:rPr>
            </w:r>
            <w:r w:rsidR="002A6836">
              <w:rPr>
                <w:noProof/>
                <w:webHidden/>
              </w:rPr>
              <w:fldChar w:fldCharType="separate"/>
            </w:r>
            <w:r w:rsidR="002A6836">
              <w:rPr>
                <w:noProof/>
                <w:webHidden/>
              </w:rPr>
              <w:t>6</w:t>
            </w:r>
            <w:r w:rsidR="002A6836">
              <w:rPr>
                <w:noProof/>
                <w:webHidden/>
              </w:rPr>
              <w:fldChar w:fldCharType="end"/>
            </w:r>
          </w:hyperlink>
        </w:p>
        <w:p w14:paraId="7924E8BD" w14:textId="553CC411" w:rsidR="002A6836" w:rsidRDefault="00000000">
          <w:pPr>
            <w:pStyle w:val="TOC2"/>
            <w:rPr>
              <w:rFonts w:asciiTheme="minorHAnsi" w:eastAsiaTheme="minorEastAsia" w:hAnsiTheme="minorHAnsi" w:cstheme="minorBidi"/>
              <w:noProof/>
              <w:sz w:val="22"/>
              <w:szCs w:val="22"/>
            </w:rPr>
          </w:pPr>
          <w:hyperlink w:anchor="_Toc131970484" w:history="1">
            <w:r w:rsidR="002A6836" w:rsidRPr="00BB4462">
              <w:rPr>
                <w:rStyle w:val="Hyperlink"/>
                <w:noProof/>
              </w:rPr>
              <w:t>Significance of the Study</w:t>
            </w:r>
            <w:r w:rsidR="002A6836">
              <w:rPr>
                <w:noProof/>
                <w:webHidden/>
              </w:rPr>
              <w:tab/>
            </w:r>
            <w:r w:rsidR="002A6836">
              <w:rPr>
                <w:noProof/>
                <w:webHidden/>
              </w:rPr>
              <w:fldChar w:fldCharType="begin"/>
            </w:r>
            <w:r w:rsidR="002A6836">
              <w:rPr>
                <w:noProof/>
                <w:webHidden/>
              </w:rPr>
              <w:instrText xml:space="preserve"> PAGEREF _Toc131970484 \h </w:instrText>
            </w:r>
            <w:r w:rsidR="002A6836">
              <w:rPr>
                <w:noProof/>
                <w:webHidden/>
              </w:rPr>
            </w:r>
            <w:r w:rsidR="002A6836">
              <w:rPr>
                <w:noProof/>
                <w:webHidden/>
              </w:rPr>
              <w:fldChar w:fldCharType="separate"/>
            </w:r>
            <w:r w:rsidR="002A6836">
              <w:rPr>
                <w:noProof/>
                <w:webHidden/>
              </w:rPr>
              <w:t>6</w:t>
            </w:r>
            <w:r w:rsidR="002A6836">
              <w:rPr>
                <w:noProof/>
                <w:webHidden/>
              </w:rPr>
              <w:fldChar w:fldCharType="end"/>
            </w:r>
          </w:hyperlink>
        </w:p>
        <w:p w14:paraId="18019D56" w14:textId="27A1ED49" w:rsidR="002A6836" w:rsidRDefault="00000000">
          <w:pPr>
            <w:pStyle w:val="TOC2"/>
            <w:rPr>
              <w:rFonts w:asciiTheme="minorHAnsi" w:eastAsiaTheme="minorEastAsia" w:hAnsiTheme="minorHAnsi" w:cstheme="minorBidi"/>
              <w:noProof/>
              <w:sz w:val="22"/>
              <w:szCs w:val="22"/>
            </w:rPr>
          </w:pPr>
          <w:hyperlink w:anchor="_Toc131970485" w:history="1">
            <w:r w:rsidR="002A6836" w:rsidRPr="00BB4462">
              <w:rPr>
                <w:rStyle w:val="Hyperlink"/>
                <w:noProof/>
              </w:rPr>
              <w:t>Definition of Key Terms</w:t>
            </w:r>
            <w:r w:rsidR="002A6836">
              <w:rPr>
                <w:noProof/>
                <w:webHidden/>
              </w:rPr>
              <w:tab/>
            </w:r>
            <w:r w:rsidR="002A6836">
              <w:rPr>
                <w:noProof/>
                <w:webHidden/>
              </w:rPr>
              <w:fldChar w:fldCharType="begin"/>
            </w:r>
            <w:r w:rsidR="002A6836">
              <w:rPr>
                <w:noProof/>
                <w:webHidden/>
              </w:rPr>
              <w:instrText xml:space="preserve"> PAGEREF _Toc131970485 \h </w:instrText>
            </w:r>
            <w:r w:rsidR="002A6836">
              <w:rPr>
                <w:noProof/>
                <w:webHidden/>
              </w:rPr>
            </w:r>
            <w:r w:rsidR="002A6836">
              <w:rPr>
                <w:noProof/>
                <w:webHidden/>
              </w:rPr>
              <w:fldChar w:fldCharType="separate"/>
            </w:r>
            <w:r w:rsidR="002A6836">
              <w:rPr>
                <w:noProof/>
                <w:webHidden/>
              </w:rPr>
              <w:t>7</w:t>
            </w:r>
            <w:r w:rsidR="002A6836">
              <w:rPr>
                <w:noProof/>
                <w:webHidden/>
              </w:rPr>
              <w:fldChar w:fldCharType="end"/>
            </w:r>
          </w:hyperlink>
        </w:p>
        <w:p w14:paraId="10FDBDB1" w14:textId="0FB1C6B0" w:rsidR="002A6836" w:rsidRDefault="00000000">
          <w:pPr>
            <w:pStyle w:val="TOC2"/>
            <w:rPr>
              <w:rFonts w:asciiTheme="minorHAnsi" w:eastAsiaTheme="minorEastAsia" w:hAnsiTheme="minorHAnsi" w:cstheme="minorBidi"/>
              <w:noProof/>
              <w:sz w:val="22"/>
              <w:szCs w:val="22"/>
            </w:rPr>
          </w:pPr>
          <w:hyperlink w:anchor="_Toc131970486"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_Toc131970486 \h </w:instrText>
            </w:r>
            <w:r w:rsidR="002A6836">
              <w:rPr>
                <w:noProof/>
                <w:webHidden/>
              </w:rPr>
            </w:r>
            <w:r w:rsidR="002A6836">
              <w:rPr>
                <w:noProof/>
                <w:webHidden/>
              </w:rPr>
              <w:fldChar w:fldCharType="separate"/>
            </w:r>
            <w:r w:rsidR="002A6836">
              <w:rPr>
                <w:noProof/>
                <w:webHidden/>
              </w:rPr>
              <w:t>9</w:t>
            </w:r>
            <w:r w:rsidR="002A6836">
              <w:rPr>
                <w:noProof/>
                <w:webHidden/>
              </w:rPr>
              <w:fldChar w:fldCharType="end"/>
            </w:r>
          </w:hyperlink>
        </w:p>
        <w:p w14:paraId="7162F3C8" w14:textId="560114EC" w:rsidR="002A6836" w:rsidRDefault="00000000">
          <w:pPr>
            <w:pStyle w:val="TOC1"/>
            <w:rPr>
              <w:rFonts w:asciiTheme="minorHAnsi" w:eastAsiaTheme="minorEastAsia" w:hAnsiTheme="minorHAnsi" w:cstheme="minorBidi"/>
              <w:noProof/>
              <w:sz w:val="22"/>
            </w:rPr>
          </w:pPr>
          <w:hyperlink w:anchor="_Toc131970487" w:history="1">
            <w:r w:rsidR="002A6836" w:rsidRPr="00BB4462">
              <w:rPr>
                <w:rStyle w:val="Hyperlink"/>
                <w:noProof/>
              </w:rPr>
              <w:t>Chapter 2: Literature Review</w:t>
            </w:r>
            <w:r w:rsidR="002A6836">
              <w:rPr>
                <w:noProof/>
                <w:webHidden/>
              </w:rPr>
              <w:tab/>
            </w:r>
            <w:r w:rsidR="002A6836">
              <w:rPr>
                <w:noProof/>
                <w:webHidden/>
              </w:rPr>
              <w:fldChar w:fldCharType="begin"/>
            </w:r>
            <w:r w:rsidR="002A6836">
              <w:rPr>
                <w:noProof/>
                <w:webHidden/>
              </w:rPr>
              <w:instrText xml:space="preserve"> PAGEREF _Toc131970487 \h </w:instrText>
            </w:r>
            <w:r w:rsidR="002A6836">
              <w:rPr>
                <w:noProof/>
                <w:webHidden/>
              </w:rPr>
            </w:r>
            <w:r w:rsidR="002A6836">
              <w:rPr>
                <w:noProof/>
                <w:webHidden/>
              </w:rPr>
              <w:fldChar w:fldCharType="separate"/>
            </w:r>
            <w:r w:rsidR="002A6836">
              <w:rPr>
                <w:noProof/>
                <w:webHidden/>
              </w:rPr>
              <w:t>11</w:t>
            </w:r>
            <w:r w:rsidR="002A6836">
              <w:rPr>
                <w:noProof/>
                <w:webHidden/>
              </w:rPr>
              <w:fldChar w:fldCharType="end"/>
            </w:r>
          </w:hyperlink>
        </w:p>
        <w:p w14:paraId="7C2F409B" w14:textId="34533E52" w:rsidR="002A6836" w:rsidRDefault="00000000">
          <w:pPr>
            <w:pStyle w:val="TOC2"/>
            <w:rPr>
              <w:rFonts w:asciiTheme="minorHAnsi" w:eastAsiaTheme="minorEastAsia" w:hAnsiTheme="minorHAnsi" w:cstheme="minorBidi"/>
              <w:noProof/>
              <w:sz w:val="22"/>
              <w:szCs w:val="22"/>
            </w:rPr>
          </w:pPr>
          <w:hyperlink w:anchor="_Toc131970488" w:history="1">
            <w:r w:rsidR="002A6836" w:rsidRPr="00BB4462">
              <w:rPr>
                <w:rStyle w:val="Hyperlink"/>
                <w:noProof/>
              </w:rPr>
              <w:t>Literature Search Strategies</w:t>
            </w:r>
            <w:r w:rsidR="002A6836">
              <w:rPr>
                <w:noProof/>
                <w:webHidden/>
              </w:rPr>
              <w:tab/>
            </w:r>
            <w:r w:rsidR="002A6836">
              <w:rPr>
                <w:noProof/>
                <w:webHidden/>
              </w:rPr>
              <w:fldChar w:fldCharType="begin"/>
            </w:r>
            <w:r w:rsidR="002A6836">
              <w:rPr>
                <w:noProof/>
                <w:webHidden/>
              </w:rPr>
              <w:instrText xml:space="preserve"> PAGEREF _Toc131970488 \h </w:instrText>
            </w:r>
            <w:r w:rsidR="002A6836">
              <w:rPr>
                <w:noProof/>
                <w:webHidden/>
              </w:rPr>
            </w:r>
            <w:r w:rsidR="002A6836">
              <w:rPr>
                <w:noProof/>
                <w:webHidden/>
              </w:rPr>
              <w:fldChar w:fldCharType="separate"/>
            </w:r>
            <w:r w:rsidR="002A6836">
              <w:rPr>
                <w:noProof/>
                <w:webHidden/>
              </w:rPr>
              <w:t>11</w:t>
            </w:r>
            <w:r w:rsidR="002A6836">
              <w:rPr>
                <w:noProof/>
                <w:webHidden/>
              </w:rPr>
              <w:fldChar w:fldCharType="end"/>
            </w:r>
          </w:hyperlink>
        </w:p>
        <w:p w14:paraId="3BCE6B60" w14:textId="4BCFD4CC" w:rsidR="002A6836" w:rsidRDefault="00000000">
          <w:pPr>
            <w:pStyle w:val="TOC2"/>
            <w:rPr>
              <w:rFonts w:asciiTheme="minorHAnsi" w:eastAsiaTheme="minorEastAsia" w:hAnsiTheme="minorHAnsi" w:cstheme="minorBidi"/>
              <w:noProof/>
              <w:sz w:val="22"/>
              <w:szCs w:val="22"/>
            </w:rPr>
          </w:pPr>
          <w:hyperlink w:anchor="_Toc131970489" w:history="1">
            <w:r w:rsidR="002A6836" w:rsidRPr="00BB4462">
              <w:rPr>
                <w:rStyle w:val="Hyperlink"/>
                <w:noProof/>
              </w:rPr>
              <w:t>Theoretical Framework</w:t>
            </w:r>
            <w:r w:rsidR="002A6836">
              <w:rPr>
                <w:noProof/>
                <w:webHidden/>
              </w:rPr>
              <w:tab/>
            </w:r>
            <w:r w:rsidR="002A6836">
              <w:rPr>
                <w:noProof/>
                <w:webHidden/>
              </w:rPr>
              <w:fldChar w:fldCharType="begin"/>
            </w:r>
            <w:r w:rsidR="002A6836">
              <w:rPr>
                <w:noProof/>
                <w:webHidden/>
              </w:rPr>
              <w:instrText xml:space="preserve"> PAGEREF _Toc131970489 \h </w:instrText>
            </w:r>
            <w:r w:rsidR="002A6836">
              <w:rPr>
                <w:noProof/>
                <w:webHidden/>
              </w:rPr>
            </w:r>
            <w:r w:rsidR="002A6836">
              <w:rPr>
                <w:noProof/>
                <w:webHidden/>
              </w:rPr>
              <w:fldChar w:fldCharType="separate"/>
            </w:r>
            <w:r w:rsidR="002A6836">
              <w:rPr>
                <w:noProof/>
                <w:webHidden/>
              </w:rPr>
              <w:t>13</w:t>
            </w:r>
            <w:r w:rsidR="002A6836">
              <w:rPr>
                <w:noProof/>
                <w:webHidden/>
              </w:rPr>
              <w:fldChar w:fldCharType="end"/>
            </w:r>
          </w:hyperlink>
        </w:p>
        <w:p w14:paraId="78FA1F75" w14:textId="38E8E7C2" w:rsidR="002A6836" w:rsidRDefault="00000000">
          <w:pPr>
            <w:pStyle w:val="TOC2"/>
            <w:rPr>
              <w:rFonts w:asciiTheme="minorHAnsi" w:eastAsiaTheme="minorEastAsia" w:hAnsiTheme="minorHAnsi" w:cstheme="minorBidi"/>
              <w:noProof/>
              <w:sz w:val="22"/>
              <w:szCs w:val="22"/>
            </w:rPr>
          </w:pPr>
          <w:hyperlink w:anchor="_Toc131970490" w:history="1">
            <w:r w:rsidR="002A6836" w:rsidRPr="00BB4462">
              <w:rPr>
                <w:rStyle w:val="Hyperlink"/>
                <w:noProof/>
              </w:rPr>
              <w:t>What is the role of data mining</w:t>
            </w:r>
            <w:r w:rsidR="002A6836">
              <w:rPr>
                <w:noProof/>
                <w:webHidden/>
              </w:rPr>
              <w:tab/>
            </w:r>
            <w:r w:rsidR="002A6836">
              <w:rPr>
                <w:noProof/>
                <w:webHidden/>
              </w:rPr>
              <w:fldChar w:fldCharType="begin"/>
            </w:r>
            <w:r w:rsidR="002A6836">
              <w:rPr>
                <w:noProof/>
                <w:webHidden/>
              </w:rPr>
              <w:instrText xml:space="preserve"> PAGEREF _Toc131970490 \h </w:instrText>
            </w:r>
            <w:r w:rsidR="002A6836">
              <w:rPr>
                <w:noProof/>
                <w:webHidden/>
              </w:rPr>
            </w:r>
            <w:r w:rsidR="002A6836">
              <w:rPr>
                <w:noProof/>
                <w:webHidden/>
              </w:rPr>
              <w:fldChar w:fldCharType="separate"/>
            </w:r>
            <w:r w:rsidR="002A6836">
              <w:rPr>
                <w:noProof/>
                <w:webHidden/>
              </w:rPr>
              <w:t>17</w:t>
            </w:r>
            <w:r w:rsidR="002A6836">
              <w:rPr>
                <w:noProof/>
                <w:webHidden/>
              </w:rPr>
              <w:fldChar w:fldCharType="end"/>
            </w:r>
          </w:hyperlink>
        </w:p>
        <w:p w14:paraId="2E95C6B0" w14:textId="6CE3B8C4" w:rsidR="002A6836" w:rsidRDefault="00000000">
          <w:pPr>
            <w:pStyle w:val="TOC2"/>
            <w:rPr>
              <w:rFonts w:asciiTheme="minorHAnsi" w:eastAsiaTheme="minorEastAsia" w:hAnsiTheme="minorHAnsi" w:cstheme="minorBidi"/>
              <w:noProof/>
              <w:sz w:val="22"/>
              <w:szCs w:val="22"/>
            </w:rPr>
          </w:pPr>
          <w:hyperlink w:anchor="_Toc131970491" w:history="1">
            <w:r w:rsidR="002A6836" w:rsidRPr="00BB4462">
              <w:rPr>
                <w:rStyle w:val="Hyperlink"/>
                <w:noProof/>
              </w:rPr>
              <w:t>What exactly is artificial intelligence</w:t>
            </w:r>
            <w:r w:rsidR="002A6836">
              <w:rPr>
                <w:noProof/>
                <w:webHidden/>
              </w:rPr>
              <w:tab/>
            </w:r>
            <w:r w:rsidR="002A6836">
              <w:rPr>
                <w:noProof/>
                <w:webHidden/>
              </w:rPr>
              <w:fldChar w:fldCharType="begin"/>
            </w:r>
            <w:r w:rsidR="002A6836">
              <w:rPr>
                <w:noProof/>
                <w:webHidden/>
              </w:rPr>
              <w:instrText xml:space="preserve"> PAGEREF _Toc131970491 \h </w:instrText>
            </w:r>
            <w:r w:rsidR="002A6836">
              <w:rPr>
                <w:noProof/>
                <w:webHidden/>
              </w:rPr>
            </w:r>
            <w:r w:rsidR="002A6836">
              <w:rPr>
                <w:noProof/>
                <w:webHidden/>
              </w:rPr>
              <w:fldChar w:fldCharType="separate"/>
            </w:r>
            <w:r w:rsidR="002A6836">
              <w:rPr>
                <w:noProof/>
                <w:webHidden/>
              </w:rPr>
              <w:t>20</w:t>
            </w:r>
            <w:r w:rsidR="002A6836">
              <w:rPr>
                <w:noProof/>
                <w:webHidden/>
              </w:rPr>
              <w:fldChar w:fldCharType="end"/>
            </w:r>
          </w:hyperlink>
        </w:p>
        <w:p w14:paraId="42F41917" w14:textId="59D329E7" w:rsidR="002A6836" w:rsidRDefault="00000000">
          <w:pPr>
            <w:pStyle w:val="TOC2"/>
            <w:rPr>
              <w:rFonts w:asciiTheme="minorHAnsi" w:eastAsiaTheme="minorEastAsia" w:hAnsiTheme="minorHAnsi" w:cstheme="minorBidi"/>
              <w:noProof/>
              <w:sz w:val="22"/>
              <w:szCs w:val="22"/>
            </w:rPr>
          </w:pPr>
          <w:hyperlink w:anchor="_Toc131970492" w:history="1">
            <w:r w:rsidR="002A6836" w:rsidRPr="00BB4462">
              <w:rPr>
                <w:rStyle w:val="Hyperlink"/>
                <w:noProof/>
              </w:rPr>
              <w:t>How does computer vision work</w:t>
            </w:r>
            <w:r w:rsidR="002A6836">
              <w:rPr>
                <w:noProof/>
                <w:webHidden/>
              </w:rPr>
              <w:tab/>
            </w:r>
            <w:r w:rsidR="002A6836">
              <w:rPr>
                <w:noProof/>
                <w:webHidden/>
              </w:rPr>
              <w:fldChar w:fldCharType="begin"/>
            </w:r>
            <w:r w:rsidR="002A6836">
              <w:rPr>
                <w:noProof/>
                <w:webHidden/>
              </w:rPr>
              <w:instrText xml:space="preserve"> PAGEREF _Toc131970492 \h </w:instrText>
            </w:r>
            <w:r w:rsidR="002A6836">
              <w:rPr>
                <w:noProof/>
                <w:webHidden/>
              </w:rPr>
            </w:r>
            <w:r w:rsidR="002A6836">
              <w:rPr>
                <w:noProof/>
                <w:webHidden/>
              </w:rPr>
              <w:fldChar w:fldCharType="separate"/>
            </w:r>
            <w:r w:rsidR="002A6836">
              <w:rPr>
                <w:noProof/>
                <w:webHidden/>
              </w:rPr>
              <w:t>22</w:t>
            </w:r>
            <w:r w:rsidR="002A6836">
              <w:rPr>
                <w:noProof/>
                <w:webHidden/>
              </w:rPr>
              <w:fldChar w:fldCharType="end"/>
            </w:r>
          </w:hyperlink>
        </w:p>
        <w:p w14:paraId="29736850" w14:textId="2424D42F" w:rsidR="002A6836" w:rsidRDefault="00000000">
          <w:pPr>
            <w:pStyle w:val="TOC2"/>
            <w:rPr>
              <w:rFonts w:asciiTheme="minorHAnsi" w:eastAsiaTheme="minorEastAsia" w:hAnsiTheme="minorHAnsi" w:cstheme="minorBidi"/>
              <w:noProof/>
              <w:sz w:val="22"/>
              <w:szCs w:val="22"/>
            </w:rPr>
          </w:pPr>
          <w:hyperlink w:anchor="_Toc131970493" w:history="1">
            <w:r w:rsidR="002A6836" w:rsidRPr="00BB4462">
              <w:rPr>
                <w:rStyle w:val="Hyperlink"/>
                <w:noProof/>
              </w:rPr>
              <w:t>What’s the role of Markov chains</w:t>
            </w:r>
            <w:r w:rsidR="002A6836">
              <w:rPr>
                <w:noProof/>
                <w:webHidden/>
              </w:rPr>
              <w:tab/>
            </w:r>
            <w:r w:rsidR="002A6836">
              <w:rPr>
                <w:noProof/>
                <w:webHidden/>
              </w:rPr>
              <w:fldChar w:fldCharType="begin"/>
            </w:r>
            <w:r w:rsidR="002A6836">
              <w:rPr>
                <w:noProof/>
                <w:webHidden/>
              </w:rPr>
              <w:instrText xml:space="preserve"> PAGEREF _Toc131970493 \h </w:instrText>
            </w:r>
            <w:r w:rsidR="002A6836">
              <w:rPr>
                <w:noProof/>
                <w:webHidden/>
              </w:rPr>
            </w:r>
            <w:r w:rsidR="002A6836">
              <w:rPr>
                <w:noProof/>
                <w:webHidden/>
              </w:rPr>
              <w:fldChar w:fldCharType="separate"/>
            </w:r>
            <w:r w:rsidR="002A6836">
              <w:rPr>
                <w:noProof/>
                <w:webHidden/>
              </w:rPr>
              <w:t>24</w:t>
            </w:r>
            <w:r w:rsidR="002A6836">
              <w:rPr>
                <w:noProof/>
                <w:webHidden/>
              </w:rPr>
              <w:fldChar w:fldCharType="end"/>
            </w:r>
          </w:hyperlink>
        </w:p>
        <w:p w14:paraId="4B75A08D" w14:textId="57946679" w:rsidR="002A6836" w:rsidRDefault="00000000">
          <w:pPr>
            <w:pStyle w:val="TOC2"/>
            <w:rPr>
              <w:rFonts w:asciiTheme="minorHAnsi" w:eastAsiaTheme="minorEastAsia" w:hAnsiTheme="minorHAnsi" w:cstheme="minorBidi"/>
              <w:noProof/>
              <w:sz w:val="22"/>
              <w:szCs w:val="22"/>
            </w:rPr>
          </w:pPr>
          <w:hyperlink w:anchor="_Toc131970494" w:history="1">
            <w:r w:rsidR="002A6836" w:rsidRPr="00BB4462">
              <w:rPr>
                <w:rStyle w:val="Hyperlink"/>
                <w:noProof/>
              </w:rPr>
              <w:t>How are neural networks evolving</w:t>
            </w:r>
            <w:r w:rsidR="002A6836">
              <w:rPr>
                <w:noProof/>
                <w:webHidden/>
              </w:rPr>
              <w:tab/>
            </w:r>
            <w:r w:rsidR="002A6836">
              <w:rPr>
                <w:noProof/>
                <w:webHidden/>
              </w:rPr>
              <w:fldChar w:fldCharType="begin"/>
            </w:r>
            <w:r w:rsidR="002A6836">
              <w:rPr>
                <w:noProof/>
                <w:webHidden/>
              </w:rPr>
              <w:instrText xml:space="preserve"> PAGEREF _Toc131970494 \h </w:instrText>
            </w:r>
            <w:r w:rsidR="002A6836">
              <w:rPr>
                <w:noProof/>
                <w:webHidden/>
              </w:rPr>
            </w:r>
            <w:r w:rsidR="002A6836">
              <w:rPr>
                <w:noProof/>
                <w:webHidden/>
              </w:rPr>
              <w:fldChar w:fldCharType="separate"/>
            </w:r>
            <w:r w:rsidR="002A6836">
              <w:rPr>
                <w:noProof/>
                <w:webHidden/>
              </w:rPr>
              <w:t>30</w:t>
            </w:r>
            <w:r w:rsidR="002A6836">
              <w:rPr>
                <w:noProof/>
                <w:webHidden/>
              </w:rPr>
              <w:fldChar w:fldCharType="end"/>
            </w:r>
          </w:hyperlink>
        </w:p>
        <w:p w14:paraId="7A9D12BE" w14:textId="47049C73" w:rsidR="002A6836" w:rsidRDefault="00000000">
          <w:pPr>
            <w:pStyle w:val="TOC2"/>
            <w:rPr>
              <w:rFonts w:asciiTheme="minorHAnsi" w:eastAsiaTheme="minorEastAsia" w:hAnsiTheme="minorHAnsi" w:cstheme="minorBidi"/>
              <w:noProof/>
              <w:sz w:val="22"/>
              <w:szCs w:val="22"/>
            </w:rPr>
          </w:pPr>
          <w:hyperlink w:anchor="_Toc131970495" w:history="1">
            <w:r w:rsidR="002A6836" w:rsidRPr="00BB4462">
              <w:rPr>
                <w:rStyle w:val="Hyperlink"/>
                <w:noProof/>
              </w:rPr>
              <w:t>How does intelligent agent modeling work</w:t>
            </w:r>
            <w:r w:rsidR="002A6836">
              <w:rPr>
                <w:noProof/>
                <w:webHidden/>
              </w:rPr>
              <w:tab/>
            </w:r>
            <w:r w:rsidR="002A6836">
              <w:rPr>
                <w:noProof/>
                <w:webHidden/>
              </w:rPr>
              <w:fldChar w:fldCharType="begin"/>
            </w:r>
            <w:r w:rsidR="002A6836">
              <w:rPr>
                <w:noProof/>
                <w:webHidden/>
              </w:rPr>
              <w:instrText xml:space="preserve"> PAGEREF _Toc131970495 \h </w:instrText>
            </w:r>
            <w:r w:rsidR="002A6836">
              <w:rPr>
                <w:noProof/>
                <w:webHidden/>
              </w:rPr>
            </w:r>
            <w:r w:rsidR="002A6836">
              <w:rPr>
                <w:noProof/>
                <w:webHidden/>
              </w:rPr>
              <w:fldChar w:fldCharType="separate"/>
            </w:r>
            <w:r w:rsidR="002A6836">
              <w:rPr>
                <w:noProof/>
                <w:webHidden/>
              </w:rPr>
              <w:t>33</w:t>
            </w:r>
            <w:r w:rsidR="002A6836">
              <w:rPr>
                <w:noProof/>
                <w:webHidden/>
              </w:rPr>
              <w:fldChar w:fldCharType="end"/>
            </w:r>
          </w:hyperlink>
        </w:p>
        <w:p w14:paraId="76E4F4D6" w14:textId="615AC83D" w:rsidR="002A6836" w:rsidRDefault="00000000">
          <w:pPr>
            <w:pStyle w:val="TOC2"/>
            <w:rPr>
              <w:rFonts w:asciiTheme="minorHAnsi" w:eastAsiaTheme="minorEastAsia" w:hAnsiTheme="minorHAnsi" w:cstheme="minorBidi"/>
              <w:noProof/>
              <w:sz w:val="22"/>
              <w:szCs w:val="22"/>
            </w:rPr>
          </w:pPr>
          <w:hyperlink w:anchor="_Toc131970496" w:history="1">
            <w:r w:rsidR="002A6836" w:rsidRPr="00BB4462">
              <w:rPr>
                <w:rStyle w:val="Hyperlink"/>
                <w:noProof/>
              </w:rPr>
              <w:t>How does neural network training work</w:t>
            </w:r>
            <w:r w:rsidR="002A6836">
              <w:rPr>
                <w:noProof/>
                <w:webHidden/>
              </w:rPr>
              <w:tab/>
            </w:r>
            <w:r w:rsidR="002A6836">
              <w:rPr>
                <w:noProof/>
                <w:webHidden/>
              </w:rPr>
              <w:fldChar w:fldCharType="begin"/>
            </w:r>
            <w:r w:rsidR="002A6836">
              <w:rPr>
                <w:noProof/>
                <w:webHidden/>
              </w:rPr>
              <w:instrText xml:space="preserve"> PAGEREF _Toc131970496 \h </w:instrText>
            </w:r>
            <w:r w:rsidR="002A6836">
              <w:rPr>
                <w:noProof/>
                <w:webHidden/>
              </w:rPr>
            </w:r>
            <w:r w:rsidR="002A6836">
              <w:rPr>
                <w:noProof/>
                <w:webHidden/>
              </w:rPr>
              <w:fldChar w:fldCharType="separate"/>
            </w:r>
            <w:r w:rsidR="002A6836">
              <w:rPr>
                <w:noProof/>
                <w:webHidden/>
              </w:rPr>
              <w:t>38</w:t>
            </w:r>
            <w:r w:rsidR="002A6836">
              <w:rPr>
                <w:noProof/>
                <w:webHidden/>
              </w:rPr>
              <w:fldChar w:fldCharType="end"/>
            </w:r>
          </w:hyperlink>
        </w:p>
        <w:p w14:paraId="4891B2A6" w14:textId="0997C948" w:rsidR="002A6836" w:rsidRDefault="00000000">
          <w:pPr>
            <w:pStyle w:val="TOC2"/>
            <w:rPr>
              <w:rFonts w:asciiTheme="minorHAnsi" w:eastAsiaTheme="minorEastAsia" w:hAnsiTheme="minorHAnsi" w:cstheme="minorBidi"/>
              <w:noProof/>
              <w:sz w:val="22"/>
              <w:szCs w:val="22"/>
            </w:rPr>
          </w:pPr>
          <w:hyperlink w:anchor="_Toc131970497" w:history="1">
            <w:r w:rsidR="002A6836" w:rsidRPr="00BB4462">
              <w:rPr>
                <w:rStyle w:val="Hyperlink"/>
                <w:noProof/>
              </w:rPr>
              <w:t>What is autoencoding</w:t>
            </w:r>
            <w:r w:rsidR="002A6836">
              <w:rPr>
                <w:noProof/>
                <w:webHidden/>
              </w:rPr>
              <w:tab/>
            </w:r>
            <w:r w:rsidR="002A6836">
              <w:rPr>
                <w:noProof/>
                <w:webHidden/>
              </w:rPr>
              <w:fldChar w:fldCharType="begin"/>
            </w:r>
            <w:r w:rsidR="002A6836">
              <w:rPr>
                <w:noProof/>
                <w:webHidden/>
              </w:rPr>
              <w:instrText xml:space="preserve"> PAGEREF _Toc131970497 \h </w:instrText>
            </w:r>
            <w:r w:rsidR="002A6836">
              <w:rPr>
                <w:noProof/>
                <w:webHidden/>
              </w:rPr>
            </w:r>
            <w:r w:rsidR="002A6836">
              <w:rPr>
                <w:noProof/>
                <w:webHidden/>
              </w:rPr>
              <w:fldChar w:fldCharType="separate"/>
            </w:r>
            <w:r w:rsidR="002A6836">
              <w:rPr>
                <w:noProof/>
                <w:webHidden/>
              </w:rPr>
              <w:t>47</w:t>
            </w:r>
            <w:r w:rsidR="002A6836">
              <w:rPr>
                <w:noProof/>
                <w:webHidden/>
              </w:rPr>
              <w:fldChar w:fldCharType="end"/>
            </w:r>
          </w:hyperlink>
        </w:p>
        <w:p w14:paraId="187F5C5B" w14:textId="2ED3E310" w:rsidR="002A6836" w:rsidRDefault="00000000">
          <w:pPr>
            <w:pStyle w:val="TOC2"/>
            <w:rPr>
              <w:rFonts w:asciiTheme="minorHAnsi" w:eastAsiaTheme="minorEastAsia" w:hAnsiTheme="minorHAnsi" w:cstheme="minorBidi"/>
              <w:noProof/>
              <w:sz w:val="22"/>
              <w:szCs w:val="22"/>
            </w:rPr>
          </w:pPr>
          <w:hyperlink w:anchor="_Toc131970498" w:history="1">
            <w:r w:rsidR="002A6836" w:rsidRPr="00BB4462">
              <w:rPr>
                <w:rStyle w:val="Hyperlink"/>
                <w:noProof/>
              </w:rPr>
              <w:t>How does recognizing human activities work</w:t>
            </w:r>
            <w:r w:rsidR="002A6836">
              <w:rPr>
                <w:noProof/>
                <w:webHidden/>
              </w:rPr>
              <w:tab/>
            </w:r>
            <w:r w:rsidR="002A6836">
              <w:rPr>
                <w:noProof/>
                <w:webHidden/>
              </w:rPr>
              <w:fldChar w:fldCharType="begin"/>
            </w:r>
            <w:r w:rsidR="002A6836">
              <w:rPr>
                <w:noProof/>
                <w:webHidden/>
              </w:rPr>
              <w:instrText xml:space="preserve"> PAGEREF _Toc131970498 \h </w:instrText>
            </w:r>
            <w:r w:rsidR="002A6836">
              <w:rPr>
                <w:noProof/>
                <w:webHidden/>
              </w:rPr>
            </w:r>
            <w:r w:rsidR="002A6836">
              <w:rPr>
                <w:noProof/>
                <w:webHidden/>
              </w:rPr>
              <w:fldChar w:fldCharType="separate"/>
            </w:r>
            <w:r w:rsidR="002A6836">
              <w:rPr>
                <w:noProof/>
                <w:webHidden/>
              </w:rPr>
              <w:t>52</w:t>
            </w:r>
            <w:r w:rsidR="002A6836">
              <w:rPr>
                <w:noProof/>
                <w:webHidden/>
              </w:rPr>
              <w:fldChar w:fldCharType="end"/>
            </w:r>
          </w:hyperlink>
        </w:p>
        <w:p w14:paraId="6906BE90" w14:textId="4500A705" w:rsidR="002A6836" w:rsidRDefault="00000000">
          <w:pPr>
            <w:pStyle w:val="TOC2"/>
            <w:rPr>
              <w:rFonts w:asciiTheme="minorHAnsi" w:eastAsiaTheme="minorEastAsia" w:hAnsiTheme="minorHAnsi" w:cstheme="minorBidi"/>
              <w:noProof/>
              <w:sz w:val="22"/>
              <w:szCs w:val="22"/>
            </w:rPr>
          </w:pPr>
          <w:hyperlink w:anchor="_Toc131970499" w:history="1">
            <w:r w:rsidR="002A6836" w:rsidRPr="00BB4462">
              <w:rPr>
                <w:rStyle w:val="Hyperlink"/>
                <w:noProof/>
              </w:rPr>
              <w:t>Computer vision and autonomous driving</w:t>
            </w:r>
            <w:r w:rsidR="002A6836">
              <w:rPr>
                <w:noProof/>
                <w:webHidden/>
              </w:rPr>
              <w:tab/>
            </w:r>
            <w:r w:rsidR="002A6836">
              <w:rPr>
                <w:noProof/>
                <w:webHidden/>
              </w:rPr>
              <w:fldChar w:fldCharType="begin"/>
            </w:r>
            <w:r w:rsidR="002A6836">
              <w:rPr>
                <w:noProof/>
                <w:webHidden/>
              </w:rPr>
              <w:instrText xml:space="preserve"> PAGEREF _Toc131970499 \h </w:instrText>
            </w:r>
            <w:r w:rsidR="002A6836">
              <w:rPr>
                <w:noProof/>
                <w:webHidden/>
              </w:rPr>
            </w:r>
            <w:r w:rsidR="002A6836">
              <w:rPr>
                <w:noProof/>
                <w:webHidden/>
              </w:rPr>
              <w:fldChar w:fldCharType="separate"/>
            </w:r>
            <w:r w:rsidR="002A6836">
              <w:rPr>
                <w:noProof/>
                <w:webHidden/>
              </w:rPr>
              <w:t>54</w:t>
            </w:r>
            <w:r w:rsidR="002A6836">
              <w:rPr>
                <w:noProof/>
                <w:webHidden/>
              </w:rPr>
              <w:fldChar w:fldCharType="end"/>
            </w:r>
          </w:hyperlink>
        </w:p>
        <w:p w14:paraId="42C97A4C" w14:textId="78CEAC74" w:rsidR="002A6836" w:rsidRDefault="00000000">
          <w:pPr>
            <w:pStyle w:val="TOC2"/>
            <w:rPr>
              <w:rFonts w:asciiTheme="minorHAnsi" w:eastAsiaTheme="minorEastAsia" w:hAnsiTheme="minorHAnsi" w:cstheme="minorBidi"/>
              <w:noProof/>
              <w:sz w:val="22"/>
              <w:szCs w:val="22"/>
            </w:rPr>
          </w:pPr>
          <w:hyperlink w:anchor="_Toc131970500" w:history="1">
            <w:r w:rsidR="002A6836" w:rsidRPr="00BB4462">
              <w:rPr>
                <w:rStyle w:val="Hyperlink"/>
                <w:noProof/>
              </w:rPr>
              <w:t>How does the reproducibility crisis impact ML design</w:t>
            </w:r>
            <w:r w:rsidR="002A6836">
              <w:rPr>
                <w:noProof/>
                <w:webHidden/>
              </w:rPr>
              <w:tab/>
            </w:r>
            <w:r w:rsidR="002A6836">
              <w:rPr>
                <w:noProof/>
                <w:webHidden/>
              </w:rPr>
              <w:fldChar w:fldCharType="begin"/>
            </w:r>
            <w:r w:rsidR="002A6836">
              <w:rPr>
                <w:noProof/>
                <w:webHidden/>
              </w:rPr>
              <w:instrText xml:space="preserve"> PAGEREF _Toc131970500 \h </w:instrText>
            </w:r>
            <w:r w:rsidR="002A6836">
              <w:rPr>
                <w:noProof/>
                <w:webHidden/>
              </w:rPr>
            </w:r>
            <w:r w:rsidR="002A6836">
              <w:rPr>
                <w:noProof/>
                <w:webHidden/>
              </w:rPr>
              <w:fldChar w:fldCharType="separate"/>
            </w:r>
            <w:r w:rsidR="002A6836">
              <w:rPr>
                <w:noProof/>
                <w:webHidden/>
              </w:rPr>
              <w:t>63</w:t>
            </w:r>
            <w:r w:rsidR="002A6836">
              <w:rPr>
                <w:noProof/>
                <w:webHidden/>
              </w:rPr>
              <w:fldChar w:fldCharType="end"/>
            </w:r>
          </w:hyperlink>
        </w:p>
        <w:p w14:paraId="4665833C" w14:textId="12120127" w:rsidR="002A6836" w:rsidRDefault="00000000">
          <w:pPr>
            <w:pStyle w:val="TOC2"/>
            <w:rPr>
              <w:rFonts w:asciiTheme="minorHAnsi" w:eastAsiaTheme="minorEastAsia" w:hAnsiTheme="minorHAnsi" w:cstheme="minorBidi"/>
              <w:noProof/>
              <w:sz w:val="22"/>
              <w:szCs w:val="22"/>
            </w:rPr>
          </w:pPr>
          <w:hyperlink w:anchor="_Toc131970501" w:history="1">
            <w:r w:rsidR="002A6836" w:rsidRPr="00BB4462">
              <w:rPr>
                <w:rStyle w:val="Hyperlink"/>
                <w:noProof/>
              </w:rPr>
              <w:t>Ethical Considerations of AI</w:t>
            </w:r>
            <w:r w:rsidR="002A6836">
              <w:rPr>
                <w:noProof/>
                <w:webHidden/>
              </w:rPr>
              <w:tab/>
            </w:r>
            <w:r w:rsidR="002A6836">
              <w:rPr>
                <w:noProof/>
                <w:webHidden/>
              </w:rPr>
              <w:fldChar w:fldCharType="begin"/>
            </w:r>
            <w:r w:rsidR="002A6836">
              <w:rPr>
                <w:noProof/>
                <w:webHidden/>
              </w:rPr>
              <w:instrText xml:space="preserve"> PAGEREF _Toc131970501 \h </w:instrText>
            </w:r>
            <w:r w:rsidR="002A6836">
              <w:rPr>
                <w:noProof/>
                <w:webHidden/>
              </w:rPr>
            </w:r>
            <w:r w:rsidR="002A6836">
              <w:rPr>
                <w:noProof/>
                <w:webHidden/>
              </w:rPr>
              <w:fldChar w:fldCharType="separate"/>
            </w:r>
            <w:r w:rsidR="002A6836">
              <w:rPr>
                <w:noProof/>
                <w:webHidden/>
              </w:rPr>
              <w:t>69</w:t>
            </w:r>
            <w:r w:rsidR="002A6836">
              <w:rPr>
                <w:noProof/>
                <w:webHidden/>
              </w:rPr>
              <w:fldChar w:fldCharType="end"/>
            </w:r>
          </w:hyperlink>
        </w:p>
        <w:p w14:paraId="3F687588" w14:textId="2E4A20F7" w:rsidR="002A6836" w:rsidRDefault="00000000">
          <w:pPr>
            <w:pStyle w:val="TOC2"/>
            <w:rPr>
              <w:rFonts w:asciiTheme="minorHAnsi" w:eastAsiaTheme="minorEastAsia" w:hAnsiTheme="minorHAnsi" w:cstheme="minorBidi"/>
              <w:noProof/>
              <w:sz w:val="22"/>
              <w:szCs w:val="22"/>
            </w:rPr>
          </w:pPr>
          <w:hyperlink w:anchor="_Toc131970502"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_Toc131970502 \h </w:instrText>
            </w:r>
            <w:r w:rsidR="002A6836">
              <w:rPr>
                <w:noProof/>
                <w:webHidden/>
              </w:rPr>
            </w:r>
            <w:r w:rsidR="002A6836">
              <w:rPr>
                <w:noProof/>
                <w:webHidden/>
              </w:rPr>
              <w:fldChar w:fldCharType="separate"/>
            </w:r>
            <w:r w:rsidR="002A6836">
              <w:rPr>
                <w:noProof/>
                <w:webHidden/>
              </w:rPr>
              <w:t>75</w:t>
            </w:r>
            <w:r w:rsidR="002A6836">
              <w:rPr>
                <w:noProof/>
                <w:webHidden/>
              </w:rPr>
              <w:fldChar w:fldCharType="end"/>
            </w:r>
          </w:hyperlink>
        </w:p>
        <w:p w14:paraId="2571A8FE" w14:textId="23BE2B29" w:rsidR="002A6836" w:rsidRDefault="00000000">
          <w:pPr>
            <w:pStyle w:val="TOC1"/>
            <w:rPr>
              <w:rFonts w:asciiTheme="minorHAnsi" w:eastAsiaTheme="minorEastAsia" w:hAnsiTheme="minorHAnsi" w:cstheme="minorBidi"/>
              <w:noProof/>
              <w:sz w:val="22"/>
            </w:rPr>
          </w:pPr>
          <w:hyperlink w:anchor="_Toc131970503" w:history="1">
            <w:r w:rsidR="002A6836" w:rsidRPr="00BB4462">
              <w:rPr>
                <w:rStyle w:val="Hyperlink"/>
                <w:noProof/>
              </w:rPr>
              <w:t>Chapter 3: Research Method</w:t>
            </w:r>
            <w:r w:rsidR="002A6836">
              <w:rPr>
                <w:noProof/>
                <w:webHidden/>
              </w:rPr>
              <w:tab/>
            </w:r>
            <w:r w:rsidR="002A6836">
              <w:rPr>
                <w:noProof/>
                <w:webHidden/>
              </w:rPr>
              <w:fldChar w:fldCharType="begin"/>
            </w:r>
            <w:r w:rsidR="002A6836">
              <w:rPr>
                <w:noProof/>
                <w:webHidden/>
              </w:rPr>
              <w:instrText xml:space="preserve"> PAGEREF _Toc131970503 \h </w:instrText>
            </w:r>
            <w:r w:rsidR="002A6836">
              <w:rPr>
                <w:noProof/>
                <w:webHidden/>
              </w:rPr>
            </w:r>
            <w:r w:rsidR="002A6836">
              <w:rPr>
                <w:noProof/>
                <w:webHidden/>
              </w:rPr>
              <w:fldChar w:fldCharType="separate"/>
            </w:r>
            <w:r w:rsidR="002A6836">
              <w:rPr>
                <w:noProof/>
                <w:webHidden/>
              </w:rPr>
              <w:t>77</w:t>
            </w:r>
            <w:r w:rsidR="002A6836">
              <w:rPr>
                <w:noProof/>
                <w:webHidden/>
              </w:rPr>
              <w:fldChar w:fldCharType="end"/>
            </w:r>
          </w:hyperlink>
        </w:p>
        <w:p w14:paraId="146CCFCC" w14:textId="47176A95" w:rsidR="002A6836" w:rsidRDefault="00000000">
          <w:pPr>
            <w:pStyle w:val="TOC2"/>
            <w:rPr>
              <w:rFonts w:asciiTheme="minorHAnsi" w:eastAsiaTheme="minorEastAsia" w:hAnsiTheme="minorHAnsi" w:cstheme="minorBidi"/>
              <w:noProof/>
              <w:sz w:val="22"/>
              <w:szCs w:val="22"/>
            </w:rPr>
          </w:pPr>
          <w:hyperlink w:anchor="_Toc131970504" w:history="1">
            <w:r w:rsidR="002A6836" w:rsidRPr="00BB4462">
              <w:rPr>
                <w:rStyle w:val="Hyperlink"/>
                <w:noProof/>
              </w:rPr>
              <w:t>Research Methodology and Design</w:t>
            </w:r>
            <w:r w:rsidR="002A6836">
              <w:rPr>
                <w:noProof/>
                <w:webHidden/>
              </w:rPr>
              <w:tab/>
            </w:r>
            <w:r w:rsidR="002A6836">
              <w:rPr>
                <w:noProof/>
                <w:webHidden/>
              </w:rPr>
              <w:fldChar w:fldCharType="begin"/>
            </w:r>
            <w:r w:rsidR="002A6836">
              <w:rPr>
                <w:noProof/>
                <w:webHidden/>
              </w:rPr>
              <w:instrText xml:space="preserve"> PAGEREF _Toc131970504 \h </w:instrText>
            </w:r>
            <w:r w:rsidR="002A6836">
              <w:rPr>
                <w:noProof/>
                <w:webHidden/>
              </w:rPr>
            </w:r>
            <w:r w:rsidR="002A6836">
              <w:rPr>
                <w:noProof/>
                <w:webHidden/>
              </w:rPr>
              <w:fldChar w:fldCharType="separate"/>
            </w:r>
            <w:r w:rsidR="002A6836">
              <w:rPr>
                <w:noProof/>
                <w:webHidden/>
              </w:rPr>
              <w:t>77</w:t>
            </w:r>
            <w:r w:rsidR="002A6836">
              <w:rPr>
                <w:noProof/>
                <w:webHidden/>
              </w:rPr>
              <w:fldChar w:fldCharType="end"/>
            </w:r>
          </w:hyperlink>
        </w:p>
        <w:p w14:paraId="2D6C8F71" w14:textId="50142715" w:rsidR="002A6836" w:rsidRDefault="00000000">
          <w:pPr>
            <w:pStyle w:val="TOC2"/>
            <w:rPr>
              <w:rFonts w:asciiTheme="minorHAnsi" w:eastAsiaTheme="minorEastAsia" w:hAnsiTheme="minorHAnsi" w:cstheme="minorBidi"/>
              <w:noProof/>
              <w:sz w:val="22"/>
              <w:szCs w:val="22"/>
            </w:rPr>
          </w:pPr>
          <w:hyperlink w:anchor="_Toc131970505" w:history="1">
            <w:r w:rsidR="002A6836" w:rsidRPr="00BB4462">
              <w:rPr>
                <w:rStyle w:val="Hyperlink"/>
                <w:noProof/>
              </w:rPr>
              <w:t>Population and Sample</w:t>
            </w:r>
            <w:r w:rsidR="002A6836">
              <w:rPr>
                <w:noProof/>
                <w:webHidden/>
              </w:rPr>
              <w:tab/>
            </w:r>
            <w:r w:rsidR="002A6836">
              <w:rPr>
                <w:noProof/>
                <w:webHidden/>
              </w:rPr>
              <w:fldChar w:fldCharType="begin"/>
            </w:r>
            <w:r w:rsidR="002A6836">
              <w:rPr>
                <w:noProof/>
                <w:webHidden/>
              </w:rPr>
              <w:instrText xml:space="preserve"> PAGEREF _Toc131970505 \h </w:instrText>
            </w:r>
            <w:r w:rsidR="002A6836">
              <w:rPr>
                <w:noProof/>
                <w:webHidden/>
              </w:rPr>
            </w:r>
            <w:r w:rsidR="002A6836">
              <w:rPr>
                <w:noProof/>
                <w:webHidden/>
              </w:rPr>
              <w:fldChar w:fldCharType="separate"/>
            </w:r>
            <w:r w:rsidR="002A6836">
              <w:rPr>
                <w:noProof/>
                <w:webHidden/>
              </w:rPr>
              <w:t>78</w:t>
            </w:r>
            <w:r w:rsidR="002A6836">
              <w:rPr>
                <w:noProof/>
                <w:webHidden/>
              </w:rPr>
              <w:fldChar w:fldCharType="end"/>
            </w:r>
          </w:hyperlink>
        </w:p>
        <w:p w14:paraId="38C79CB8" w14:textId="392E728E" w:rsidR="002A6836" w:rsidRDefault="00000000">
          <w:pPr>
            <w:pStyle w:val="TOC2"/>
            <w:rPr>
              <w:rFonts w:asciiTheme="minorHAnsi" w:eastAsiaTheme="minorEastAsia" w:hAnsiTheme="minorHAnsi" w:cstheme="minorBidi"/>
              <w:noProof/>
              <w:sz w:val="22"/>
              <w:szCs w:val="22"/>
            </w:rPr>
          </w:pPr>
          <w:hyperlink w:anchor="_Toc131970506" w:history="1">
            <w:r w:rsidR="002A6836" w:rsidRPr="00BB4462">
              <w:rPr>
                <w:rStyle w:val="Hyperlink"/>
                <w:noProof/>
              </w:rPr>
              <w:t>Instrumentation</w:t>
            </w:r>
            <w:r w:rsidR="002A6836">
              <w:rPr>
                <w:noProof/>
                <w:webHidden/>
              </w:rPr>
              <w:tab/>
            </w:r>
            <w:r w:rsidR="002A6836">
              <w:rPr>
                <w:noProof/>
                <w:webHidden/>
              </w:rPr>
              <w:fldChar w:fldCharType="begin"/>
            </w:r>
            <w:r w:rsidR="002A6836">
              <w:rPr>
                <w:noProof/>
                <w:webHidden/>
              </w:rPr>
              <w:instrText xml:space="preserve"> PAGEREF _Toc131970506 \h </w:instrText>
            </w:r>
            <w:r w:rsidR="002A6836">
              <w:rPr>
                <w:noProof/>
                <w:webHidden/>
              </w:rPr>
            </w:r>
            <w:r w:rsidR="002A6836">
              <w:rPr>
                <w:noProof/>
                <w:webHidden/>
              </w:rPr>
              <w:fldChar w:fldCharType="separate"/>
            </w:r>
            <w:r w:rsidR="002A6836">
              <w:rPr>
                <w:noProof/>
                <w:webHidden/>
              </w:rPr>
              <w:t>79</w:t>
            </w:r>
            <w:r w:rsidR="002A6836">
              <w:rPr>
                <w:noProof/>
                <w:webHidden/>
              </w:rPr>
              <w:fldChar w:fldCharType="end"/>
            </w:r>
          </w:hyperlink>
        </w:p>
        <w:p w14:paraId="5CD4214C" w14:textId="0B419CAF" w:rsidR="002A6836" w:rsidRDefault="00000000">
          <w:pPr>
            <w:pStyle w:val="TOC2"/>
            <w:rPr>
              <w:rFonts w:asciiTheme="minorHAnsi" w:eastAsiaTheme="minorEastAsia" w:hAnsiTheme="minorHAnsi" w:cstheme="minorBidi"/>
              <w:noProof/>
              <w:sz w:val="22"/>
              <w:szCs w:val="22"/>
            </w:rPr>
          </w:pPr>
          <w:hyperlink w:anchor="_Toc131970507" w:history="1">
            <w:r w:rsidR="002A6836" w:rsidRPr="00BB4462">
              <w:rPr>
                <w:rStyle w:val="Hyperlink"/>
                <w:noProof/>
              </w:rPr>
              <w:t>Study Procedures</w:t>
            </w:r>
            <w:r w:rsidR="002A6836">
              <w:rPr>
                <w:noProof/>
                <w:webHidden/>
              </w:rPr>
              <w:tab/>
            </w:r>
            <w:r w:rsidR="002A6836">
              <w:rPr>
                <w:noProof/>
                <w:webHidden/>
              </w:rPr>
              <w:fldChar w:fldCharType="begin"/>
            </w:r>
            <w:r w:rsidR="002A6836">
              <w:rPr>
                <w:noProof/>
                <w:webHidden/>
              </w:rPr>
              <w:instrText xml:space="preserve"> PAGEREF _Toc131970507 \h </w:instrText>
            </w:r>
            <w:r w:rsidR="002A6836">
              <w:rPr>
                <w:noProof/>
                <w:webHidden/>
              </w:rPr>
            </w:r>
            <w:r w:rsidR="002A6836">
              <w:rPr>
                <w:noProof/>
                <w:webHidden/>
              </w:rPr>
              <w:fldChar w:fldCharType="separate"/>
            </w:r>
            <w:r w:rsidR="002A6836">
              <w:rPr>
                <w:noProof/>
                <w:webHidden/>
              </w:rPr>
              <w:t>79</w:t>
            </w:r>
            <w:r w:rsidR="002A6836">
              <w:rPr>
                <w:noProof/>
                <w:webHidden/>
              </w:rPr>
              <w:fldChar w:fldCharType="end"/>
            </w:r>
          </w:hyperlink>
        </w:p>
        <w:p w14:paraId="510E545F" w14:textId="20150334" w:rsidR="002A6836" w:rsidRDefault="00000000">
          <w:pPr>
            <w:pStyle w:val="TOC2"/>
            <w:rPr>
              <w:rFonts w:asciiTheme="minorHAnsi" w:eastAsiaTheme="minorEastAsia" w:hAnsiTheme="minorHAnsi" w:cstheme="minorBidi"/>
              <w:noProof/>
              <w:sz w:val="22"/>
              <w:szCs w:val="22"/>
            </w:rPr>
          </w:pPr>
          <w:hyperlink w:anchor="_Toc131970508" w:history="1">
            <w:r w:rsidR="002A6836" w:rsidRPr="00BB4462">
              <w:rPr>
                <w:rStyle w:val="Hyperlink"/>
                <w:noProof/>
              </w:rPr>
              <w:t>Data Analysis</w:t>
            </w:r>
            <w:r w:rsidR="002A6836">
              <w:rPr>
                <w:noProof/>
                <w:webHidden/>
              </w:rPr>
              <w:tab/>
            </w:r>
            <w:r w:rsidR="002A6836">
              <w:rPr>
                <w:noProof/>
                <w:webHidden/>
              </w:rPr>
              <w:fldChar w:fldCharType="begin"/>
            </w:r>
            <w:r w:rsidR="002A6836">
              <w:rPr>
                <w:noProof/>
                <w:webHidden/>
              </w:rPr>
              <w:instrText xml:space="preserve"> PAGEREF _Toc131970508 \h </w:instrText>
            </w:r>
            <w:r w:rsidR="002A6836">
              <w:rPr>
                <w:noProof/>
                <w:webHidden/>
              </w:rPr>
            </w:r>
            <w:r w:rsidR="002A6836">
              <w:rPr>
                <w:noProof/>
                <w:webHidden/>
              </w:rPr>
              <w:fldChar w:fldCharType="separate"/>
            </w:r>
            <w:r w:rsidR="002A6836">
              <w:rPr>
                <w:noProof/>
                <w:webHidden/>
              </w:rPr>
              <w:t>90</w:t>
            </w:r>
            <w:r w:rsidR="002A6836">
              <w:rPr>
                <w:noProof/>
                <w:webHidden/>
              </w:rPr>
              <w:fldChar w:fldCharType="end"/>
            </w:r>
          </w:hyperlink>
        </w:p>
        <w:p w14:paraId="2DC7B2B4" w14:textId="02FDD6B5" w:rsidR="002A6836" w:rsidRDefault="00000000">
          <w:pPr>
            <w:pStyle w:val="TOC2"/>
            <w:rPr>
              <w:rFonts w:asciiTheme="minorHAnsi" w:eastAsiaTheme="minorEastAsia" w:hAnsiTheme="minorHAnsi" w:cstheme="minorBidi"/>
              <w:noProof/>
              <w:sz w:val="22"/>
              <w:szCs w:val="22"/>
            </w:rPr>
          </w:pPr>
          <w:hyperlink w:anchor="_Toc131970509" w:history="1">
            <w:r w:rsidR="002A6836" w:rsidRPr="00BB4462">
              <w:rPr>
                <w:rStyle w:val="Hyperlink"/>
                <w:noProof/>
              </w:rPr>
              <w:t>Assumptions</w:t>
            </w:r>
            <w:r w:rsidR="002A6836">
              <w:rPr>
                <w:noProof/>
                <w:webHidden/>
              </w:rPr>
              <w:tab/>
            </w:r>
            <w:r w:rsidR="002A6836">
              <w:rPr>
                <w:noProof/>
                <w:webHidden/>
              </w:rPr>
              <w:fldChar w:fldCharType="begin"/>
            </w:r>
            <w:r w:rsidR="002A6836">
              <w:rPr>
                <w:noProof/>
                <w:webHidden/>
              </w:rPr>
              <w:instrText xml:space="preserve"> PAGEREF _Toc131970509 \h </w:instrText>
            </w:r>
            <w:r w:rsidR="002A6836">
              <w:rPr>
                <w:noProof/>
                <w:webHidden/>
              </w:rPr>
            </w:r>
            <w:r w:rsidR="002A6836">
              <w:rPr>
                <w:noProof/>
                <w:webHidden/>
              </w:rPr>
              <w:fldChar w:fldCharType="separate"/>
            </w:r>
            <w:r w:rsidR="002A6836">
              <w:rPr>
                <w:noProof/>
                <w:webHidden/>
              </w:rPr>
              <w:t>93</w:t>
            </w:r>
            <w:r w:rsidR="002A6836">
              <w:rPr>
                <w:noProof/>
                <w:webHidden/>
              </w:rPr>
              <w:fldChar w:fldCharType="end"/>
            </w:r>
          </w:hyperlink>
        </w:p>
        <w:p w14:paraId="611F7656" w14:textId="4FEB7205" w:rsidR="002A6836" w:rsidRDefault="00000000">
          <w:pPr>
            <w:pStyle w:val="TOC2"/>
            <w:rPr>
              <w:rFonts w:asciiTheme="minorHAnsi" w:eastAsiaTheme="minorEastAsia" w:hAnsiTheme="minorHAnsi" w:cstheme="minorBidi"/>
              <w:noProof/>
              <w:sz w:val="22"/>
              <w:szCs w:val="22"/>
            </w:rPr>
          </w:pPr>
          <w:hyperlink w:anchor="_Toc131970510" w:history="1">
            <w:r w:rsidR="002A6836" w:rsidRPr="00BB4462">
              <w:rPr>
                <w:rStyle w:val="Hyperlink"/>
                <w:noProof/>
              </w:rPr>
              <w:t>Limitations</w:t>
            </w:r>
            <w:r w:rsidR="002A6836">
              <w:rPr>
                <w:noProof/>
                <w:webHidden/>
              </w:rPr>
              <w:tab/>
            </w:r>
            <w:r w:rsidR="002A6836">
              <w:rPr>
                <w:noProof/>
                <w:webHidden/>
              </w:rPr>
              <w:fldChar w:fldCharType="begin"/>
            </w:r>
            <w:r w:rsidR="002A6836">
              <w:rPr>
                <w:noProof/>
                <w:webHidden/>
              </w:rPr>
              <w:instrText xml:space="preserve"> PAGEREF _Toc131970510 \h </w:instrText>
            </w:r>
            <w:r w:rsidR="002A6836">
              <w:rPr>
                <w:noProof/>
                <w:webHidden/>
              </w:rPr>
            </w:r>
            <w:r w:rsidR="002A6836">
              <w:rPr>
                <w:noProof/>
                <w:webHidden/>
              </w:rPr>
              <w:fldChar w:fldCharType="separate"/>
            </w:r>
            <w:r w:rsidR="002A6836">
              <w:rPr>
                <w:noProof/>
                <w:webHidden/>
              </w:rPr>
              <w:t>94</w:t>
            </w:r>
            <w:r w:rsidR="002A6836">
              <w:rPr>
                <w:noProof/>
                <w:webHidden/>
              </w:rPr>
              <w:fldChar w:fldCharType="end"/>
            </w:r>
          </w:hyperlink>
        </w:p>
        <w:p w14:paraId="0F0B9E02" w14:textId="53C09907" w:rsidR="002A6836" w:rsidRDefault="00000000">
          <w:pPr>
            <w:pStyle w:val="TOC2"/>
            <w:rPr>
              <w:rFonts w:asciiTheme="minorHAnsi" w:eastAsiaTheme="minorEastAsia" w:hAnsiTheme="minorHAnsi" w:cstheme="minorBidi"/>
              <w:noProof/>
              <w:sz w:val="22"/>
              <w:szCs w:val="22"/>
            </w:rPr>
          </w:pPr>
          <w:hyperlink w:anchor="_Toc131970511" w:history="1">
            <w:r w:rsidR="002A6836" w:rsidRPr="00BB4462">
              <w:rPr>
                <w:rStyle w:val="Hyperlink"/>
                <w:noProof/>
              </w:rPr>
              <w:t>Delimitations</w:t>
            </w:r>
            <w:r w:rsidR="002A6836">
              <w:rPr>
                <w:noProof/>
                <w:webHidden/>
              </w:rPr>
              <w:tab/>
            </w:r>
            <w:r w:rsidR="002A6836">
              <w:rPr>
                <w:noProof/>
                <w:webHidden/>
              </w:rPr>
              <w:fldChar w:fldCharType="begin"/>
            </w:r>
            <w:r w:rsidR="002A6836">
              <w:rPr>
                <w:noProof/>
                <w:webHidden/>
              </w:rPr>
              <w:instrText xml:space="preserve"> PAGEREF _Toc131970511 \h </w:instrText>
            </w:r>
            <w:r w:rsidR="002A6836">
              <w:rPr>
                <w:noProof/>
                <w:webHidden/>
              </w:rPr>
            </w:r>
            <w:r w:rsidR="002A6836">
              <w:rPr>
                <w:noProof/>
                <w:webHidden/>
              </w:rPr>
              <w:fldChar w:fldCharType="separate"/>
            </w:r>
            <w:r w:rsidR="002A6836">
              <w:rPr>
                <w:noProof/>
                <w:webHidden/>
              </w:rPr>
              <w:t>95</w:t>
            </w:r>
            <w:r w:rsidR="002A6836">
              <w:rPr>
                <w:noProof/>
                <w:webHidden/>
              </w:rPr>
              <w:fldChar w:fldCharType="end"/>
            </w:r>
          </w:hyperlink>
        </w:p>
        <w:p w14:paraId="4BB96142" w14:textId="3F6C2C07" w:rsidR="002A6836" w:rsidRDefault="00000000">
          <w:pPr>
            <w:pStyle w:val="TOC2"/>
            <w:rPr>
              <w:rFonts w:asciiTheme="minorHAnsi" w:eastAsiaTheme="minorEastAsia" w:hAnsiTheme="minorHAnsi" w:cstheme="minorBidi"/>
              <w:noProof/>
              <w:sz w:val="22"/>
              <w:szCs w:val="22"/>
            </w:rPr>
          </w:pPr>
          <w:hyperlink w:anchor="_Toc131970512" w:history="1">
            <w:r w:rsidR="002A6836" w:rsidRPr="00BB4462">
              <w:rPr>
                <w:rStyle w:val="Hyperlink"/>
                <w:noProof/>
              </w:rPr>
              <w:t>Ethical Assurances</w:t>
            </w:r>
            <w:r w:rsidR="002A6836">
              <w:rPr>
                <w:noProof/>
                <w:webHidden/>
              </w:rPr>
              <w:tab/>
            </w:r>
            <w:r w:rsidR="002A6836">
              <w:rPr>
                <w:noProof/>
                <w:webHidden/>
              </w:rPr>
              <w:fldChar w:fldCharType="begin"/>
            </w:r>
            <w:r w:rsidR="002A6836">
              <w:rPr>
                <w:noProof/>
                <w:webHidden/>
              </w:rPr>
              <w:instrText xml:space="preserve"> PAGEREF _Toc131970512 \h </w:instrText>
            </w:r>
            <w:r w:rsidR="002A6836">
              <w:rPr>
                <w:noProof/>
                <w:webHidden/>
              </w:rPr>
            </w:r>
            <w:r w:rsidR="002A6836">
              <w:rPr>
                <w:noProof/>
                <w:webHidden/>
              </w:rPr>
              <w:fldChar w:fldCharType="separate"/>
            </w:r>
            <w:r w:rsidR="002A6836">
              <w:rPr>
                <w:noProof/>
                <w:webHidden/>
              </w:rPr>
              <w:t>95</w:t>
            </w:r>
            <w:r w:rsidR="002A6836">
              <w:rPr>
                <w:noProof/>
                <w:webHidden/>
              </w:rPr>
              <w:fldChar w:fldCharType="end"/>
            </w:r>
          </w:hyperlink>
        </w:p>
        <w:p w14:paraId="21D4F31A" w14:textId="54E1BAC9" w:rsidR="002A6836" w:rsidRDefault="00000000">
          <w:pPr>
            <w:pStyle w:val="TOC2"/>
            <w:rPr>
              <w:rFonts w:asciiTheme="minorHAnsi" w:eastAsiaTheme="minorEastAsia" w:hAnsiTheme="minorHAnsi" w:cstheme="minorBidi"/>
              <w:noProof/>
              <w:sz w:val="22"/>
              <w:szCs w:val="22"/>
            </w:rPr>
          </w:pPr>
          <w:hyperlink w:anchor="_Toc131970513"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_Toc131970513 \h </w:instrText>
            </w:r>
            <w:r w:rsidR="002A6836">
              <w:rPr>
                <w:noProof/>
                <w:webHidden/>
              </w:rPr>
            </w:r>
            <w:r w:rsidR="002A6836">
              <w:rPr>
                <w:noProof/>
                <w:webHidden/>
              </w:rPr>
              <w:fldChar w:fldCharType="separate"/>
            </w:r>
            <w:r w:rsidR="002A6836">
              <w:rPr>
                <w:noProof/>
                <w:webHidden/>
              </w:rPr>
              <w:t>97</w:t>
            </w:r>
            <w:r w:rsidR="002A6836">
              <w:rPr>
                <w:noProof/>
                <w:webHidden/>
              </w:rPr>
              <w:fldChar w:fldCharType="end"/>
            </w:r>
          </w:hyperlink>
        </w:p>
        <w:p w14:paraId="017EE2EC" w14:textId="45DB7D72" w:rsidR="002A6836" w:rsidRDefault="00000000">
          <w:pPr>
            <w:pStyle w:val="TOC1"/>
            <w:rPr>
              <w:rFonts w:asciiTheme="minorHAnsi" w:eastAsiaTheme="minorEastAsia" w:hAnsiTheme="minorHAnsi" w:cstheme="minorBidi"/>
              <w:noProof/>
              <w:sz w:val="22"/>
            </w:rPr>
          </w:pPr>
          <w:hyperlink w:anchor="_Toc131970514" w:history="1">
            <w:r w:rsidR="002A6836" w:rsidRPr="00BB4462">
              <w:rPr>
                <w:rStyle w:val="Hyperlink"/>
                <w:noProof/>
              </w:rPr>
              <w:t>Chapter 4: Findings</w:t>
            </w:r>
            <w:r w:rsidR="002A6836">
              <w:rPr>
                <w:noProof/>
                <w:webHidden/>
              </w:rPr>
              <w:tab/>
            </w:r>
            <w:r w:rsidR="002A6836">
              <w:rPr>
                <w:noProof/>
                <w:webHidden/>
              </w:rPr>
              <w:fldChar w:fldCharType="begin"/>
            </w:r>
            <w:r w:rsidR="002A6836">
              <w:rPr>
                <w:noProof/>
                <w:webHidden/>
              </w:rPr>
              <w:instrText xml:space="preserve"> PAGEREF _Toc131970514 \h </w:instrText>
            </w:r>
            <w:r w:rsidR="002A6836">
              <w:rPr>
                <w:noProof/>
                <w:webHidden/>
              </w:rPr>
            </w:r>
            <w:r w:rsidR="002A6836">
              <w:rPr>
                <w:noProof/>
                <w:webHidden/>
              </w:rPr>
              <w:fldChar w:fldCharType="separate"/>
            </w:r>
            <w:r w:rsidR="002A6836">
              <w:rPr>
                <w:noProof/>
                <w:webHidden/>
              </w:rPr>
              <w:t>99</w:t>
            </w:r>
            <w:r w:rsidR="002A6836">
              <w:rPr>
                <w:noProof/>
                <w:webHidden/>
              </w:rPr>
              <w:fldChar w:fldCharType="end"/>
            </w:r>
          </w:hyperlink>
        </w:p>
        <w:p w14:paraId="7BD42D3B" w14:textId="27B285D7" w:rsidR="002A6836" w:rsidRDefault="00000000">
          <w:pPr>
            <w:pStyle w:val="TOC2"/>
            <w:rPr>
              <w:rFonts w:asciiTheme="minorHAnsi" w:eastAsiaTheme="minorEastAsia" w:hAnsiTheme="minorHAnsi" w:cstheme="minorBidi"/>
              <w:noProof/>
              <w:sz w:val="22"/>
              <w:szCs w:val="22"/>
            </w:rPr>
          </w:pPr>
          <w:hyperlink w:anchor="_Toc131970515" w:history="1">
            <w:r w:rsidR="002A6836" w:rsidRPr="00BB4462">
              <w:rPr>
                <w:rStyle w:val="Hyperlink"/>
                <w:noProof/>
              </w:rPr>
              <w:t>Validity and Reliability of the Data</w:t>
            </w:r>
            <w:r w:rsidR="002A6836">
              <w:rPr>
                <w:noProof/>
                <w:webHidden/>
              </w:rPr>
              <w:tab/>
            </w:r>
            <w:r w:rsidR="002A6836">
              <w:rPr>
                <w:noProof/>
                <w:webHidden/>
              </w:rPr>
              <w:fldChar w:fldCharType="begin"/>
            </w:r>
            <w:r w:rsidR="002A6836">
              <w:rPr>
                <w:noProof/>
                <w:webHidden/>
              </w:rPr>
              <w:instrText xml:space="preserve"> PAGEREF _Toc131970515 \h </w:instrText>
            </w:r>
            <w:r w:rsidR="002A6836">
              <w:rPr>
                <w:noProof/>
                <w:webHidden/>
              </w:rPr>
            </w:r>
            <w:r w:rsidR="002A6836">
              <w:rPr>
                <w:noProof/>
                <w:webHidden/>
              </w:rPr>
              <w:fldChar w:fldCharType="separate"/>
            </w:r>
            <w:r w:rsidR="002A6836">
              <w:rPr>
                <w:noProof/>
                <w:webHidden/>
              </w:rPr>
              <w:t>100</w:t>
            </w:r>
            <w:r w:rsidR="002A6836">
              <w:rPr>
                <w:noProof/>
                <w:webHidden/>
              </w:rPr>
              <w:fldChar w:fldCharType="end"/>
            </w:r>
          </w:hyperlink>
        </w:p>
        <w:p w14:paraId="15D824CD" w14:textId="30DFCE83" w:rsidR="002A6836" w:rsidRDefault="00000000">
          <w:pPr>
            <w:pStyle w:val="TOC2"/>
            <w:rPr>
              <w:rFonts w:asciiTheme="minorHAnsi" w:eastAsiaTheme="minorEastAsia" w:hAnsiTheme="minorHAnsi" w:cstheme="minorBidi"/>
              <w:noProof/>
              <w:sz w:val="22"/>
              <w:szCs w:val="22"/>
            </w:rPr>
          </w:pPr>
          <w:hyperlink w:anchor="_Toc131970516" w:history="1">
            <w:r w:rsidR="002A6836" w:rsidRPr="00BB4462">
              <w:rPr>
                <w:rStyle w:val="Hyperlink"/>
                <w:noProof/>
              </w:rPr>
              <w:t>Results</w:t>
            </w:r>
            <w:r w:rsidR="002A6836">
              <w:rPr>
                <w:noProof/>
                <w:webHidden/>
              </w:rPr>
              <w:tab/>
            </w:r>
            <w:r w:rsidR="002A6836">
              <w:rPr>
                <w:noProof/>
                <w:webHidden/>
              </w:rPr>
              <w:fldChar w:fldCharType="begin"/>
            </w:r>
            <w:r w:rsidR="002A6836">
              <w:rPr>
                <w:noProof/>
                <w:webHidden/>
              </w:rPr>
              <w:instrText xml:space="preserve"> PAGEREF _Toc131970516 \h </w:instrText>
            </w:r>
            <w:r w:rsidR="002A6836">
              <w:rPr>
                <w:noProof/>
                <w:webHidden/>
              </w:rPr>
            </w:r>
            <w:r w:rsidR="002A6836">
              <w:rPr>
                <w:noProof/>
                <w:webHidden/>
              </w:rPr>
              <w:fldChar w:fldCharType="separate"/>
            </w:r>
            <w:r w:rsidR="002A6836">
              <w:rPr>
                <w:noProof/>
                <w:webHidden/>
              </w:rPr>
              <w:t>100</w:t>
            </w:r>
            <w:r w:rsidR="002A6836">
              <w:rPr>
                <w:noProof/>
                <w:webHidden/>
              </w:rPr>
              <w:fldChar w:fldCharType="end"/>
            </w:r>
          </w:hyperlink>
        </w:p>
        <w:p w14:paraId="20088EF0" w14:textId="24FD7366" w:rsidR="002A6836" w:rsidRDefault="00000000">
          <w:pPr>
            <w:pStyle w:val="TOC2"/>
            <w:rPr>
              <w:rFonts w:asciiTheme="minorHAnsi" w:eastAsiaTheme="minorEastAsia" w:hAnsiTheme="minorHAnsi" w:cstheme="minorBidi"/>
              <w:noProof/>
              <w:sz w:val="22"/>
              <w:szCs w:val="22"/>
            </w:rPr>
          </w:pPr>
          <w:hyperlink w:anchor="_Toc131970517" w:history="1">
            <w:r w:rsidR="002A6836" w:rsidRPr="00BB4462">
              <w:rPr>
                <w:rStyle w:val="Hyperlink"/>
                <w:noProof/>
              </w:rPr>
              <w:t>Evaluation of the Findings</w:t>
            </w:r>
            <w:r w:rsidR="002A6836">
              <w:rPr>
                <w:noProof/>
                <w:webHidden/>
              </w:rPr>
              <w:tab/>
            </w:r>
            <w:r w:rsidR="002A6836">
              <w:rPr>
                <w:noProof/>
                <w:webHidden/>
              </w:rPr>
              <w:fldChar w:fldCharType="begin"/>
            </w:r>
            <w:r w:rsidR="002A6836">
              <w:rPr>
                <w:noProof/>
                <w:webHidden/>
              </w:rPr>
              <w:instrText xml:space="preserve"> PAGEREF _Toc131970517 \h </w:instrText>
            </w:r>
            <w:r w:rsidR="002A6836">
              <w:rPr>
                <w:noProof/>
                <w:webHidden/>
              </w:rPr>
            </w:r>
            <w:r w:rsidR="002A6836">
              <w:rPr>
                <w:noProof/>
                <w:webHidden/>
              </w:rPr>
              <w:fldChar w:fldCharType="separate"/>
            </w:r>
            <w:r w:rsidR="002A6836">
              <w:rPr>
                <w:noProof/>
                <w:webHidden/>
              </w:rPr>
              <w:t>107</w:t>
            </w:r>
            <w:r w:rsidR="002A6836">
              <w:rPr>
                <w:noProof/>
                <w:webHidden/>
              </w:rPr>
              <w:fldChar w:fldCharType="end"/>
            </w:r>
          </w:hyperlink>
        </w:p>
        <w:p w14:paraId="03604517" w14:textId="2574EB69" w:rsidR="002A6836" w:rsidRDefault="00000000">
          <w:pPr>
            <w:pStyle w:val="TOC2"/>
            <w:rPr>
              <w:rFonts w:asciiTheme="minorHAnsi" w:eastAsiaTheme="minorEastAsia" w:hAnsiTheme="minorHAnsi" w:cstheme="minorBidi"/>
              <w:noProof/>
              <w:sz w:val="22"/>
              <w:szCs w:val="22"/>
            </w:rPr>
          </w:pPr>
          <w:hyperlink w:anchor="_Toc131970518"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_Toc131970518 \h </w:instrText>
            </w:r>
            <w:r w:rsidR="002A6836">
              <w:rPr>
                <w:noProof/>
                <w:webHidden/>
              </w:rPr>
            </w:r>
            <w:r w:rsidR="002A6836">
              <w:rPr>
                <w:noProof/>
                <w:webHidden/>
              </w:rPr>
              <w:fldChar w:fldCharType="separate"/>
            </w:r>
            <w:r w:rsidR="002A6836">
              <w:rPr>
                <w:noProof/>
                <w:webHidden/>
              </w:rPr>
              <w:t>109</w:t>
            </w:r>
            <w:r w:rsidR="002A6836">
              <w:rPr>
                <w:noProof/>
                <w:webHidden/>
              </w:rPr>
              <w:fldChar w:fldCharType="end"/>
            </w:r>
          </w:hyperlink>
        </w:p>
        <w:p w14:paraId="1F4723CD" w14:textId="33E22159" w:rsidR="002A6836" w:rsidRDefault="00000000">
          <w:pPr>
            <w:pStyle w:val="TOC1"/>
            <w:rPr>
              <w:rFonts w:asciiTheme="minorHAnsi" w:eastAsiaTheme="minorEastAsia" w:hAnsiTheme="minorHAnsi" w:cstheme="minorBidi"/>
              <w:noProof/>
              <w:sz w:val="22"/>
            </w:rPr>
          </w:pPr>
          <w:hyperlink w:anchor="_Toc131970519" w:history="1">
            <w:r w:rsidR="002A6836" w:rsidRPr="00BB4462">
              <w:rPr>
                <w:rStyle w:val="Hyperlink"/>
                <w:noProof/>
              </w:rPr>
              <w:t>Chapter 5: Implications, Recommendations, and Conclusions</w:t>
            </w:r>
            <w:r w:rsidR="002A6836">
              <w:rPr>
                <w:noProof/>
                <w:webHidden/>
              </w:rPr>
              <w:tab/>
            </w:r>
            <w:r w:rsidR="002A6836">
              <w:rPr>
                <w:noProof/>
                <w:webHidden/>
              </w:rPr>
              <w:fldChar w:fldCharType="begin"/>
            </w:r>
            <w:r w:rsidR="002A6836">
              <w:rPr>
                <w:noProof/>
                <w:webHidden/>
              </w:rPr>
              <w:instrText xml:space="preserve"> PAGEREF _Toc131970519 \h </w:instrText>
            </w:r>
            <w:r w:rsidR="002A6836">
              <w:rPr>
                <w:noProof/>
                <w:webHidden/>
              </w:rPr>
            </w:r>
            <w:r w:rsidR="002A6836">
              <w:rPr>
                <w:noProof/>
                <w:webHidden/>
              </w:rPr>
              <w:fldChar w:fldCharType="separate"/>
            </w:r>
            <w:r w:rsidR="002A6836">
              <w:rPr>
                <w:noProof/>
                <w:webHidden/>
              </w:rPr>
              <w:t>111</w:t>
            </w:r>
            <w:r w:rsidR="002A6836">
              <w:rPr>
                <w:noProof/>
                <w:webHidden/>
              </w:rPr>
              <w:fldChar w:fldCharType="end"/>
            </w:r>
          </w:hyperlink>
        </w:p>
        <w:p w14:paraId="07353BE7" w14:textId="70C1A47F" w:rsidR="002A6836" w:rsidRDefault="00000000">
          <w:pPr>
            <w:pStyle w:val="TOC2"/>
            <w:rPr>
              <w:rFonts w:asciiTheme="minorHAnsi" w:eastAsiaTheme="minorEastAsia" w:hAnsiTheme="minorHAnsi" w:cstheme="minorBidi"/>
              <w:noProof/>
              <w:sz w:val="22"/>
              <w:szCs w:val="22"/>
            </w:rPr>
          </w:pPr>
          <w:hyperlink w:anchor="_Toc131970520" w:history="1">
            <w:r w:rsidR="002A6836" w:rsidRPr="00BB4462">
              <w:rPr>
                <w:rStyle w:val="Hyperlink"/>
                <w:noProof/>
              </w:rPr>
              <w:t>Implications</w:t>
            </w:r>
            <w:r w:rsidR="002A6836">
              <w:rPr>
                <w:noProof/>
                <w:webHidden/>
              </w:rPr>
              <w:tab/>
            </w:r>
            <w:r w:rsidR="002A6836">
              <w:rPr>
                <w:noProof/>
                <w:webHidden/>
              </w:rPr>
              <w:fldChar w:fldCharType="begin"/>
            </w:r>
            <w:r w:rsidR="002A6836">
              <w:rPr>
                <w:noProof/>
                <w:webHidden/>
              </w:rPr>
              <w:instrText xml:space="preserve"> PAGEREF _Toc131970520 \h </w:instrText>
            </w:r>
            <w:r w:rsidR="002A6836">
              <w:rPr>
                <w:noProof/>
                <w:webHidden/>
              </w:rPr>
            </w:r>
            <w:r w:rsidR="002A6836">
              <w:rPr>
                <w:noProof/>
                <w:webHidden/>
              </w:rPr>
              <w:fldChar w:fldCharType="separate"/>
            </w:r>
            <w:r w:rsidR="002A6836">
              <w:rPr>
                <w:noProof/>
                <w:webHidden/>
              </w:rPr>
              <w:t>112</w:t>
            </w:r>
            <w:r w:rsidR="002A6836">
              <w:rPr>
                <w:noProof/>
                <w:webHidden/>
              </w:rPr>
              <w:fldChar w:fldCharType="end"/>
            </w:r>
          </w:hyperlink>
        </w:p>
        <w:p w14:paraId="2047CAE3" w14:textId="2B33FF64" w:rsidR="002A6836" w:rsidRDefault="00000000">
          <w:pPr>
            <w:pStyle w:val="TOC2"/>
            <w:rPr>
              <w:rFonts w:asciiTheme="minorHAnsi" w:eastAsiaTheme="minorEastAsia" w:hAnsiTheme="minorHAnsi" w:cstheme="minorBidi"/>
              <w:noProof/>
              <w:sz w:val="22"/>
              <w:szCs w:val="22"/>
            </w:rPr>
          </w:pPr>
          <w:hyperlink w:anchor="_Toc131970521" w:history="1">
            <w:r w:rsidR="002A6836" w:rsidRPr="00BB4462">
              <w:rPr>
                <w:rStyle w:val="Hyperlink"/>
                <w:noProof/>
              </w:rPr>
              <w:t>Recommendations for Practice</w:t>
            </w:r>
            <w:r w:rsidR="002A6836">
              <w:rPr>
                <w:noProof/>
                <w:webHidden/>
              </w:rPr>
              <w:tab/>
            </w:r>
            <w:r w:rsidR="002A6836">
              <w:rPr>
                <w:noProof/>
                <w:webHidden/>
              </w:rPr>
              <w:fldChar w:fldCharType="begin"/>
            </w:r>
            <w:r w:rsidR="002A6836">
              <w:rPr>
                <w:noProof/>
                <w:webHidden/>
              </w:rPr>
              <w:instrText xml:space="preserve"> PAGEREF _Toc131970521 \h </w:instrText>
            </w:r>
            <w:r w:rsidR="002A6836">
              <w:rPr>
                <w:noProof/>
                <w:webHidden/>
              </w:rPr>
            </w:r>
            <w:r w:rsidR="002A6836">
              <w:rPr>
                <w:noProof/>
                <w:webHidden/>
              </w:rPr>
              <w:fldChar w:fldCharType="separate"/>
            </w:r>
            <w:r w:rsidR="002A6836">
              <w:rPr>
                <w:noProof/>
                <w:webHidden/>
              </w:rPr>
              <w:t>114</w:t>
            </w:r>
            <w:r w:rsidR="002A6836">
              <w:rPr>
                <w:noProof/>
                <w:webHidden/>
              </w:rPr>
              <w:fldChar w:fldCharType="end"/>
            </w:r>
          </w:hyperlink>
        </w:p>
        <w:p w14:paraId="7D3F2241" w14:textId="2132164F" w:rsidR="002A6836" w:rsidRDefault="00000000">
          <w:pPr>
            <w:pStyle w:val="TOC2"/>
            <w:rPr>
              <w:rFonts w:asciiTheme="minorHAnsi" w:eastAsiaTheme="minorEastAsia" w:hAnsiTheme="minorHAnsi" w:cstheme="minorBidi"/>
              <w:noProof/>
              <w:sz w:val="22"/>
              <w:szCs w:val="22"/>
            </w:rPr>
          </w:pPr>
          <w:hyperlink w:anchor="_Toc131970522" w:history="1">
            <w:r w:rsidR="002A6836" w:rsidRPr="00BB4462">
              <w:rPr>
                <w:rStyle w:val="Hyperlink"/>
                <w:noProof/>
              </w:rPr>
              <w:t>Recommendations for Future Research</w:t>
            </w:r>
            <w:r w:rsidR="002A6836">
              <w:rPr>
                <w:noProof/>
                <w:webHidden/>
              </w:rPr>
              <w:tab/>
            </w:r>
            <w:r w:rsidR="002A6836">
              <w:rPr>
                <w:noProof/>
                <w:webHidden/>
              </w:rPr>
              <w:fldChar w:fldCharType="begin"/>
            </w:r>
            <w:r w:rsidR="002A6836">
              <w:rPr>
                <w:noProof/>
                <w:webHidden/>
              </w:rPr>
              <w:instrText xml:space="preserve"> PAGEREF _Toc131970522 \h </w:instrText>
            </w:r>
            <w:r w:rsidR="002A6836">
              <w:rPr>
                <w:noProof/>
                <w:webHidden/>
              </w:rPr>
            </w:r>
            <w:r w:rsidR="002A6836">
              <w:rPr>
                <w:noProof/>
                <w:webHidden/>
              </w:rPr>
              <w:fldChar w:fldCharType="separate"/>
            </w:r>
            <w:r w:rsidR="002A6836">
              <w:rPr>
                <w:noProof/>
                <w:webHidden/>
              </w:rPr>
              <w:t>115</w:t>
            </w:r>
            <w:r w:rsidR="002A6836">
              <w:rPr>
                <w:noProof/>
                <w:webHidden/>
              </w:rPr>
              <w:fldChar w:fldCharType="end"/>
            </w:r>
          </w:hyperlink>
        </w:p>
        <w:p w14:paraId="7A1215DD" w14:textId="07BCC29C" w:rsidR="002A6836" w:rsidRDefault="00000000">
          <w:pPr>
            <w:pStyle w:val="TOC2"/>
            <w:rPr>
              <w:rFonts w:asciiTheme="minorHAnsi" w:eastAsiaTheme="minorEastAsia" w:hAnsiTheme="minorHAnsi" w:cstheme="minorBidi"/>
              <w:noProof/>
              <w:sz w:val="22"/>
              <w:szCs w:val="22"/>
            </w:rPr>
          </w:pPr>
          <w:hyperlink w:anchor="_Toc131970523" w:history="1">
            <w:r w:rsidR="002A6836" w:rsidRPr="00BB4462">
              <w:rPr>
                <w:rStyle w:val="Hyperlink"/>
                <w:noProof/>
              </w:rPr>
              <w:t>Conclusions</w:t>
            </w:r>
            <w:r w:rsidR="002A6836">
              <w:rPr>
                <w:noProof/>
                <w:webHidden/>
              </w:rPr>
              <w:tab/>
            </w:r>
            <w:r w:rsidR="002A6836">
              <w:rPr>
                <w:noProof/>
                <w:webHidden/>
              </w:rPr>
              <w:fldChar w:fldCharType="begin"/>
            </w:r>
            <w:r w:rsidR="002A6836">
              <w:rPr>
                <w:noProof/>
                <w:webHidden/>
              </w:rPr>
              <w:instrText xml:space="preserve"> PAGEREF _Toc131970523 \h </w:instrText>
            </w:r>
            <w:r w:rsidR="002A6836">
              <w:rPr>
                <w:noProof/>
                <w:webHidden/>
              </w:rPr>
            </w:r>
            <w:r w:rsidR="002A6836">
              <w:rPr>
                <w:noProof/>
                <w:webHidden/>
              </w:rPr>
              <w:fldChar w:fldCharType="separate"/>
            </w:r>
            <w:r w:rsidR="002A6836">
              <w:rPr>
                <w:noProof/>
                <w:webHidden/>
              </w:rPr>
              <w:t>116</w:t>
            </w:r>
            <w:r w:rsidR="002A6836">
              <w:rPr>
                <w:noProof/>
                <w:webHidden/>
              </w:rPr>
              <w:fldChar w:fldCharType="end"/>
            </w:r>
          </w:hyperlink>
        </w:p>
        <w:p w14:paraId="22DDC20A" w14:textId="4FC7E09D" w:rsidR="002A6836" w:rsidRDefault="00000000">
          <w:pPr>
            <w:pStyle w:val="TOC1"/>
            <w:rPr>
              <w:rFonts w:asciiTheme="minorHAnsi" w:eastAsiaTheme="minorEastAsia" w:hAnsiTheme="minorHAnsi" w:cstheme="minorBidi"/>
              <w:noProof/>
              <w:sz w:val="22"/>
            </w:rPr>
          </w:pPr>
          <w:hyperlink w:anchor="_Toc131970524" w:history="1">
            <w:r w:rsidR="002A6836" w:rsidRPr="00BB4462">
              <w:rPr>
                <w:rStyle w:val="Hyperlink"/>
                <w:noProof/>
              </w:rPr>
              <w:t>Appendix: Categories</w:t>
            </w:r>
            <w:r w:rsidR="002A6836">
              <w:rPr>
                <w:noProof/>
                <w:webHidden/>
              </w:rPr>
              <w:tab/>
            </w:r>
            <w:r w:rsidR="002A6836">
              <w:rPr>
                <w:noProof/>
                <w:webHidden/>
              </w:rPr>
              <w:fldChar w:fldCharType="begin"/>
            </w:r>
            <w:r w:rsidR="002A6836">
              <w:rPr>
                <w:noProof/>
                <w:webHidden/>
              </w:rPr>
              <w:instrText xml:space="preserve"> PAGEREF _Toc131970524 \h </w:instrText>
            </w:r>
            <w:r w:rsidR="002A6836">
              <w:rPr>
                <w:noProof/>
                <w:webHidden/>
              </w:rPr>
            </w:r>
            <w:r w:rsidR="002A6836">
              <w:rPr>
                <w:noProof/>
                <w:webHidden/>
              </w:rPr>
              <w:fldChar w:fldCharType="separate"/>
            </w:r>
            <w:r w:rsidR="002A6836">
              <w:rPr>
                <w:noProof/>
                <w:webHidden/>
              </w:rPr>
              <w:t>118</w:t>
            </w:r>
            <w:r w:rsidR="002A6836">
              <w:rPr>
                <w:noProof/>
                <w:webHidden/>
              </w:rPr>
              <w:fldChar w:fldCharType="end"/>
            </w:r>
          </w:hyperlink>
        </w:p>
        <w:p w14:paraId="3069ABC3" w14:textId="6625C320" w:rsidR="002A6836" w:rsidRDefault="00000000">
          <w:pPr>
            <w:pStyle w:val="TOC1"/>
            <w:rPr>
              <w:rFonts w:asciiTheme="minorHAnsi" w:eastAsiaTheme="minorEastAsia" w:hAnsiTheme="minorHAnsi" w:cstheme="minorBidi"/>
              <w:noProof/>
              <w:sz w:val="22"/>
            </w:rPr>
          </w:pPr>
          <w:hyperlink w:anchor="_Toc131970525" w:history="1">
            <w:r w:rsidR="002A6836" w:rsidRPr="00BB4462">
              <w:rPr>
                <w:rStyle w:val="Hyperlink"/>
                <w:noProof/>
              </w:rPr>
              <w:t>References</w:t>
            </w:r>
            <w:r w:rsidR="002A6836">
              <w:rPr>
                <w:noProof/>
                <w:webHidden/>
              </w:rPr>
              <w:tab/>
            </w:r>
            <w:r w:rsidR="002A6836">
              <w:rPr>
                <w:noProof/>
                <w:webHidden/>
              </w:rPr>
              <w:fldChar w:fldCharType="begin"/>
            </w:r>
            <w:r w:rsidR="002A6836">
              <w:rPr>
                <w:noProof/>
                <w:webHidden/>
              </w:rPr>
              <w:instrText xml:space="preserve"> PAGEREF _Toc131970525 \h </w:instrText>
            </w:r>
            <w:r w:rsidR="002A6836">
              <w:rPr>
                <w:noProof/>
                <w:webHidden/>
              </w:rPr>
            </w:r>
            <w:r w:rsidR="002A6836">
              <w:rPr>
                <w:noProof/>
                <w:webHidden/>
              </w:rPr>
              <w:fldChar w:fldCharType="separate"/>
            </w:r>
            <w:r w:rsidR="002A6836">
              <w:rPr>
                <w:noProof/>
                <w:webHidden/>
              </w:rPr>
              <w:t>136</w:t>
            </w:r>
            <w:r w:rsidR="002A6836">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0" w:name="_Toc251423627" w:displacedByCustomXml="prev"/>
    <w:p w14:paraId="0C39B1B1" w14:textId="77777777" w:rsidR="00F53DD4" w:rsidRDefault="00F53DD4">
      <w:pPr>
        <w:pStyle w:val="TableofFigures"/>
        <w:tabs>
          <w:tab w:val="right" w:leader="dot" w:pos="9350"/>
        </w:tabs>
        <w:rPr>
          <w:rFonts w:cs="Arial"/>
        </w:rPr>
      </w:pPr>
      <w:bookmarkStart w:id="1" w:name="_Toc251423628"/>
      <w:bookmarkEnd w:id="0"/>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0ADBEFF9" w14:textId="67450138" w:rsidR="00F53DD4" w:rsidRDefault="00F53DD4">
      <w:pPr>
        <w:pStyle w:val="TableofFigures"/>
        <w:tabs>
          <w:tab w:val="right" w:leader="dot" w:pos="9350"/>
        </w:tabs>
        <w:rPr>
          <w:rFonts w:asciiTheme="minorHAnsi" w:eastAsiaTheme="minorEastAsia" w:hAnsiTheme="minorHAnsi"/>
          <w:noProof/>
          <w:sz w:val="22"/>
        </w:rPr>
      </w:pPr>
      <w:r>
        <w:rPr>
          <w:rFonts w:cs="Arial"/>
        </w:rPr>
        <w:fldChar w:fldCharType="begin"/>
      </w:r>
      <w:r>
        <w:rPr>
          <w:rFonts w:cs="Arial"/>
        </w:rPr>
        <w:instrText xml:space="preserve"> TOC \h \z \c "Table" </w:instrText>
      </w:r>
      <w:r>
        <w:rPr>
          <w:rFonts w:cs="Arial"/>
        </w:rPr>
        <w:fldChar w:fldCharType="separate"/>
      </w:r>
      <w:hyperlink w:anchor="_Toc128255078" w:history="1">
        <w:r w:rsidRPr="00F543CC">
          <w:rPr>
            <w:rStyle w:val="Hyperlink"/>
            <w:b/>
            <w:bCs/>
            <w:noProof/>
          </w:rPr>
          <w:t>Table 1</w:t>
        </w:r>
        <w:r w:rsidRPr="00F543CC">
          <w:rPr>
            <w:rStyle w:val="Hyperlink"/>
            <w:noProof/>
          </w:rPr>
          <w:t xml:space="preserve"> Design-science Guidelines (Hevner et al. 2004)</w:t>
        </w:r>
        <w:r>
          <w:rPr>
            <w:noProof/>
            <w:webHidden/>
          </w:rPr>
          <w:tab/>
        </w:r>
        <w:r>
          <w:rPr>
            <w:noProof/>
            <w:webHidden/>
          </w:rPr>
          <w:fldChar w:fldCharType="begin"/>
        </w:r>
        <w:r>
          <w:rPr>
            <w:noProof/>
            <w:webHidden/>
          </w:rPr>
          <w:instrText xml:space="preserve"> PAGEREF _Toc128255078 \h </w:instrText>
        </w:r>
        <w:r>
          <w:rPr>
            <w:noProof/>
            <w:webHidden/>
          </w:rPr>
        </w:r>
        <w:r>
          <w:rPr>
            <w:noProof/>
            <w:webHidden/>
          </w:rPr>
          <w:fldChar w:fldCharType="separate"/>
        </w:r>
        <w:r>
          <w:rPr>
            <w:noProof/>
            <w:webHidden/>
          </w:rPr>
          <w:t>5</w:t>
        </w:r>
        <w:r>
          <w:rPr>
            <w:noProof/>
            <w:webHidden/>
          </w:rPr>
          <w:fldChar w:fldCharType="end"/>
        </w:r>
      </w:hyperlink>
    </w:p>
    <w:p w14:paraId="3291E7CB" w14:textId="059E5CCD" w:rsidR="00F53DD4" w:rsidRDefault="00000000">
      <w:pPr>
        <w:pStyle w:val="TableofFigures"/>
        <w:tabs>
          <w:tab w:val="right" w:leader="dot" w:pos="9350"/>
        </w:tabs>
        <w:rPr>
          <w:rFonts w:asciiTheme="minorHAnsi" w:eastAsiaTheme="minorEastAsia" w:hAnsiTheme="minorHAnsi"/>
          <w:noProof/>
          <w:sz w:val="22"/>
        </w:rPr>
      </w:pPr>
      <w:hyperlink w:anchor="_Toc128255079" w:history="1">
        <w:r w:rsidR="00F53DD4" w:rsidRPr="00F543CC">
          <w:rPr>
            <w:rStyle w:val="Hyperlink"/>
            <w:b/>
            <w:bCs/>
            <w:noProof/>
          </w:rPr>
          <w:t xml:space="preserve">Table 2 </w:t>
        </w:r>
        <w:r w:rsidR="00F53DD4" w:rsidRPr="00F543CC">
          <w:rPr>
            <w:rStyle w:val="Hyperlink"/>
            <w:i/>
            <w:noProof/>
          </w:rPr>
          <w:t>Survey search terms</w:t>
        </w:r>
        <w:r w:rsidR="00F53DD4">
          <w:rPr>
            <w:noProof/>
            <w:webHidden/>
          </w:rPr>
          <w:tab/>
        </w:r>
        <w:r w:rsidR="00F53DD4">
          <w:rPr>
            <w:noProof/>
            <w:webHidden/>
          </w:rPr>
          <w:fldChar w:fldCharType="begin"/>
        </w:r>
        <w:r w:rsidR="00F53DD4">
          <w:rPr>
            <w:noProof/>
            <w:webHidden/>
          </w:rPr>
          <w:instrText xml:space="preserve"> PAGEREF _Toc128255079 \h </w:instrText>
        </w:r>
        <w:r w:rsidR="00F53DD4">
          <w:rPr>
            <w:noProof/>
            <w:webHidden/>
          </w:rPr>
        </w:r>
        <w:r w:rsidR="00F53DD4">
          <w:rPr>
            <w:noProof/>
            <w:webHidden/>
          </w:rPr>
          <w:fldChar w:fldCharType="separate"/>
        </w:r>
        <w:r w:rsidR="00F53DD4">
          <w:rPr>
            <w:noProof/>
            <w:webHidden/>
          </w:rPr>
          <w:t>12</w:t>
        </w:r>
        <w:r w:rsidR="00F53DD4">
          <w:rPr>
            <w:noProof/>
            <w:webHidden/>
          </w:rPr>
          <w:fldChar w:fldCharType="end"/>
        </w:r>
      </w:hyperlink>
    </w:p>
    <w:p w14:paraId="22762366" w14:textId="1AD29569" w:rsidR="00F53DD4" w:rsidRDefault="00000000">
      <w:pPr>
        <w:pStyle w:val="TableofFigures"/>
        <w:tabs>
          <w:tab w:val="right" w:leader="dot" w:pos="9350"/>
        </w:tabs>
        <w:rPr>
          <w:rFonts w:asciiTheme="minorHAnsi" w:eastAsiaTheme="minorEastAsia" w:hAnsiTheme="minorHAnsi"/>
          <w:noProof/>
          <w:sz w:val="22"/>
        </w:rPr>
      </w:pPr>
      <w:hyperlink w:anchor="_Toc128255080" w:history="1">
        <w:r w:rsidR="00F53DD4" w:rsidRPr="00F543CC">
          <w:rPr>
            <w:rStyle w:val="Hyperlink"/>
            <w:b/>
            <w:bCs/>
            <w:noProof/>
          </w:rPr>
          <w:t xml:space="preserve">Table 3 </w:t>
        </w:r>
        <w:r w:rsidR="00F53DD4" w:rsidRPr="00F543CC">
          <w:rPr>
            <w:rStyle w:val="Hyperlink"/>
            <w:noProof/>
          </w:rPr>
          <w:t xml:space="preserve"> </w:t>
        </w:r>
        <w:r w:rsidR="00F53DD4" w:rsidRPr="00F543CC">
          <w:rPr>
            <w:rStyle w:val="Hyperlink"/>
            <w:i/>
            <w:noProof/>
          </w:rPr>
          <w:t>Example Research Strategies for Classifying Movement in Video</w:t>
        </w:r>
        <w:r w:rsidR="00F53DD4">
          <w:rPr>
            <w:noProof/>
            <w:webHidden/>
          </w:rPr>
          <w:tab/>
        </w:r>
        <w:r w:rsidR="00F53DD4">
          <w:rPr>
            <w:noProof/>
            <w:webHidden/>
          </w:rPr>
          <w:fldChar w:fldCharType="begin"/>
        </w:r>
        <w:r w:rsidR="00F53DD4">
          <w:rPr>
            <w:noProof/>
            <w:webHidden/>
          </w:rPr>
          <w:instrText xml:space="preserve"> PAGEREF _Toc128255080 \h </w:instrText>
        </w:r>
        <w:r w:rsidR="00F53DD4">
          <w:rPr>
            <w:noProof/>
            <w:webHidden/>
          </w:rPr>
        </w:r>
        <w:r w:rsidR="00F53DD4">
          <w:rPr>
            <w:noProof/>
            <w:webHidden/>
          </w:rPr>
          <w:fldChar w:fldCharType="separate"/>
        </w:r>
        <w:r w:rsidR="00F53DD4">
          <w:rPr>
            <w:noProof/>
            <w:webHidden/>
          </w:rPr>
          <w:t>14</w:t>
        </w:r>
        <w:r w:rsidR="00F53DD4">
          <w:rPr>
            <w:noProof/>
            <w:webHidden/>
          </w:rPr>
          <w:fldChar w:fldCharType="end"/>
        </w:r>
      </w:hyperlink>
    </w:p>
    <w:p w14:paraId="2938D2ED" w14:textId="37EBFA59" w:rsidR="00F53DD4" w:rsidRDefault="00000000">
      <w:pPr>
        <w:pStyle w:val="TableofFigures"/>
        <w:tabs>
          <w:tab w:val="right" w:leader="dot" w:pos="9350"/>
        </w:tabs>
        <w:rPr>
          <w:rFonts w:asciiTheme="minorHAnsi" w:eastAsiaTheme="minorEastAsia" w:hAnsiTheme="minorHAnsi"/>
          <w:noProof/>
          <w:sz w:val="22"/>
        </w:rPr>
      </w:pPr>
      <w:hyperlink w:anchor="_Toc128255081" w:history="1">
        <w:r w:rsidR="00F53DD4" w:rsidRPr="00F543CC">
          <w:rPr>
            <w:rStyle w:val="Hyperlink"/>
            <w:b/>
            <w:bCs/>
            <w:noProof/>
          </w:rPr>
          <w:t xml:space="preserve">Table 4 </w:t>
        </w:r>
        <w:r w:rsidR="00F53DD4" w:rsidRPr="00F543CC">
          <w:rPr>
            <w:rStyle w:val="Hyperlink"/>
            <w:i/>
            <w:noProof/>
          </w:rPr>
          <w:t>Activation Functions</w:t>
        </w:r>
        <w:r w:rsidR="00F53DD4">
          <w:rPr>
            <w:noProof/>
            <w:webHidden/>
          </w:rPr>
          <w:tab/>
        </w:r>
        <w:r w:rsidR="00F53DD4">
          <w:rPr>
            <w:noProof/>
            <w:webHidden/>
          </w:rPr>
          <w:fldChar w:fldCharType="begin"/>
        </w:r>
        <w:r w:rsidR="00F53DD4">
          <w:rPr>
            <w:noProof/>
            <w:webHidden/>
          </w:rPr>
          <w:instrText xml:space="preserve"> PAGEREF _Toc128255081 \h </w:instrText>
        </w:r>
        <w:r w:rsidR="00F53DD4">
          <w:rPr>
            <w:noProof/>
            <w:webHidden/>
          </w:rPr>
        </w:r>
        <w:r w:rsidR="00F53DD4">
          <w:rPr>
            <w:noProof/>
            <w:webHidden/>
          </w:rPr>
          <w:fldChar w:fldCharType="separate"/>
        </w:r>
        <w:r w:rsidR="00F53DD4">
          <w:rPr>
            <w:noProof/>
            <w:webHidden/>
          </w:rPr>
          <w:t>31</w:t>
        </w:r>
        <w:r w:rsidR="00F53DD4">
          <w:rPr>
            <w:noProof/>
            <w:webHidden/>
          </w:rPr>
          <w:fldChar w:fldCharType="end"/>
        </w:r>
      </w:hyperlink>
    </w:p>
    <w:p w14:paraId="0400A3E5" w14:textId="39768490" w:rsidR="00F53DD4" w:rsidRDefault="00000000">
      <w:pPr>
        <w:pStyle w:val="TableofFigures"/>
        <w:tabs>
          <w:tab w:val="right" w:leader="dot" w:pos="9350"/>
        </w:tabs>
        <w:rPr>
          <w:rFonts w:asciiTheme="minorHAnsi" w:eastAsiaTheme="minorEastAsia" w:hAnsiTheme="minorHAnsi"/>
          <w:noProof/>
          <w:sz w:val="22"/>
        </w:rPr>
      </w:pPr>
      <w:hyperlink w:anchor="_Toc128255082" w:history="1">
        <w:r w:rsidR="00F53DD4" w:rsidRPr="00F543CC">
          <w:rPr>
            <w:rStyle w:val="Hyperlink"/>
            <w:b/>
            <w:bCs/>
            <w:noProof/>
          </w:rPr>
          <w:t xml:space="preserve">Table 5 </w:t>
        </w:r>
        <w:r w:rsidR="00F53DD4" w:rsidRPr="00F543CC">
          <w:rPr>
            <w:rStyle w:val="Hyperlink"/>
            <w:i/>
            <w:noProof/>
          </w:rPr>
          <w:t>Principal Components</w:t>
        </w:r>
        <w:r w:rsidR="00F53DD4">
          <w:rPr>
            <w:noProof/>
            <w:webHidden/>
          </w:rPr>
          <w:tab/>
        </w:r>
        <w:r w:rsidR="00F53DD4">
          <w:rPr>
            <w:noProof/>
            <w:webHidden/>
          </w:rPr>
          <w:fldChar w:fldCharType="begin"/>
        </w:r>
        <w:r w:rsidR="00F53DD4">
          <w:rPr>
            <w:noProof/>
            <w:webHidden/>
          </w:rPr>
          <w:instrText xml:space="preserve"> PAGEREF _Toc128255082 \h </w:instrText>
        </w:r>
        <w:r w:rsidR="00F53DD4">
          <w:rPr>
            <w:noProof/>
            <w:webHidden/>
          </w:rPr>
        </w:r>
        <w:r w:rsidR="00F53DD4">
          <w:rPr>
            <w:noProof/>
            <w:webHidden/>
          </w:rPr>
          <w:fldChar w:fldCharType="separate"/>
        </w:r>
        <w:r w:rsidR="00F53DD4">
          <w:rPr>
            <w:noProof/>
            <w:webHidden/>
          </w:rPr>
          <w:t>34</w:t>
        </w:r>
        <w:r w:rsidR="00F53DD4">
          <w:rPr>
            <w:noProof/>
            <w:webHidden/>
          </w:rPr>
          <w:fldChar w:fldCharType="end"/>
        </w:r>
      </w:hyperlink>
    </w:p>
    <w:p w14:paraId="279C3AD8" w14:textId="3F36688D" w:rsidR="00F53DD4" w:rsidRDefault="00000000">
      <w:pPr>
        <w:pStyle w:val="TableofFigures"/>
        <w:tabs>
          <w:tab w:val="right" w:leader="dot" w:pos="9350"/>
        </w:tabs>
        <w:rPr>
          <w:rFonts w:asciiTheme="minorHAnsi" w:eastAsiaTheme="minorEastAsia" w:hAnsiTheme="minorHAnsi"/>
          <w:noProof/>
          <w:sz w:val="22"/>
        </w:rPr>
      </w:pPr>
      <w:hyperlink w:anchor="_Toc128255083" w:history="1">
        <w:r w:rsidR="00F53DD4" w:rsidRPr="00F543CC">
          <w:rPr>
            <w:rStyle w:val="Hyperlink"/>
            <w:b/>
            <w:bCs/>
            <w:noProof/>
          </w:rPr>
          <w:t>Table 6</w:t>
        </w:r>
        <w:r w:rsidR="00F53DD4" w:rsidRPr="00F543CC">
          <w:rPr>
            <w:rStyle w:val="Hyperlink"/>
            <w:noProof/>
          </w:rPr>
          <w:t xml:space="preserve">  </w:t>
        </w:r>
        <w:r w:rsidR="00F53DD4" w:rsidRPr="00F543CC">
          <w:rPr>
            <w:rStyle w:val="Hyperlink"/>
            <w:i/>
            <w:noProof/>
          </w:rPr>
          <w:t>Mean Time to Recover</w:t>
        </w:r>
        <w:r w:rsidR="00F53DD4">
          <w:rPr>
            <w:noProof/>
            <w:webHidden/>
          </w:rPr>
          <w:tab/>
        </w:r>
        <w:r w:rsidR="00F53DD4">
          <w:rPr>
            <w:noProof/>
            <w:webHidden/>
          </w:rPr>
          <w:fldChar w:fldCharType="begin"/>
        </w:r>
        <w:r w:rsidR="00F53DD4">
          <w:rPr>
            <w:noProof/>
            <w:webHidden/>
          </w:rPr>
          <w:instrText xml:space="preserve"> PAGEREF _Toc128255083 \h </w:instrText>
        </w:r>
        <w:r w:rsidR="00F53DD4">
          <w:rPr>
            <w:noProof/>
            <w:webHidden/>
          </w:rPr>
        </w:r>
        <w:r w:rsidR="00F53DD4">
          <w:rPr>
            <w:noProof/>
            <w:webHidden/>
          </w:rPr>
          <w:fldChar w:fldCharType="separate"/>
        </w:r>
        <w:r w:rsidR="00F53DD4">
          <w:rPr>
            <w:noProof/>
            <w:webHidden/>
          </w:rPr>
          <w:t>41</w:t>
        </w:r>
        <w:r w:rsidR="00F53DD4">
          <w:rPr>
            <w:noProof/>
            <w:webHidden/>
          </w:rPr>
          <w:fldChar w:fldCharType="end"/>
        </w:r>
      </w:hyperlink>
    </w:p>
    <w:p w14:paraId="2F8A4238" w14:textId="4E93F7B1" w:rsidR="00F53DD4" w:rsidRDefault="00000000">
      <w:pPr>
        <w:pStyle w:val="TableofFigures"/>
        <w:tabs>
          <w:tab w:val="right" w:leader="dot" w:pos="9350"/>
        </w:tabs>
        <w:rPr>
          <w:rFonts w:asciiTheme="minorHAnsi" w:eastAsiaTheme="minorEastAsia" w:hAnsiTheme="minorHAnsi"/>
          <w:noProof/>
          <w:sz w:val="22"/>
        </w:rPr>
      </w:pPr>
      <w:hyperlink w:anchor="_Toc128255084" w:history="1">
        <w:r w:rsidR="00F53DD4" w:rsidRPr="00F543CC">
          <w:rPr>
            <w:rStyle w:val="Hyperlink"/>
            <w:b/>
            <w:bCs/>
            <w:noProof/>
          </w:rPr>
          <w:t>Table 7</w:t>
        </w:r>
        <w:r w:rsidR="00F53DD4" w:rsidRPr="00F543CC">
          <w:rPr>
            <w:rStyle w:val="Hyperlink"/>
            <w:noProof/>
          </w:rPr>
          <w:t xml:space="preserve"> </w:t>
        </w:r>
        <w:r w:rsidR="00F53DD4" w:rsidRPr="00F543CC">
          <w:rPr>
            <w:rStyle w:val="Hyperlink"/>
            <w:i/>
            <w:noProof/>
          </w:rPr>
          <w:t>Example progressions of N.N. architecture complexity</w:t>
        </w:r>
        <w:r w:rsidR="00F53DD4">
          <w:rPr>
            <w:noProof/>
            <w:webHidden/>
          </w:rPr>
          <w:tab/>
        </w:r>
        <w:r w:rsidR="00F53DD4">
          <w:rPr>
            <w:noProof/>
            <w:webHidden/>
          </w:rPr>
          <w:fldChar w:fldCharType="begin"/>
        </w:r>
        <w:r w:rsidR="00F53DD4">
          <w:rPr>
            <w:noProof/>
            <w:webHidden/>
          </w:rPr>
          <w:instrText xml:space="preserve"> PAGEREF _Toc128255084 \h </w:instrText>
        </w:r>
        <w:r w:rsidR="00F53DD4">
          <w:rPr>
            <w:noProof/>
            <w:webHidden/>
          </w:rPr>
        </w:r>
        <w:r w:rsidR="00F53DD4">
          <w:rPr>
            <w:noProof/>
            <w:webHidden/>
          </w:rPr>
          <w:fldChar w:fldCharType="separate"/>
        </w:r>
        <w:r w:rsidR="00F53DD4">
          <w:rPr>
            <w:noProof/>
            <w:webHidden/>
          </w:rPr>
          <w:t>50</w:t>
        </w:r>
        <w:r w:rsidR="00F53DD4">
          <w:rPr>
            <w:noProof/>
            <w:webHidden/>
          </w:rPr>
          <w:fldChar w:fldCharType="end"/>
        </w:r>
      </w:hyperlink>
    </w:p>
    <w:p w14:paraId="661B1856" w14:textId="399AEB6E" w:rsidR="00F53DD4" w:rsidRDefault="00000000">
      <w:pPr>
        <w:pStyle w:val="TableofFigures"/>
        <w:tabs>
          <w:tab w:val="right" w:leader="dot" w:pos="9350"/>
        </w:tabs>
        <w:rPr>
          <w:rFonts w:asciiTheme="minorHAnsi" w:eastAsiaTheme="minorEastAsia" w:hAnsiTheme="minorHAnsi"/>
          <w:noProof/>
          <w:sz w:val="22"/>
        </w:rPr>
      </w:pPr>
      <w:hyperlink w:anchor="_Toc128255085" w:history="1">
        <w:r w:rsidR="00F53DD4" w:rsidRPr="00F543CC">
          <w:rPr>
            <w:rStyle w:val="Hyperlink"/>
            <w:b/>
            <w:bCs/>
            <w:noProof/>
          </w:rPr>
          <w:t>Table 8</w:t>
        </w:r>
        <w:r w:rsidR="00F53DD4" w:rsidRPr="00F543CC">
          <w:rPr>
            <w:rStyle w:val="Hyperlink"/>
            <w:noProof/>
          </w:rPr>
          <w:t xml:space="preserve"> </w:t>
        </w:r>
        <w:r w:rsidR="00F53DD4" w:rsidRPr="00F543CC">
          <w:rPr>
            <w:rStyle w:val="Hyperlink"/>
            <w:i/>
            <w:noProof/>
          </w:rPr>
          <w:t>Ongoing Fees</w:t>
        </w:r>
        <w:r w:rsidR="00F53DD4">
          <w:rPr>
            <w:noProof/>
            <w:webHidden/>
          </w:rPr>
          <w:tab/>
        </w:r>
        <w:r w:rsidR="00F53DD4">
          <w:rPr>
            <w:noProof/>
            <w:webHidden/>
          </w:rPr>
          <w:fldChar w:fldCharType="begin"/>
        </w:r>
        <w:r w:rsidR="00F53DD4">
          <w:rPr>
            <w:noProof/>
            <w:webHidden/>
          </w:rPr>
          <w:instrText xml:space="preserve"> PAGEREF _Toc128255085 \h </w:instrText>
        </w:r>
        <w:r w:rsidR="00F53DD4">
          <w:rPr>
            <w:noProof/>
            <w:webHidden/>
          </w:rPr>
        </w:r>
        <w:r w:rsidR="00F53DD4">
          <w:rPr>
            <w:noProof/>
            <w:webHidden/>
          </w:rPr>
          <w:fldChar w:fldCharType="separate"/>
        </w:r>
        <w:r w:rsidR="00F53DD4">
          <w:rPr>
            <w:noProof/>
            <w:webHidden/>
          </w:rPr>
          <w:t>61</w:t>
        </w:r>
        <w:r w:rsidR="00F53DD4">
          <w:rPr>
            <w:noProof/>
            <w:webHidden/>
          </w:rPr>
          <w:fldChar w:fldCharType="end"/>
        </w:r>
      </w:hyperlink>
    </w:p>
    <w:p w14:paraId="38818BB6" w14:textId="0A4C9631" w:rsidR="00F53DD4" w:rsidRDefault="00000000">
      <w:pPr>
        <w:pStyle w:val="TableofFigures"/>
        <w:tabs>
          <w:tab w:val="right" w:leader="dot" w:pos="9350"/>
        </w:tabs>
        <w:rPr>
          <w:rFonts w:asciiTheme="minorHAnsi" w:eastAsiaTheme="minorEastAsia" w:hAnsiTheme="minorHAnsi"/>
          <w:noProof/>
          <w:sz w:val="22"/>
        </w:rPr>
      </w:pPr>
      <w:hyperlink w:anchor="_Toc128255086" w:history="1">
        <w:r w:rsidR="00F53DD4" w:rsidRPr="00F543CC">
          <w:rPr>
            <w:rStyle w:val="Hyperlink"/>
            <w:b/>
            <w:bCs/>
            <w:noProof/>
          </w:rPr>
          <w:t xml:space="preserve">Table 9 </w:t>
        </w:r>
        <w:r w:rsidR="00F53DD4" w:rsidRPr="00F543CC">
          <w:rPr>
            <w:rStyle w:val="Hyperlink"/>
            <w:i/>
            <w:noProof/>
          </w:rPr>
          <w:t>Threat Sources</w:t>
        </w:r>
        <w:r w:rsidR="00F53DD4">
          <w:rPr>
            <w:noProof/>
            <w:webHidden/>
          </w:rPr>
          <w:tab/>
        </w:r>
        <w:r w:rsidR="00F53DD4">
          <w:rPr>
            <w:noProof/>
            <w:webHidden/>
          </w:rPr>
          <w:fldChar w:fldCharType="begin"/>
        </w:r>
        <w:r w:rsidR="00F53DD4">
          <w:rPr>
            <w:noProof/>
            <w:webHidden/>
          </w:rPr>
          <w:instrText xml:space="preserve"> PAGEREF _Toc128255086 \h </w:instrText>
        </w:r>
        <w:r w:rsidR="00F53DD4">
          <w:rPr>
            <w:noProof/>
            <w:webHidden/>
          </w:rPr>
        </w:r>
        <w:r w:rsidR="00F53DD4">
          <w:rPr>
            <w:noProof/>
            <w:webHidden/>
          </w:rPr>
          <w:fldChar w:fldCharType="separate"/>
        </w:r>
        <w:r w:rsidR="00F53DD4">
          <w:rPr>
            <w:noProof/>
            <w:webHidden/>
          </w:rPr>
          <w:t>67</w:t>
        </w:r>
        <w:r w:rsidR="00F53DD4">
          <w:rPr>
            <w:noProof/>
            <w:webHidden/>
          </w:rPr>
          <w:fldChar w:fldCharType="end"/>
        </w:r>
      </w:hyperlink>
    </w:p>
    <w:p w14:paraId="5CD9913E" w14:textId="1B5B1460" w:rsidR="00F53DD4" w:rsidRDefault="00000000">
      <w:pPr>
        <w:pStyle w:val="TableofFigures"/>
        <w:tabs>
          <w:tab w:val="right" w:leader="dot" w:pos="9350"/>
        </w:tabs>
        <w:rPr>
          <w:rFonts w:asciiTheme="minorHAnsi" w:eastAsiaTheme="minorEastAsia" w:hAnsiTheme="minorHAnsi"/>
          <w:noProof/>
          <w:sz w:val="22"/>
        </w:rPr>
      </w:pPr>
      <w:hyperlink w:anchor="_Toc128255087" w:history="1">
        <w:r w:rsidR="00F53DD4" w:rsidRPr="00F543CC">
          <w:rPr>
            <w:rStyle w:val="Hyperlink"/>
            <w:b/>
            <w:bCs/>
            <w:noProof/>
          </w:rPr>
          <w:t>Table 10</w:t>
        </w:r>
        <w:r w:rsidR="00F53DD4" w:rsidRPr="00F543CC">
          <w:rPr>
            <w:rStyle w:val="Hyperlink"/>
            <w:noProof/>
          </w:rPr>
          <w:t xml:space="preserve"> </w:t>
        </w:r>
        <w:r w:rsidR="00F53DD4" w:rsidRPr="00F543CC">
          <w:rPr>
            <w:rStyle w:val="Hyperlink"/>
            <w:i/>
            <w:iCs/>
            <w:noProof/>
          </w:rPr>
          <w:t xml:space="preserve">Alternative </w:t>
        </w:r>
        <w:r w:rsidR="00F53DD4" w:rsidRPr="00F543CC">
          <w:rPr>
            <w:rStyle w:val="Hyperlink"/>
            <w:i/>
            <w:noProof/>
          </w:rPr>
          <w:t>Research Approaches</w:t>
        </w:r>
        <w:r w:rsidR="00F53DD4">
          <w:rPr>
            <w:noProof/>
            <w:webHidden/>
          </w:rPr>
          <w:tab/>
        </w:r>
        <w:r w:rsidR="00F53DD4">
          <w:rPr>
            <w:noProof/>
            <w:webHidden/>
          </w:rPr>
          <w:fldChar w:fldCharType="begin"/>
        </w:r>
        <w:r w:rsidR="00F53DD4">
          <w:rPr>
            <w:noProof/>
            <w:webHidden/>
          </w:rPr>
          <w:instrText xml:space="preserve"> PAGEREF _Toc128255087 \h </w:instrText>
        </w:r>
        <w:r w:rsidR="00F53DD4">
          <w:rPr>
            <w:noProof/>
            <w:webHidden/>
          </w:rPr>
        </w:r>
        <w:r w:rsidR="00F53DD4">
          <w:rPr>
            <w:noProof/>
            <w:webHidden/>
          </w:rPr>
          <w:fldChar w:fldCharType="separate"/>
        </w:r>
        <w:r w:rsidR="00F53DD4">
          <w:rPr>
            <w:noProof/>
            <w:webHidden/>
          </w:rPr>
          <w:t>78</w:t>
        </w:r>
        <w:r w:rsidR="00F53DD4">
          <w:rPr>
            <w:noProof/>
            <w:webHidden/>
          </w:rPr>
          <w:fldChar w:fldCharType="end"/>
        </w:r>
      </w:hyperlink>
    </w:p>
    <w:p w14:paraId="21A5E658" w14:textId="1CD2DF26" w:rsidR="00F53DD4" w:rsidRDefault="00000000">
      <w:pPr>
        <w:pStyle w:val="TableofFigures"/>
        <w:tabs>
          <w:tab w:val="right" w:leader="dot" w:pos="9350"/>
        </w:tabs>
        <w:rPr>
          <w:rFonts w:asciiTheme="minorHAnsi" w:eastAsiaTheme="minorEastAsia" w:hAnsiTheme="minorHAnsi"/>
          <w:noProof/>
          <w:sz w:val="22"/>
        </w:rPr>
      </w:pPr>
      <w:hyperlink w:anchor="_Toc128255088" w:history="1">
        <w:r w:rsidR="00F53DD4" w:rsidRPr="00F543CC">
          <w:rPr>
            <w:rStyle w:val="Hyperlink"/>
            <w:b/>
            <w:bCs/>
            <w:noProof/>
          </w:rPr>
          <w:t xml:space="preserve">Table 11 </w:t>
        </w:r>
        <w:r w:rsidR="00F53DD4" w:rsidRPr="00F543CC">
          <w:rPr>
            <w:rStyle w:val="Hyperlink"/>
            <w:i/>
            <w:noProof/>
          </w:rPr>
          <w:t>Processed Video Category Statistics</w:t>
        </w:r>
        <w:r w:rsidR="00F53DD4">
          <w:rPr>
            <w:noProof/>
            <w:webHidden/>
          </w:rPr>
          <w:tab/>
        </w:r>
        <w:r w:rsidR="00F53DD4">
          <w:rPr>
            <w:noProof/>
            <w:webHidden/>
          </w:rPr>
          <w:fldChar w:fldCharType="begin"/>
        </w:r>
        <w:r w:rsidR="00F53DD4">
          <w:rPr>
            <w:noProof/>
            <w:webHidden/>
          </w:rPr>
          <w:instrText xml:space="preserve"> PAGEREF _Toc128255088 \h </w:instrText>
        </w:r>
        <w:r w:rsidR="00F53DD4">
          <w:rPr>
            <w:noProof/>
            <w:webHidden/>
          </w:rPr>
        </w:r>
        <w:r w:rsidR="00F53DD4">
          <w:rPr>
            <w:noProof/>
            <w:webHidden/>
          </w:rPr>
          <w:fldChar w:fldCharType="separate"/>
        </w:r>
        <w:r w:rsidR="00F53DD4">
          <w:rPr>
            <w:noProof/>
            <w:webHidden/>
          </w:rPr>
          <w:t>93</w:t>
        </w:r>
        <w:r w:rsidR="00F53DD4">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1"/>
    </w:p>
    <w:p w14:paraId="4319ACE2" w14:textId="0A5E7389" w:rsidR="00E80B97" w:rsidRDefault="00E80B9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28302220" w:history="1">
        <w:r w:rsidRPr="007F65D9">
          <w:rPr>
            <w:rStyle w:val="Hyperlink"/>
            <w:b/>
            <w:bCs/>
            <w:noProof/>
          </w:rPr>
          <w:t>Figure 1</w:t>
        </w:r>
        <w:r w:rsidRPr="007F65D9">
          <w:rPr>
            <w:rStyle w:val="Hyperlink"/>
            <w:noProof/>
          </w:rPr>
          <w:t xml:space="preserve"> </w:t>
        </w:r>
        <w:r w:rsidRPr="007F65D9">
          <w:rPr>
            <w:rStyle w:val="Hyperlink"/>
            <w:i/>
            <w:iCs/>
            <w:noProof/>
          </w:rPr>
          <w:t>Should you purchase more stocks model</w:t>
        </w:r>
        <w:r>
          <w:rPr>
            <w:noProof/>
            <w:webHidden/>
          </w:rPr>
          <w:tab/>
        </w:r>
        <w:r>
          <w:rPr>
            <w:noProof/>
            <w:webHidden/>
          </w:rPr>
          <w:fldChar w:fldCharType="begin"/>
        </w:r>
        <w:r>
          <w:rPr>
            <w:noProof/>
            <w:webHidden/>
          </w:rPr>
          <w:instrText xml:space="preserve"> PAGEREF _Toc128302220 \h </w:instrText>
        </w:r>
        <w:r>
          <w:rPr>
            <w:noProof/>
            <w:webHidden/>
          </w:rPr>
        </w:r>
        <w:r>
          <w:rPr>
            <w:noProof/>
            <w:webHidden/>
          </w:rPr>
          <w:fldChar w:fldCharType="separate"/>
        </w:r>
        <w:r>
          <w:rPr>
            <w:noProof/>
            <w:webHidden/>
          </w:rPr>
          <w:t>25</w:t>
        </w:r>
        <w:r>
          <w:rPr>
            <w:noProof/>
            <w:webHidden/>
          </w:rPr>
          <w:fldChar w:fldCharType="end"/>
        </w:r>
      </w:hyperlink>
    </w:p>
    <w:p w14:paraId="4B0A2C39" w14:textId="6C4B9613" w:rsidR="00E80B97" w:rsidRDefault="00000000">
      <w:pPr>
        <w:pStyle w:val="TableofFigures"/>
        <w:tabs>
          <w:tab w:val="right" w:leader="dot" w:pos="9350"/>
        </w:tabs>
        <w:rPr>
          <w:rFonts w:asciiTheme="minorHAnsi" w:eastAsiaTheme="minorEastAsia" w:hAnsiTheme="minorHAnsi"/>
          <w:noProof/>
          <w:sz w:val="22"/>
        </w:rPr>
      </w:pPr>
      <w:hyperlink w:anchor="_Toc128302221" w:history="1">
        <w:r w:rsidR="00E80B97" w:rsidRPr="007F65D9">
          <w:rPr>
            <w:rStyle w:val="Hyperlink"/>
            <w:b/>
            <w:bCs/>
            <w:noProof/>
          </w:rPr>
          <w:t xml:space="preserve">Figure 2 </w:t>
        </w:r>
        <w:r w:rsidR="00E80B97" w:rsidRPr="007F65D9">
          <w:rPr>
            <w:rStyle w:val="Hyperlink"/>
            <w:i/>
            <w:noProof/>
          </w:rPr>
          <w:t>n-gram Examples</w:t>
        </w:r>
        <w:r w:rsidR="00E80B97">
          <w:rPr>
            <w:noProof/>
            <w:webHidden/>
          </w:rPr>
          <w:tab/>
        </w:r>
        <w:r w:rsidR="00E80B97">
          <w:rPr>
            <w:noProof/>
            <w:webHidden/>
          </w:rPr>
          <w:fldChar w:fldCharType="begin"/>
        </w:r>
        <w:r w:rsidR="00E80B97">
          <w:rPr>
            <w:noProof/>
            <w:webHidden/>
          </w:rPr>
          <w:instrText xml:space="preserve"> PAGEREF _Toc128302221 \h </w:instrText>
        </w:r>
        <w:r w:rsidR="00E80B97">
          <w:rPr>
            <w:noProof/>
            <w:webHidden/>
          </w:rPr>
        </w:r>
        <w:r w:rsidR="00E80B97">
          <w:rPr>
            <w:noProof/>
            <w:webHidden/>
          </w:rPr>
          <w:fldChar w:fldCharType="separate"/>
        </w:r>
        <w:r w:rsidR="00E80B97">
          <w:rPr>
            <w:noProof/>
            <w:webHidden/>
          </w:rPr>
          <w:t>26</w:t>
        </w:r>
        <w:r w:rsidR="00E80B97">
          <w:rPr>
            <w:noProof/>
            <w:webHidden/>
          </w:rPr>
          <w:fldChar w:fldCharType="end"/>
        </w:r>
      </w:hyperlink>
    </w:p>
    <w:p w14:paraId="604F638B" w14:textId="47398996" w:rsidR="00E80B97" w:rsidRDefault="00000000">
      <w:pPr>
        <w:pStyle w:val="TableofFigures"/>
        <w:tabs>
          <w:tab w:val="right" w:leader="dot" w:pos="9350"/>
        </w:tabs>
        <w:rPr>
          <w:rFonts w:asciiTheme="minorHAnsi" w:eastAsiaTheme="minorEastAsia" w:hAnsiTheme="minorHAnsi"/>
          <w:noProof/>
          <w:sz w:val="22"/>
        </w:rPr>
      </w:pPr>
      <w:hyperlink w:anchor="_Toc128302222" w:history="1">
        <w:r w:rsidR="00E80B97" w:rsidRPr="007F65D9">
          <w:rPr>
            <w:rStyle w:val="Hyperlink"/>
            <w:b/>
            <w:bCs/>
            <w:noProof/>
          </w:rPr>
          <w:t>Figure 3</w:t>
        </w:r>
        <w:r w:rsidR="00E80B97" w:rsidRPr="007F65D9">
          <w:rPr>
            <w:rStyle w:val="Hyperlink"/>
            <w:noProof/>
          </w:rPr>
          <w:t xml:space="preserve"> </w:t>
        </w:r>
        <w:r w:rsidR="00E80B97" w:rsidRPr="007F65D9">
          <w:rPr>
            <w:rStyle w:val="Hyperlink"/>
            <w:i/>
            <w:iCs/>
            <w:noProof/>
          </w:rPr>
          <w:t>3 GANN Architecture (de Waal &amp; du Toit, 2011, p. 399)</w:t>
        </w:r>
        <w:r w:rsidR="00E80B97">
          <w:rPr>
            <w:noProof/>
            <w:webHidden/>
          </w:rPr>
          <w:tab/>
        </w:r>
        <w:r w:rsidR="00E80B97">
          <w:rPr>
            <w:noProof/>
            <w:webHidden/>
          </w:rPr>
          <w:fldChar w:fldCharType="begin"/>
        </w:r>
        <w:r w:rsidR="00E80B97">
          <w:rPr>
            <w:noProof/>
            <w:webHidden/>
          </w:rPr>
          <w:instrText xml:space="preserve"> PAGEREF _Toc128302222 \h </w:instrText>
        </w:r>
        <w:r w:rsidR="00E80B97">
          <w:rPr>
            <w:noProof/>
            <w:webHidden/>
          </w:rPr>
        </w:r>
        <w:r w:rsidR="00E80B97">
          <w:rPr>
            <w:noProof/>
            <w:webHidden/>
          </w:rPr>
          <w:fldChar w:fldCharType="separate"/>
        </w:r>
        <w:r w:rsidR="00E80B97">
          <w:rPr>
            <w:noProof/>
            <w:webHidden/>
          </w:rPr>
          <w:t>27</w:t>
        </w:r>
        <w:r w:rsidR="00E80B97">
          <w:rPr>
            <w:noProof/>
            <w:webHidden/>
          </w:rPr>
          <w:fldChar w:fldCharType="end"/>
        </w:r>
      </w:hyperlink>
    </w:p>
    <w:p w14:paraId="60AAA75B" w14:textId="23FB2844" w:rsidR="00E80B97" w:rsidRDefault="00000000">
      <w:pPr>
        <w:pStyle w:val="TableofFigures"/>
        <w:tabs>
          <w:tab w:val="right" w:leader="dot" w:pos="9350"/>
        </w:tabs>
        <w:rPr>
          <w:rFonts w:asciiTheme="minorHAnsi" w:eastAsiaTheme="minorEastAsia" w:hAnsiTheme="minorHAnsi"/>
          <w:noProof/>
          <w:sz w:val="22"/>
        </w:rPr>
      </w:pPr>
      <w:hyperlink w:anchor="_Toc128302223" w:history="1">
        <w:r w:rsidR="00E80B97" w:rsidRPr="007F65D9">
          <w:rPr>
            <w:rStyle w:val="Hyperlink"/>
            <w:b/>
            <w:bCs/>
            <w:noProof/>
          </w:rPr>
          <w:t>Figure 4</w:t>
        </w:r>
        <w:r w:rsidR="00E80B97" w:rsidRPr="007F65D9">
          <w:rPr>
            <w:rStyle w:val="Hyperlink"/>
            <w:noProof/>
          </w:rPr>
          <w:t xml:space="preserve"> </w:t>
        </w:r>
        <w:r w:rsidR="00E80B97" w:rsidRPr="007F65D9">
          <w:rPr>
            <w:rStyle w:val="Hyperlink"/>
            <w:i/>
            <w:noProof/>
          </w:rPr>
          <w:t>TensorFlow Architecture for MNIST Analysis</w:t>
        </w:r>
        <w:r w:rsidR="00E80B97">
          <w:rPr>
            <w:noProof/>
            <w:webHidden/>
          </w:rPr>
          <w:tab/>
        </w:r>
        <w:r w:rsidR="00E80B97">
          <w:rPr>
            <w:noProof/>
            <w:webHidden/>
          </w:rPr>
          <w:fldChar w:fldCharType="begin"/>
        </w:r>
        <w:r w:rsidR="00E80B97">
          <w:rPr>
            <w:noProof/>
            <w:webHidden/>
          </w:rPr>
          <w:instrText xml:space="preserve"> PAGEREF _Toc128302223 \h </w:instrText>
        </w:r>
        <w:r w:rsidR="00E80B97">
          <w:rPr>
            <w:noProof/>
            <w:webHidden/>
          </w:rPr>
        </w:r>
        <w:r w:rsidR="00E80B97">
          <w:rPr>
            <w:noProof/>
            <w:webHidden/>
          </w:rPr>
          <w:fldChar w:fldCharType="separate"/>
        </w:r>
        <w:r w:rsidR="00E80B97">
          <w:rPr>
            <w:noProof/>
            <w:webHidden/>
          </w:rPr>
          <w:t>28</w:t>
        </w:r>
        <w:r w:rsidR="00E80B97">
          <w:rPr>
            <w:noProof/>
            <w:webHidden/>
          </w:rPr>
          <w:fldChar w:fldCharType="end"/>
        </w:r>
      </w:hyperlink>
    </w:p>
    <w:p w14:paraId="0DE3426D" w14:textId="64A47106" w:rsidR="00E80B97" w:rsidRDefault="00000000">
      <w:pPr>
        <w:pStyle w:val="TableofFigures"/>
        <w:tabs>
          <w:tab w:val="right" w:leader="dot" w:pos="9350"/>
        </w:tabs>
        <w:rPr>
          <w:rFonts w:asciiTheme="minorHAnsi" w:eastAsiaTheme="minorEastAsia" w:hAnsiTheme="minorHAnsi"/>
          <w:noProof/>
          <w:sz w:val="22"/>
        </w:rPr>
      </w:pPr>
      <w:hyperlink w:anchor="_Toc128302224" w:history="1">
        <w:r w:rsidR="00E80B97" w:rsidRPr="007F65D9">
          <w:rPr>
            <w:rStyle w:val="Hyperlink"/>
            <w:b/>
            <w:bCs/>
            <w:noProof/>
          </w:rPr>
          <w:t>Figure 5</w:t>
        </w:r>
        <w:r w:rsidR="00E80B97" w:rsidRPr="007F65D9">
          <w:rPr>
            <w:rStyle w:val="Hyperlink"/>
            <w:noProof/>
          </w:rPr>
          <w:t xml:space="preserve"> </w:t>
        </w:r>
        <w:r w:rsidR="00E80B97" w:rsidRPr="007F65D9">
          <w:rPr>
            <w:rStyle w:val="Hyperlink"/>
            <w:i/>
            <w:noProof/>
          </w:rPr>
          <w:t>Multi-dimensional convergence (Kim &amp; Cho, 2008, p. 1605)</w:t>
        </w:r>
        <w:r w:rsidR="00E80B97">
          <w:rPr>
            <w:noProof/>
            <w:webHidden/>
          </w:rPr>
          <w:tab/>
        </w:r>
        <w:r w:rsidR="00E80B97">
          <w:rPr>
            <w:noProof/>
            <w:webHidden/>
          </w:rPr>
          <w:fldChar w:fldCharType="begin"/>
        </w:r>
        <w:r w:rsidR="00E80B97">
          <w:rPr>
            <w:noProof/>
            <w:webHidden/>
          </w:rPr>
          <w:instrText xml:space="preserve"> PAGEREF _Toc128302224 \h </w:instrText>
        </w:r>
        <w:r w:rsidR="00E80B97">
          <w:rPr>
            <w:noProof/>
            <w:webHidden/>
          </w:rPr>
        </w:r>
        <w:r w:rsidR="00E80B97">
          <w:rPr>
            <w:noProof/>
            <w:webHidden/>
          </w:rPr>
          <w:fldChar w:fldCharType="separate"/>
        </w:r>
        <w:r w:rsidR="00E80B97">
          <w:rPr>
            <w:noProof/>
            <w:webHidden/>
          </w:rPr>
          <w:t>32</w:t>
        </w:r>
        <w:r w:rsidR="00E80B97">
          <w:rPr>
            <w:noProof/>
            <w:webHidden/>
          </w:rPr>
          <w:fldChar w:fldCharType="end"/>
        </w:r>
      </w:hyperlink>
    </w:p>
    <w:p w14:paraId="62780672" w14:textId="7A2520A9" w:rsidR="00E80B97" w:rsidRDefault="00000000">
      <w:pPr>
        <w:pStyle w:val="TableofFigures"/>
        <w:tabs>
          <w:tab w:val="right" w:leader="dot" w:pos="9350"/>
        </w:tabs>
        <w:rPr>
          <w:rFonts w:asciiTheme="minorHAnsi" w:eastAsiaTheme="minorEastAsia" w:hAnsiTheme="minorHAnsi"/>
          <w:noProof/>
          <w:sz w:val="22"/>
        </w:rPr>
      </w:pPr>
      <w:hyperlink w:anchor="_Toc128302225" w:history="1">
        <w:r w:rsidR="00E80B97" w:rsidRPr="007F65D9">
          <w:rPr>
            <w:rStyle w:val="Hyperlink"/>
            <w:b/>
            <w:bCs/>
            <w:noProof/>
          </w:rPr>
          <w:t>Figure 6</w:t>
        </w:r>
        <w:r w:rsidR="00E80B97" w:rsidRPr="007F65D9">
          <w:rPr>
            <w:rStyle w:val="Hyperlink"/>
            <w:noProof/>
          </w:rPr>
          <w:t xml:space="preserve"> </w:t>
        </w:r>
        <w:r w:rsidR="00E80B97" w:rsidRPr="007F65D9">
          <w:rPr>
            <w:rStyle w:val="Hyperlink"/>
            <w:i/>
            <w:noProof/>
          </w:rPr>
          <w:t>BeeSmart Simulation (Wilensky, 2014)</w:t>
        </w:r>
        <w:r w:rsidR="00E80B97">
          <w:rPr>
            <w:noProof/>
            <w:webHidden/>
          </w:rPr>
          <w:tab/>
        </w:r>
        <w:r w:rsidR="00E80B97">
          <w:rPr>
            <w:noProof/>
            <w:webHidden/>
          </w:rPr>
          <w:fldChar w:fldCharType="begin"/>
        </w:r>
        <w:r w:rsidR="00E80B97">
          <w:rPr>
            <w:noProof/>
            <w:webHidden/>
          </w:rPr>
          <w:instrText xml:space="preserve"> PAGEREF _Toc128302225 \h </w:instrText>
        </w:r>
        <w:r w:rsidR="00E80B97">
          <w:rPr>
            <w:noProof/>
            <w:webHidden/>
          </w:rPr>
        </w:r>
        <w:r w:rsidR="00E80B97">
          <w:rPr>
            <w:noProof/>
            <w:webHidden/>
          </w:rPr>
          <w:fldChar w:fldCharType="separate"/>
        </w:r>
        <w:r w:rsidR="00E80B97">
          <w:rPr>
            <w:noProof/>
            <w:webHidden/>
          </w:rPr>
          <w:t>35</w:t>
        </w:r>
        <w:r w:rsidR="00E80B97">
          <w:rPr>
            <w:noProof/>
            <w:webHidden/>
          </w:rPr>
          <w:fldChar w:fldCharType="end"/>
        </w:r>
      </w:hyperlink>
    </w:p>
    <w:p w14:paraId="319C1BC1" w14:textId="53B95131" w:rsidR="00E80B97" w:rsidRDefault="00000000">
      <w:pPr>
        <w:pStyle w:val="TableofFigures"/>
        <w:tabs>
          <w:tab w:val="right" w:leader="dot" w:pos="9350"/>
        </w:tabs>
        <w:rPr>
          <w:rFonts w:asciiTheme="minorHAnsi" w:eastAsiaTheme="minorEastAsia" w:hAnsiTheme="minorHAnsi"/>
          <w:noProof/>
          <w:sz w:val="22"/>
        </w:rPr>
      </w:pPr>
      <w:hyperlink w:anchor="_Toc128302226" w:history="1">
        <w:r w:rsidR="00E80B97" w:rsidRPr="007F65D9">
          <w:rPr>
            <w:rStyle w:val="Hyperlink"/>
            <w:b/>
            <w:bCs/>
            <w:noProof/>
          </w:rPr>
          <w:t>Figure 7</w:t>
        </w:r>
        <w:r w:rsidR="00E80B97" w:rsidRPr="007F65D9">
          <w:rPr>
            <w:rStyle w:val="Hyperlink"/>
            <w:noProof/>
          </w:rPr>
          <w:t xml:space="preserve"> </w:t>
        </w:r>
        <w:r w:rsidR="00E80B97" w:rsidRPr="007F65D9">
          <w:rPr>
            <w:rStyle w:val="Hyperlink"/>
            <w:i/>
            <w:noProof/>
          </w:rPr>
          <w:t>Genetic Algorithm Process</w:t>
        </w:r>
        <w:r w:rsidR="00E80B97">
          <w:rPr>
            <w:noProof/>
            <w:webHidden/>
          </w:rPr>
          <w:tab/>
        </w:r>
        <w:r w:rsidR="00E80B97">
          <w:rPr>
            <w:noProof/>
            <w:webHidden/>
          </w:rPr>
          <w:fldChar w:fldCharType="begin"/>
        </w:r>
        <w:r w:rsidR="00E80B97">
          <w:rPr>
            <w:noProof/>
            <w:webHidden/>
          </w:rPr>
          <w:instrText xml:space="preserve"> PAGEREF _Toc128302226 \h </w:instrText>
        </w:r>
        <w:r w:rsidR="00E80B97">
          <w:rPr>
            <w:noProof/>
            <w:webHidden/>
          </w:rPr>
        </w:r>
        <w:r w:rsidR="00E80B97">
          <w:rPr>
            <w:noProof/>
            <w:webHidden/>
          </w:rPr>
          <w:fldChar w:fldCharType="separate"/>
        </w:r>
        <w:r w:rsidR="00E80B97">
          <w:rPr>
            <w:noProof/>
            <w:webHidden/>
          </w:rPr>
          <w:t>36</w:t>
        </w:r>
        <w:r w:rsidR="00E80B97">
          <w:rPr>
            <w:noProof/>
            <w:webHidden/>
          </w:rPr>
          <w:fldChar w:fldCharType="end"/>
        </w:r>
      </w:hyperlink>
    </w:p>
    <w:p w14:paraId="4CE19ADF" w14:textId="13FBACD7" w:rsidR="00E80B97" w:rsidRDefault="00000000">
      <w:pPr>
        <w:pStyle w:val="TableofFigures"/>
        <w:tabs>
          <w:tab w:val="right" w:leader="dot" w:pos="9350"/>
        </w:tabs>
        <w:rPr>
          <w:rFonts w:asciiTheme="minorHAnsi" w:eastAsiaTheme="minorEastAsia" w:hAnsiTheme="minorHAnsi"/>
          <w:noProof/>
          <w:sz w:val="22"/>
        </w:rPr>
      </w:pPr>
      <w:hyperlink w:anchor="_Toc128302227" w:history="1">
        <w:r w:rsidR="00E80B97" w:rsidRPr="007F65D9">
          <w:rPr>
            <w:rStyle w:val="Hyperlink"/>
            <w:b/>
            <w:bCs/>
            <w:noProof/>
          </w:rPr>
          <w:t>Figure 8</w:t>
        </w:r>
        <w:r w:rsidR="00E80B97" w:rsidRPr="007F65D9">
          <w:rPr>
            <w:rStyle w:val="Hyperlink"/>
            <w:noProof/>
          </w:rPr>
          <w:t xml:space="preserve"> </w:t>
        </w:r>
        <w:r w:rsidR="00E80B97" w:rsidRPr="007F65D9">
          <w:rPr>
            <w:rStyle w:val="Hyperlink"/>
            <w:i/>
            <w:noProof/>
          </w:rPr>
          <w:t xml:space="preserve">Multi-Region Deployment </w:t>
        </w:r>
        <w:r w:rsidR="00E80B97">
          <w:rPr>
            <w:noProof/>
            <w:webHidden/>
          </w:rPr>
          <w:tab/>
        </w:r>
        <w:r w:rsidR="00E80B97">
          <w:rPr>
            <w:noProof/>
            <w:webHidden/>
          </w:rPr>
          <w:fldChar w:fldCharType="begin"/>
        </w:r>
        <w:r w:rsidR="00E80B97">
          <w:rPr>
            <w:noProof/>
            <w:webHidden/>
          </w:rPr>
          <w:instrText xml:space="preserve"> PAGEREF _Toc128302227 \h </w:instrText>
        </w:r>
        <w:r w:rsidR="00E80B97">
          <w:rPr>
            <w:noProof/>
            <w:webHidden/>
          </w:rPr>
        </w:r>
        <w:r w:rsidR="00E80B97">
          <w:rPr>
            <w:noProof/>
            <w:webHidden/>
          </w:rPr>
          <w:fldChar w:fldCharType="separate"/>
        </w:r>
        <w:r w:rsidR="00E80B97">
          <w:rPr>
            <w:noProof/>
            <w:webHidden/>
          </w:rPr>
          <w:t>42</w:t>
        </w:r>
        <w:r w:rsidR="00E80B97">
          <w:rPr>
            <w:noProof/>
            <w:webHidden/>
          </w:rPr>
          <w:fldChar w:fldCharType="end"/>
        </w:r>
      </w:hyperlink>
    </w:p>
    <w:p w14:paraId="05FF3C19" w14:textId="3ECB25F3" w:rsidR="00E80B97" w:rsidRDefault="00000000">
      <w:pPr>
        <w:pStyle w:val="TableofFigures"/>
        <w:tabs>
          <w:tab w:val="right" w:leader="dot" w:pos="9350"/>
        </w:tabs>
        <w:rPr>
          <w:rFonts w:asciiTheme="minorHAnsi" w:eastAsiaTheme="minorEastAsia" w:hAnsiTheme="minorHAnsi"/>
          <w:noProof/>
          <w:sz w:val="22"/>
        </w:rPr>
      </w:pPr>
      <w:hyperlink w:anchor="_Toc128302228" w:history="1">
        <w:r w:rsidR="00E80B97" w:rsidRPr="007F65D9">
          <w:rPr>
            <w:rStyle w:val="Hyperlink"/>
            <w:b/>
            <w:bCs/>
            <w:noProof/>
          </w:rPr>
          <w:t xml:space="preserve">Figure 9 </w:t>
        </w:r>
        <w:r w:rsidR="00E80B97" w:rsidRPr="007F65D9">
          <w:rPr>
            <w:rStyle w:val="Hyperlink"/>
            <w:i/>
            <w:noProof/>
          </w:rPr>
          <w:t>Paxos Consensus (Zhao, 2014, p. 196)</w:t>
        </w:r>
        <w:r w:rsidR="00E80B97">
          <w:rPr>
            <w:noProof/>
            <w:webHidden/>
          </w:rPr>
          <w:tab/>
        </w:r>
        <w:r w:rsidR="00E80B97">
          <w:rPr>
            <w:noProof/>
            <w:webHidden/>
          </w:rPr>
          <w:fldChar w:fldCharType="begin"/>
        </w:r>
        <w:r w:rsidR="00E80B97">
          <w:rPr>
            <w:noProof/>
            <w:webHidden/>
          </w:rPr>
          <w:instrText xml:space="preserve"> PAGEREF _Toc128302228 \h </w:instrText>
        </w:r>
        <w:r w:rsidR="00E80B97">
          <w:rPr>
            <w:noProof/>
            <w:webHidden/>
          </w:rPr>
        </w:r>
        <w:r w:rsidR="00E80B97">
          <w:rPr>
            <w:noProof/>
            <w:webHidden/>
          </w:rPr>
          <w:fldChar w:fldCharType="separate"/>
        </w:r>
        <w:r w:rsidR="00E80B97">
          <w:rPr>
            <w:noProof/>
            <w:webHidden/>
          </w:rPr>
          <w:t>43</w:t>
        </w:r>
        <w:r w:rsidR="00E80B97">
          <w:rPr>
            <w:noProof/>
            <w:webHidden/>
          </w:rPr>
          <w:fldChar w:fldCharType="end"/>
        </w:r>
      </w:hyperlink>
    </w:p>
    <w:p w14:paraId="2BB151D1" w14:textId="48246569" w:rsidR="00E80B97" w:rsidRDefault="00000000">
      <w:pPr>
        <w:pStyle w:val="TableofFigures"/>
        <w:tabs>
          <w:tab w:val="right" w:leader="dot" w:pos="9350"/>
        </w:tabs>
        <w:rPr>
          <w:rFonts w:asciiTheme="minorHAnsi" w:eastAsiaTheme="minorEastAsia" w:hAnsiTheme="minorHAnsi"/>
          <w:noProof/>
          <w:sz w:val="22"/>
        </w:rPr>
      </w:pPr>
      <w:hyperlink w:anchor="_Toc128302229" w:history="1">
        <w:r w:rsidR="00E80B97" w:rsidRPr="007F65D9">
          <w:rPr>
            <w:rStyle w:val="Hyperlink"/>
            <w:b/>
            <w:bCs/>
            <w:noProof/>
          </w:rPr>
          <w:t>Figure 10</w:t>
        </w:r>
        <w:r w:rsidR="00E80B97" w:rsidRPr="007F65D9">
          <w:rPr>
            <w:rStyle w:val="Hyperlink"/>
            <w:noProof/>
          </w:rPr>
          <w:t xml:space="preserve"> </w:t>
        </w:r>
        <w:r w:rsidR="00E80B97" w:rsidRPr="007F65D9">
          <w:rPr>
            <w:rStyle w:val="Hyperlink"/>
            <w:i/>
            <w:noProof/>
          </w:rPr>
          <w:t>Durable Command Queue Pattern</w:t>
        </w:r>
        <w:r w:rsidR="00E80B97">
          <w:rPr>
            <w:noProof/>
            <w:webHidden/>
          </w:rPr>
          <w:tab/>
        </w:r>
        <w:r w:rsidR="00E80B97">
          <w:rPr>
            <w:noProof/>
            <w:webHidden/>
          </w:rPr>
          <w:fldChar w:fldCharType="begin"/>
        </w:r>
        <w:r w:rsidR="00E80B97">
          <w:rPr>
            <w:noProof/>
            <w:webHidden/>
          </w:rPr>
          <w:instrText xml:space="preserve"> PAGEREF _Toc128302229 \h </w:instrText>
        </w:r>
        <w:r w:rsidR="00E80B97">
          <w:rPr>
            <w:noProof/>
            <w:webHidden/>
          </w:rPr>
        </w:r>
        <w:r w:rsidR="00E80B97">
          <w:rPr>
            <w:noProof/>
            <w:webHidden/>
          </w:rPr>
          <w:fldChar w:fldCharType="separate"/>
        </w:r>
        <w:r w:rsidR="00E80B97">
          <w:rPr>
            <w:noProof/>
            <w:webHidden/>
          </w:rPr>
          <w:t>44</w:t>
        </w:r>
        <w:r w:rsidR="00E80B97">
          <w:rPr>
            <w:noProof/>
            <w:webHidden/>
          </w:rPr>
          <w:fldChar w:fldCharType="end"/>
        </w:r>
      </w:hyperlink>
    </w:p>
    <w:p w14:paraId="4C9C8462" w14:textId="5C4A5FD4" w:rsidR="00E80B97" w:rsidRDefault="00000000">
      <w:pPr>
        <w:pStyle w:val="TableofFigures"/>
        <w:tabs>
          <w:tab w:val="right" w:leader="dot" w:pos="9350"/>
        </w:tabs>
        <w:rPr>
          <w:rFonts w:asciiTheme="minorHAnsi" w:eastAsiaTheme="minorEastAsia" w:hAnsiTheme="minorHAnsi"/>
          <w:noProof/>
          <w:sz w:val="22"/>
        </w:rPr>
      </w:pPr>
      <w:hyperlink w:anchor="_Toc128302230" w:history="1">
        <w:r w:rsidR="00E80B97" w:rsidRPr="007F65D9">
          <w:rPr>
            <w:rStyle w:val="Hyperlink"/>
            <w:b/>
            <w:bCs/>
            <w:noProof/>
          </w:rPr>
          <w:t>Figure 11</w:t>
        </w:r>
        <w:r w:rsidR="00E80B97" w:rsidRPr="007F65D9">
          <w:rPr>
            <w:rStyle w:val="Hyperlink"/>
            <w:noProof/>
          </w:rPr>
          <w:t xml:space="preserve"> </w:t>
        </w:r>
        <w:r w:rsidR="00E80B97" w:rsidRPr="007F65D9">
          <w:rPr>
            <w:rStyle w:val="Hyperlink"/>
            <w:i/>
            <w:noProof/>
          </w:rPr>
          <w:t>On-device training architectures</w:t>
        </w:r>
        <w:r w:rsidR="00E80B97" w:rsidRPr="007F65D9">
          <w:rPr>
            <w:rStyle w:val="Hyperlink"/>
            <w:noProof/>
          </w:rPr>
          <w:t xml:space="preserve"> </w:t>
        </w:r>
        <w:r w:rsidR="00E80B97">
          <w:rPr>
            <w:noProof/>
            <w:webHidden/>
          </w:rPr>
          <w:tab/>
        </w:r>
        <w:r w:rsidR="00E80B97">
          <w:rPr>
            <w:noProof/>
            <w:webHidden/>
          </w:rPr>
          <w:fldChar w:fldCharType="begin"/>
        </w:r>
        <w:r w:rsidR="00E80B97">
          <w:rPr>
            <w:noProof/>
            <w:webHidden/>
          </w:rPr>
          <w:instrText xml:space="preserve"> PAGEREF _Toc128302230 \h </w:instrText>
        </w:r>
        <w:r w:rsidR="00E80B97">
          <w:rPr>
            <w:noProof/>
            <w:webHidden/>
          </w:rPr>
        </w:r>
        <w:r w:rsidR="00E80B97">
          <w:rPr>
            <w:noProof/>
            <w:webHidden/>
          </w:rPr>
          <w:fldChar w:fldCharType="separate"/>
        </w:r>
        <w:r w:rsidR="00E80B97">
          <w:rPr>
            <w:noProof/>
            <w:webHidden/>
          </w:rPr>
          <w:t>46</w:t>
        </w:r>
        <w:r w:rsidR="00E80B97">
          <w:rPr>
            <w:noProof/>
            <w:webHidden/>
          </w:rPr>
          <w:fldChar w:fldCharType="end"/>
        </w:r>
      </w:hyperlink>
    </w:p>
    <w:p w14:paraId="2B8F8C0E" w14:textId="0CC62A7A" w:rsidR="00E80B97" w:rsidRDefault="00000000">
      <w:pPr>
        <w:pStyle w:val="TableofFigures"/>
        <w:tabs>
          <w:tab w:val="right" w:leader="dot" w:pos="9350"/>
        </w:tabs>
        <w:rPr>
          <w:rFonts w:asciiTheme="minorHAnsi" w:eastAsiaTheme="minorEastAsia" w:hAnsiTheme="minorHAnsi"/>
          <w:noProof/>
          <w:sz w:val="22"/>
        </w:rPr>
      </w:pPr>
      <w:hyperlink w:anchor="_Toc128302231" w:history="1">
        <w:r w:rsidR="00E80B97" w:rsidRPr="007F65D9">
          <w:rPr>
            <w:rStyle w:val="Hyperlink"/>
            <w:b/>
            <w:bCs/>
            <w:noProof/>
          </w:rPr>
          <w:t xml:space="preserve">Figure 12 </w:t>
        </w:r>
        <w:r w:rsidR="00E80B97" w:rsidRPr="007F65D9">
          <w:rPr>
            <w:rStyle w:val="Hyperlink"/>
            <w:i/>
            <w:noProof/>
          </w:rPr>
          <w:t>Autoencoding architecture</w:t>
        </w:r>
        <w:r w:rsidR="00E80B97">
          <w:rPr>
            <w:noProof/>
            <w:webHidden/>
          </w:rPr>
          <w:tab/>
        </w:r>
        <w:r w:rsidR="00E80B97">
          <w:rPr>
            <w:noProof/>
            <w:webHidden/>
          </w:rPr>
          <w:fldChar w:fldCharType="begin"/>
        </w:r>
        <w:r w:rsidR="00E80B97">
          <w:rPr>
            <w:noProof/>
            <w:webHidden/>
          </w:rPr>
          <w:instrText xml:space="preserve"> PAGEREF _Toc128302231 \h </w:instrText>
        </w:r>
        <w:r w:rsidR="00E80B97">
          <w:rPr>
            <w:noProof/>
            <w:webHidden/>
          </w:rPr>
        </w:r>
        <w:r w:rsidR="00E80B97">
          <w:rPr>
            <w:noProof/>
            <w:webHidden/>
          </w:rPr>
          <w:fldChar w:fldCharType="separate"/>
        </w:r>
        <w:r w:rsidR="00E80B97">
          <w:rPr>
            <w:noProof/>
            <w:webHidden/>
          </w:rPr>
          <w:t>47</w:t>
        </w:r>
        <w:r w:rsidR="00E80B97">
          <w:rPr>
            <w:noProof/>
            <w:webHidden/>
          </w:rPr>
          <w:fldChar w:fldCharType="end"/>
        </w:r>
      </w:hyperlink>
    </w:p>
    <w:p w14:paraId="3CFCB081" w14:textId="33AACF9B" w:rsidR="00E80B97" w:rsidRDefault="00000000">
      <w:pPr>
        <w:pStyle w:val="TableofFigures"/>
        <w:tabs>
          <w:tab w:val="right" w:leader="dot" w:pos="9350"/>
        </w:tabs>
        <w:rPr>
          <w:rFonts w:asciiTheme="minorHAnsi" w:eastAsiaTheme="minorEastAsia" w:hAnsiTheme="minorHAnsi"/>
          <w:noProof/>
          <w:sz w:val="22"/>
        </w:rPr>
      </w:pPr>
      <w:hyperlink w:anchor="_Toc128302232" w:history="1">
        <w:r w:rsidR="00E80B97" w:rsidRPr="007F65D9">
          <w:rPr>
            <w:rStyle w:val="Hyperlink"/>
            <w:b/>
            <w:bCs/>
            <w:noProof/>
          </w:rPr>
          <w:t xml:space="preserve">Figure 13 </w:t>
        </w:r>
        <w:r w:rsidR="00E80B97" w:rsidRPr="007F65D9">
          <w:rPr>
            <w:rStyle w:val="Hyperlink"/>
            <w:i/>
            <w:noProof/>
          </w:rPr>
          <w:t>NLP Analysis Procedure</w:t>
        </w:r>
        <w:r w:rsidR="00E80B97">
          <w:rPr>
            <w:noProof/>
            <w:webHidden/>
          </w:rPr>
          <w:tab/>
        </w:r>
        <w:r w:rsidR="00E80B97">
          <w:rPr>
            <w:noProof/>
            <w:webHidden/>
          </w:rPr>
          <w:fldChar w:fldCharType="begin"/>
        </w:r>
        <w:r w:rsidR="00E80B97">
          <w:rPr>
            <w:noProof/>
            <w:webHidden/>
          </w:rPr>
          <w:instrText xml:space="preserve"> PAGEREF _Toc128302232 \h </w:instrText>
        </w:r>
        <w:r w:rsidR="00E80B97">
          <w:rPr>
            <w:noProof/>
            <w:webHidden/>
          </w:rPr>
        </w:r>
        <w:r w:rsidR="00E80B97">
          <w:rPr>
            <w:noProof/>
            <w:webHidden/>
          </w:rPr>
          <w:fldChar w:fldCharType="separate"/>
        </w:r>
        <w:r w:rsidR="00E80B97">
          <w:rPr>
            <w:noProof/>
            <w:webHidden/>
          </w:rPr>
          <w:t>49</w:t>
        </w:r>
        <w:r w:rsidR="00E80B97">
          <w:rPr>
            <w:noProof/>
            <w:webHidden/>
          </w:rPr>
          <w:fldChar w:fldCharType="end"/>
        </w:r>
      </w:hyperlink>
    </w:p>
    <w:p w14:paraId="450C2047" w14:textId="61C849DC" w:rsidR="00E80B97" w:rsidRDefault="00000000">
      <w:pPr>
        <w:pStyle w:val="TableofFigures"/>
        <w:tabs>
          <w:tab w:val="right" w:leader="dot" w:pos="9350"/>
        </w:tabs>
        <w:rPr>
          <w:rFonts w:asciiTheme="minorHAnsi" w:eastAsiaTheme="minorEastAsia" w:hAnsiTheme="minorHAnsi"/>
          <w:noProof/>
          <w:sz w:val="22"/>
        </w:rPr>
      </w:pPr>
      <w:hyperlink w:anchor="_Toc128302233" w:history="1">
        <w:r w:rsidR="00E80B97" w:rsidRPr="007F65D9">
          <w:rPr>
            <w:rStyle w:val="Hyperlink"/>
            <w:b/>
            <w:bCs/>
            <w:noProof/>
          </w:rPr>
          <w:t xml:space="preserve">Figure 14  </w:t>
        </w:r>
        <w:r w:rsidR="00E80B97" w:rsidRPr="007F65D9">
          <w:rPr>
            <w:rStyle w:val="Hyperlink"/>
            <w:i/>
            <w:noProof/>
          </w:rPr>
          <w:t>Abstract Diagram of Differences</w:t>
        </w:r>
        <w:r w:rsidR="00E80B97">
          <w:rPr>
            <w:noProof/>
            <w:webHidden/>
          </w:rPr>
          <w:tab/>
        </w:r>
        <w:r w:rsidR="00E80B97">
          <w:rPr>
            <w:noProof/>
            <w:webHidden/>
          </w:rPr>
          <w:fldChar w:fldCharType="begin"/>
        </w:r>
        <w:r w:rsidR="00E80B97">
          <w:rPr>
            <w:noProof/>
            <w:webHidden/>
          </w:rPr>
          <w:instrText xml:space="preserve"> PAGEREF _Toc128302233 \h </w:instrText>
        </w:r>
        <w:r w:rsidR="00E80B97">
          <w:rPr>
            <w:noProof/>
            <w:webHidden/>
          </w:rPr>
        </w:r>
        <w:r w:rsidR="00E80B97">
          <w:rPr>
            <w:noProof/>
            <w:webHidden/>
          </w:rPr>
          <w:fldChar w:fldCharType="separate"/>
        </w:r>
        <w:r w:rsidR="00E80B97">
          <w:rPr>
            <w:noProof/>
            <w:webHidden/>
          </w:rPr>
          <w:t>50</w:t>
        </w:r>
        <w:r w:rsidR="00E80B97">
          <w:rPr>
            <w:noProof/>
            <w:webHidden/>
          </w:rPr>
          <w:fldChar w:fldCharType="end"/>
        </w:r>
      </w:hyperlink>
    </w:p>
    <w:p w14:paraId="7D3F0E58" w14:textId="40932DF3" w:rsidR="00E80B97" w:rsidRDefault="00000000">
      <w:pPr>
        <w:pStyle w:val="TableofFigures"/>
        <w:tabs>
          <w:tab w:val="right" w:leader="dot" w:pos="9350"/>
        </w:tabs>
        <w:rPr>
          <w:rFonts w:asciiTheme="minorHAnsi" w:eastAsiaTheme="minorEastAsia" w:hAnsiTheme="minorHAnsi"/>
          <w:noProof/>
          <w:sz w:val="22"/>
        </w:rPr>
      </w:pPr>
      <w:hyperlink w:anchor="_Toc128302234" w:history="1">
        <w:r w:rsidR="00E80B97" w:rsidRPr="007F65D9">
          <w:rPr>
            <w:rStyle w:val="Hyperlink"/>
            <w:b/>
            <w:bCs/>
            <w:noProof/>
          </w:rPr>
          <w:t xml:space="preserve">Figure 15 </w:t>
        </w:r>
        <w:r w:rsidR="00E80B97" w:rsidRPr="007F65D9">
          <w:rPr>
            <w:rStyle w:val="Hyperlink"/>
            <w:i/>
            <w:noProof/>
          </w:rPr>
          <w:t>GAN Training Configuration</w:t>
        </w:r>
        <w:r w:rsidR="00E80B97">
          <w:rPr>
            <w:noProof/>
            <w:webHidden/>
          </w:rPr>
          <w:tab/>
        </w:r>
        <w:r w:rsidR="00E80B97">
          <w:rPr>
            <w:noProof/>
            <w:webHidden/>
          </w:rPr>
          <w:fldChar w:fldCharType="begin"/>
        </w:r>
        <w:r w:rsidR="00E80B97">
          <w:rPr>
            <w:noProof/>
            <w:webHidden/>
          </w:rPr>
          <w:instrText xml:space="preserve"> PAGEREF _Toc128302234 \h </w:instrText>
        </w:r>
        <w:r w:rsidR="00E80B97">
          <w:rPr>
            <w:noProof/>
            <w:webHidden/>
          </w:rPr>
        </w:r>
        <w:r w:rsidR="00E80B97">
          <w:rPr>
            <w:noProof/>
            <w:webHidden/>
          </w:rPr>
          <w:fldChar w:fldCharType="separate"/>
        </w:r>
        <w:r w:rsidR="00E80B97">
          <w:rPr>
            <w:noProof/>
            <w:webHidden/>
          </w:rPr>
          <w:t>52</w:t>
        </w:r>
        <w:r w:rsidR="00E80B97">
          <w:rPr>
            <w:noProof/>
            <w:webHidden/>
          </w:rPr>
          <w:fldChar w:fldCharType="end"/>
        </w:r>
      </w:hyperlink>
    </w:p>
    <w:p w14:paraId="77163BE7" w14:textId="39CD1495" w:rsidR="00E80B97" w:rsidRDefault="00000000">
      <w:pPr>
        <w:pStyle w:val="TableofFigures"/>
        <w:tabs>
          <w:tab w:val="right" w:leader="dot" w:pos="9350"/>
        </w:tabs>
        <w:rPr>
          <w:rFonts w:asciiTheme="minorHAnsi" w:eastAsiaTheme="minorEastAsia" w:hAnsiTheme="minorHAnsi"/>
          <w:noProof/>
          <w:sz w:val="22"/>
        </w:rPr>
      </w:pPr>
      <w:hyperlink w:anchor="_Toc128302235" w:history="1">
        <w:r w:rsidR="00E80B97" w:rsidRPr="007F65D9">
          <w:rPr>
            <w:rStyle w:val="Hyperlink"/>
            <w:b/>
            <w:bCs/>
            <w:noProof/>
          </w:rPr>
          <w:t xml:space="preserve">Figure 16 </w:t>
        </w:r>
        <w:r w:rsidR="00E80B97" w:rsidRPr="007F65D9">
          <w:rPr>
            <w:rStyle w:val="Hyperlink"/>
            <w:i/>
            <w:noProof/>
          </w:rPr>
          <w:t>Network Structure</w:t>
        </w:r>
        <w:r w:rsidR="00E80B97">
          <w:rPr>
            <w:noProof/>
            <w:webHidden/>
          </w:rPr>
          <w:tab/>
        </w:r>
        <w:r w:rsidR="00E80B97">
          <w:rPr>
            <w:noProof/>
            <w:webHidden/>
          </w:rPr>
          <w:fldChar w:fldCharType="begin"/>
        </w:r>
        <w:r w:rsidR="00E80B97">
          <w:rPr>
            <w:noProof/>
            <w:webHidden/>
          </w:rPr>
          <w:instrText xml:space="preserve"> PAGEREF _Toc128302235 \h </w:instrText>
        </w:r>
        <w:r w:rsidR="00E80B97">
          <w:rPr>
            <w:noProof/>
            <w:webHidden/>
          </w:rPr>
        </w:r>
        <w:r w:rsidR="00E80B97">
          <w:rPr>
            <w:noProof/>
            <w:webHidden/>
          </w:rPr>
          <w:fldChar w:fldCharType="separate"/>
        </w:r>
        <w:r w:rsidR="00E80B97">
          <w:rPr>
            <w:noProof/>
            <w:webHidden/>
          </w:rPr>
          <w:t>54</w:t>
        </w:r>
        <w:r w:rsidR="00E80B97">
          <w:rPr>
            <w:noProof/>
            <w:webHidden/>
          </w:rPr>
          <w:fldChar w:fldCharType="end"/>
        </w:r>
      </w:hyperlink>
    </w:p>
    <w:p w14:paraId="2B050986" w14:textId="68BA28BB" w:rsidR="00E80B97" w:rsidRDefault="00000000">
      <w:pPr>
        <w:pStyle w:val="TableofFigures"/>
        <w:tabs>
          <w:tab w:val="right" w:leader="dot" w:pos="9350"/>
        </w:tabs>
        <w:rPr>
          <w:rFonts w:asciiTheme="minorHAnsi" w:eastAsiaTheme="minorEastAsia" w:hAnsiTheme="minorHAnsi"/>
          <w:noProof/>
          <w:sz w:val="22"/>
        </w:rPr>
      </w:pPr>
      <w:hyperlink w:anchor="_Toc128302236" w:history="1">
        <w:r w:rsidR="00E80B97" w:rsidRPr="007F65D9">
          <w:rPr>
            <w:rStyle w:val="Hyperlink"/>
            <w:b/>
            <w:bCs/>
            <w:noProof/>
          </w:rPr>
          <w:t>Figure 17</w:t>
        </w:r>
        <w:r w:rsidR="00E80B97" w:rsidRPr="007F65D9">
          <w:rPr>
            <w:rStyle w:val="Hyperlink"/>
            <w:noProof/>
          </w:rPr>
          <w:t xml:space="preserve"> </w:t>
        </w:r>
        <w:r w:rsidR="00E80B97" w:rsidRPr="007F65D9">
          <w:rPr>
            <w:rStyle w:val="Hyperlink"/>
            <w:i/>
            <w:noProof/>
          </w:rPr>
          <w:t>Taxonomy of Example Use-Cases</w:t>
        </w:r>
        <w:r w:rsidR="00E80B97">
          <w:rPr>
            <w:noProof/>
            <w:webHidden/>
          </w:rPr>
          <w:tab/>
        </w:r>
        <w:r w:rsidR="00E80B97">
          <w:rPr>
            <w:noProof/>
            <w:webHidden/>
          </w:rPr>
          <w:fldChar w:fldCharType="begin"/>
        </w:r>
        <w:r w:rsidR="00E80B97">
          <w:rPr>
            <w:noProof/>
            <w:webHidden/>
          </w:rPr>
          <w:instrText xml:space="preserve"> PAGEREF _Toc128302236 \h </w:instrText>
        </w:r>
        <w:r w:rsidR="00E80B97">
          <w:rPr>
            <w:noProof/>
            <w:webHidden/>
          </w:rPr>
        </w:r>
        <w:r w:rsidR="00E80B97">
          <w:rPr>
            <w:noProof/>
            <w:webHidden/>
          </w:rPr>
          <w:fldChar w:fldCharType="separate"/>
        </w:r>
        <w:r w:rsidR="00E80B97">
          <w:rPr>
            <w:noProof/>
            <w:webHidden/>
          </w:rPr>
          <w:t>55</w:t>
        </w:r>
        <w:r w:rsidR="00E80B97">
          <w:rPr>
            <w:noProof/>
            <w:webHidden/>
          </w:rPr>
          <w:fldChar w:fldCharType="end"/>
        </w:r>
      </w:hyperlink>
    </w:p>
    <w:p w14:paraId="7B4B3636" w14:textId="01510903" w:rsidR="00E80B97" w:rsidRDefault="00000000">
      <w:pPr>
        <w:pStyle w:val="TableofFigures"/>
        <w:tabs>
          <w:tab w:val="right" w:leader="dot" w:pos="9350"/>
        </w:tabs>
        <w:rPr>
          <w:rFonts w:asciiTheme="minorHAnsi" w:eastAsiaTheme="minorEastAsia" w:hAnsiTheme="minorHAnsi"/>
          <w:noProof/>
          <w:sz w:val="22"/>
        </w:rPr>
      </w:pPr>
      <w:hyperlink w:anchor="_Toc128302237" w:history="1">
        <w:r w:rsidR="00E80B97" w:rsidRPr="007F65D9">
          <w:rPr>
            <w:rStyle w:val="Hyperlink"/>
            <w:b/>
            <w:bCs/>
            <w:noProof/>
          </w:rPr>
          <w:t xml:space="preserve">Figure 18 </w:t>
        </w:r>
        <w:r w:rsidR="00E80B97" w:rsidRPr="007F65D9">
          <w:rPr>
            <w:rStyle w:val="Hyperlink"/>
            <w:i/>
            <w:noProof/>
          </w:rPr>
          <w:t>System Design</w:t>
        </w:r>
        <w:r w:rsidR="00E80B97">
          <w:rPr>
            <w:noProof/>
            <w:webHidden/>
          </w:rPr>
          <w:tab/>
        </w:r>
        <w:r w:rsidR="00E80B97">
          <w:rPr>
            <w:noProof/>
            <w:webHidden/>
          </w:rPr>
          <w:fldChar w:fldCharType="begin"/>
        </w:r>
        <w:r w:rsidR="00E80B97">
          <w:rPr>
            <w:noProof/>
            <w:webHidden/>
          </w:rPr>
          <w:instrText xml:space="preserve"> PAGEREF _Toc128302237 \h </w:instrText>
        </w:r>
        <w:r w:rsidR="00E80B97">
          <w:rPr>
            <w:noProof/>
            <w:webHidden/>
          </w:rPr>
        </w:r>
        <w:r w:rsidR="00E80B97">
          <w:rPr>
            <w:noProof/>
            <w:webHidden/>
          </w:rPr>
          <w:fldChar w:fldCharType="separate"/>
        </w:r>
        <w:r w:rsidR="00E80B97">
          <w:rPr>
            <w:noProof/>
            <w:webHidden/>
          </w:rPr>
          <w:t>56</w:t>
        </w:r>
        <w:r w:rsidR="00E80B97">
          <w:rPr>
            <w:noProof/>
            <w:webHidden/>
          </w:rPr>
          <w:fldChar w:fldCharType="end"/>
        </w:r>
      </w:hyperlink>
    </w:p>
    <w:p w14:paraId="0F6BC256" w14:textId="2859FF76" w:rsidR="00E80B97" w:rsidRDefault="00000000">
      <w:pPr>
        <w:pStyle w:val="TableofFigures"/>
        <w:tabs>
          <w:tab w:val="right" w:leader="dot" w:pos="9350"/>
        </w:tabs>
        <w:rPr>
          <w:rFonts w:asciiTheme="minorHAnsi" w:eastAsiaTheme="minorEastAsia" w:hAnsiTheme="minorHAnsi"/>
          <w:noProof/>
          <w:sz w:val="22"/>
        </w:rPr>
      </w:pPr>
      <w:hyperlink w:anchor="_Toc128302238" w:history="1">
        <w:r w:rsidR="00E80B97" w:rsidRPr="007F65D9">
          <w:rPr>
            <w:rStyle w:val="Hyperlink"/>
            <w:b/>
            <w:bCs/>
            <w:noProof/>
          </w:rPr>
          <w:t>Figure 19</w:t>
        </w:r>
        <w:r w:rsidR="00E80B97" w:rsidRPr="007F65D9">
          <w:rPr>
            <w:rStyle w:val="Hyperlink"/>
            <w:noProof/>
          </w:rPr>
          <w:t xml:space="preserve"> </w:t>
        </w:r>
        <w:r w:rsidR="00E80B97" w:rsidRPr="007F65D9">
          <w:rPr>
            <w:rStyle w:val="Hyperlink"/>
            <w:i/>
            <w:noProof/>
          </w:rPr>
          <w:t>Training Configuration</w:t>
        </w:r>
        <w:r w:rsidR="00E80B97">
          <w:rPr>
            <w:noProof/>
            <w:webHidden/>
          </w:rPr>
          <w:tab/>
        </w:r>
        <w:r w:rsidR="00E80B97">
          <w:rPr>
            <w:noProof/>
            <w:webHidden/>
          </w:rPr>
          <w:fldChar w:fldCharType="begin"/>
        </w:r>
        <w:r w:rsidR="00E80B97">
          <w:rPr>
            <w:noProof/>
            <w:webHidden/>
          </w:rPr>
          <w:instrText xml:space="preserve"> PAGEREF _Toc128302238 \h </w:instrText>
        </w:r>
        <w:r w:rsidR="00E80B97">
          <w:rPr>
            <w:noProof/>
            <w:webHidden/>
          </w:rPr>
        </w:r>
        <w:r w:rsidR="00E80B97">
          <w:rPr>
            <w:noProof/>
            <w:webHidden/>
          </w:rPr>
          <w:fldChar w:fldCharType="separate"/>
        </w:r>
        <w:r w:rsidR="00E80B97">
          <w:rPr>
            <w:noProof/>
            <w:webHidden/>
          </w:rPr>
          <w:t>57</w:t>
        </w:r>
        <w:r w:rsidR="00E80B97">
          <w:rPr>
            <w:noProof/>
            <w:webHidden/>
          </w:rPr>
          <w:fldChar w:fldCharType="end"/>
        </w:r>
      </w:hyperlink>
    </w:p>
    <w:p w14:paraId="340B1584" w14:textId="29D426A9" w:rsidR="00E80B97" w:rsidRDefault="00000000">
      <w:pPr>
        <w:pStyle w:val="TableofFigures"/>
        <w:tabs>
          <w:tab w:val="right" w:leader="dot" w:pos="9350"/>
        </w:tabs>
        <w:rPr>
          <w:rFonts w:asciiTheme="minorHAnsi" w:eastAsiaTheme="minorEastAsia" w:hAnsiTheme="minorHAnsi"/>
          <w:noProof/>
          <w:sz w:val="22"/>
        </w:rPr>
      </w:pPr>
      <w:hyperlink w:anchor="_Toc128302239" w:history="1">
        <w:r w:rsidR="00E80B97" w:rsidRPr="007F65D9">
          <w:rPr>
            <w:rStyle w:val="Hyperlink"/>
            <w:b/>
            <w:bCs/>
            <w:noProof/>
          </w:rPr>
          <w:t>Figure 20</w:t>
        </w:r>
        <w:r w:rsidR="00E80B97" w:rsidRPr="007F65D9">
          <w:rPr>
            <w:rStyle w:val="Hyperlink"/>
            <w:noProof/>
          </w:rPr>
          <w:t xml:space="preserve"> </w:t>
        </w:r>
        <w:r w:rsidR="00E80B97" w:rsidRPr="007F65D9">
          <w:rPr>
            <w:rStyle w:val="Hyperlink"/>
            <w:i/>
            <w:noProof/>
          </w:rPr>
          <w:t>Taxonomy of Participants and Example Challenges</w:t>
        </w:r>
        <w:r w:rsidR="00E80B97">
          <w:rPr>
            <w:noProof/>
            <w:webHidden/>
          </w:rPr>
          <w:tab/>
        </w:r>
        <w:r w:rsidR="00E80B97">
          <w:rPr>
            <w:noProof/>
            <w:webHidden/>
          </w:rPr>
          <w:fldChar w:fldCharType="begin"/>
        </w:r>
        <w:r w:rsidR="00E80B97">
          <w:rPr>
            <w:noProof/>
            <w:webHidden/>
          </w:rPr>
          <w:instrText xml:space="preserve"> PAGEREF _Toc128302239 \h </w:instrText>
        </w:r>
        <w:r w:rsidR="00E80B97">
          <w:rPr>
            <w:noProof/>
            <w:webHidden/>
          </w:rPr>
        </w:r>
        <w:r w:rsidR="00E80B97">
          <w:rPr>
            <w:noProof/>
            <w:webHidden/>
          </w:rPr>
          <w:fldChar w:fldCharType="separate"/>
        </w:r>
        <w:r w:rsidR="00E80B97">
          <w:rPr>
            <w:noProof/>
            <w:webHidden/>
          </w:rPr>
          <w:t>58</w:t>
        </w:r>
        <w:r w:rsidR="00E80B97">
          <w:rPr>
            <w:noProof/>
            <w:webHidden/>
          </w:rPr>
          <w:fldChar w:fldCharType="end"/>
        </w:r>
      </w:hyperlink>
    </w:p>
    <w:p w14:paraId="28452C3E" w14:textId="01DB645E" w:rsidR="00E80B97" w:rsidRDefault="00000000">
      <w:pPr>
        <w:pStyle w:val="TableofFigures"/>
        <w:tabs>
          <w:tab w:val="right" w:leader="dot" w:pos="9350"/>
        </w:tabs>
        <w:rPr>
          <w:rFonts w:asciiTheme="minorHAnsi" w:eastAsiaTheme="minorEastAsia" w:hAnsiTheme="minorHAnsi"/>
          <w:noProof/>
          <w:sz w:val="22"/>
        </w:rPr>
      </w:pPr>
      <w:hyperlink w:anchor="_Toc128302240" w:history="1">
        <w:r w:rsidR="00E80B97" w:rsidRPr="007F65D9">
          <w:rPr>
            <w:rStyle w:val="Hyperlink"/>
            <w:b/>
            <w:bCs/>
            <w:noProof/>
          </w:rPr>
          <w:t>Figure 21</w:t>
        </w:r>
        <w:r w:rsidR="00E80B97" w:rsidRPr="007F65D9">
          <w:rPr>
            <w:rStyle w:val="Hyperlink"/>
            <w:noProof/>
          </w:rPr>
          <w:t xml:space="preserve"> </w:t>
        </w:r>
        <w:r w:rsidR="00E80B97" w:rsidRPr="007F65D9">
          <w:rPr>
            <w:rStyle w:val="Hyperlink"/>
            <w:i/>
            <w:noProof/>
          </w:rPr>
          <w:t>Example Microservice Architecture</w:t>
        </w:r>
        <w:r w:rsidR="00E80B97">
          <w:rPr>
            <w:noProof/>
            <w:webHidden/>
          </w:rPr>
          <w:tab/>
        </w:r>
        <w:r w:rsidR="00E80B97">
          <w:rPr>
            <w:noProof/>
            <w:webHidden/>
          </w:rPr>
          <w:fldChar w:fldCharType="begin"/>
        </w:r>
        <w:r w:rsidR="00E80B97">
          <w:rPr>
            <w:noProof/>
            <w:webHidden/>
          </w:rPr>
          <w:instrText xml:space="preserve"> PAGEREF _Toc128302240 \h </w:instrText>
        </w:r>
        <w:r w:rsidR="00E80B97">
          <w:rPr>
            <w:noProof/>
            <w:webHidden/>
          </w:rPr>
        </w:r>
        <w:r w:rsidR="00E80B97">
          <w:rPr>
            <w:noProof/>
            <w:webHidden/>
          </w:rPr>
          <w:fldChar w:fldCharType="separate"/>
        </w:r>
        <w:r w:rsidR="00E80B97">
          <w:rPr>
            <w:noProof/>
            <w:webHidden/>
          </w:rPr>
          <w:t>60</w:t>
        </w:r>
        <w:r w:rsidR="00E80B97">
          <w:rPr>
            <w:noProof/>
            <w:webHidden/>
          </w:rPr>
          <w:fldChar w:fldCharType="end"/>
        </w:r>
      </w:hyperlink>
    </w:p>
    <w:p w14:paraId="00BEFE59" w14:textId="61555816" w:rsidR="00E80B97" w:rsidRDefault="00000000">
      <w:pPr>
        <w:pStyle w:val="TableofFigures"/>
        <w:tabs>
          <w:tab w:val="right" w:leader="dot" w:pos="9350"/>
        </w:tabs>
        <w:rPr>
          <w:rFonts w:asciiTheme="minorHAnsi" w:eastAsiaTheme="minorEastAsia" w:hAnsiTheme="minorHAnsi"/>
          <w:noProof/>
          <w:sz w:val="22"/>
        </w:rPr>
      </w:pPr>
      <w:hyperlink w:anchor="_Toc128302241" w:history="1">
        <w:r w:rsidR="00E80B97" w:rsidRPr="007F65D9">
          <w:rPr>
            <w:rStyle w:val="Hyperlink"/>
            <w:b/>
            <w:bCs/>
            <w:noProof/>
          </w:rPr>
          <w:t>Figure 22</w:t>
        </w:r>
        <w:r w:rsidR="00E80B97" w:rsidRPr="007F65D9">
          <w:rPr>
            <w:rStyle w:val="Hyperlink"/>
            <w:noProof/>
          </w:rPr>
          <w:t xml:space="preserve"> </w:t>
        </w:r>
        <w:r w:rsidR="00E80B97" w:rsidRPr="007F65D9">
          <w:rPr>
            <w:rStyle w:val="Hyperlink"/>
            <w:i/>
            <w:noProof/>
          </w:rPr>
          <w:t xml:space="preserve">Preventative Maintenance System </w:t>
        </w:r>
        <w:r w:rsidR="00E80B97">
          <w:rPr>
            <w:noProof/>
            <w:webHidden/>
          </w:rPr>
          <w:tab/>
        </w:r>
        <w:r w:rsidR="00E80B97">
          <w:rPr>
            <w:noProof/>
            <w:webHidden/>
          </w:rPr>
          <w:fldChar w:fldCharType="begin"/>
        </w:r>
        <w:r w:rsidR="00E80B97">
          <w:rPr>
            <w:noProof/>
            <w:webHidden/>
          </w:rPr>
          <w:instrText xml:space="preserve"> PAGEREF _Toc128302241 \h </w:instrText>
        </w:r>
        <w:r w:rsidR="00E80B97">
          <w:rPr>
            <w:noProof/>
            <w:webHidden/>
          </w:rPr>
        </w:r>
        <w:r w:rsidR="00E80B97">
          <w:rPr>
            <w:noProof/>
            <w:webHidden/>
          </w:rPr>
          <w:fldChar w:fldCharType="separate"/>
        </w:r>
        <w:r w:rsidR="00E80B97">
          <w:rPr>
            <w:noProof/>
            <w:webHidden/>
          </w:rPr>
          <w:t>62</w:t>
        </w:r>
        <w:r w:rsidR="00E80B97">
          <w:rPr>
            <w:noProof/>
            <w:webHidden/>
          </w:rPr>
          <w:fldChar w:fldCharType="end"/>
        </w:r>
      </w:hyperlink>
    </w:p>
    <w:p w14:paraId="3A305C2C" w14:textId="6F65793E" w:rsidR="00E80B97" w:rsidRDefault="00000000">
      <w:pPr>
        <w:pStyle w:val="TableofFigures"/>
        <w:tabs>
          <w:tab w:val="right" w:leader="dot" w:pos="9350"/>
        </w:tabs>
        <w:rPr>
          <w:rFonts w:asciiTheme="minorHAnsi" w:eastAsiaTheme="minorEastAsia" w:hAnsiTheme="minorHAnsi"/>
          <w:noProof/>
          <w:sz w:val="22"/>
        </w:rPr>
      </w:pPr>
      <w:hyperlink w:anchor="_Toc128302242" w:history="1">
        <w:r w:rsidR="00E80B97" w:rsidRPr="007F65D9">
          <w:rPr>
            <w:rStyle w:val="Hyperlink"/>
            <w:b/>
            <w:bCs/>
            <w:noProof/>
          </w:rPr>
          <w:t>Figure 23</w:t>
        </w:r>
        <w:r w:rsidR="00E80B97" w:rsidRPr="007F65D9">
          <w:rPr>
            <w:rStyle w:val="Hyperlink"/>
            <w:noProof/>
          </w:rPr>
          <w:t xml:space="preserve"> </w:t>
        </w:r>
        <w:r w:rsidR="00E80B97" w:rsidRPr="007F65D9">
          <w:rPr>
            <w:rStyle w:val="Hyperlink"/>
            <w:i/>
            <w:noProof/>
          </w:rPr>
          <w:t>Simulation Instance</w:t>
        </w:r>
        <w:r w:rsidR="00E80B97">
          <w:rPr>
            <w:noProof/>
            <w:webHidden/>
          </w:rPr>
          <w:tab/>
        </w:r>
        <w:r w:rsidR="00E80B97">
          <w:rPr>
            <w:noProof/>
            <w:webHidden/>
          </w:rPr>
          <w:fldChar w:fldCharType="begin"/>
        </w:r>
        <w:r w:rsidR="00E80B97">
          <w:rPr>
            <w:noProof/>
            <w:webHidden/>
          </w:rPr>
          <w:instrText xml:space="preserve"> PAGEREF _Toc128302242 \h </w:instrText>
        </w:r>
        <w:r w:rsidR="00E80B97">
          <w:rPr>
            <w:noProof/>
            <w:webHidden/>
          </w:rPr>
        </w:r>
        <w:r w:rsidR="00E80B97">
          <w:rPr>
            <w:noProof/>
            <w:webHidden/>
          </w:rPr>
          <w:fldChar w:fldCharType="separate"/>
        </w:r>
        <w:r w:rsidR="00E80B97">
          <w:rPr>
            <w:noProof/>
            <w:webHidden/>
          </w:rPr>
          <w:t>81</w:t>
        </w:r>
        <w:r w:rsidR="00E80B97">
          <w:rPr>
            <w:noProof/>
            <w:webHidden/>
          </w:rPr>
          <w:fldChar w:fldCharType="end"/>
        </w:r>
      </w:hyperlink>
    </w:p>
    <w:p w14:paraId="6C4CD488" w14:textId="2B2627FB" w:rsidR="00E80B97" w:rsidRDefault="00000000">
      <w:pPr>
        <w:pStyle w:val="TableofFigures"/>
        <w:tabs>
          <w:tab w:val="right" w:leader="dot" w:pos="9350"/>
        </w:tabs>
        <w:rPr>
          <w:rFonts w:asciiTheme="minorHAnsi" w:eastAsiaTheme="minorEastAsia" w:hAnsiTheme="minorHAnsi"/>
          <w:noProof/>
          <w:sz w:val="22"/>
        </w:rPr>
      </w:pPr>
      <w:hyperlink w:anchor="_Toc128302243" w:history="1">
        <w:r w:rsidR="00E80B97" w:rsidRPr="007F65D9">
          <w:rPr>
            <w:rStyle w:val="Hyperlink"/>
            <w:b/>
            <w:bCs/>
            <w:noProof/>
          </w:rPr>
          <w:t>Figure 24</w:t>
        </w:r>
        <w:r w:rsidR="00E80B97" w:rsidRPr="007F65D9">
          <w:rPr>
            <w:rStyle w:val="Hyperlink"/>
            <w:noProof/>
          </w:rPr>
          <w:t xml:space="preserve"> </w:t>
        </w:r>
        <w:r w:rsidR="00E80B97" w:rsidRPr="007F65D9">
          <w:rPr>
            <w:rStyle w:val="Hyperlink"/>
            <w:i/>
            <w:noProof/>
          </w:rPr>
          <w:t>Characters</w:t>
        </w:r>
        <w:r w:rsidR="00E80B97">
          <w:rPr>
            <w:noProof/>
            <w:webHidden/>
          </w:rPr>
          <w:tab/>
        </w:r>
        <w:r w:rsidR="00E80B97">
          <w:rPr>
            <w:noProof/>
            <w:webHidden/>
          </w:rPr>
          <w:fldChar w:fldCharType="begin"/>
        </w:r>
        <w:r w:rsidR="00E80B97">
          <w:rPr>
            <w:noProof/>
            <w:webHidden/>
          </w:rPr>
          <w:instrText xml:space="preserve"> PAGEREF _Toc128302243 \h </w:instrText>
        </w:r>
        <w:r w:rsidR="00E80B97">
          <w:rPr>
            <w:noProof/>
            <w:webHidden/>
          </w:rPr>
        </w:r>
        <w:r w:rsidR="00E80B97">
          <w:rPr>
            <w:noProof/>
            <w:webHidden/>
          </w:rPr>
          <w:fldChar w:fldCharType="separate"/>
        </w:r>
        <w:r w:rsidR="00E80B97">
          <w:rPr>
            <w:noProof/>
            <w:webHidden/>
          </w:rPr>
          <w:t>82</w:t>
        </w:r>
        <w:r w:rsidR="00E80B97">
          <w:rPr>
            <w:noProof/>
            <w:webHidden/>
          </w:rPr>
          <w:fldChar w:fldCharType="end"/>
        </w:r>
      </w:hyperlink>
    </w:p>
    <w:p w14:paraId="5A8254D3" w14:textId="3EAAACEE" w:rsidR="00E80B97" w:rsidRDefault="00000000">
      <w:pPr>
        <w:pStyle w:val="TableofFigures"/>
        <w:tabs>
          <w:tab w:val="right" w:leader="dot" w:pos="9350"/>
        </w:tabs>
        <w:rPr>
          <w:rFonts w:asciiTheme="minorHAnsi" w:eastAsiaTheme="minorEastAsia" w:hAnsiTheme="minorHAnsi"/>
          <w:noProof/>
          <w:sz w:val="22"/>
        </w:rPr>
      </w:pPr>
      <w:hyperlink w:anchor="_Toc128302244" w:history="1">
        <w:r w:rsidR="00E80B97" w:rsidRPr="007F65D9">
          <w:rPr>
            <w:rStyle w:val="Hyperlink"/>
            <w:b/>
            <w:bCs/>
            <w:noProof/>
          </w:rPr>
          <w:t>Figure 25</w:t>
        </w:r>
        <w:r w:rsidR="00E80B97" w:rsidRPr="007F65D9">
          <w:rPr>
            <w:rStyle w:val="Hyperlink"/>
            <w:noProof/>
          </w:rPr>
          <w:t xml:space="preserve"> </w:t>
        </w:r>
        <w:r w:rsidR="00E80B97" w:rsidRPr="007F65D9">
          <w:rPr>
            <w:rStyle w:val="Hyperlink"/>
            <w:i/>
            <w:noProof/>
          </w:rPr>
          <w:t>Experiment Design</w:t>
        </w:r>
        <w:r w:rsidR="00E80B97">
          <w:rPr>
            <w:noProof/>
            <w:webHidden/>
          </w:rPr>
          <w:tab/>
        </w:r>
        <w:r w:rsidR="00E80B97">
          <w:rPr>
            <w:noProof/>
            <w:webHidden/>
          </w:rPr>
          <w:fldChar w:fldCharType="begin"/>
        </w:r>
        <w:r w:rsidR="00E80B97">
          <w:rPr>
            <w:noProof/>
            <w:webHidden/>
          </w:rPr>
          <w:instrText xml:space="preserve"> PAGEREF _Toc128302244 \h </w:instrText>
        </w:r>
        <w:r w:rsidR="00E80B97">
          <w:rPr>
            <w:noProof/>
            <w:webHidden/>
          </w:rPr>
        </w:r>
        <w:r w:rsidR="00E80B97">
          <w:rPr>
            <w:noProof/>
            <w:webHidden/>
          </w:rPr>
          <w:fldChar w:fldCharType="separate"/>
        </w:r>
        <w:r w:rsidR="00E80B97">
          <w:rPr>
            <w:noProof/>
            <w:webHidden/>
          </w:rPr>
          <w:t>83</w:t>
        </w:r>
        <w:r w:rsidR="00E80B97">
          <w:rPr>
            <w:noProof/>
            <w:webHidden/>
          </w:rPr>
          <w:fldChar w:fldCharType="end"/>
        </w:r>
      </w:hyperlink>
    </w:p>
    <w:p w14:paraId="54FD0063" w14:textId="325FEE00" w:rsidR="00E80B97" w:rsidRDefault="00000000">
      <w:pPr>
        <w:pStyle w:val="TableofFigures"/>
        <w:tabs>
          <w:tab w:val="right" w:leader="dot" w:pos="9350"/>
        </w:tabs>
        <w:rPr>
          <w:rFonts w:asciiTheme="minorHAnsi" w:eastAsiaTheme="minorEastAsia" w:hAnsiTheme="minorHAnsi"/>
          <w:noProof/>
          <w:sz w:val="22"/>
        </w:rPr>
      </w:pPr>
      <w:hyperlink w:anchor="_Toc128302245" w:history="1">
        <w:r w:rsidR="00E80B97" w:rsidRPr="007F65D9">
          <w:rPr>
            <w:rStyle w:val="Hyperlink"/>
            <w:b/>
            <w:bCs/>
            <w:noProof/>
          </w:rPr>
          <w:t xml:space="preserve">Figure 26 </w:t>
        </w:r>
        <w:r w:rsidR="00E80B97" w:rsidRPr="007F65D9">
          <w:rPr>
            <w:rStyle w:val="Hyperlink"/>
            <w:i/>
            <w:noProof/>
          </w:rPr>
          <w:t>High-Level Analysis Process</w:t>
        </w:r>
        <w:r w:rsidR="00E80B97">
          <w:rPr>
            <w:noProof/>
            <w:webHidden/>
          </w:rPr>
          <w:tab/>
        </w:r>
        <w:r w:rsidR="00E80B97">
          <w:rPr>
            <w:noProof/>
            <w:webHidden/>
          </w:rPr>
          <w:fldChar w:fldCharType="begin"/>
        </w:r>
        <w:r w:rsidR="00E80B97">
          <w:rPr>
            <w:noProof/>
            <w:webHidden/>
          </w:rPr>
          <w:instrText xml:space="preserve"> PAGEREF _Toc128302245 \h </w:instrText>
        </w:r>
        <w:r w:rsidR="00E80B97">
          <w:rPr>
            <w:noProof/>
            <w:webHidden/>
          </w:rPr>
        </w:r>
        <w:r w:rsidR="00E80B97">
          <w:rPr>
            <w:noProof/>
            <w:webHidden/>
          </w:rPr>
          <w:fldChar w:fldCharType="separate"/>
        </w:r>
        <w:r w:rsidR="00E80B97">
          <w:rPr>
            <w:noProof/>
            <w:webHidden/>
          </w:rPr>
          <w:t>93</w:t>
        </w:r>
        <w:r w:rsidR="00E80B97">
          <w:rPr>
            <w:noProof/>
            <w:webHidden/>
          </w:rPr>
          <w:fldChar w:fldCharType="end"/>
        </w:r>
      </w:hyperlink>
    </w:p>
    <w:p w14:paraId="0904B8B9" w14:textId="70411CFB" w:rsidR="00E80B97" w:rsidRDefault="00000000">
      <w:pPr>
        <w:pStyle w:val="TableofFigures"/>
        <w:tabs>
          <w:tab w:val="right" w:leader="dot" w:pos="9350"/>
        </w:tabs>
        <w:rPr>
          <w:rFonts w:asciiTheme="minorHAnsi" w:eastAsiaTheme="minorEastAsia" w:hAnsiTheme="minorHAnsi"/>
          <w:noProof/>
          <w:sz w:val="22"/>
        </w:rPr>
      </w:pPr>
      <w:hyperlink w:anchor="_Toc128302246" w:history="1">
        <w:r w:rsidR="00E80B97" w:rsidRPr="007F65D9">
          <w:rPr>
            <w:rStyle w:val="Hyperlink"/>
            <w:b/>
            <w:bCs/>
            <w:noProof/>
          </w:rPr>
          <w:t xml:space="preserve">Figure 27 </w:t>
        </w:r>
        <w:r w:rsidR="00E80B97" w:rsidRPr="007F65D9">
          <w:rPr>
            <w:rStyle w:val="Hyperlink"/>
            <w:i/>
            <w:noProof/>
          </w:rPr>
          <w:t>Pose Output Format Body-25</w:t>
        </w:r>
        <w:r w:rsidR="00E80B97">
          <w:rPr>
            <w:noProof/>
            <w:webHidden/>
          </w:rPr>
          <w:tab/>
        </w:r>
        <w:r w:rsidR="00E80B97">
          <w:rPr>
            <w:noProof/>
            <w:webHidden/>
          </w:rPr>
          <w:fldChar w:fldCharType="begin"/>
        </w:r>
        <w:r w:rsidR="00E80B97">
          <w:rPr>
            <w:noProof/>
            <w:webHidden/>
          </w:rPr>
          <w:instrText xml:space="preserve"> PAGEREF _Toc128302246 \h </w:instrText>
        </w:r>
        <w:r w:rsidR="00E80B97">
          <w:rPr>
            <w:noProof/>
            <w:webHidden/>
          </w:rPr>
        </w:r>
        <w:r w:rsidR="00E80B97">
          <w:rPr>
            <w:noProof/>
            <w:webHidden/>
          </w:rPr>
          <w:fldChar w:fldCharType="separate"/>
        </w:r>
        <w:r w:rsidR="00E80B97">
          <w:rPr>
            <w:noProof/>
            <w:webHidden/>
          </w:rPr>
          <w:t>95</w:t>
        </w:r>
        <w:r w:rsidR="00E80B97">
          <w:rPr>
            <w:noProof/>
            <w:webHidden/>
          </w:rPr>
          <w:fldChar w:fldCharType="end"/>
        </w:r>
      </w:hyperlink>
    </w:p>
    <w:p w14:paraId="152F541F" w14:textId="370DB81F" w:rsidR="00E80B97" w:rsidRDefault="00000000">
      <w:pPr>
        <w:pStyle w:val="TableofFigures"/>
        <w:tabs>
          <w:tab w:val="right" w:leader="dot" w:pos="9350"/>
        </w:tabs>
        <w:rPr>
          <w:rFonts w:asciiTheme="minorHAnsi" w:eastAsiaTheme="minorEastAsia" w:hAnsiTheme="minorHAnsi"/>
          <w:noProof/>
          <w:sz w:val="22"/>
        </w:rPr>
      </w:pPr>
      <w:hyperlink w:anchor="_Toc128302247" w:history="1">
        <w:r w:rsidR="00E80B97" w:rsidRPr="007F65D9">
          <w:rPr>
            <w:rStyle w:val="Hyperlink"/>
            <w:b/>
            <w:bCs/>
            <w:noProof/>
          </w:rPr>
          <w:t xml:space="preserve">Figure 28 </w:t>
        </w:r>
        <w:r w:rsidR="00E80B97" w:rsidRPr="007F65D9">
          <w:rPr>
            <w:rStyle w:val="Hyperlink"/>
            <w:i/>
            <w:noProof/>
          </w:rPr>
          <w:t>Playing the cello (-23ykna85DI)</w:t>
        </w:r>
        <w:r w:rsidR="00E80B97">
          <w:rPr>
            <w:noProof/>
            <w:webHidden/>
          </w:rPr>
          <w:tab/>
        </w:r>
        <w:r w:rsidR="00E80B97">
          <w:rPr>
            <w:noProof/>
            <w:webHidden/>
          </w:rPr>
          <w:fldChar w:fldCharType="begin"/>
        </w:r>
        <w:r w:rsidR="00E80B97">
          <w:rPr>
            <w:noProof/>
            <w:webHidden/>
          </w:rPr>
          <w:instrText xml:space="preserve"> PAGEREF _Toc128302247 \h </w:instrText>
        </w:r>
        <w:r w:rsidR="00E80B97">
          <w:rPr>
            <w:noProof/>
            <w:webHidden/>
          </w:rPr>
        </w:r>
        <w:r w:rsidR="00E80B97">
          <w:rPr>
            <w:noProof/>
            <w:webHidden/>
          </w:rPr>
          <w:fldChar w:fldCharType="separate"/>
        </w:r>
        <w:r w:rsidR="00E80B97">
          <w:rPr>
            <w:noProof/>
            <w:webHidden/>
          </w:rPr>
          <w:t>96</w:t>
        </w:r>
        <w:r w:rsidR="00E80B97">
          <w:rPr>
            <w:noProof/>
            <w:webHidden/>
          </w:rPr>
          <w:fldChar w:fldCharType="end"/>
        </w:r>
      </w:hyperlink>
    </w:p>
    <w:p w14:paraId="53BAE49B" w14:textId="5492D0D2" w:rsidR="00E80B97" w:rsidRDefault="00000000">
      <w:pPr>
        <w:pStyle w:val="TableofFigures"/>
        <w:tabs>
          <w:tab w:val="right" w:leader="dot" w:pos="9350"/>
        </w:tabs>
        <w:rPr>
          <w:rFonts w:asciiTheme="minorHAnsi" w:eastAsiaTheme="minorEastAsia" w:hAnsiTheme="minorHAnsi"/>
          <w:noProof/>
          <w:sz w:val="22"/>
        </w:rPr>
      </w:pPr>
      <w:hyperlink w:anchor="_Toc128302248" w:history="1">
        <w:r w:rsidR="00E80B97" w:rsidRPr="007F65D9">
          <w:rPr>
            <w:rStyle w:val="Hyperlink"/>
            <w:b/>
            <w:bCs/>
            <w:noProof/>
          </w:rPr>
          <w:t>Figure 29</w:t>
        </w:r>
        <w:r w:rsidR="00E80B97" w:rsidRPr="007F65D9">
          <w:rPr>
            <w:rStyle w:val="Hyperlink"/>
            <w:b/>
            <w:bCs/>
            <w:i/>
            <w:noProof/>
          </w:rPr>
          <w:t xml:space="preserve"> </w:t>
        </w:r>
        <w:r w:rsidR="00E80B97" w:rsidRPr="007F65D9">
          <w:rPr>
            <w:rStyle w:val="Hyperlink"/>
            <w:i/>
            <w:noProof/>
          </w:rPr>
          <w:t>Playing hand-clapping games</w:t>
        </w:r>
        <w:r w:rsidR="00E80B97">
          <w:rPr>
            <w:noProof/>
            <w:webHidden/>
          </w:rPr>
          <w:tab/>
        </w:r>
        <w:r w:rsidR="00E80B97">
          <w:rPr>
            <w:noProof/>
            <w:webHidden/>
          </w:rPr>
          <w:fldChar w:fldCharType="begin"/>
        </w:r>
        <w:r w:rsidR="00E80B97">
          <w:rPr>
            <w:noProof/>
            <w:webHidden/>
          </w:rPr>
          <w:instrText xml:space="preserve"> PAGEREF _Toc128302248 \h </w:instrText>
        </w:r>
        <w:r w:rsidR="00E80B97">
          <w:rPr>
            <w:noProof/>
            <w:webHidden/>
          </w:rPr>
        </w:r>
        <w:r w:rsidR="00E80B97">
          <w:rPr>
            <w:noProof/>
            <w:webHidden/>
          </w:rPr>
          <w:fldChar w:fldCharType="separate"/>
        </w:r>
        <w:r w:rsidR="00E80B97">
          <w:rPr>
            <w:noProof/>
            <w:webHidden/>
          </w:rPr>
          <w:t>97</w:t>
        </w:r>
        <w:r w:rsidR="00E80B97">
          <w:rPr>
            <w:noProof/>
            <w:webHidden/>
          </w:rPr>
          <w:fldChar w:fldCharType="end"/>
        </w:r>
      </w:hyperlink>
    </w:p>
    <w:p w14:paraId="43E0E2C1" w14:textId="0561C167" w:rsidR="00E80B97" w:rsidRDefault="00000000">
      <w:pPr>
        <w:pStyle w:val="TableofFigures"/>
        <w:tabs>
          <w:tab w:val="right" w:leader="dot" w:pos="9350"/>
        </w:tabs>
        <w:rPr>
          <w:rFonts w:asciiTheme="minorHAnsi" w:eastAsiaTheme="minorEastAsia" w:hAnsiTheme="minorHAnsi"/>
          <w:noProof/>
          <w:sz w:val="22"/>
        </w:rPr>
      </w:pPr>
      <w:hyperlink w:anchor="_Toc128302249" w:history="1">
        <w:r w:rsidR="00E80B97" w:rsidRPr="007F65D9">
          <w:rPr>
            <w:rStyle w:val="Hyperlink"/>
            <w:b/>
            <w:bCs/>
            <w:noProof/>
          </w:rPr>
          <w:t xml:space="preserve">Figure 30 </w:t>
        </w:r>
        <w:r w:rsidR="00E80B97" w:rsidRPr="007F65D9">
          <w:rPr>
            <w:rStyle w:val="Hyperlink"/>
            <w:i/>
            <w:noProof/>
          </w:rPr>
          <w:t>Cello with label annotations</w:t>
        </w:r>
        <w:r w:rsidR="00E80B97">
          <w:rPr>
            <w:noProof/>
            <w:webHidden/>
          </w:rPr>
          <w:tab/>
        </w:r>
        <w:r w:rsidR="00E80B97">
          <w:rPr>
            <w:noProof/>
            <w:webHidden/>
          </w:rPr>
          <w:fldChar w:fldCharType="begin"/>
        </w:r>
        <w:r w:rsidR="00E80B97">
          <w:rPr>
            <w:noProof/>
            <w:webHidden/>
          </w:rPr>
          <w:instrText xml:space="preserve"> PAGEREF _Toc128302249 \h </w:instrText>
        </w:r>
        <w:r w:rsidR="00E80B97">
          <w:rPr>
            <w:noProof/>
            <w:webHidden/>
          </w:rPr>
        </w:r>
        <w:r w:rsidR="00E80B97">
          <w:rPr>
            <w:noProof/>
            <w:webHidden/>
          </w:rPr>
          <w:fldChar w:fldCharType="separate"/>
        </w:r>
        <w:r w:rsidR="00E80B97">
          <w:rPr>
            <w:noProof/>
            <w:webHidden/>
          </w:rPr>
          <w:t>98</w:t>
        </w:r>
        <w:r w:rsidR="00E80B97">
          <w:rPr>
            <w:noProof/>
            <w:webHidden/>
          </w:rPr>
          <w:fldChar w:fldCharType="end"/>
        </w:r>
      </w:hyperlink>
    </w:p>
    <w:p w14:paraId="2567D4CA" w14:textId="352B831A" w:rsidR="00E80B97" w:rsidRDefault="00000000">
      <w:pPr>
        <w:pStyle w:val="TableofFigures"/>
        <w:tabs>
          <w:tab w:val="right" w:leader="dot" w:pos="9350"/>
        </w:tabs>
        <w:rPr>
          <w:rFonts w:asciiTheme="minorHAnsi" w:eastAsiaTheme="minorEastAsia" w:hAnsiTheme="minorHAnsi"/>
          <w:noProof/>
          <w:sz w:val="22"/>
        </w:rPr>
      </w:pPr>
      <w:hyperlink w:anchor="_Toc128302250" w:history="1">
        <w:r w:rsidR="00E80B97" w:rsidRPr="007F65D9">
          <w:rPr>
            <w:rStyle w:val="Hyperlink"/>
            <w:b/>
            <w:bCs/>
            <w:noProof/>
          </w:rPr>
          <w:t>Figure 31</w:t>
        </w:r>
        <w:r w:rsidR="00E80B97" w:rsidRPr="007F65D9">
          <w:rPr>
            <w:rStyle w:val="Hyperlink"/>
            <w:noProof/>
          </w:rPr>
          <w:t xml:space="preserve"> </w:t>
        </w:r>
        <w:r w:rsidR="00E80B97" w:rsidRPr="007F65D9">
          <w:rPr>
            <w:rStyle w:val="Hyperlink"/>
            <w:i/>
            <w:noProof/>
          </w:rPr>
          <w:t>Javelin Throwing (</w:t>
        </w:r>
        <w:r w:rsidR="00B21582">
          <w:rPr>
            <w:rStyle w:val="Hyperlink"/>
            <w:i/>
            <w:noProof/>
          </w:rPr>
          <w:t xml:space="preserve">Video: </w:t>
        </w:r>
        <w:r w:rsidR="00E80B97" w:rsidRPr="007F65D9">
          <w:rPr>
            <w:rStyle w:val="Hyperlink"/>
            <w:i/>
            <w:noProof/>
          </w:rPr>
          <w:t>zVlBFLFkUNk)</w:t>
        </w:r>
        <w:r w:rsidR="00E80B97">
          <w:rPr>
            <w:noProof/>
            <w:webHidden/>
          </w:rPr>
          <w:tab/>
        </w:r>
        <w:r w:rsidR="00E80B97">
          <w:rPr>
            <w:noProof/>
            <w:webHidden/>
          </w:rPr>
          <w:fldChar w:fldCharType="begin"/>
        </w:r>
        <w:r w:rsidR="00E80B97">
          <w:rPr>
            <w:noProof/>
            <w:webHidden/>
          </w:rPr>
          <w:instrText xml:space="preserve"> PAGEREF _Toc128302250 \h </w:instrText>
        </w:r>
        <w:r w:rsidR="00E80B97">
          <w:rPr>
            <w:noProof/>
            <w:webHidden/>
          </w:rPr>
        </w:r>
        <w:r w:rsidR="00E80B97">
          <w:rPr>
            <w:noProof/>
            <w:webHidden/>
          </w:rPr>
          <w:fldChar w:fldCharType="separate"/>
        </w:r>
        <w:r w:rsidR="00E80B97">
          <w:rPr>
            <w:noProof/>
            <w:webHidden/>
          </w:rPr>
          <w:t>100</w:t>
        </w:r>
        <w:r w:rsidR="00E80B97">
          <w:rPr>
            <w:noProof/>
            <w:webHidden/>
          </w:rPr>
          <w:fldChar w:fldCharType="end"/>
        </w:r>
      </w:hyperlink>
    </w:p>
    <w:p w14:paraId="1B5B1896" w14:textId="2D96F578" w:rsidR="00E80B97" w:rsidRDefault="00000000">
      <w:pPr>
        <w:pStyle w:val="TableofFigures"/>
        <w:tabs>
          <w:tab w:val="right" w:leader="dot" w:pos="9350"/>
        </w:tabs>
        <w:rPr>
          <w:rFonts w:asciiTheme="minorHAnsi" w:eastAsiaTheme="minorEastAsia" w:hAnsiTheme="minorHAnsi"/>
          <w:noProof/>
          <w:sz w:val="22"/>
        </w:rPr>
      </w:pPr>
      <w:hyperlink w:anchor="_Toc128302251" w:history="1">
        <w:r w:rsidR="00E80B97" w:rsidRPr="007F65D9">
          <w:rPr>
            <w:rStyle w:val="Hyperlink"/>
            <w:b/>
            <w:bCs/>
            <w:noProof/>
          </w:rPr>
          <w:t xml:space="preserve">Figure 32 </w:t>
        </w:r>
        <w:r w:rsidR="00E80B97" w:rsidRPr="007F65D9">
          <w:rPr>
            <w:rStyle w:val="Hyperlink"/>
            <w:i/>
            <w:noProof/>
          </w:rPr>
          <w:t>Pouring beer (</w:t>
        </w:r>
        <w:r w:rsidR="00B21582">
          <w:rPr>
            <w:rStyle w:val="Hyperlink"/>
            <w:i/>
            <w:noProof/>
          </w:rPr>
          <w:t xml:space="preserve">Video: </w:t>
        </w:r>
        <w:r w:rsidR="00E80B97" w:rsidRPr="007F65D9">
          <w:rPr>
            <w:rStyle w:val="Hyperlink"/>
            <w:i/>
            <w:noProof/>
          </w:rPr>
          <w:t>-5HJWCQ02Ds)</w:t>
        </w:r>
        <w:r w:rsidR="00E80B97">
          <w:rPr>
            <w:noProof/>
            <w:webHidden/>
          </w:rPr>
          <w:tab/>
        </w:r>
        <w:r w:rsidR="00E80B97">
          <w:rPr>
            <w:noProof/>
            <w:webHidden/>
          </w:rPr>
          <w:fldChar w:fldCharType="begin"/>
        </w:r>
        <w:r w:rsidR="00E80B97">
          <w:rPr>
            <w:noProof/>
            <w:webHidden/>
          </w:rPr>
          <w:instrText xml:space="preserve"> PAGEREF _Toc128302251 \h </w:instrText>
        </w:r>
        <w:r w:rsidR="00E80B97">
          <w:rPr>
            <w:noProof/>
            <w:webHidden/>
          </w:rPr>
        </w:r>
        <w:r w:rsidR="00E80B97">
          <w:rPr>
            <w:noProof/>
            <w:webHidden/>
          </w:rPr>
          <w:fldChar w:fldCharType="separate"/>
        </w:r>
        <w:r w:rsidR="00E80B97">
          <w:rPr>
            <w:noProof/>
            <w:webHidden/>
          </w:rPr>
          <w:t>104</w:t>
        </w:r>
        <w:r w:rsidR="00E80B97">
          <w:rPr>
            <w:noProof/>
            <w:webHidden/>
          </w:rPr>
          <w:fldChar w:fldCharType="end"/>
        </w:r>
      </w:hyperlink>
    </w:p>
    <w:p w14:paraId="10CAE5BF" w14:textId="3D8408B8" w:rsidR="00E80B97" w:rsidRDefault="00000000">
      <w:pPr>
        <w:pStyle w:val="TableofFigures"/>
        <w:tabs>
          <w:tab w:val="right" w:leader="dot" w:pos="9350"/>
        </w:tabs>
        <w:rPr>
          <w:rFonts w:asciiTheme="minorHAnsi" w:eastAsiaTheme="minorEastAsia" w:hAnsiTheme="minorHAnsi"/>
          <w:noProof/>
          <w:sz w:val="22"/>
        </w:rPr>
      </w:pPr>
      <w:hyperlink w:anchor="_Toc128302252" w:history="1">
        <w:r w:rsidR="00E80B97" w:rsidRPr="007F65D9">
          <w:rPr>
            <w:rStyle w:val="Hyperlink"/>
            <w:b/>
            <w:bCs/>
            <w:noProof/>
          </w:rPr>
          <w:t xml:space="preserve">Figure 33 </w:t>
        </w:r>
        <w:r w:rsidR="00E80B97" w:rsidRPr="007F65D9">
          <w:rPr>
            <w:rStyle w:val="Hyperlink"/>
            <w:i/>
            <w:noProof/>
          </w:rPr>
          <w:t>Pouring milk (</w:t>
        </w:r>
        <w:r w:rsidR="00B21582">
          <w:rPr>
            <w:rStyle w:val="Hyperlink"/>
            <w:i/>
            <w:noProof/>
          </w:rPr>
          <w:t xml:space="preserve">Video: </w:t>
        </w:r>
        <w:r w:rsidR="00E80B97" w:rsidRPr="007F65D9">
          <w:rPr>
            <w:rStyle w:val="Hyperlink"/>
            <w:i/>
            <w:noProof/>
          </w:rPr>
          <w:t>KRNkMLe-j6M)</w:t>
        </w:r>
        <w:r w:rsidR="00E80B97">
          <w:rPr>
            <w:noProof/>
            <w:webHidden/>
          </w:rPr>
          <w:tab/>
        </w:r>
        <w:r w:rsidR="00E80B97">
          <w:rPr>
            <w:noProof/>
            <w:webHidden/>
          </w:rPr>
          <w:fldChar w:fldCharType="begin"/>
        </w:r>
        <w:r w:rsidR="00E80B97">
          <w:rPr>
            <w:noProof/>
            <w:webHidden/>
          </w:rPr>
          <w:instrText xml:space="preserve"> PAGEREF _Toc128302252 \h </w:instrText>
        </w:r>
        <w:r w:rsidR="00E80B97">
          <w:rPr>
            <w:noProof/>
            <w:webHidden/>
          </w:rPr>
        </w:r>
        <w:r w:rsidR="00E80B97">
          <w:rPr>
            <w:noProof/>
            <w:webHidden/>
          </w:rPr>
          <w:fldChar w:fldCharType="separate"/>
        </w:r>
        <w:r w:rsidR="00E80B97">
          <w:rPr>
            <w:noProof/>
            <w:webHidden/>
          </w:rPr>
          <w:t>105</w:t>
        </w:r>
        <w:r w:rsidR="00E80B97">
          <w:rPr>
            <w:noProof/>
            <w:webHidden/>
          </w:rPr>
          <w:fldChar w:fldCharType="end"/>
        </w:r>
      </w:hyperlink>
    </w:p>
    <w:p w14:paraId="52DC8D27" w14:textId="00D3E09D" w:rsidR="00E80B97" w:rsidRDefault="00000000">
      <w:pPr>
        <w:pStyle w:val="TableofFigures"/>
        <w:tabs>
          <w:tab w:val="right" w:leader="dot" w:pos="9350"/>
        </w:tabs>
        <w:rPr>
          <w:rFonts w:asciiTheme="minorHAnsi" w:eastAsiaTheme="minorEastAsia" w:hAnsiTheme="minorHAnsi"/>
          <w:noProof/>
          <w:sz w:val="22"/>
        </w:rPr>
      </w:pPr>
      <w:hyperlink w:anchor="_Toc128302253" w:history="1">
        <w:r w:rsidR="00E80B97" w:rsidRPr="007F65D9">
          <w:rPr>
            <w:rStyle w:val="Hyperlink"/>
            <w:b/>
            <w:bCs/>
            <w:noProof/>
          </w:rPr>
          <w:t>Figure 34</w:t>
        </w:r>
        <w:r w:rsidR="00E80B97" w:rsidRPr="007F65D9">
          <w:rPr>
            <w:rStyle w:val="Hyperlink"/>
            <w:i/>
            <w:noProof/>
          </w:rPr>
          <w:t xml:space="preserve"> Clapping (</w:t>
        </w:r>
        <w:r w:rsidR="00B21582">
          <w:rPr>
            <w:rStyle w:val="Hyperlink"/>
            <w:i/>
            <w:noProof/>
          </w:rPr>
          <w:t xml:space="preserve">Video: </w:t>
        </w:r>
        <w:r w:rsidR="00E80B97" w:rsidRPr="007F65D9">
          <w:rPr>
            <w:rStyle w:val="Hyperlink"/>
            <w:i/>
            <w:noProof/>
          </w:rPr>
          <w:t xml:space="preserve">0G1OirEz2OA) </w:t>
        </w:r>
        <w:r w:rsidR="00E80B97">
          <w:rPr>
            <w:noProof/>
            <w:webHidden/>
          </w:rPr>
          <w:tab/>
        </w:r>
        <w:r w:rsidR="00E80B97">
          <w:rPr>
            <w:noProof/>
            <w:webHidden/>
          </w:rPr>
          <w:fldChar w:fldCharType="begin"/>
        </w:r>
        <w:r w:rsidR="00E80B97">
          <w:rPr>
            <w:noProof/>
            <w:webHidden/>
          </w:rPr>
          <w:instrText xml:space="preserve"> PAGEREF _Toc128302253 \h </w:instrText>
        </w:r>
        <w:r w:rsidR="00E80B97">
          <w:rPr>
            <w:noProof/>
            <w:webHidden/>
          </w:rPr>
        </w:r>
        <w:r w:rsidR="00E80B97">
          <w:rPr>
            <w:noProof/>
            <w:webHidden/>
          </w:rPr>
          <w:fldChar w:fldCharType="separate"/>
        </w:r>
        <w:r w:rsidR="00E80B97">
          <w:rPr>
            <w:noProof/>
            <w:webHidden/>
          </w:rPr>
          <w:t>106</w:t>
        </w:r>
        <w:r w:rsidR="00E80B97">
          <w:rPr>
            <w:noProof/>
            <w:webHidden/>
          </w:rPr>
          <w:fldChar w:fldCharType="end"/>
        </w:r>
      </w:hyperlink>
    </w:p>
    <w:p w14:paraId="298F0E11" w14:textId="4E60C92F" w:rsidR="00F53DD4" w:rsidRDefault="00E80B97" w:rsidP="00E80B97">
      <w:pPr>
        <w:pStyle w:val="TableofFigures"/>
        <w:tabs>
          <w:tab w:val="right" w:leader="dot" w:pos="9350"/>
        </w:tabs>
        <w:rPr>
          <w:rFonts w:asciiTheme="minorHAnsi" w:eastAsiaTheme="minorEastAsia" w:hAnsiTheme="minorHAnsi"/>
          <w:noProof/>
          <w:sz w:val="22"/>
        </w:rPr>
      </w:pPr>
      <w:r>
        <w:fldChar w:fldCharType="end"/>
      </w:r>
      <w:r w:rsidR="00F53DD4">
        <w:fldChar w:fldCharType="begin"/>
      </w:r>
      <w:r w:rsidR="00F53DD4">
        <w:instrText xml:space="preserve"> TOC \h \z \c "Figure" </w:instrText>
      </w:r>
      <w:r w:rsidR="00F53DD4">
        <w:fldChar w:fldCharType="separate"/>
      </w:r>
    </w:p>
    <w:p w14:paraId="484E3713" w14:textId="41C7E977" w:rsidR="00887A22" w:rsidRDefault="00F53DD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fmt="lowerRoman" w:start="1"/>
          <w:cols w:space="720"/>
          <w:docGrid w:linePitch="326"/>
        </w:sectPr>
      </w:pPr>
      <w:bookmarkStart w:id="2" w:name="_Toc145748762"/>
    </w:p>
    <w:p w14:paraId="3AD0FC62" w14:textId="77777777" w:rsidR="00CC3790" w:rsidRDefault="00CC3790" w:rsidP="00DA5CF7">
      <w:pPr>
        <w:pStyle w:val="Heading1"/>
      </w:pPr>
      <w:bookmarkStart w:id="3" w:name="_Toc131970479"/>
      <w:bookmarkEnd w:id="2"/>
      <w:r>
        <w:lastRenderedPageBreak/>
        <w:t>Chapter 1: Introduction</w:t>
      </w:r>
      <w:bookmarkEnd w:id="3"/>
    </w:p>
    <w:p w14:paraId="7E6F1E21" w14:textId="34C1BC8D"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the </w:t>
      </w:r>
      <w:r w:rsidR="001119FC">
        <w:t xml:space="preserve">care </w:t>
      </w:r>
      <w:r w:rsidRPr="00DA5CF7">
        <w:t>quality decreases, or social programs must fund the difference. Demographic specialists predict that by 2050 nearly “80% of the global elderly population will be from low- to middle-income countries</w:t>
      </w:r>
      <w:r w:rsidR="00736757">
        <w:t>”</w:t>
      </w:r>
      <w:r w:rsidRPr="00DA5CF7">
        <w:t xml:space="preserve"> (</w:t>
      </w:r>
      <w:proofErr w:type="spellStart"/>
      <w:r w:rsidRPr="00DA5CF7">
        <w:t>Mushsin</w:t>
      </w:r>
      <w:proofErr w:type="spellEnd"/>
      <w:r w:rsidRPr="00DA5CF7">
        <w:t xml:space="preserve"> et al., 2020, p. 1).</w:t>
      </w:r>
      <w:r w:rsidR="00DF58F5" w:rsidRPr="00DF58F5">
        <w:t xml:space="preserve"> </w:t>
      </w:r>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EC3688">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5F8AD0B0" w:rsidR="00CC3790" w:rsidRPr="008D5F24" w:rsidRDefault="00CC3790" w:rsidP="00DA5CF7">
      <w:r>
        <w:t>Inversely, the explosive growth across IoT, cloud, big data, and mobile (ICBM) continuously decreases costs and enables new opportunities. These technologies have the potential to revolutionize the healthcare and well</w:t>
      </w:r>
      <w:r w:rsidR="00AD0CA9">
        <w:t>-</w:t>
      </w:r>
      <w:r>
        <w:t>being industries. Academic and commercial vendors are continually delivering innovations across these domains. However, mainstream offerings primarily focus on measuring simple body metrics (</w:t>
      </w:r>
      <w:proofErr w:type="spellStart"/>
      <w:r>
        <w:t>Koreshoff</w:t>
      </w:r>
      <w:proofErr w:type="spellEnd"/>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Technology within special needs and elderly care settings has unique challenges and requirements (</w:t>
      </w:r>
      <w:proofErr w:type="spellStart"/>
      <w:r>
        <w:t>Ferati</w:t>
      </w:r>
      <w:proofErr w:type="spellEnd"/>
      <w:r>
        <w:t xml:space="preserve"> et al., 2016). These </w:t>
      </w:r>
      <w:proofErr w:type="gramStart"/>
      <w:r>
        <w:t>persons</w:t>
      </w:r>
      <w:proofErr w:type="gramEnd"/>
      <w:r>
        <w:t xml:space="preserve">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47B38487"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EC3688">
            <w:rPr>
              <w:noProof/>
            </w:rPr>
            <w:t xml:space="preserve"> (US Bureau of Labor Statistics, 2020)</w:t>
          </w:r>
          <w:r>
            <w:fldChar w:fldCharType="end"/>
          </w:r>
        </w:sdtContent>
      </w:sdt>
      <w:r>
        <w:t xml:space="preserve">. Due to the high cost, few patients have private nurses and receive fractional supervision. In contrast, video-centric </w:t>
      </w:r>
      <w:proofErr w:type="gramStart"/>
      <w:r w:rsidR="00C11D70">
        <w:t>monitoring</w:t>
      </w:r>
      <w:proofErr w:type="gramEnd"/>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6ABA9615"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EC3688">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4" w:name="_Toc131970480"/>
      <w:r>
        <w:t>Statement of the Problem</w:t>
      </w:r>
      <w:bookmarkEnd w:id="4"/>
    </w:p>
    <w:p w14:paraId="4875B0EF" w14:textId="33E078EA" w:rsidR="00CC3790" w:rsidRDefault="00CC3790" w:rsidP="00DA5CF7">
      <w:r w:rsidRPr="005C1EEB">
        <w:t xml:space="preserve">The problem to be addressed in this study is the inability of elderly and special needs care organizations to </w:t>
      </w:r>
      <w:r>
        <w:t>capitalize on the effectiveness and efficiency of autonomous assistants (</w:t>
      </w:r>
      <w:proofErr w:type="spellStart"/>
      <w:r w:rsidR="00DA5CF7">
        <w:t>Blackhurn</w:t>
      </w:r>
      <w:proofErr w:type="spellEnd"/>
      <w:r w:rsidR="00DA5CF7">
        <w:t xml:space="preserve">,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EC3688">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EC3688">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EC3688">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5" w:name="_Toc131970481"/>
      <w:r>
        <w:t>Purpose of the Study</w:t>
      </w:r>
      <w:bookmarkEnd w:id="5"/>
    </w:p>
    <w:p w14:paraId="5E69E5D8" w14:textId="53519DEF" w:rsidR="00CC3790" w:rsidRDefault="00F04240" w:rsidP="00F04240">
      <w:r>
        <w:t xml:space="preserve">The purpose of this constructive research design is to study </w:t>
      </w:r>
      <w:r w:rsidR="00CC3790" w:rsidRPr="00C23676">
        <w:t>the effectiveness and efficiency of auto</w:t>
      </w:r>
      <w:r w:rsidR="00CC3790">
        <w:t>nom</w:t>
      </w:r>
      <w:r w:rsidR="00CC3790" w:rsidRPr="00C23676">
        <w:t xml:space="preserve">ous assistants </w:t>
      </w:r>
      <w:r w:rsidR="00AD0CA9">
        <w:t>detecting and responding to patient behaviors</w:t>
      </w:r>
      <w:r>
        <w:t xml:space="preserve"> to reduce</w:t>
      </w:r>
      <w:r w:rsidR="00AD0CA9">
        <w:t xml:space="preserve"> cost while improving consistency and quality for </w:t>
      </w:r>
      <w:r w:rsidR="00CC3790" w:rsidRPr="00C23676">
        <w:t>elderly and special needs care organizations</w:t>
      </w:r>
      <w:r w:rsidR="00CC3790">
        <w:t xml:space="preserve">. </w:t>
      </w:r>
      <w:r w:rsidR="00AD0CA9">
        <w:t xml:space="preserve">These organizations need human activity recognition models for numerous scenarios, such as handling patient falls </w:t>
      </w:r>
      <w:r w:rsidR="00CC3790">
        <w:t xml:space="preserve">(Shirai et al., 2021). Similarly, early dementia patients need monitoring capabilities </w:t>
      </w:r>
      <w:r w:rsidR="00CC3790">
        <w:lastRenderedPageBreak/>
        <w:t>to assist with discovering objects and providing task management (Lei et al., 2021).</w:t>
      </w:r>
      <w:bookmarkStart w:id="6" w:name="_Hlk101684976"/>
      <w:r w:rsidR="00CC3790">
        <w:t xml:space="preserve"> </w:t>
      </w:r>
      <w:r w:rsidR="00AD0CA9">
        <w:t>Collecting data from humans would be time-consuming, potentially dangerou</w:t>
      </w:r>
      <w:r w:rsidR="00CC3790">
        <w:t xml:space="preserve">s, </w:t>
      </w:r>
      <w:r w:rsidR="00AD0CA9">
        <w:t>and rife with privacy concerns</w:t>
      </w:r>
      <w:r w:rsidR="00CC3790">
        <w:t>. The research</w:t>
      </w:r>
      <w:r w:rsidR="00344556">
        <w:t xml:space="preserve"> design used in this study </w:t>
      </w:r>
      <w:r w:rsidR="00AD0CA9">
        <w:t>mitigates these challenges by using public video repositories such as YouTube</w:t>
      </w:r>
      <w:r w:rsidR="00CC3790">
        <w:t>.</w:t>
      </w:r>
      <w:bookmarkEnd w:id="6"/>
      <w:r w:rsidR="00CC3790">
        <w:t xml:space="preserve"> These </w:t>
      </w:r>
      <w:r w:rsidR="00AD0CA9">
        <w:t xml:space="preserve">libraries contain a diverse population performing labeled actions </w:t>
      </w:r>
      <w:r w:rsidR="00CC3790">
        <w:t xml:space="preserve">under varying </w:t>
      </w:r>
      <w:r w:rsidR="00AD0CA9">
        <w:t xml:space="preserve">physical characteristics </w:t>
      </w:r>
      <w:r w:rsidR="00CC3790">
        <w:t>such as weight, flexibility, and dexterity</w:t>
      </w:r>
      <w:bookmarkStart w:id="7" w:name="_Hlk101685010"/>
      <w:r w:rsidR="00CC3790">
        <w:t xml:space="preserve">. </w:t>
      </w:r>
      <w:r w:rsidR="00AD0CA9">
        <w:t>Additionally, content moderators have painstakingly annotated the videos, enabling this study to focus on recognizing human behavior instead of bulk data labeling.</w:t>
      </w:r>
      <w:bookmarkEnd w:id="7"/>
    </w:p>
    <w:p w14:paraId="1FA3797F" w14:textId="0C94B9A3" w:rsidR="00CC3790" w:rsidRDefault="00CC3790" w:rsidP="00DA5CF7">
      <w:r>
        <w:t xml:space="preserve">The study </w:t>
      </w:r>
      <w:r w:rsidR="00AD0CA9">
        <w:t xml:space="preserve">aims to create an extensible behavior classification model for indoor patient actions </w:t>
      </w:r>
      <w:r>
        <w:t xml:space="preserve">like </w:t>
      </w:r>
      <w:r w:rsidR="00AD0CA9">
        <w:t xml:space="preserve">exertion, insufficient nutrition, and </w:t>
      </w:r>
      <w:r w:rsidR="0021511C">
        <w:t>episodic falling syndrome</w:t>
      </w:r>
      <w:r>
        <w:t xml:space="preserve"> because of its medical importance and access to training data (Shirai et al., 2021). Th</w:t>
      </w:r>
      <w:r w:rsidR="00AD0CA9">
        <w:t>ese</w:t>
      </w:r>
      <w:r>
        <w:t xml:space="preserve"> situation</w:t>
      </w:r>
      <w:r w:rsidR="00AD0CA9">
        <w:t>s</w:t>
      </w:r>
      <w:r>
        <w:t xml:space="preserve"> negatively impact </w:t>
      </w:r>
      <w:r w:rsidR="00AD0CA9">
        <w:t xml:space="preserve">patients’ </w:t>
      </w:r>
      <w:r>
        <w:t xml:space="preserve">quality of life </w:t>
      </w:r>
      <w:r w:rsidR="00AD0CA9">
        <w:t xml:space="preserve">and may require additional </w:t>
      </w:r>
      <w:r>
        <w:t xml:space="preserve">medical resources. The study explores </w:t>
      </w:r>
      <w:r w:rsidR="00AD0CA9">
        <w:t xml:space="preserve">mechanisms for monitoring patients </w:t>
      </w:r>
      <w:r>
        <w:t>with a computer vision</w:t>
      </w:r>
      <w:r w:rsidR="00AD0CA9">
        <w:t>-based</w:t>
      </w:r>
      <w:r>
        <w:t xml:space="preserve"> (CV) process </w:t>
      </w:r>
      <w:r w:rsidR="00AD0CA9">
        <w:t>that securely and reliably predicts patient behavior. This information could enable cyber-physical systems (CPS) to provide targeted care without requiring human nurses. That scenario would lower healthcare costs, increase patient access, and improve care quality.</w:t>
      </w:r>
    </w:p>
    <w:p w14:paraId="5D78B16F" w14:textId="0D0CF649" w:rsidR="00CC3790" w:rsidRDefault="00CC3790" w:rsidP="0044671E">
      <w:pPr>
        <w:pStyle w:val="Heading2"/>
        <w:ind w:firstLine="0"/>
      </w:pPr>
      <w:bookmarkStart w:id="8" w:name="_Toc131970482"/>
      <w:r>
        <w:t>Introduction to Theoretical Framework</w:t>
      </w:r>
      <w:bookmarkEnd w:id="8"/>
    </w:p>
    <w:p w14:paraId="7A3BE748" w14:textId="76388C2C" w:rsidR="00CC3790" w:rsidRDefault="0044671E" w:rsidP="00DA5CF7">
      <w:r>
        <w:t>The d</w:t>
      </w:r>
      <w:r w:rsidR="00CC3790">
        <w:t>esign of experiments research creates purposeful artifacts and applies them to study a phenomenon (</w:t>
      </w:r>
      <w:proofErr w:type="spellStart"/>
      <w:r w:rsidR="00CC3790">
        <w:t>Hevner</w:t>
      </w:r>
      <w:proofErr w:type="spellEnd"/>
      <w:r w:rsidR="00CC3790">
        <w:t xml:space="preserve"> et al., 2004). Academic and business communities employ this method as a standard approach to Information Technology and Communication (IT&amp;C) problems (</w:t>
      </w:r>
      <w:proofErr w:type="spellStart"/>
      <w:r w:rsidR="00DA5CF7" w:rsidRPr="00DA5CF7">
        <w:t>Bryar</w:t>
      </w:r>
      <w:proofErr w:type="spellEnd"/>
      <w:r w:rsidR="00DA5CF7" w:rsidRPr="00DA5CF7">
        <w:t xml:space="preserve"> &amp; </w:t>
      </w:r>
      <w:proofErr w:type="spellStart"/>
      <w:r w:rsidR="00DA5CF7" w:rsidRPr="00DA5CF7">
        <w:t>Carr</w:t>
      </w:r>
      <w:proofErr w:type="spellEnd"/>
      <w:r w:rsidR="00DA5CF7" w:rsidRPr="00DA5CF7">
        <w:t xml:space="preserve">, 2021; </w:t>
      </w:r>
      <w:proofErr w:type="spellStart"/>
      <w:r w:rsidR="00CC3790" w:rsidRPr="00DA5CF7">
        <w:t>Peffers</w:t>
      </w:r>
      <w:proofErr w:type="spellEnd"/>
      <w:r w:rsidR="00CC3790" w:rsidRPr="00DA5CF7">
        <w:t xml:space="preserve">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5F91C092" w:rsidR="00CC3790" w:rsidRPr="00C23676" w:rsidRDefault="00CC3790" w:rsidP="00DA5CF7">
      <w:pPr>
        <w:pStyle w:val="Caption"/>
        <w:ind w:firstLine="0"/>
      </w:pPr>
      <w:bookmarkStart w:id="9" w:name="_Toc128255078"/>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w:t>
      </w:r>
      <w:r w:rsidRPr="00BC7214">
        <w:rPr>
          <w:b/>
          <w:bCs/>
          <w:noProof/>
        </w:rPr>
        <w:fldChar w:fldCharType="end"/>
      </w:r>
      <w:r w:rsidRPr="00C23676">
        <w:br/>
        <w:t>Design-science Guidelines (</w:t>
      </w:r>
      <w:proofErr w:type="spellStart"/>
      <w:r w:rsidRPr="00C23676">
        <w:t>Hevner</w:t>
      </w:r>
      <w:proofErr w:type="spellEnd"/>
      <w:r w:rsidRPr="00C23676">
        <w:t xml:space="preserve"> et al. 2004)</w:t>
      </w:r>
      <w:bookmarkEnd w:id="9"/>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 xml:space="preserve">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w:t>
      </w:r>
      <w:proofErr w:type="gramStart"/>
      <w:r>
        <w:t>the research</w:t>
      </w:r>
      <w:proofErr w:type="gramEnd"/>
      <w:r>
        <w:t xml:space="preserve"> questions. See Chapter 3: Research Method for more information.</w:t>
      </w:r>
    </w:p>
    <w:p w14:paraId="637CA972" w14:textId="77777777" w:rsidR="00CC3790" w:rsidRDefault="00CC3790" w:rsidP="00DA5CF7">
      <w:pPr>
        <w:pStyle w:val="Heading2"/>
        <w:ind w:firstLine="0"/>
      </w:pPr>
      <w:bookmarkStart w:id="10" w:name="_Toc131970483"/>
      <w:r>
        <w:lastRenderedPageBreak/>
        <w:t>Research Questions</w:t>
      </w:r>
      <w:bookmarkEnd w:id="10"/>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11" w:name="_Toc131970484"/>
      <w:r>
        <w:t>Significance of the Study</w:t>
      </w:r>
      <w:bookmarkEnd w:id="11"/>
    </w:p>
    <w:p w14:paraId="15B00116" w14:textId="40A25E02"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4744F690"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r w:rsidR="00AF60B1">
        <w:t>public video repositories</w:t>
      </w:r>
      <w:r>
        <w:t>.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12" w:name="_Toc131970485"/>
      <w:r>
        <w:t>Definition of Key Terms</w:t>
      </w:r>
      <w:bookmarkEnd w:id="12"/>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6DC8B76F"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EC3688">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9CF3231"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EC3688">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w:t>
      </w:r>
      <w:proofErr w:type="spellStart"/>
      <w:r w:rsidR="0044671E">
        <w:t>Aguida</w:t>
      </w:r>
      <w:proofErr w:type="spellEnd"/>
      <w:r w:rsidR="0044671E">
        <w:t xml:space="preserve">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A3DD46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EC3688">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96C99D"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EC3688">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w:t>
      </w:r>
      <w:proofErr w:type="spellStart"/>
      <w:r>
        <w:t>MoCap</w:t>
      </w:r>
      <w:proofErr w:type="spellEnd"/>
      <w:r>
        <w:t>)</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6C128FF6"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EC3688">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13" w:name="_Toc131970486"/>
      <w:r>
        <w:t>Summary</w:t>
      </w:r>
      <w:bookmarkEnd w:id="13"/>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w:t>
      </w:r>
      <w:proofErr w:type="gramStart"/>
      <w:r w:rsidR="00CC3790">
        <w:t>sufficient</w:t>
      </w:r>
      <w:proofErr w:type="gramEnd"/>
      <w:r w:rsidR="00CC3790">
        <w:t xml:space="preserve"> and diverse representation, and costs, among other entry barriers. After mitigating these issues, the research results are difficult and expensive to reproduce.</w:t>
      </w:r>
    </w:p>
    <w:p w14:paraId="1325E0ED" w14:textId="5F554A92"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7A6FAC13" w:rsidR="00CC3790" w:rsidRDefault="00CC3790" w:rsidP="00DA5CF7">
      <w:r>
        <w:t xml:space="preserve">This study </w:t>
      </w:r>
      <w:r w:rsidR="00AF60B1">
        <w:t>uses artificial intelligence and public video repositories to remove</w:t>
      </w:r>
      <w:r w:rsidR="00F04240">
        <w:t xml:space="preserve"> barriers to reproducing the experiment, personal privacy &amp; safety restrictions, and logistical challenges</w:t>
      </w:r>
      <w:r w:rsidR="00AF60B1">
        <w:t>.</w:t>
      </w:r>
      <w:r>
        <w:t xml:space="preserve"> It implements these capabilities using open-source software and </w:t>
      </w:r>
      <w:r w:rsidR="00AF60B1">
        <w:t xml:space="preserve">labeled training data from existing </w:t>
      </w:r>
      <w:r w:rsidR="00AF60B1">
        <w:lastRenderedPageBreak/>
        <w:t>research</w:t>
      </w:r>
      <w:r>
        <w:t xml:space="preserve">. </w:t>
      </w:r>
      <w:r w:rsidR="00CA5814">
        <w:t xml:space="preserve">These recordings naturally incorporate people </w:t>
      </w:r>
      <w:r>
        <w:t>perform</w:t>
      </w:r>
      <w:r w:rsidR="00CA5814">
        <w:t>ing</w:t>
      </w:r>
      <w:r>
        <w:t xml:space="preserve"> </w:t>
      </w:r>
      <w:r w:rsidR="00CA5814">
        <w:t xml:space="preserve">activities </w:t>
      </w:r>
      <w:r>
        <w:t xml:space="preserve">under differential physical configurations (e.g., weight and height). </w:t>
      </w:r>
      <w:r w:rsidR="00CA5814">
        <w:t xml:space="preserve">The study aims to demonstrate an extensible classification model that predicts the patient’s behavior from video sequences. While the study’s context is elderly and special needs, the application is more </w:t>
      </w:r>
      <w:r>
        <w:t>broadly applicable. For example, similar experiments could exist for monitoring childcare</w:t>
      </w:r>
      <w:r w:rsidR="00CA5814">
        <w:t>, performance coaching, house arrest inmates, and procedural audits</w:t>
      </w:r>
      <w:r>
        <w:t xml:space="preserve">. </w:t>
      </w:r>
      <w:r w:rsidR="00CA5814">
        <w:t>Regardless of the business context, researchers can solve critical cross-cutting concerns through HAR detection and CPS remediation.</w:t>
      </w:r>
    </w:p>
    <w:p w14:paraId="4277D960" w14:textId="77777777" w:rsidR="00CC3790" w:rsidRDefault="00CC3790" w:rsidP="00DA5CF7">
      <w:r>
        <w:br w:type="page"/>
      </w:r>
    </w:p>
    <w:p w14:paraId="68D149F8" w14:textId="77777777" w:rsidR="00E72F1F" w:rsidRDefault="00E72F1F" w:rsidP="00DA5CF7">
      <w:pPr>
        <w:pStyle w:val="Heading1"/>
      </w:pPr>
      <w:bookmarkStart w:id="14" w:name="_Toc131970487"/>
      <w:r>
        <w:lastRenderedPageBreak/>
        <w:t>Chapter 2: Literature Review</w:t>
      </w:r>
      <w:bookmarkEnd w:id="14"/>
    </w:p>
    <w:p w14:paraId="400FA69B" w14:textId="3DAFF251"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r w:rsidR="00153C10">
        <w:t xml:space="preserve">through human activity recognition </w:t>
      </w:r>
      <w:r>
        <w:t>(</w:t>
      </w:r>
      <w:proofErr w:type="spellStart"/>
      <w:r w:rsidR="003F23AB">
        <w:t>Blackhurn</w:t>
      </w:r>
      <w:proofErr w:type="spellEnd"/>
      <w:r w:rsidR="003F23AB">
        <w:t xml:space="preserve">,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6ECC84D5" w:rsidR="00E72F1F" w:rsidRDefault="00081F2B" w:rsidP="00DA5CF7">
      <w:r>
        <w:t xml:space="preserve">The goal of this </w:t>
      </w:r>
      <w:r w:rsidR="00153C10">
        <w:t xml:space="preserve">constructive research study </w:t>
      </w:r>
      <w:r>
        <w:t xml:space="preserve">is to </w:t>
      </w:r>
      <w:r w:rsidR="00383CF5" w:rsidRPr="00C23676">
        <w:t>provide an understanding of the effectiveness and efficiency of auto</w:t>
      </w:r>
      <w:r w:rsidR="00383CF5">
        <w:t>nom</w:t>
      </w:r>
      <w:r w:rsidR="00383CF5" w:rsidRPr="00C23676">
        <w:t xml:space="preserve">ous assistants </w:t>
      </w:r>
      <w:r w:rsidR="00153C10">
        <w:t>using extensible human activity classification of video recordings</w:t>
      </w:r>
      <w:r w:rsidR="00383CF5">
        <w:t xml:space="preserve">. </w:t>
      </w:r>
      <w:r>
        <w:t xml:space="preserve">This study’s outcomes </w:t>
      </w:r>
      <w:r w:rsidR="00E72F1F">
        <w:t xml:space="preserve">deliver this capability by </w:t>
      </w:r>
      <w:r w:rsidR="00153C10">
        <w:t>extracting metadata from public video repositories and training a predictive model</w:t>
      </w:r>
      <w:r w:rsidR="00E72F1F">
        <w:t xml:space="preserve">. </w:t>
      </w:r>
      <w:r w:rsidR="00153C10">
        <w:t xml:space="preserve">Future research can leverage this information to </w:t>
      </w:r>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15" w:name="_Toc131970488"/>
      <w:r>
        <w:t>Literature Search Strategies</w:t>
      </w:r>
      <w:bookmarkEnd w:id="15"/>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3710DC96"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w:t>
      </w:r>
      <w:r w:rsidR="00081F2B">
        <w:t>2</w:t>
      </w:r>
      <w:r>
        <w:t xml:space="preserve">). The breath-first search uncovered several themes that drove depth-first investigations. For instance, researchers are approaching hyper-scale ML training with custom hardware acceleration and continuous learning-at-the-edge methods (Plus Company Updates, 2021; </w:t>
      </w:r>
      <w:proofErr w:type="spellStart"/>
      <w:r>
        <w:t>Prapas</w:t>
      </w:r>
      <w:proofErr w:type="spellEnd"/>
      <w:r>
        <w:t xml:space="preserve">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11428EC1" w:rsidR="0094287F" w:rsidRPr="0094287F" w:rsidRDefault="0094287F" w:rsidP="00DA5CF7">
      <w:pPr>
        <w:pStyle w:val="Caption"/>
        <w:ind w:firstLine="0"/>
        <w:rPr>
          <w:i/>
        </w:rPr>
      </w:pPr>
      <w:bookmarkStart w:id="16"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590F0E">
        <w:rPr>
          <w:b/>
          <w:bCs/>
          <w:noProof/>
        </w:rPr>
        <w:t>2</w:t>
      </w:r>
      <w:r w:rsidRPr="00DA5CF7">
        <w:rPr>
          <w:b/>
          <w:bCs/>
          <w:noProof/>
        </w:rPr>
        <w:fldChar w:fldCharType="end"/>
      </w:r>
      <w:r w:rsidRPr="00DA5CF7">
        <w:rPr>
          <w:b/>
          <w:bCs/>
        </w:rPr>
        <w:br/>
      </w:r>
      <w:r w:rsidRPr="0094287F">
        <w:rPr>
          <w:i/>
        </w:rPr>
        <w:t>Survey search terms</w:t>
      </w:r>
      <w:bookmarkEnd w:id="16"/>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elderly</w:t>
            </w:r>
            <w:proofErr w:type="gramEnd"/>
            <w:r>
              <w:t xml:space="preserve">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global</w:t>
            </w:r>
            <w:proofErr w:type="gramEnd"/>
            <w:r>
              <w:t xml:space="preserve">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human</w:t>
            </w:r>
            <w:proofErr w:type="gramEnd"/>
            <w:r>
              <w:t xml:space="preserve">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lastRenderedPageBreak/>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dynamic</w:t>
            </w:r>
            <w:proofErr w:type="gramEnd"/>
            <w:r>
              <w:t xml:space="preserve">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w:t>
      </w:r>
      <w:proofErr w:type="spellStart"/>
      <w:r>
        <w:t>defacto</w:t>
      </w:r>
      <w:proofErr w:type="spellEnd"/>
      <w:r>
        <w:t xml:space="preserve"> solution.</w:t>
      </w:r>
    </w:p>
    <w:p w14:paraId="31C2211E" w14:textId="54BFA663" w:rsidR="00E72F1F" w:rsidRDefault="00BC7214" w:rsidP="00DA5CF7">
      <w:pPr>
        <w:pStyle w:val="Heading2"/>
        <w:ind w:firstLine="0"/>
      </w:pPr>
      <w:bookmarkStart w:id="17" w:name="_Toc131970489"/>
      <w:r>
        <w:t xml:space="preserve">Theoretical </w:t>
      </w:r>
      <w:r w:rsidR="00E72F1F">
        <w:t>Framework</w:t>
      </w:r>
      <w:bookmarkEnd w:id="17"/>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4C817F3C" w:rsidR="00E72F1F" w:rsidRDefault="00E72F1F" w:rsidP="003753A5">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EC3688">
            <w:rPr>
              <w:noProof/>
            </w:rPr>
            <w:t>(Silvestrini &amp; Sammito, 2012)</w:t>
          </w:r>
          <w:r>
            <w:fldChar w:fldCharType="end"/>
          </w:r>
        </w:sdtContent>
      </w:sdt>
      <w:r>
        <w:t>. These studies identify a problem, build artifacts, and communicate the implementation’s unique value (</w:t>
      </w:r>
      <w:proofErr w:type="spellStart"/>
      <w:r>
        <w:t>Hevner</w:t>
      </w:r>
      <w:proofErr w:type="spellEnd"/>
      <w:r>
        <w:t xml:space="preserve">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 w14:paraId="1BF4E39B" w14:textId="77777777" w:rsidR="00153C10" w:rsidRPr="003964CA" w:rsidRDefault="00153C10" w:rsidP="003753A5"/>
    <w:p w14:paraId="6D512F12" w14:textId="155386DA" w:rsidR="008A7C72" w:rsidRPr="009A4BD4" w:rsidRDefault="008A7C72" w:rsidP="009A4BD4">
      <w:pPr>
        <w:pStyle w:val="Caption"/>
        <w:ind w:firstLine="0"/>
        <w:rPr>
          <w:i/>
          <w:iCs w:val="0"/>
        </w:rPr>
      </w:pPr>
      <w:bookmarkStart w:id="18" w:name="_Toc128255080"/>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18"/>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3E7D2523" w:rsidR="00E72F1F" w:rsidRDefault="00AF4D58" w:rsidP="009A4BD4">
      <w:pPr>
        <w:pStyle w:val="Heading3"/>
        <w:ind w:firstLine="0"/>
      </w:pPr>
      <w:bookmarkStart w:id="19" w:name="_Toc79709053"/>
      <w:r>
        <w:br/>
      </w:r>
      <w:r w:rsidR="00E72F1F">
        <w:t>Fundamental Approach</w:t>
      </w:r>
      <w:bookmarkEnd w:id="19"/>
    </w:p>
    <w:p w14:paraId="0E612479" w14:textId="2DD3F0E3"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EC3688">
            <w:rPr>
              <w:noProof/>
            </w:rPr>
            <w:t xml:space="preserve"> (Piirainen &amp; Gonzalez, 2013)</w:t>
          </w:r>
          <w:r>
            <w:fldChar w:fldCharType="end"/>
          </w:r>
        </w:sdtContent>
      </w:sdt>
      <w:r>
        <w:t xml:space="preserve">. More recently, </w:t>
      </w:r>
      <w:proofErr w:type="spellStart"/>
      <w:r>
        <w:t>Iivari</w:t>
      </w:r>
      <w:proofErr w:type="spellEnd"/>
      <w:r>
        <w:t xml:space="preserve">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w:t>
      </w:r>
      <w:r>
        <w:lastRenderedPageBreak/>
        <w:t>position, adding success criteria that the artifacts are “challenging, elegant and useful.”  This 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C64517F"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EC3688">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proofErr w:type="gramStart"/>
      <w:r>
        <w:t>extract</w:t>
      </w:r>
      <w:proofErr w:type="gramEnd"/>
      <w:r>
        <w:t xml:space="preserve">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w:t>
      </w:r>
      <w:proofErr w:type="gramStart"/>
      <w:r>
        <w:t>and</w:t>
      </w:r>
      <w:proofErr w:type="gramEnd"/>
      <w:r>
        <w:t xml:space="preserve"> plans to reuse existing methods.</w:t>
      </w:r>
    </w:p>
    <w:p w14:paraId="35938397" w14:textId="3CBC184E" w:rsidR="00E72F1F" w:rsidRDefault="00E72F1F" w:rsidP="00DA5CF7">
      <w:r>
        <w:lastRenderedPageBreak/>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proofErr w:type="spellStart"/>
      <w:r w:rsidR="00736019">
        <w:t>Banjarey</w:t>
      </w:r>
      <w:proofErr w:type="spellEnd"/>
      <w:r w:rsidR="00736019">
        <w:t xml:space="preserve">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lastRenderedPageBreak/>
        <w:t xml:space="preserve">An evaluation of alternative conceptual frameworks also took place. First, would an alternative virtual instrument be more appropriate? Instead, this study could predict HAR with 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23DEB336" w:rsidR="00E72F1F" w:rsidRDefault="00AF4D58" w:rsidP="00DA5CF7">
      <w:r>
        <w:t>A</w:t>
      </w:r>
      <w:r w:rsidR="00E72F1F">
        <w:t xml:space="preserve">n argument might exist that using humanoids is nonsensical and advocate for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rsidR="00E72F1F">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7123B5D0" w14:textId="77777777" w:rsidR="00E72F1F" w:rsidRDefault="00E72F1F" w:rsidP="009A4BD4">
      <w:pPr>
        <w:pStyle w:val="Heading2"/>
        <w:ind w:firstLine="0"/>
      </w:pPr>
      <w:bookmarkStart w:id="20" w:name="_Toc131970490"/>
      <w:r>
        <w:t xml:space="preserve">What is the role of data </w:t>
      </w:r>
      <w:proofErr w:type="gramStart"/>
      <w:r>
        <w:t>mining</w:t>
      </w:r>
      <w:bookmarkEnd w:id="20"/>
      <w:proofErr w:type="gramEnd"/>
    </w:p>
    <w:p w14:paraId="0202DA56" w14:textId="26A44A73"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EC3688">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w:t>
      </w:r>
      <w:r>
        <w:lastRenderedPageBreak/>
        <w:t>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1486B7BD" w:rsidR="00E72F1F" w:rsidRDefault="00E72F1F" w:rsidP="00DA5CF7">
      <w:r>
        <w:t xml:space="preserve">Across these high-level categories, numerous scenario-specific algorithms are available for different data sets. For instance, </w:t>
      </w:r>
      <w:proofErr w:type="spellStart"/>
      <w:r>
        <w:t>Apriori</w:t>
      </w:r>
      <w:proofErr w:type="spellEnd"/>
      <w:r>
        <w:t>-based algorithms rely on the concept that subsets of frequent item</w:t>
      </w:r>
      <w:r w:rsidR="00C71B24">
        <w:t xml:space="preserve"> </w:t>
      </w:r>
      <w:r>
        <w:t>sets must also be frequent item</w:t>
      </w:r>
      <w:r w:rsidR="00C71B24">
        <w:t xml:space="preserve"> </w:t>
      </w:r>
      <w:r>
        <w:t>sets</w:t>
      </w:r>
      <w:r w:rsidR="00C71B24">
        <w:t xml:space="preserve"> (Mejia et al., 2017). This property enables pruning </w:t>
      </w:r>
      <w:r>
        <w:t>the search space and timely report recommendations.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EC3688">
            <w:rPr>
              <w:noProof/>
            </w:rPr>
            <w:t xml:space="preserve"> (Sonmez et al., 2018)</w:t>
          </w:r>
          <w:r>
            <w:fldChar w:fldCharType="end"/>
          </w:r>
        </w:sdtContent>
      </w:sdt>
      <w:r>
        <w:t>. Then consider Ant Colony Optimization and Genetic Algorithms, which combine random guessing and regression modeling to iterate toward optimal solutions (</w:t>
      </w:r>
      <w:proofErr w:type="spellStart"/>
      <w:r w:rsidR="007B483B">
        <w:t>Leios</w:t>
      </w:r>
      <w:proofErr w:type="spellEnd"/>
      <w:r w:rsidR="007B483B">
        <w:t xml:space="preserve">, 2017; </w:t>
      </w:r>
      <w:proofErr w:type="spellStart"/>
      <w:r>
        <w:t>Mirjaili</w:t>
      </w:r>
      <w:proofErr w:type="spellEnd"/>
      <w:r>
        <w:t xml:space="preserve">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EC3688">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58C7FF3"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w:t>
      </w:r>
      <w:proofErr w:type="spellStart"/>
      <w:r>
        <w:t>Fonskea</w:t>
      </w:r>
      <w:proofErr w:type="spellEnd"/>
      <w:r>
        <w:t xml:space="preserve"> </w:t>
      </w:r>
      <w:r w:rsidR="007B483B">
        <w:t>and</w:t>
      </w:r>
      <w:r w:rsidR="00736019">
        <w:t xml:space="preserve"> </w:t>
      </w:r>
      <w:proofErr w:type="spellStart"/>
      <w:r>
        <w:t>Liyange</w:t>
      </w:r>
      <w:proofErr w:type="spellEnd"/>
      <w:r>
        <w:t xml:space="preserv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w:t>
      </w:r>
      <w:proofErr w:type="spellStart"/>
      <w:r>
        <w:t>Bhoopathi</w:t>
      </w:r>
      <w:proofErr w:type="spellEnd"/>
      <w:r>
        <w:t xml:space="preserve"> and Rama (2017) propose an </w:t>
      </w:r>
      <w:proofErr w:type="spellStart"/>
      <w:r>
        <w:t>Apriori</w:t>
      </w:r>
      <w:proofErr w:type="spellEnd"/>
      <w:r>
        <w:t xml:space="preserve">-like algorithm to derive trading signals based on implicit associations between instruments (e.g., X and Y are inversely correlated). Hargreaves and Yi (2012) use a decision tree model to filter the Australian index on fundamental data (e.g., return on equity) from 2000 </w:t>
      </w:r>
      <w:r>
        <w:lastRenderedPageBreak/>
        <w:t>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 xml:space="preserve">Explain challenges experienced using data </w:t>
      </w:r>
      <w:proofErr w:type="gramStart"/>
      <w:r>
        <w:t>mining</w:t>
      </w:r>
      <w:proofErr w:type="gramEnd"/>
    </w:p>
    <w:p w14:paraId="43F69F47" w14:textId="5A02A432"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w:t>
      </w:r>
      <w:proofErr w:type="spellStart"/>
      <w:r>
        <w:t>Snee</w:t>
      </w:r>
      <w:proofErr w:type="spellEnd"/>
      <w:r>
        <w:t xml:space="preserve"> (2015) echo</w:t>
      </w:r>
      <w:r w:rsidR="00383CF5">
        <w:t>es</w:t>
      </w:r>
      <w:r>
        <w:t xml:space="preserve"> that high-quality models are practical and explainable. Fonseka </w:t>
      </w:r>
      <w:r w:rsidR="00081F2B">
        <w:t xml:space="preserve">&amp; </w:t>
      </w:r>
      <w:r>
        <w:t>Liyanage</w:t>
      </w:r>
      <w:r w:rsidR="0011677D">
        <w:t xml:space="preserve"> (</w:t>
      </w:r>
      <w:r w:rsidR="00081F2B">
        <w:t>2008</w:t>
      </w:r>
      <w:r w:rsidR="0011677D">
        <w:t>)</w:t>
      </w:r>
      <w:r>
        <w:t xml:space="preserve"> and George </w:t>
      </w:r>
      <w:r w:rsidR="00081F2B">
        <w:t xml:space="preserve">&amp; </w:t>
      </w:r>
      <w:proofErr w:type="spellStart"/>
      <w:r>
        <w:t>Changat</w:t>
      </w:r>
      <w:proofErr w:type="spellEnd"/>
      <w:r w:rsidR="0011677D">
        <w:t xml:space="preserve"> (</w:t>
      </w:r>
      <w:r w:rsidR="00081F2B">
        <w:t>2017</w:t>
      </w:r>
      <w:r w:rsidR="0011677D">
        <w:t>)</w:t>
      </w:r>
      <w:r>
        <w:t xml:space="preserve"> did not account for the contextually sensitive results of the Great Recession occurring in parallel. </w:t>
      </w:r>
      <w:proofErr w:type="spellStart"/>
      <w:r>
        <w:t>Bhoopathi</w:t>
      </w:r>
      <w:proofErr w:type="spellEnd"/>
      <w:r>
        <w:t xml:space="preserve"> and Rama’s association rules discovered tight relationships between Intuit (creator of TurboTax) and International Fragrance—with no economic justification. Aside </w:t>
      </w:r>
      <w:r w:rsidRPr="00081F2B">
        <w:t xml:space="preserve">from </w:t>
      </w:r>
      <w:r w:rsidRPr="000E43A1">
        <w:t>Hargreave</w:t>
      </w:r>
      <w:r w:rsidR="00AF4D58" w:rsidRPr="000E43A1">
        <w:t>s</w:t>
      </w:r>
      <w:r w:rsidRPr="000E43A1">
        <w:t xml:space="preserve"> </w:t>
      </w:r>
      <w:r w:rsidR="00081F2B" w:rsidRPr="000E43A1">
        <w:t xml:space="preserve">&amp; </w:t>
      </w:r>
      <w:r w:rsidRPr="000E43A1">
        <w:t>Y</w:t>
      </w:r>
      <w:r w:rsidRPr="00081F2B">
        <w:t>i</w:t>
      </w:r>
      <w:r w:rsidR="00081F2B" w:rsidRPr="00081F2B">
        <w:t xml:space="preserve"> (2012)</w:t>
      </w:r>
      <w:r w:rsidRPr="00081F2B">
        <w:t xml:space="preserve">, none of these approaches had a basis in modern market theory. For instance, correlations between price movements did not account for volume. The authors also limited their asset analysis to only primary assets instead of expanding into secondary assets. </w:t>
      </w:r>
      <w:r w:rsidRPr="000E43A1">
        <w:t xml:space="preserve">George &amp; </w:t>
      </w:r>
      <w:proofErr w:type="spellStart"/>
      <w:r w:rsidRPr="000E43A1">
        <w:t>Changat</w:t>
      </w:r>
      <w:proofErr w:type="spellEnd"/>
      <w:r w:rsidR="00081F2B" w:rsidRPr="00081F2B">
        <w:t xml:space="preserve"> (2017)</w:t>
      </w:r>
      <w:r>
        <w:t xml:space="preserve"> determined that banks were the most critical aspect of their network but did not investigate interest rates, GDP, or consumer credit statistics. </w:t>
      </w:r>
      <w:proofErr w:type="spellStart"/>
      <w:r>
        <w:t>Bhoopathi</w:t>
      </w:r>
      <w:proofErr w:type="spellEnd"/>
      <w:r>
        <w:t xml:space="preserve"> </w:t>
      </w:r>
      <w:r w:rsidR="00081F2B">
        <w:t xml:space="preserve">&amp; </w:t>
      </w:r>
      <w:r>
        <w:t>Rama</w:t>
      </w:r>
      <w:r w:rsidR="00081F2B">
        <w:t xml:space="preserve"> (2017)</w:t>
      </w:r>
      <w:r>
        <w:t xml:space="preserve">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C8C101C" w:rsidR="00E72F1F" w:rsidRDefault="00E72F1F" w:rsidP="00DA5CF7">
      <w:r>
        <w:t xml:space="preserve">Data mining enables </w:t>
      </w:r>
      <w:proofErr w:type="gramStart"/>
      <w:r>
        <w:t>transforming</w:t>
      </w:r>
      <w:proofErr w:type="gramEnd"/>
      <w:r>
        <w:t xml:space="preserve"> data into information. Researchers can build statistical models that predict outcomes when that information represents evidence for questions. Enabling this symbiosis requires well-defined objectives</w:t>
      </w:r>
      <w:r w:rsidR="00081F2B">
        <w:t>,</w:t>
      </w:r>
      <w:r>
        <w:t xml:space="preserve"> or machine learning algorithms will lead to inaccurate solutions.</w:t>
      </w:r>
    </w:p>
    <w:p w14:paraId="6A38229F" w14:textId="77777777" w:rsidR="00E72F1F" w:rsidRDefault="00E72F1F" w:rsidP="009A4BD4">
      <w:pPr>
        <w:pStyle w:val="Heading2"/>
        <w:ind w:firstLine="0"/>
      </w:pPr>
      <w:bookmarkStart w:id="21" w:name="_Toc131970491"/>
      <w:r>
        <w:lastRenderedPageBreak/>
        <w:t xml:space="preserve">What exactly is artificial </w:t>
      </w:r>
      <w:proofErr w:type="gramStart"/>
      <w:r>
        <w:t>intelligence</w:t>
      </w:r>
      <w:bookmarkEnd w:id="21"/>
      <w:proofErr w:type="gramEnd"/>
    </w:p>
    <w:p w14:paraId="069528B9" w14:textId="0377CC2F"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domains have unique perspectives, they collectively land in four categories of intelligent systems</w:t>
      </w:r>
      <w:r w:rsidR="008A6625">
        <w:t xml:space="preserve"> (</w:t>
      </w:r>
      <w:proofErr w:type="spellStart"/>
      <w:r w:rsidR="008A6625">
        <w:t>Lukac</w:t>
      </w:r>
      <w:proofErr w:type="spellEnd"/>
      <w:r w:rsidR="008A6625">
        <w:t xml:space="preserve"> et al., 2018)</w:t>
      </w:r>
      <w:r>
        <w:t xml:space="preserve">. The first </w:t>
      </w:r>
      <w:r w:rsidR="00AF4D58">
        <w:t xml:space="preserve">division </w:t>
      </w:r>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734F7D5B"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EC3688">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w:t>
      </w:r>
      <w:proofErr w:type="spellStart"/>
      <w:r w:rsidR="008A6625">
        <w:t>Lukac</w:t>
      </w:r>
      <w:proofErr w:type="spellEnd"/>
      <w:r w:rsidR="008A6625">
        <w:t xml:space="preserve">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64BDA937"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104C3A">
        <w:rPr>
          <w:b/>
          <w:bCs/>
          <w:i/>
          <w:iCs/>
        </w:rPr>
        <w:t>Mechanical tasks</w:t>
      </w:r>
      <w:r>
        <w:t xml:space="preserve"> are actions that are highly repetitive and benefit from automation. These are operations like turning on lights or assembly-line construction.</w:t>
      </w:r>
    </w:p>
    <w:p w14:paraId="1C038514" w14:textId="76E4D006" w:rsidR="00E72F1F" w:rsidRDefault="00E72F1F" w:rsidP="00DA5CF7">
      <w:pPr>
        <w:pStyle w:val="ListParagraph"/>
        <w:numPr>
          <w:ilvl w:val="0"/>
          <w:numId w:val="3"/>
        </w:numPr>
      </w:pPr>
      <w:r w:rsidRPr="00104C3A">
        <w:rPr>
          <w:b/>
          <w:bCs/>
          <w:i/>
          <w:iCs/>
        </w:rPr>
        <w:t>Thinking tasks</w:t>
      </w:r>
      <w:r>
        <w:t xml:space="preserve"> are operations that require analysis and rationalization. For instance, </w:t>
      </w:r>
      <w:proofErr w:type="gramStart"/>
      <w:r w:rsidR="00AF4D58" w:rsidRPr="00104C3A">
        <w:rPr>
          <w:i/>
          <w:iCs/>
        </w:rPr>
        <w:t>Does</w:t>
      </w:r>
      <w:proofErr w:type="gramEnd"/>
      <w:r w:rsidR="00AF4D58" w:rsidRPr="00104C3A">
        <w:rPr>
          <w:i/>
          <w:iCs/>
        </w:rPr>
        <w:t xml:space="preserve"> </w:t>
      </w:r>
      <w:r w:rsidRPr="00104C3A">
        <w:rPr>
          <w:i/>
          <w:iCs/>
        </w:rPr>
        <w:t>this picture contain a hotdog</w:t>
      </w:r>
      <w:r>
        <w:t xml:space="preserve">, or </w:t>
      </w:r>
      <w:r w:rsidR="00AF4D58" w:rsidRPr="00104C3A">
        <w:rPr>
          <w:i/>
          <w:iCs/>
        </w:rPr>
        <w:t xml:space="preserve">Is </w:t>
      </w:r>
      <w:r w:rsidRPr="00104C3A">
        <w:rPr>
          <w:i/>
          <w:iCs/>
        </w:rPr>
        <w:t>this sentence grammatically correct</w:t>
      </w:r>
      <w:r>
        <w:t>?</w:t>
      </w:r>
    </w:p>
    <w:p w14:paraId="4E152396" w14:textId="66C6D94B" w:rsidR="00E72F1F" w:rsidRDefault="00E72F1F" w:rsidP="00DA5CF7">
      <w:pPr>
        <w:pStyle w:val="ListParagraph"/>
        <w:numPr>
          <w:ilvl w:val="0"/>
          <w:numId w:val="3"/>
        </w:numPr>
      </w:pPr>
      <w:r w:rsidRPr="00104C3A">
        <w:rPr>
          <w:b/>
          <w:bCs/>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4A2AD98F"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EC3688">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r w:rsidR="00AF4D58">
        <w:t>considering</w:t>
      </w:r>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22" w:name="_Toc131970492"/>
      <w:r>
        <w:t xml:space="preserve">How does computer vision </w:t>
      </w:r>
      <w:proofErr w:type="gramStart"/>
      <w:r>
        <w:t>work</w:t>
      </w:r>
      <w:bookmarkEnd w:id="22"/>
      <w:proofErr w:type="gramEnd"/>
    </w:p>
    <w:p w14:paraId="0E13C786" w14:textId="47D866FA"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w:t>
      </w:r>
      <w:proofErr w:type="spellStart"/>
      <w:r>
        <w:rPr>
          <w:rFonts w:eastAsiaTheme="minorEastAsia"/>
        </w:rPr>
        <w:t>rty</w:t>
      </w:r>
      <w:proofErr w:type="spellEnd"/>
      <w:r>
        <w:rPr>
          <w:rFonts w:eastAsiaTheme="minorEastAsia"/>
        </w:rPr>
        <w:t xml:space="preserve"> years later.</w:t>
      </w:r>
    </w:p>
    <w:p w14:paraId="1976BEB4" w14:textId="77777777" w:rsidR="00E72F1F" w:rsidRDefault="00E72F1F" w:rsidP="009A4BD4">
      <w:pPr>
        <w:pStyle w:val="Heading3"/>
        <w:ind w:firstLine="0"/>
      </w:pPr>
      <w:r>
        <w:lastRenderedPageBreak/>
        <w:t>Embodiment</w:t>
      </w:r>
    </w:p>
    <w:p w14:paraId="7B7EC8BE" w14:textId="56A61C35" w:rsidR="00E72F1F" w:rsidRDefault="00E72F1F" w:rsidP="00DA5CF7">
      <w:proofErr w:type="spellStart"/>
      <w:r>
        <w:t>Bajcsy</w:t>
      </w:r>
      <w:proofErr w:type="spellEnd"/>
      <w:r>
        <w:t xml:space="preserve">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r w:rsidRPr="00104C3A">
        <w:rPr>
          <w:i/>
          <w:iCs/>
        </w:rPr>
        <w:t>hidden layers</w:t>
      </w:r>
      <w:r>
        <w:t xml:space="preserve"> within neural network architectures.</w:t>
      </w:r>
    </w:p>
    <w:p w14:paraId="49E81A8F" w14:textId="77777777" w:rsidR="00E72F1F" w:rsidRDefault="00E72F1F" w:rsidP="009A4BD4">
      <w:pPr>
        <w:pStyle w:val="Heading3"/>
        <w:ind w:firstLine="0"/>
      </w:pPr>
      <w:r>
        <w:t>Awareness</w:t>
      </w:r>
    </w:p>
    <w:p w14:paraId="684FAB66" w14:textId="1E82399F"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5D7BD38A" w:rsidR="00E72F1F" w:rsidRDefault="00E72F1F" w:rsidP="00DA5CF7">
      <w:r>
        <w:t xml:space="preserve">In 1996, </w:t>
      </w:r>
      <w:proofErr w:type="spellStart"/>
      <w:r>
        <w:t>Kaelbling</w:t>
      </w:r>
      <w:proofErr w:type="spellEnd"/>
      <w:r>
        <w:t xml:space="preserve">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r w:rsidRPr="00104C3A">
        <w:rPr>
          <w:i/>
          <w:iCs/>
        </w:rPr>
        <w:t>reinforcement threads</w:t>
      </w:r>
      <w:r>
        <w:t xml:space="preserve"> combine to produce sophisticated composite decisions. Consider the problem of </w:t>
      </w:r>
      <w:r w:rsidR="00AF4D58" w:rsidRPr="00104C3A">
        <w:rPr>
          <w:i/>
          <w:iCs/>
        </w:rPr>
        <w:t xml:space="preserve">Should </w:t>
      </w:r>
      <w:r w:rsidRPr="00104C3A">
        <w:rPr>
          <w:i/>
          <w:iCs/>
        </w:rPr>
        <w:t>I eat this food?</w:t>
      </w:r>
      <w:r>
        <w:t xml:space="preserve"> In this situation, parallel threads predict it is a </w:t>
      </w:r>
      <w:r w:rsidRPr="00104C3A">
        <w:rPr>
          <w:i/>
          <w:iCs/>
        </w:rPr>
        <w:t>hotdog</w:t>
      </w:r>
      <w:r>
        <w:t xml:space="preserve">, </w:t>
      </w:r>
      <w:r w:rsidRPr="00104C3A">
        <w:rPr>
          <w:i/>
          <w:iCs/>
        </w:rPr>
        <w:t>hunger level</w:t>
      </w:r>
      <w:r>
        <w:t xml:space="preserve">, and availability of </w:t>
      </w:r>
      <w:r w:rsidRPr="00104C3A">
        <w:rPr>
          <w:i/>
          <w:iCs/>
        </w:rPr>
        <w:t>mustard</w:t>
      </w:r>
      <w:r>
        <w:t>. Their aggregate response invokes an appropriate behavior based on visual information.</w:t>
      </w:r>
    </w:p>
    <w:p w14:paraId="4923859D" w14:textId="77777777" w:rsidR="00E72F1F" w:rsidRDefault="00E72F1F" w:rsidP="009A4BD4">
      <w:pPr>
        <w:pStyle w:val="Heading2"/>
        <w:ind w:firstLine="0"/>
      </w:pPr>
      <w:bookmarkStart w:id="23" w:name="_Toc131970493"/>
      <w:r>
        <w:lastRenderedPageBreak/>
        <w:t xml:space="preserve">What’s the role of Markov </w:t>
      </w:r>
      <w:proofErr w:type="gramStart"/>
      <w:r>
        <w:t>chains</w:t>
      </w:r>
      <w:bookmarkEnd w:id="23"/>
      <w:proofErr w:type="gramEnd"/>
    </w:p>
    <w:p w14:paraId="40351EFA" w14:textId="25EAF8E2"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EC3688">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r w:rsidR="00AF4D58">
        <w:t xml:space="preserve"> </w:t>
      </w:r>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 xml:space="preserve">delta-neutral (directionless) options trader. This trait is </w:t>
      </w:r>
      <w:proofErr w:type="gramStart"/>
      <w:r>
        <w:t>similar to</w:t>
      </w:r>
      <w:proofErr w:type="gramEnd"/>
      <w:r>
        <w:t xml:space="preserve">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0995E44A" w:rsidR="008A7C72" w:rsidRPr="008A7C72" w:rsidRDefault="008A7C72" w:rsidP="009A4BD4">
      <w:pPr>
        <w:ind w:firstLine="0"/>
      </w:pPr>
      <w:bookmarkStart w:id="24" w:name="_Toc128255034"/>
      <w:bookmarkStart w:id="25" w:name="_Toc12830222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213AB2">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 xml:space="preserve">more stocks </w:t>
      </w:r>
      <w:proofErr w:type="gramStart"/>
      <w:r w:rsidR="00BA664C" w:rsidRPr="009A4BD4">
        <w:rPr>
          <w:i/>
          <w:iCs/>
        </w:rPr>
        <w:t>model</w:t>
      </w:r>
      <w:bookmarkEnd w:id="24"/>
      <w:bookmarkEnd w:id="25"/>
      <w:proofErr w:type="gramEnd"/>
    </w:p>
    <w:p w14:paraId="2EAFCCE8" w14:textId="77777777" w:rsidR="008A7C72" w:rsidRDefault="00E72F1F" w:rsidP="000C381D">
      <w:pPr>
        <w:ind w:firstLine="0"/>
      </w:pPr>
      <w:r>
        <w:rPr>
          <w:noProof/>
        </w:rPr>
        <w:drawing>
          <wp:inline distT="0" distB="0" distL="0" distR="0" wp14:anchorId="6242A9A5" wp14:editId="0482D3C7">
            <wp:extent cx="5075417" cy="2623820"/>
            <wp:effectExtent l="0" t="0" r="0" b="508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7"/>
                    <a:stretch>
                      <a:fillRect/>
                    </a:stretch>
                  </pic:blipFill>
                  <pic:spPr>
                    <a:xfrm>
                      <a:off x="0" y="0"/>
                      <a:ext cx="5222665" cy="2699942"/>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t>
      </w:r>
      <w:proofErr w:type="spellStart"/>
      <w:r>
        <w:t>word_dictionary</w:t>
      </w:r>
      <w:proofErr w:type="spellEnd"/>
      <w:r>
        <w:t xml:space="preserve"> that maps n-gram tuples to a word bag to </w:t>
      </w:r>
      <w:r w:rsidR="00383CF5">
        <w:t xml:space="preserve">the </w:t>
      </w:r>
      <w:r>
        <w:t xml:space="preserve">immediately following values. Then </w:t>
      </w:r>
      <w:proofErr w:type="gramStart"/>
      <w:r>
        <w:t>traversal</w:t>
      </w:r>
      <w:proofErr w:type="gramEnd"/>
      <w:r>
        <w:t xml:space="preserve">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40F434FB" w:rsidR="00E72F1F" w:rsidRPr="009A4BD4" w:rsidRDefault="006D08A6" w:rsidP="009A4BD4">
      <w:pPr>
        <w:ind w:firstLine="0"/>
        <w:rPr>
          <w:i/>
        </w:rPr>
      </w:pPr>
      <w:bookmarkStart w:id="26" w:name="_Toc128255035"/>
      <w:bookmarkStart w:id="27" w:name="_Toc128302221"/>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213AB2">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stretch>
                      <a:fillRect/>
                    </a:stretch>
                  </pic:blipFill>
                  <pic:spPr>
                    <a:xfrm>
                      <a:off x="0" y="0"/>
                      <a:ext cx="6086700" cy="4671676"/>
                    </a:xfrm>
                    <a:prstGeom prst="rect">
                      <a:avLst/>
                    </a:prstGeom>
                  </pic:spPr>
                </pic:pic>
              </a:graphicData>
            </a:graphic>
          </wp:inline>
        </w:drawing>
      </w:r>
      <w:bookmarkEnd w:id="26"/>
      <w:bookmarkEnd w:id="27"/>
    </w:p>
    <w:p w14:paraId="3B7B5A04" w14:textId="77777777" w:rsidR="00E72F1F" w:rsidRDefault="00E72F1F" w:rsidP="009A4BD4">
      <w:pPr>
        <w:pStyle w:val="Heading3"/>
        <w:ind w:firstLine="0"/>
      </w:pPr>
      <w:r>
        <w:t>Neural Networks</w:t>
      </w:r>
    </w:p>
    <w:p w14:paraId="06391F3A" w14:textId="1F91E627"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EC3688">
            <w:rPr>
              <w:noProof/>
            </w:rPr>
            <w:t xml:space="preserve"> (Ng, 2016)</w:t>
          </w:r>
          <w:r>
            <w:fldChar w:fldCharType="end"/>
          </w:r>
        </w:sdtContent>
      </w:sdt>
      <w:r>
        <w:t xml:space="preserve">. </w:t>
      </w:r>
    </w:p>
    <w:p w14:paraId="586FAA64" w14:textId="11D70A0A" w:rsidR="00E72F1F" w:rsidRDefault="00E72F1F" w:rsidP="00DA5CF7">
      <w:r>
        <w:lastRenderedPageBreak/>
        <w:t xml:space="preserve">According to </w:t>
      </w:r>
      <w:proofErr w:type="spellStart"/>
      <w:r>
        <w:t>Fridman</w:t>
      </w:r>
      <w:proofErr w:type="spellEnd"/>
      <w:r>
        <w:t xml:space="preserve">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w:t>
      </w:r>
      <w:proofErr w:type="spellStart"/>
      <w:r>
        <w:t>BellKor</w:t>
      </w:r>
      <w:proofErr w:type="spellEnd"/>
      <w:r>
        <w:t xml:space="preserve"> (2007) and Li et al. (2019) suggest that this assumption is generally accurate.</w:t>
      </w:r>
    </w:p>
    <w:p w14:paraId="67AF8AA8" w14:textId="1CCB3C7D" w:rsidR="00E72F1F" w:rsidRDefault="006D08A6" w:rsidP="009A4BD4">
      <w:pPr>
        <w:ind w:firstLine="0"/>
        <w:rPr>
          <w:i/>
          <w:iCs/>
        </w:rPr>
      </w:pPr>
      <w:bookmarkStart w:id="28" w:name="_Toc128255036"/>
      <w:bookmarkStart w:id="29" w:name="_Toc12830222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213AB2">
        <w:rPr>
          <w:b/>
          <w:bCs/>
          <w:noProof/>
        </w:rPr>
        <w:t>3</w:t>
      </w:r>
      <w:r w:rsidRPr="00310DC2">
        <w:rPr>
          <w:b/>
          <w:bCs/>
          <w:noProof/>
        </w:rPr>
        <w:fldChar w:fldCharType="end"/>
      </w:r>
      <w:r w:rsidR="00AD3A74">
        <w:br/>
      </w:r>
      <w:r w:rsidRPr="009A4BD4">
        <w:rPr>
          <w:i/>
          <w:iCs/>
        </w:rPr>
        <w:t>3 GANN Architecture (de Waal &amp; du Toit, 2011, p. 399)</w:t>
      </w:r>
      <w:bookmarkEnd w:id="28"/>
      <w:bookmarkEnd w:id="29"/>
    </w:p>
    <w:p w14:paraId="6092344F" w14:textId="4625D0AB" w:rsidR="00CD1874" w:rsidRDefault="00CD1874" w:rsidP="009A4BD4">
      <w:pPr>
        <w:ind w:firstLine="0"/>
      </w:pPr>
      <w:r>
        <w:rPr>
          <w:noProof/>
        </w:rPr>
        <w:drawing>
          <wp:inline distT="0" distB="0" distL="0" distR="0" wp14:anchorId="50B4F2BF" wp14:editId="69EBF89E">
            <wp:extent cx="4190230" cy="28003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2238" cy="2801692"/>
                    </a:xfrm>
                    <a:prstGeom prst="rect">
                      <a:avLst/>
                    </a:prstGeom>
                    <a:noFill/>
                    <a:ln>
                      <a:noFill/>
                    </a:ln>
                  </pic:spPr>
                </pic:pic>
              </a:graphicData>
            </a:graphic>
          </wp:inline>
        </w:drawing>
      </w:r>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w:t>
      </w:r>
      <w:proofErr w:type="spellStart"/>
      <w:r>
        <w:t>Rosebrock</w:t>
      </w:r>
      <w:proofErr w:type="spellEnd"/>
      <w:r>
        <w:t xml:space="preserve"> (2019) provides an example solution (see Figure 4) to Fashion MNIST that begins with feature reduction through two max-pooling hidden layers and batch normalization. After cleaning, the solution uses a single 512-neuron hidden layer to predict one of ten output categories (with </w:t>
      </w:r>
      <w:proofErr w:type="spellStart"/>
      <w:r>
        <w:t>softmax</w:t>
      </w:r>
      <w:proofErr w:type="spellEnd"/>
      <w:r>
        <w:t xml:space="preserve">). Reducing the hidden layer's size to 128 or 256 has minimal impact on the cross-validation scores, though </w:t>
      </w:r>
      <w:r w:rsidR="00383CF5">
        <w:t>shal</w:t>
      </w:r>
      <w:r>
        <w:t xml:space="preserve">low values of 5 to 16 negatively impact accuracy. In this example, changing the activation functions (e.g., </w:t>
      </w:r>
      <w:proofErr w:type="spellStart"/>
      <w:r>
        <w:t>softmax</w:t>
      </w:r>
      <w:proofErr w:type="spellEnd"/>
      <w:r>
        <w:t xml:space="preserve"> to tan-h) creates more performance fluctuation than any other knob, with model accuracy ranging from 20 to 85%. </w:t>
      </w:r>
    </w:p>
    <w:p w14:paraId="479E6066" w14:textId="00E0A510" w:rsidR="00E72F1F" w:rsidRDefault="006D08A6" w:rsidP="009A4BD4">
      <w:pPr>
        <w:pStyle w:val="Caption"/>
        <w:ind w:firstLine="0"/>
      </w:pPr>
      <w:bookmarkStart w:id="30" w:name="_Toc128255037"/>
      <w:bookmarkStart w:id="31" w:name="_Toc12830222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213AB2">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0"/>
                    <a:stretch>
                      <a:fillRect/>
                    </a:stretch>
                  </pic:blipFill>
                  <pic:spPr>
                    <a:xfrm>
                      <a:off x="0" y="0"/>
                      <a:ext cx="5599150" cy="3033956"/>
                    </a:xfrm>
                    <a:prstGeom prst="rect">
                      <a:avLst/>
                    </a:prstGeom>
                  </pic:spPr>
                </pic:pic>
              </a:graphicData>
            </a:graphic>
          </wp:inline>
        </w:drawing>
      </w:r>
      <w:bookmarkEnd w:id="30"/>
      <w:bookmarkEnd w:id="31"/>
    </w:p>
    <w:p w14:paraId="21E500CC" w14:textId="77777777" w:rsidR="00E72F1F" w:rsidRDefault="00E72F1F" w:rsidP="009A4BD4">
      <w:pPr>
        <w:pStyle w:val="Heading3"/>
        <w:ind w:firstLine="0"/>
      </w:pPr>
      <w:r>
        <w:lastRenderedPageBreak/>
        <w:t>Observations</w:t>
      </w:r>
    </w:p>
    <w:p w14:paraId="695C607B" w14:textId="4F3E6D96" w:rsidR="00E72F1F" w:rsidRDefault="00E72F1F" w:rsidP="00DA5CF7">
      <w:r>
        <w:t xml:space="preserve">The first and most critical step in any data mining exercise is determining the question and discovering supporting evidence. Until this action occurs, the business </w:t>
      </w:r>
      <w:r w:rsidR="00AF4D58">
        <w:t>will unlikely</w:t>
      </w:r>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32" w:name="_Toc131970494"/>
      <w:r>
        <w:lastRenderedPageBreak/>
        <w:t xml:space="preserve">How are neural networks </w:t>
      </w:r>
      <w:proofErr w:type="gramStart"/>
      <w:r>
        <w:t>evolving</w:t>
      </w:r>
      <w:bookmarkEnd w:id="32"/>
      <w:proofErr w:type="gramEnd"/>
    </w:p>
    <w:p w14:paraId="7DFE4052" w14:textId="5BE6267A"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w:t>
      </w:r>
      <w:proofErr w:type="gramStart"/>
      <w:r>
        <w:t>activate</w:t>
      </w:r>
      <w:proofErr w:type="gramEnd"/>
      <w:r>
        <w:t xml:space="preserve"> with each predicate to determine the overall scenario probability. That aggregate threshold can trigger an alarm or notification for the overarching decision to eat the food.</w:t>
      </w:r>
    </w:p>
    <w:p w14:paraId="68837FE2" w14:textId="7AB0AA72"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w:t>
      </w:r>
      <w:proofErr w:type="gramStart"/>
      <w:r>
        <w:t>similar to</w:t>
      </w:r>
      <w:proofErr w:type="gramEnd"/>
      <w:r>
        <w:t xml:space="preserve"> Sigmoid</w:t>
      </w:r>
      <w:sdt>
        <w:sdtPr>
          <w:id w:val="636923342"/>
          <w:citation/>
        </w:sdtPr>
        <w:sdtContent>
          <w:r>
            <w:fldChar w:fldCharType="begin"/>
          </w:r>
          <w:r>
            <w:instrText xml:space="preserve"> CITATION Metna \l 1033 </w:instrText>
          </w:r>
          <w:r>
            <w:fldChar w:fldCharType="separate"/>
          </w:r>
          <w:r w:rsidR="00EC3688">
            <w:rPr>
              <w:noProof/>
            </w:rPr>
            <w:t xml:space="preserve"> (Meta AI, n.a.)</w:t>
          </w:r>
          <w:r>
            <w:fldChar w:fldCharType="end"/>
          </w:r>
        </w:sdtContent>
      </w:sdt>
      <w:r>
        <w:t xml:space="preserve">. Now, researchers </w:t>
      </w:r>
      <w:r w:rsidR="000C381D">
        <w:t>have chosen</w:t>
      </w:r>
      <w:r>
        <w:t xml:space="preserve"> Rectified Linear Unit (</w:t>
      </w:r>
      <w:proofErr w:type="spellStart"/>
      <w:r>
        <w:t>ReLU</w:t>
      </w:r>
      <w:proofErr w:type="spellEnd"/>
      <w:r>
        <w:t>) as the most preferred industry-standard algorithm</w:t>
      </w:r>
      <w:sdt>
        <w:sdtPr>
          <w:id w:val="-294834486"/>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Several scenario-specific variations like Leaky </w:t>
      </w:r>
      <w:proofErr w:type="spellStart"/>
      <w:r>
        <w:t>ReLU</w:t>
      </w:r>
      <w:proofErr w:type="spellEnd"/>
      <w:r>
        <w:t xml:space="preserve"> aim to scale and retain negative values versus truncating them entirely.</w:t>
      </w:r>
    </w:p>
    <w:p w14:paraId="2A01EA07" w14:textId="55F97D06" w:rsidR="00551E59" w:rsidRPr="00551E59" w:rsidRDefault="00551E59" w:rsidP="009A4BD4">
      <w:pPr>
        <w:pStyle w:val="Caption"/>
        <w:ind w:firstLine="0"/>
        <w:rPr>
          <w:i/>
        </w:rPr>
      </w:pPr>
      <w:bookmarkStart w:id="33"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590F0E">
        <w:rPr>
          <w:b/>
          <w:bCs/>
          <w:noProof/>
        </w:rPr>
        <w:t>4</w:t>
      </w:r>
      <w:r w:rsidRPr="009A4BD4">
        <w:rPr>
          <w:b/>
          <w:bCs/>
          <w:noProof/>
        </w:rPr>
        <w:fldChar w:fldCharType="end"/>
      </w:r>
      <w:r w:rsidRPr="009A4BD4">
        <w:rPr>
          <w:b/>
          <w:bCs/>
        </w:rPr>
        <w:br/>
      </w:r>
      <w:r w:rsidRPr="00551E59">
        <w:rPr>
          <w:i/>
        </w:rPr>
        <w:t>Activation Functions</w:t>
      </w:r>
      <w:bookmarkEnd w:id="33"/>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 hyperbolic function that’s a ratio of </w:t>
            </w:r>
            <w:proofErr w:type="spellStart"/>
            <w:r>
              <w:t>sinh</w:t>
            </w:r>
            <w:proofErr w:type="spellEnd"/>
            <w:r>
              <w:t xml:space="preserve"> and </w:t>
            </w:r>
            <w:proofErr w:type="spellStart"/>
            <w:r>
              <w:t>cosh</w:t>
            </w:r>
            <w:proofErr w:type="spellEnd"/>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proofErr w:type="spellStart"/>
            <w:r>
              <w:t>ReLU</w:t>
            </w:r>
            <w:proofErr w:type="spellEnd"/>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 xml:space="preserve">Leaky </w:t>
            </w:r>
            <w:proofErr w:type="spellStart"/>
            <w:r>
              <w:t>ReLU</w:t>
            </w:r>
            <w:proofErr w:type="spellEnd"/>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An enhanced </w:t>
            </w:r>
            <w:proofErr w:type="spellStart"/>
            <w:r>
              <w:t>ReLU</w:t>
            </w:r>
            <w:proofErr w:type="spellEnd"/>
            <w:r>
              <w:t xml:space="preserve">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424DACDF"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EC3688">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EC3688">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AA93463"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EC3688">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040CC8CB" w:rsidR="00981175" w:rsidRPr="00F8617E" w:rsidRDefault="00981175" w:rsidP="00F8617E">
      <w:pPr>
        <w:pStyle w:val="Caption"/>
        <w:ind w:firstLine="0"/>
        <w:rPr>
          <w:i/>
          <w:iCs w:val="0"/>
        </w:rPr>
      </w:pPr>
      <w:bookmarkStart w:id="34" w:name="_Toc128255038"/>
      <w:bookmarkStart w:id="35" w:name="_Toc12830222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213AB2">
        <w:rPr>
          <w:b/>
          <w:bCs/>
          <w:noProof/>
        </w:rPr>
        <w:t>5</w:t>
      </w:r>
      <w:r w:rsidRPr="00310DC2">
        <w:rPr>
          <w:b/>
          <w:bCs/>
          <w:noProof/>
        </w:rPr>
        <w:fldChar w:fldCharType="end"/>
      </w:r>
      <w:r>
        <w:br/>
      </w:r>
      <w:proofErr w:type="gramStart"/>
      <w:r w:rsidRPr="00F8617E">
        <w:rPr>
          <w:i/>
          <w:iCs w:val="0"/>
        </w:rPr>
        <w:t>Multi-dimensional</w:t>
      </w:r>
      <w:proofErr w:type="gramEnd"/>
      <w:r w:rsidRPr="00F8617E">
        <w:rPr>
          <w:i/>
          <w:iCs w:val="0"/>
        </w:rPr>
        <w:t xml:space="preserve"> convergence (Kim &amp; Cho, 2008, p. 1605)</w:t>
      </w:r>
      <w:bookmarkEnd w:id="34"/>
      <w:bookmarkEnd w:id="35"/>
    </w:p>
    <w:p w14:paraId="163A67AB" w14:textId="77777777" w:rsidR="003B60BE" w:rsidRDefault="003B60BE" w:rsidP="003753A5">
      <w:pPr>
        <w:ind w:firstLine="0"/>
        <w:rPr>
          <w:noProof/>
        </w:rPr>
      </w:pPr>
    </w:p>
    <w:p w14:paraId="0C0A5FDB" w14:textId="7DB4A567" w:rsidR="00E72F1F" w:rsidRDefault="00E72F1F" w:rsidP="003753A5">
      <w:pPr>
        <w:ind w:firstLine="0"/>
      </w:pPr>
      <w:r w:rsidRPr="00C76DA5">
        <w:rPr>
          <w:noProof/>
        </w:rPr>
        <w:drawing>
          <wp:inline distT="0" distB="0" distL="0" distR="0" wp14:anchorId="6E39F5F8" wp14:editId="0D88CC24">
            <wp:extent cx="5568950" cy="321945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21"/>
                    <a:srcRect b="8068"/>
                    <a:stretch/>
                  </pic:blipFill>
                  <pic:spPr bwMode="auto">
                    <a:xfrm>
                      <a:off x="0" y="0"/>
                      <a:ext cx="5584656" cy="3228530"/>
                    </a:xfrm>
                    <a:prstGeom prst="rect">
                      <a:avLst/>
                    </a:prstGeom>
                    <a:ln>
                      <a:noFill/>
                    </a:ln>
                    <a:extLst>
                      <a:ext uri="{53640926-AAD7-44D8-BBD7-CCE9431645EC}">
                        <a14:shadowObscured xmlns:a14="http://schemas.microsoft.com/office/drawing/2010/main"/>
                      </a:ext>
                    </a:extLst>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73A413C0"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In 2012, </w:t>
      </w:r>
      <w:proofErr w:type="spellStart"/>
      <w:r>
        <w:t>AlexNet</w:t>
      </w:r>
      <w:proofErr w:type="spellEnd"/>
      <w:r>
        <w:t xml:space="preserve"> incorporated graphic processing units (GPUs), reducing the error rate by 50% over previous CV architectures. Today, using GPUs over CPUs is table stakes and has opened the door to training across big data sets.</w:t>
      </w:r>
    </w:p>
    <w:p w14:paraId="7F085701" w14:textId="6EECF9E2" w:rsidR="00E72F1F" w:rsidRDefault="00E72F1F" w:rsidP="00DA5CF7">
      <w:r>
        <w:t xml:space="preserve">DNN architectures </w:t>
      </w:r>
      <w:r w:rsidR="00AF4D58">
        <w:t xml:space="preserve">are particularly challenging to optimize because they </w:t>
      </w:r>
      <w:r>
        <w:t xml:space="preserve">contain </w:t>
      </w:r>
      <w:r w:rsidR="00AF4D58">
        <w:t xml:space="preserve">high variability, </w:t>
      </w:r>
      <w:r>
        <w:t xml:space="preserve">multiple kernels, </w:t>
      </w:r>
      <w:r w:rsidR="00AF4D58">
        <w:t xml:space="preserve">differing </w:t>
      </w:r>
      <w:r>
        <w:t>regularization</w:t>
      </w:r>
      <w:r w:rsidR="00AF4D58">
        <w:t xml:space="preserve"> scales</w:t>
      </w:r>
      <w:r>
        <w:t xml:space="preserve">, </w:t>
      </w:r>
      <w:r w:rsidR="00AF4D58">
        <w:t xml:space="preserve">and untrained </w:t>
      </w:r>
      <w:r>
        <w:t xml:space="preserve">hyperparameters.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EC3688">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05C435A4"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r>
        <w:t>).</w:t>
      </w:r>
    </w:p>
    <w:p w14:paraId="330C7590" w14:textId="77777777" w:rsidR="00E72F1F" w:rsidRDefault="00E72F1F" w:rsidP="00F8617E">
      <w:pPr>
        <w:pStyle w:val="Heading2"/>
        <w:ind w:firstLine="0"/>
      </w:pPr>
      <w:bookmarkStart w:id="36" w:name="_Toc131970495"/>
      <w:r>
        <w:t xml:space="preserve">How does intelligent agent modeling </w:t>
      </w:r>
      <w:proofErr w:type="gramStart"/>
      <w:r>
        <w:t>work</w:t>
      </w:r>
      <w:bookmarkEnd w:id="36"/>
      <w:proofErr w:type="gramEnd"/>
    </w:p>
    <w:p w14:paraId="0006DE12" w14:textId="529B3D11"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w:t>
      </w:r>
      <w:r w:rsidR="00081F2B">
        <w:t>5</w:t>
      </w:r>
      <w:r>
        <w:t xml:space="preserve">). </w:t>
      </w:r>
    </w:p>
    <w:p w14:paraId="7C96AC49" w14:textId="31C0C6AC" w:rsidR="007F59F3" w:rsidRPr="007F59F3" w:rsidRDefault="007F59F3" w:rsidP="00F8617E">
      <w:pPr>
        <w:pStyle w:val="Caption"/>
        <w:ind w:firstLine="0"/>
        <w:rPr>
          <w:i/>
        </w:rPr>
      </w:pPr>
      <w:bookmarkStart w:id="37" w:name="_Toc128255082"/>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590F0E">
        <w:rPr>
          <w:b/>
          <w:bCs/>
          <w:noProof/>
        </w:rPr>
        <w:t>5</w:t>
      </w:r>
      <w:r w:rsidRPr="00F8617E">
        <w:rPr>
          <w:b/>
          <w:bCs/>
          <w:noProof/>
        </w:rPr>
        <w:fldChar w:fldCharType="end"/>
      </w:r>
      <w:r w:rsidRPr="00F8617E">
        <w:rPr>
          <w:b/>
          <w:bCs/>
        </w:rPr>
        <w:br/>
      </w:r>
      <w:r w:rsidRPr="007F59F3">
        <w:rPr>
          <w:i/>
        </w:rPr>
        <w:t>Principal Components</w:t>
      </w:r>
      <w:bookmarkEnd w:id="37"/>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4D6B2B6F" w:rsidR="0005446B" w:rsidRDefault="00E72F1F" w:rsidP="00DA5CF7">
      <w:r>
        <w:t xml:space="preserve">A simulation experiment first identifies the environment, participants, and one or more objectives. Each participant, called an agent, attempts to complete their aim under guiding rules and principles. For instance, </w:t>
      </w:r>
      <w:proofErr w:type="spellStart"/>
      <w:r>
        <w:t>NetLogo’s</w:t>
      </w:r>
      <w:proofErr w:type="spellEnd"/>
      <w:r>
        <w:t xml:space="preserve"> </w:t>
      </w:r>
      <w:proofErr w:type="spellStart"/>
      <w:r>
        <w:t>BeeSmart</w:t>
      </w:r>
      <w:proofErr w:type="spellEnd"/>
      <w:r>
        <w:t xml:space="preserve">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EC3688">
            <w:rPr>
              <w:noProof/>
            </w:rPr>
            <w:t xml:space="preserve"> (Wilensky, 2014)</w:t>
          </w:r>
          <w:r>
            <w:fldChar w:fldCharType="end"/>
          </w:r>
        </w:sdtContent>
      </w:sdt>
      <w:r>
        <w:t xml:space="preserve">. Initially, the swarm fumbles around until it discovers a food source. After some time, the colony will divide across multiple honey pots and compare site values with neighboring peers. </w:t>
      </w:r>
      <w:r>
        <w:lastRenderedPageBreak/>
        <w:t>Eventually, the bees converge to the optimal configuration that provides the maximum food for the hive.</w:t>
      </w:r>
    </w:p>
    <w:p w14:paraId="0C9AB723" w14:textId="1C32E31B" w:rsidR="00E72F1F" w:rsidRPr="00F8617E" w:rsidRDefault="0005446B" w:rsidP="00F8617E">
      <w:pPr>
        <w:pStyle w:val="Caption"/>
        <w:ind w:firstLine="0"/>
        <w:rPr>
          <w:i/>
          <w:iCs w:val="0"/>
        </w:rPr>
      </w:pPr>
      <w:bookmarkStart w:id="38" w:name="_Toc128255039"/>
      <w:bookmarkStart w:id="39" w:name="_Toc128302225"/>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213AB2">
        <w:rPr>
          <w:b/>
          <w:bCs/>
          <w:noProof/>
        </w:rPr>
        <w:t>6</w:t>
      </w:r>
      <w:r w:rsidRPr="00310DC2">
        <w:rPr>
          <w:b/>
          <w:bCs/>
          <w:noProof/>
        </w:rPr>
        <w:fldChar w:fldCharType="end"/>
      </w:r>
      <w:r>
        <w:br/>
      </w:r>
      <w:proofErr w:type="spellStart"/>
      <w:r w:rsidRPr="00F8617E">
        <w:rPr>
          <w:i/>
          <w:iCs w:val="0"/>
        </w:rPr>
        <w:t>BeeSmart</w:t>
      </w:r>
      <w:proofErr w:type="spellEnd"/>
      <w:r w:rsidRPr="00F8617E">
        <w:rPr>
          <w:i/>
          <w:iCs w:val="0"/>
        </w:rPr>
        <w:t xml:space="preserve"> Simulation (Wilensky, 2014)</w:t>
      </w:r>
      <w:bookmarkEnd w:id="38"/>
      <w:bookmarkEnd w:id="39"/>
    </w:p>
    <w:p w14:paraId="26707163" w14:textId="77777777" w:rsidR="00E72F1F" w:rsidRDefault="00E72F1F" w:rsidP="00F8617E">
      <w:pPr>
        <w:ind w:firstLine="0"/>
      </w:pPr>
      <w:r>
        <w:rPr>
          <w:noProof/>
        </w:rPr>
        <w:drawing>
          <wp:inline distT="0" distB="0" distL="0" distR="0" wp14:anchorId="0DCD817F" wp14:editId="6D3BEFD6">
            <wp:extent cx="5721024" cy="32480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2"/>
                    <a:stretch>
                      <a:fillRect/>
                    </a:stretch>
                  </pic:blipFill>
                  <pic:spPr>
                    <a:xfrm>
                      <a:off x="0" y="0"/>
                      <a:ext cx="5819967" cy="3304199"/>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5F847F13" w:rsidR="00E72F1F" w:rsidRDefault="00E72F1F" w:rsidP="00DA5CF7">
      <w:r>
        <w:t xml:space="preserve">The Traveling Salesman is a classical graph puzzle that attempts to find the most efficient route through N-cities.  Even with ubiquitous access to cloud computing, enumerating through </w:t>
      </w:r>
      <w:r>
        <w:lastRenderedPageBreak/>
        <w:t xml:space="preserve">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2016)</w:t>
      </w:r>
      <w:r>
        <w:t>. As the simulation continues to scale out, it requires a mechanism to prune that search space and quickly discover the optimal answers. The Theory of Evolution states that biology weeds out inferior strains through the Natural Selection Process</w:t>
      </w:r>
      <w:sdt>
        <w:sdtPr>
          <w:id w:val="-1167330100"/>
          <w:citation/>
        </w:sdtPr>
        <w:sdtContent>
          <w:r>
            <w:fldChar w:fldCharType="begin"/>
          </w:r>
          <w:r>
            <w:instrText xml:space="preserve"> CITATION Dar59 \l 1033 </w:instrText>
          </w:r>
          <w:r>
            <w:fldChar w:fldCharType="separate"/>
          </w:r>
          <w:r w:rsidR="00EC3688">
            <w:rPr>
              <w:noProof/>
            </w:rPr>
            <w:t xml:space="preserve"> (Darwin, 1859)</w:t>
          </w:r>
          <w:r>
            <w:fldChar w:fldCharType="end"/>
          </w:r>
        </w:sdtContent>
      </w:sdt>
      <w:r>
        <w:t xml:space="preserve">. Computers can replicate this model through Genetic Algorithms to converge on optimal configurations (see Figure </w:t>
      </w:r>
      <w:r w:rsidR="00081F2B">
        <w:t>7</w:t>
      </w:r>
      <w:r>
        <w:t>).</w:t>
      </w:r>
    </w:p>
    <w:p w14:paraId="6B45BEBA" w14:textId="289D25C2" w:rsidR="000B5810" w:rsidRPr="000B5810" w:rsidRDefault="000B5810" w:rsidP="00F8617E">
      <w:pPr>
        <w:pStyle w:val="Caption"/>
        <w:ind w:firstLine="0"/>
      </w:pPr>
      <w:bookmarkStart w:id="40" w:name="_Toc128255040"/>
      <w:bookmarkStart w:id="41" w:name="_Toc128302226"/>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213AB2">
        <w:rPr>
          <w:b/>
          <w:bCs/>
          <w:noProof/>
        </w:rPr>
        <w:t>7</w:t>
      </w:r>
      <w:r w:rsidRPr="00F8617E">
        <w:rPr>
          <w:b/>
          <w:bCs/>
          <w:noProof/>
        </w:rPr>
        <w:fldChar w:fldCharType="end"/>
      </w:r>
      <w:r>
        <w:br/>
      </w:r>
      <w:r w:rsidRPr="000B5810">
        <w:rPr>
          <w:i/>
        </w:rPr>
        <w:t>Genetic Algorithm Process</w:t>
      </w:r>
      <w:bookmarkEnd w:id="40"/>
      <w:bookmarkEnd w:id="41"/>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lastRenderedPageBreak/>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79D461C4" w:rsidR="00E72F1F" w:rsidRDefault="00E72F1F" w:rsidP="00F8617E">
      <w:r>
        <w:t xml:space="preserve">After decomposing complex models into individual agents, a mechanism must aggregate the independent decisions into more </w:t>
      </w:r>
      <w:proofErr w:type="gramStart"/>
      <w:r>
        <w:t>macro observations</w:t>
      </w:r>
      <w:proofErr w:type="gramEnd"/>
      <w:r>
        <w:t>.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EC3688">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w:t>
      </w:r>
      <w:proofErr w:type="spellStart"/>
      <w:r>
        <w:t>Hijorth</w:t>
      </w:r>
      <w:proofErr w:type="spellEnd"/>
      <w:r>
        <w:t xml:space="preserve"> et al., 2020). </w:t>
      </w:r>
    </w:p>
    <w:p w14:paraId="4E932E7D" w14:textId="77777777" w:rsidR="00E72F1F" w:rsidRDefault="00E72F1F" w:rsidP="00F8617E">
      <w:pPr>
        <w:pStyle w:val="Heading2"/>
        <w:ind w:firstLine="0"/>
      </w:pPr>
      <w:bookmarkStart w:id="42" w:name="_Toc131970496"/>
      <w:r>
        <w:lastRenderedPageBreak/>
        <w:t xml:space="preserve">How does neural network training </w:t>
      </w:r>
      <w:proofErr w:type="gramStart"/>
      <w:r>
        <w:t>work</w:t>
      </w:r>
      <w:bookmarkEnd w:id="42"/>
      <w:proofErr w:type="gramEnd"/>
    </w:p>
    <w:p w14:paraId="7F6B507E" w14:textId="7DCBFE59" w:rsidR="00E72F1F" w:rsidRDefault="00E72F1F" w:rsidP="00DA5CF7">
      <w:r>
        <w:t xml:space="preserve">Model training aims to estimate the weights and connectivity structure for mapping a set of inputs to </w:t>
      </w:r>
      <w:del w:id="43" w:author="Nate Bachmeier [AWS-SA]" w:date="2023-04-20T13:30:00Z">
        <w:r w:rsidDel="000E43A1">
          <w:delText>prediction</w:delText>
        </w:r>
      </w:del>
      <w:ins w:id="44" w:author="Nate Bachmeier [AWS-SA]" w:date="2023-04-20T13:30:00Z">
        <w:r w:rsidR="000E43A1">
          <w:t>predict</w:t>
        </w:r>
      </w:ins>
      <w:r>
        <w:t xml:space="preserve">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Backpropagation is a mathematical procedure that compares the expected versus actual outputs. Next, it calculates 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 xml:space="preserve">How are they scaling to millions of </w:t>
      </w:r>
      <w:proofErr w:type="gramStart"/>
      <w:r>
        <w:t>parameters</w:t>
      </w:r>
      <w:proofErr w:type="gramEnd"/>
    </w:p>
    <w:p w14:paraId="23A1D679" w14:textId="6141D66D" w:rsidR="00E72F1F" w:rsidRDefault="00E72F1F" w:rsidP="00DA5CF7">
      <w:r>
        <w:t xml:space="preserve">Recently, titans of the industry like Google Brain Team, </w:t>
      </w:r>
      <w:del w:id="45" w:author="Nate Bachmeier [AWS-SA]" w:date="2023-04-20T13:30:00Z">
        <w:r w:rsidDel="000E43A1">
          <w:delText>OpenAI</w:delText>
        </w:r>
      </w:del>
      <w:ins w:id="46" w:author="Nate Bachmeier [AWS-SA]" w:date="2023-04-20T13:30:00Z">
        <w:r w:rsidR="000E43A1">
          <w:t>Open AI</w:t>
        </w:r>
      </w:ins>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w:t>
      </w:r>
      <w:proofErr w:type="spellStart"/>
      <w:r>
        <w:t>th</w:t>
      </w:r>
      <w:proofErr w:type="spellEnd"/>
      <w:r>
        <w:t xml:space="preserve">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lastRenderedPageBreak/>
        <w:t>Modern scalability challenges</w:t>
      </w:r>
    </w:p>
    <w:p w14:paraId="5069EAB4" w14:textId="0ED53927"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EC3688">
            <w:rPr>
              <w:noProof/>
            </w:rPr>
            <w:t xml:space="preserve"> (Krizhevshy, Sutskever, &amp; Hinton, 2012)</w:t>
          </w:r>
          <w:r>
            <w:fldChar w:fldCharType="end"/>
          </w:r>
        </w:sdtContent>
      </w:sdt>
      <w:r>
        <w:t>. According to some estimates, this hardware change leaped the state-of-the-art Deep Learning a decade</w:t>
      </w:r>
      <w:sdt>
        <w:sdtPr>
          <w:id w:val="116659102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w:t>
      </w:r>
      <w:proofErr w:type="spellStart"/>
      <w:r w:rsidR="00340A38">
        <w:t>Fedus</w:t>
      </w:r>
      <w:proofErr w:type="spellEnd"/>
      <w:r w:rsidR="00340A38">
        <w:t xml:space="preserve"> et al., 2022)</w:t>
      </w:r>
      <w:r>
        <w:t>. This exponential parameter growth is likely to continue into the foreseeable future.</w:t>
      </w:r>
    </w:p>
    <w:p w14:paraId="0A5DEC50" w14:textId="31189BD4"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00AF4D58">
        <w:rPr>
          <w:i/>
          <w:iCs/>
        </w:rPr>
        <w:t xml:space="preserve"> </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EC3688">
            <w:rPr>
              <w:noProof/>
            </w:rPr>
            <w:t xml:space="preserve"> (Langer, He, Rahayu, &amp; Xue, 2020)</w:t>
          </w:r>
          <w:r>
            <w:fldChar w:fldCharType="end"/>
          </w:r>
        </w:sdtContent>
      </w:sdt>
      <w:r>
        <w:t xml:space="preserve">. The orchestrator, parameter server, and worker node are three essential roles within these </w:t>
      </w:r>
      <w:proofErr w:type="gramStart"/>
      <w:r>
        <w:t>compute</w:t>
      </w:r>
      <w:proofErr w:type="gramEnd"/>
      <w:r>
        <w:t xml:space="preserv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lastRenderedPageBreak/>
        <w:t>Fault-tolerant design requirements</w:t>
      </w:r>
    </w:p>
    <w:p w14:paraId="2AA9ED86" w14:textId="1CDF7837" w:rsidR="00E72F1F" w:rsidRPr="00535347" w:rsidRDefault="00E72F1F" w:rsidP="00DA5CF7">
      <w:r>
        <w:t xml:space="preserve">The exponential growth in parameters and data volumes forces the training process to </w:t>
      </w:r>
      <w:del w:id="47" w:author="Nate Bachmeier [AWS-SA]" w:date="2023-04-20T13:30:00Z">
        <w:r w:rsidDel="000E43A1">
          <w:delText>execute</w:delText>
        </w:r>
      </w:del>
      <w:ins w:id="48" w:author="Nate Bachmeier [AWS-SA]" w:date="2023-04-20T13:30:00Z">
        <w:r w:rsidR="000E43A1">
          <w:t>be carried out</w:t>
        </w:r>
      </w:ins>
      <w:r>
        <w:t xml:space="preserv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proofErr w:type="gramStart"/>
      <w:r>
        <w:t>Generally speaking, t</w:t>
      </w:r>
      <w:r w:rsidR="009F5716">
        <w:t>wo</w:t>
      </w:r>
      <w:proofErr w:type="gramEnd"/>
      <w:r w:rsidR="009F5716">
        <w:t xml:space="preserve">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w:t>
      </w:r>
      <w:proofErr w:type="gramStart"/>
      <w:r>
        <w:t>read</w:t>
      </w:r>
      <w:proofErr w:type="gramEnd"/>
      <w:r>
        <w:t xml:space="preserve"> and write operations can be </w:t>
      </w:r>
      <w:r w:rsidRPr="002E1953">
        <w:rPr>
          <w:i/>
        </w:rPr>
        <w:t>localized</w:t>
      </w:r>
      <w:r>
        <w:t>.</w:t>
      </w:r>
    </w:p>
    <w:p w14:paraId="1E1D3E85" w14:textId="0BBD4172"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EC3688">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557F81DA"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EC3688">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w:t>
      </w:r>
      <w:r>
        <w:lastRenderedPageBreak/>
        <w:t xml:space="preserve">failed state and needs to recover across a 10GB/s network (see Table </w:t>
      </w:r>
      <w:r w:rsidR="00081F2B">
        <w:t>6</w:t>
      </w:r>
      <w:r>
        <w:t>). If only one virtual peer has a copy of the data, the system will heal in 102.4 seconds. Then contrast that with the smaller block size of 128GB, which can economically be sprawled across many servers, reaching an MTTR of under a second.</w:t>
      </w:r>
    </w:p>
    <w:p w14:paraId="2FEABCED" w14:textId="47420423" w:rsidR="00113FD4" w:rsidRPr="00113FD4" w:rsidRDefault="00113FD4" w:rsidP="00590F0E">
      <w:pPr>
        <w:spacing w:after="160" w:line="259" w:lineRule="auto"/>
        <w:ind w:firstLine="0"/>
        <w:rPr>
          <w:i/>
        </w:rPr>
      </w:pPr>
      <w:bookmarkStart w:id="49" w:name="_Toc128255083"/>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590F0E">
        <w:rPr>
          <w:b/>
          <w:bCs/>
          <w:noProof/>
        </w:rPr>
        <w:t>6</w:t>
      </w:r>
      <w:r w:rsidRPr="003A4285">
        <w:rPr>
          <w:b/>
          <w:bCs/>
          <w:noProof/>
        </w:rPr>
        <w:fldChar w:fldCharType="end"/>
      </w:r>
      <w:r w:rsidRPr="00310DC2">
        <w:t xml:space="preserve"> </w:t>
      </w:r>
      <w:r>
        <w:br/>
      </w:r>
      <w:r w:rsidRPr="00113FD4">
        <w:rPr>
          <w:i/>
        </w:rPr>
        <w:t>Mean Time to Recover</w:t>
      </w:r>
      <w:bookmarkEnd w:id="49"/>
    </w:p>
    <w:tbl>
      <w:tblPr>
        <w:tblStyle w:val="GridTable1Light"/>
        <w:tblW w:w="9095" w:type="dxa"/>
        <w:tblLook w:val="04A0" w:firstRow="1" w:lastRow="0" w:firstColumn="1" w:lastColumn="0" w:noHBand="0" w:noVBand="1"/>
      </w:tblPr>
      <w:tblGrid>
        <w:gridCol w:w="2304"/>
        <w:gridCol w:w="2347"/>
        <w:gridCol w:w="2176"/>
        <w:gridCol w:w="2268"/>
      </w:tblGrid>
      <w:tr w:rsidR="00E72F1F" w:rsidRPr="00B55F4B" w14:paraId="51C57CE9" w14:textId="77777777" w:rsidTr="00104C3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07CBEC91" w14:textId="4B0E7444" w:rsidR="00E72F1F" w:rsidRPr="00B55F4B" w:rsidRDefault="00E72F1F" w:rsidP="003A4285"/>
        </w:tc>
        <w:tc>
          <w:tcPr>
            <w:tcW w:w="6791"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2055D6EE" w14:textId="77777777" w:rsidR="00E72F1F" w:rsidRPr="00B55F4B" w:rsidRDefault="00E72F1F" w:rsidP="003A4285">
            <w:pPr>
              <w:ind w:firstLine="0"/>
            </w:pPr>
            <w:r w:rsidRPr="00B55F4B">
              <w:t>Block Size</w:t>
            </w:r>
          </w:p>
        </w:tc>
        <w:tc>
          <w:tcPr>
            <w:tcW w:w="234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548B81C1" w14:textId="77777777" w:rsidR="00E72F1F" w:rsidRPr="00B55F4B" w:rsidRDefault="00E72F1F" w:rsidP="003A4285">
            <w:pPr>
              <w:ind w:firstLine="0"/>
            </w:pPr>
            <w:r w:rsidRPr="00B55F4B">
              <w:t>1024</w:t>
            </w:r>
            <w:r>
              <w:t xml:space="preserve"> GB</w:t>
            </w:r>
          </w:p>
        </w:tc>
        <w:tc>
          <w:tcPr>
            <w:tcW w:w="234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D9B683A" w14:textId="77777777" w:rsidR="00E72F1F" w:rsidRPr="00B55F4B" w:rsidRDefault="00E72F1F" w:rsidP="00DA5CF7"/>
        </w:tc>
        <w:tc>
          <w:tcPr>
            <w:tcW w:w="234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307C5300" w14:textId="77777777" w:rsidR="00E72F1F" w:rsidRPr="00B55F4B" w:rsidRDefault="00E72F1F" w:rsidP="00DA5CF7"/>
        </w:tc>
        <w:tc>
          <w:tcPr>
            <w:tcW w:w="234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C4B91F0" w14:textId="4C48B4E5" w:rsidR="00E72F1F" w:rsidRPr="00B55F4B" w:rsidRDefault="00E72F1F" w:rsidP="003A4285">
            <w:pPr>
              <w:ind w:firstLine="0"/>
            </w:pPr>
            <w:r w:rsidRPr="00B55F4B">
              <w:t>512</w:t>
            </w:r>
            <w:r w:rsidR="003A4285">
              <w:t>MB</w:t>
            </w:r>
          </w:p>
        </w:tc>
        <w:tc>
          <w:tcPr>
            <w:tcW w:w="234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100AA8D" w14:textId="77777777" w:rsidR="00E72F1F" w:rsidRPr="00B55F4B" w:rsidRDefault="00E72F1F" w:rsidP="00DA5CF7"/>
        </w:tc>
        <w:tc>
          <w:tcPr>
            <w:tcW w:w="234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9B04B8B" w14:textId="77777777" w:rsidR="00E72F1F" w:rsidRPr="00B55F4B" w:rsidRDefault="00E72F1F" w:rsidP="00DA5CF7"/>
        </w:tc>
        <w:tc>
          <w:tcPr>
            <w:tcW w:w="234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1D33EBA" w14:textId="5830273A" w:rsidR="00E72F1F" w:rsidRPr="00B55F4B" w:rsidRDefault="00E72F1F" w:rsidP="003A4285">
            <w:pPr>
              <w:ind w:firstLine="0"/>
            </w:pPr>
            <w:r w:rsidRPr="00B55F4B">
              <w:t>256</w:t>
            </w:r>
            <w:r w:rsidR="003A4285">
              <w:t>MB</w:t>
            </w:r>
          </w:p>
        </w:tc>
        <w:tc>
          <w:tcPr>
            <w:tcW w:w="234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2AE1BD8" w14:textId="77777777" w:rsidR="00E72F1F" w:rsidRPr="00B55F4B" w:rsidRDefault="00E72F1F" w:rsidP="00DA5CF7"/>
        </w:tc>
        <w:tc>
          <w:tcPr>
            <w:tcW w:w="234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40F026BB" w14:textId="77777777" w:rsidR="00E72F1F" w:rsidRPr="00B55F4B" w:rsidRDefault="00E72F1F" w:rsidP="00DA5CF7"/>
        </w:tc>
        <w:tc>
          <w:tcPr>
            <w:tcW w:w="234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6BC1FEFD" w14:textId="08045E3A" w:rsidR="00E72F1F" w:rsidRPr="00B55F4B" w:rsidRDefault="00E72F1F" w:rsidP="003A4285">
            <w:pPr>
              <w:ind w:firstLine="0"/>
            </w:pPr>
            <w:r w:rsidRPr="00B55F4B">
              <w:t>128</w:t>
            </w:r>
            <w:r w:rsidR="003A4285">
              <w:t>MB</w:t>
            </w:r>
          </w:p>
        </w:tc>
        <w:tc>
          <w:tcPr>
            <w:tcW w:w="234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797FA47" w14:textId="77777777" w:rsidR="00E72F1F" w:rsidRPr="00B55F4B" w:rsidRDefault="00E72F1F" w:rsidP="00DA5CF7"/>
        </w:tc>
        <w:tc>
          <w:tcPr>
            <w:tcW w:w="234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787F5CA" w14:textId="77777777" w:rsidR="00E72F1F" w:rsidRPr="00B55F4B" w:rsidRDefault="00E72F1F" w:rsidP="00DA5CF7"/>
        </w:tc>
        <w:tc>
          <w:tcPr>
            <w:tcW w:w="234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6638DF5"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1). The monitoring can </w:t>
      </w:r>
      <w:r>
        <w:lastRenderedPageBreak/>
        <w:t xml:space="preserve">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5B08064F"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w:t>
      </w:r>
      <w:r w:rsidR="00081F2B">
        <w:t>8</w:t>
      </w:r>
      <w:r>
        <w:t xml:space="preserve">). The scheme starts with deploying the service stack into two or more locations like Seattle and New York. Next, data store replication enables the sites to </w:t>
      </w:r>
      <w:r w:rsidR="009F5716">
        <w:t xml:space="preserve">remain in </w:t>
      </w:r>
      <w:r>
        <w:t xml:space="preserve">sync. Finally, the user can discover the most performant service stack instance from a location-aware </w:t>
      </w:r>
      <w:del w:id="50" w:author="Nate Bachmeier [AWS-SA]" w:date="2023-04-20T13:30:00Z">
        <w:r w:rsidDel="000E43A1">
          <w:delText>Canolical</w:delText>
        </w:r>
      </w:del>
      <w:ins w:id="51" w:author="Nate Bachmeier [AWS-SA]" w:date="2023-04-20T13:30:00Z">
        <w:r w:rsidR="000E43A1">
          <w:t>Canonical</w:t>
        </w:r>
      </w:ins>
      <w:r>
        <w:t xml:space="preserve"> Naming Service (CNAME). That system can consider latency and other metrics, like the proposed Fail-Over Group solution.</w:t>
      </w:r>
    </w:p>
    <w:p w14:paraId="5D1574D3" w14:textId="4A5BC105" w:rsidR="00E72F1F" w:rsidRDefault="00E431EF" w:rsidP="003A4285">
      <w:pPr>
        <w:pStyle w:val="Caption"/>
        <w:ind w:firstLine="0"/>
      </w:pPr>
      <w:bookmarkStart w:id="52" w:name="_Toc128255041"/>
      <w:bookmarkStart w:id="53" w:name="_Toc128302227"/>
      <w:r w:rsidRPr="003A4285">
        <w:rPr>
          <w:b/>
          <w:bCs/>
        </w:rPr>
        <w:lastRenderedPageBreak/>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213AB2">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767301FA">
            <wp:extent cx="4311781" cy="3437907"/>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4"/>
                    <a:stretch>
                      <a:fillRect/>
                    </a:stretch>
                  </pic:blipFill>
                  <pic:spPr>
                    <a:xfrm>
                      <a:off x="0" y="0"/>
                      <a:ext cx="4489607" cy="3579693"/>
                    </a:xfrm>
                    <a:prstGeom prst="rect">
                      <a:avLst/>
                    </a:prstGeom>
                  </pic:spPr>
                </pic:pic>
              </a:graphicData>
            </a:graphic>
          </wp:inline>
        </w:drawing>
      </w:r>
      <w:bookmarkEnd w:id="52"/>
      <w:bookmarkEnd w:id="53"/>
      <w:r w:rsidR="003B60BE">
        <w:rPr>
          <w:i/>
        </w:rPr>
        <w:t>G</w:t>
      </w:r>
    </w:p>
    <w:p w14:paraId="1B2FBCB7" w14:textId="3B078917" w:rsidR="00E72F1F" w:rsidRDefault="00E72F1F" w:rsidP="00DA5CF7">
      <w:r w:rsidRPr="00F3396D">
        <w:rPr>
          <w:b/>
          <w:bCs/>
        </w:rPr>
        <w:t>Influence of Consensus</w:t>
      </w:r>
      <w:r>
        <w:rPr>
          <w:b/>
          <w:bCs/>
        </w:rPr>
        <w:t xml:space="preserve">. </w:t>
      </w:r>
      <w:r>
        <w:t xml:space="preserve">The physical distance between the sites forces the need for eventual consistency protocols that range in complexity from (a) the latest timestamp wins, (b) </w:t>
      </w:r>
      <w:proofErr w:type="spellStart"/>
      <w:r>
        <w:t>Paxos</w:t>
      </w:r>
      <w:proofErr w:type="spellEnd"/>
      <w:r>
        <w:t xml:space="preserve"> algorithms, and (c) Byzantine General’s solutions</w:t>
      </w:r>
      <w:sdt>
        <w:sdtPr>
          <w:id w:val="-1045056126"/>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w:t>
      </w:r>
      <w:proofErr w:type="gramStart"/>
      <w:r>
        <w:t xml:space="preserve">problem </w:t>
      </w:r>
      <w:r w:rsidR="003A4285">
        <w:t xml:space="preserve"> (</w:t>
      </w:r>
      <w:proofErr w:type="gramEnd"/>
      <w:r w:rsidR="003A4285">
        <w:t>Ting et al., 2014)</w:t>
      </w:r>
      <w:r>
        <w:t xml:space="preserve">. Under </w:t>
      </w:r>
      <w:proofErr w:type="spellStart"/>
      <w:r>
        <w:t>Paxos</w:t>
      </w:r>
      <w:proofErr w:type="spellEnd"/>
      <w:r>
        <w:t xml:space="preserve"> (see Figure </w:t>
      </w:r>
      <w:r w:rsidR="00081F2B">
        <w:t>9</w:t>
      </w:r>
      <w:r>
        <w:t xml:space="preserve">), multiple rounds of preparation, acceptance, and learning phases occur to gain consensus. This elegant protocol can efficiently reconcile a single </w:t>
      </w:r>
      <w:proofErr w:type="gramStart"/>
      <w:r>
        <w:t>systems</w:t>
      </w:r>
      <w:proofErr w:type="gramEnd"/>
      <w:r>
        <w:t xml:space="preserve">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w:t>
      </w:r>
    </w:p>
    <w:p w14:paraId="3B13843C" w14:textId="7F222058" w:rsidR="00E72F1F" w:rsidRDefault="00161877" w:rsidP="003A4285">
      <w:pPr>
        <w:pStyle w:val="Caption"/>
        <w:ind w:firstLine="0"/>
      </w:pPr>
      <w:bookmarkStart w:id="54" w:name="_Toc128255042"/>
      <w:bookmarkStart w:id="55" w:name="_Toc128302228"/>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213AB2">
        <w:rPr>
          <w:b/>
          <w:bCs/>
          <w:noProof/>
        </w:rPr>
        <w:t>9</w:t>
      </w:r>
      <w:r w:rsidRPr="00310DC2">
        <w:rPr>
          <w:b/>
          <w:bCs/>
          <w:noProof/>
        </w:rPr>
        <w:fldChar w:fldCharType="end"/>
      </w:r>
      <w:r w:rsidR="00BD4565" w:rsidRPr="00310DC2">
        <w:rPr>
          <w:b/>
          <w:bCs/>
        </w:rPr>
        <w:br/>
      </w:r>
      <w:proofErr w:type="spellStart"/>
      <w:r w:rsidRPr="003A4285">
        <w:rPr>
          <w:i/>
          <w:iCs w:val="0"/>
        </w:rPr>
        <w:t>Paxos</w:t>
      </w:r>
      <w:proofErr w:type="spellEnd"/>
      <w:r w:rsidRPr="003A4285">
        <w:rPr>
          <w:i/>
          <w:iCs w:val="0"/>
        </w:rPr>
        <w:t xml:space="preserve">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5"/>
                    <a:stretch>
                      <a:fillRect/>
                    </a:stretch>
                  </pic:blipFill>
                  <pic:spPr>
                    <a:xfrm>
                      <a:off x="0" y="0"/>
                      <a:ext cx="5741468" cy="3390291"/>
                    </a:xfrm>
                    <a:prstGeom prst="rect">
                      <a:avLst/>
                    </a:prstGeom>
                  </pic:spPr>
                </pic:pic>
              </a:graphicData>
            </a:graphic>
          </wp:inline>
        </w:drawing>
      </w:r>
      <w:bookmarkEnd w:id="54"/>
      <w:bookmarkEnd w:id="55"/>
    </w:p>
    <w:p w14:paraId="76C4BF7F" w14:textId="2F984DB8" w:rsidR="00E72F1F" w:rsidRDefault="00E72F1F" w:rsidP="00DA5CF7">
      <w:r w:rsidRPr="00F3396D">
        <w:rPr>
          <w:b/>
          <w:bCs/>
        </w:rPr>
        <w:t>Influence of Protocol</w:t>
      </w:r>
      <w:r>
        <w:rPr>
          <w:b/>
          <w:bCs/>
        </w:rPr>
        <w:t>.</w:t>
      </w:r>
      <w:r>
        <w:t xml:space="preserve"> Message passing between components can either use reliable or unreliable communication. Unreliable </w:t>
      </w:r>
      <w:del w:id="56" w:author="Nate Bachmeier [AWS-SA]" w:date="2023-04-20T13:30:00Z">
        <w:r w:rsidDel="000E43A1">
          <w:delText>handoff</w:delText>
        </w:r>
      </w:del>
      <w:ins w:id="57" w:author="Nate Bachmeier [AWS-SA]" w:date="2023-04-20T13:30:00Z">
        <w:r w:rsidR="000E43A1">
          <w:t>handoffs</w:t>
        </w:r>
      </w:ins>
      <w:r>
        <w:t xml:space="preserve"> can be helpful for best-effort or performance-critical systems, such as real-time video or sampled telemetry reporting. </w:t>
      </w:r>
      <w:del w:id="58" w:author="Nate Bachmeier [AWS-SA]" w:date="2023-04-20T13:30:00Z">
        <w:r w:rsidDel="000E43A1">
          <w:delText>Reliable</w:delText>
        </w:r>
      </w:del>
      <w:ins w:id="59" w:author="Nate Bachmeier [AWS-SA]" w:date="2023-04-20T13:30:00Z">
        <w:r w:rsidR="000E43A1">
          <w:t>A reliable</w:t>
        </w:r>
      </w:ins>
      <w:r>
        <w:t xml:space="preserv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w:t>
      </w:r>
      <w:r w:rsidR="00081F2B">
        <w:t>10</w:t>
      </w:r>
      <w:r>
        <w:t xml:space="preserve">).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w:t>
      </w:r>
      <w:r>
        <w:lastRenderedPageBreak/>
        <w:t>before returning success. Bob stores the event in a durable command queue, whereas Charlie executes it directly. In either scenario, the client can reliably infer that handoff has occurred.</w:t>
      </w:r>
    </w:p>
    <w:p w14:paraId="112987E3" w14:textId="5C2C43B2" w:rsidR="00E81D0D" w:rsidRPr="00E81D0D" w:rsidRDefault="00E81D0D" w:rsidP="003A4285">
      <w:pPr>
        <w:pStyle w:val="Caption"/>
        <w:ind w:firstLine="0"/>
        <w:rPr>
          <w:i/>
        </w:rPr>
      </w:pPr>
      <w:bookmarkStart w:id="60" w:name="_Toc128255043"/>
      <w:bookmarkStart w:id="61" w:name="_Toc128302229"/>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213AB2">
        <w:rPr>
          <w:b/>
          <w:bCs/>
          <w:noProof/>
        </w:rPr>
        <w:t>10</w:t>
      </w:r>
      <w:r w:rsidRPr="003A4285">
        <w:rPr>
          <w:b/>
          <w:bCs/>
          <w:noProof/>
        </w:rPr>
        <w:fldChar w:fldCharType="end"/>
      </w:r>
      <w:r>
        <w:br/>
      </w:r>
      <w:r w:rsidRPr="00E81D0D">
        <w:rPr>
          <w:i/>
        </w:rPr>
        <w:t xml:space="preserve">Durable Command Queue </w:t>
      </w:r>
      <w:r w:rsidRPr="00E81D0D">
        <w:rPr>
          <w:i/>
          <w:noProof/>
        </w:rPr>
        <w:t>Pattern</w:t>
      </w:r>
      <w:bookmarkEnd w:id="60"/>
      <w:bookmarkEnd w:id="61"/>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6"/>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284F094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w:t>
      </w:r>
      <w:r>
        <w:lastRenderedPageBreak/>
        <w:t>complexity for this time</w:t>
      </w:r>
      <w:r w:rsidR="00AF4D58">
        <w:t xml:space="preserve"> </w:t>
      </w:r>
      <w:r>
        <w:t xml:space="preserv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w:t>
      </w:r>
      <w:proofErr w:type="gramStart"/>
      <w:r>
        <w:t>epochs</w:t>
      </w:r>
      <w:proofErr w:type="gramEnd"/>
      <w:r>
        <w:t xml:space="preserve">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50A8F3F0" w:rsidR="00E72F1F" w:rsidRDefault="00E72F1F" w:rsidP="00DA5CF7">
      <w:r w:rsidRPr="00F3396D">
        <w:rPr>
          <w:b/>
          <w:bCs/>
        </w:rPr>
        <w:t xml:space="preserve">On-device training </w:t>
      </w:r>
      <w:del w:id="62" w:author="Nate Bachmeier [AWS-SA]" w:date="2023-04-20T13:31:00Z">
        <w:r w:rsidRPr="00F3396D" w:rsidDel="000E43A1">
          <w:rPr>
            <w:b/>
            <w:bCs/>
          </w:rPr>
          <w:delText>architectures</w:delText>
        </w:r>
      </w:del>
      <w:ins w:id="63" w:author="Nate Bachmeier [AWS-SA]" w:date="2023-04-20T13:31:00Z">
        <w:r w:rsidR="000E43A1" w:rsidRPr="00F3396D">
          <w:rPr>
            <w:b/>
            <w:bCs/>
          </w:rPr>
          <w:t>architecture</w:t>
        </w:r>
      </w:ins>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 xml:space="preserve">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w:t>
      </w:r>
      <w:r>
        <w:lastRenderedPageBreak/>
        <w:t>characteristic could help overcome specific privacy concerns in regulated industries like healthcare. Third, the decoupled training processes refresh both models at a higher frequency.</w:t>
      </w:r>
    </w:p>
    <w:p w14:paraId="18E16106" w14:textId="2ADC703F" w:rsidR="00E72F1F" w:rsidRDefault="001703B6" w:rsidP="00B955FE">
      <w:pPr>
        <w:pStyle w:val="Caption"/>
        <w:ind w:firstLine="0"/>
      </w:pPr>
      <w:bookmarkStart w:id="64" w:name="_Toc128255044"/>
      <w:bookmarkStart w:id="65" w:name="_Toc12830223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213AB2">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030DA8FE">
            <wp:extent cx="5715000" cy="3275133"/>
            <wp:effectExtent l="0" t="0" r="0" b="190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7"/>
                    <a:stretch>
                      <a:fillRect/>
                    </a:stretch>
                  </pic:blipFill>
                  <pic:spPr>
                    <a:xfrm>
                      <a:off x="0" y="0"/>
                      <a:ext cx="5756818" cy="3299098"/>
                    </a:xfrm>
                    <a:prstGeom prst="rect">
                      <a:avLst/>
                    </a:prstGeom>
                  </pic:spPr>
                </pic:pic>
              </a:graphicData>
            </a:graphic>
          </wp:inline>
        </w:drawing>
      </w:r>
      <w:bookmarkEnd w:id="64"/>
      <w:bookmarkEnd w:id="65"/>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3D7ABAB2" w:rsidR="00E72F1F" w:rsidRDefault="00E72F1F" w:rsidP="00B955FE">
      <w:pPr>
        <w:pStyle w:val="Heading2"/>
        <w:ind w:firstLine="0"/>
      </w:pPr>
      <w:bookmarkStart w:id="66" w:name="_Toc131970497"/>
      <w:r>
        <w:t xml:space="preserve">What is </w:t>
      </w:r>
      <w:del w:id="67" w:author="Nate Bachmeier [AWS-SA]" w:date="2023-04-20T13:31:00Z">
        <w:r w:rsidDel="000E43A1">
          <w:delText>autoencoding</w:delText>
        </w:r>
      </w:del>
      <w:bookmarkEnd w:id="66"/>
      <w:ins w:id="68" w:author="Nate Bachmeier [AWS-SA]" w:date="2023-04-20T13:31:00Z">
        <w:r w:rsidR="000E43A1">
          <w:t>autoencoding?</w:t>
        </w:r>
      </w:ins>
    </w:p>
    <w:p w14:paraId="2C50749C" w14:textId="2393FEF3"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EC3688">
            <w:rPr>
              <w:noProof/>
            </w:rPr>
            <w:t xml:space="preserve"> (Atienza, 2018, p. 78)</w:t>
          </w:r>
          <w:r>
            <w:fldChar w:fldCharType="end"/>
          </w:r>
        </w:sdtContent>
      </w:sdt>
      <w:r>
        <w:t xml:space="preserve">.” Figure 2 contains an example architecture illustration with three features compressed into one parameter before expanding into three new features. The precise connectivity graph depends on the specific situation. For instance, researchers can use this </w:t>
      </w:r>
      <w:r>
        <w:lastRenderedPageBreak/>
        <w:t>process for scenarios such as colorizing images, denoising, replicating artistic styles, and intrusion detection, among other conditions.</w:t>
      </w:r>
    </w:p>
    <w:p w14:paraId="215EE5AC" w14:textId="7D4F8D86" w:rsidR="00A306F2" w:rsidRPr="00A306F2" w:rsidRDefault="00A306F2" w:rsidP="00B955FE">
      <w:pPr>
        <w:pStyle w:val="Caption"/>
        <w:ind w:firstLine="0"/>
        <w:rPr>
          <w:i/>
        </w:rPr>
      </w:pPr>
      <w:bookmarkStart w:id="69" w:name="_Toc128255045"/>
      <w:bookmarkStart w:id="70" w:name="_Toc128302231"/>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213AB2">
        <w:rPr>
          <w:b/>
          <w:bCs/>
          <w:noProof/>
        </w:rPr>
        <w:t>12</w:t>
      </w:r>
      <w:r w:rsidRPr="00B955FE">
        <w:rPr>
          <w:b/>
          <w:bCs/>
          <w:noProof/>
        </w:rPr>
        <w:fldChar w:fldCharType="end"/>
      </w:r>
      <w:r w:rsidRPr="00B955FE">
        <w:rPr>
          <w:b/>
          <w:bCs/>
        </w:rPr>
        <w:br/>
      </w:r>
      <w:r w:rsidRPr="00A306F2">
        <w:rPr>
          <w:i/>
        </w:rPr>
        <w:t>Autoencoding architecture</w:t>
      </w:r>
      <w:bookmarkEnd w:id="69"/>
      <w:bookmarkEnd w:id="70"/>
    </w:p>
    <w:p w14:paraId="11B7FBAA" w14:textId="77777777" w:rsidR="00E72F1F" w:rsidRDefault="00E72F1F" w:rsidP="00B955FE">
      <w:pPr>
        <w:ind w:firstLine="0"/>
      </w:pPr>
      <w:r w:rsidRPr="00D00089">
        <w:rPr>
          <w:noProof/>
        </w:rPr>
        <w:drawing>
          <wp:inline distT="0" distB="0" distL="0" distR="0" wp14:anchorId="4A780480" wp14:editId="7EF2AA14">
            <wp:extent cx="5715000" cy="431131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8"/>
                    <a:stretch>
                      <a:fillRect/>
                    </a:stretch>
                  </pic:blipFill>
                  <pic:spPr>
                    <a:xfrm>
                      <a:off x="0" y="0"/>
                      <a:ext cx="5726403" cy="4319918"/>
                    </a:xfrm>
                    <a:prstGeom prst="rect">
                      <a:avLst/>
                    </a:prstGeom>
                  </pic:spPr>
                </pic:pic>
              </a:graphicData>
            </a:graphic>
          </wp:inline>
        </w:drawing>
      </w:r>
    </w:p>
    <w:p w14:paraId="5CC2232B" w14:textId="77777777" w:rsidR="00E72F1F" w:rsidRDefault="00E72F1F" w:rsidP="000E43A1">
      <w:pPr>
        <w:pStyle w:val="Heading2"/>
        <w:ind w:firstLine="0"/>
      </w:pPr>
      <w:r>
        <w:t xml:space="preserve">How does sequence analysis </w:t>
      </w:r>
      <w:proofErr w:type="gramStart"/>
      <w:r>
        <w:t>work</w:t>
      </w:r>
      <w:proofErr w:type="gramEnd"/>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7701C063"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EC3688">
            <w:rPr>
              <w:noProof/>
            </w:rPr>
            <w:t xml:space="preserve"> (Edureka, 2018)</w:t>
          </w:r>
          <w:r>
            <w:fldChar w:fldCharType="end"/>
          </w:r>
        </w:sdtContent>
      </w:sdt>
      <w:r>
        <w:t xml:space="preserve">. Using </w:t>
      </w:r>
      <w:proofErr w:type="spellStart"/>
      <w:r>
        <w:lastRenderedPageBreak/>
        <w:t>Lemmatiziation</w:t>
      </w:r>
      <w:proofErr w:type="spellEnd"/>
      <w:r>
        <w:t xml:space="preserve"> and Stemming strategies enables the parsers to reduce </w:t>
      </w:r>
      <w:r w:rsidR="006F7F25">
        <w:t>sentence variability</w:t>
      </w:r>
      <w:r>
        <w:t xml:space="preserve">, such as removing verb-tensing. Next, </w:t>
      </w:r>
      <w:r w:rsidR="006F7F25">
        <w:t>subsystems like Named Entity Recognition (NER) associate annotations with the words</w:t>
      </w:r>
      <w:r>
        <w:t xml:space="preserve"> that discover the sentence’s critical components. After chunking related tokens together, the scenario-specific business logic can operate on a semantic </w:t>
      </w:r>
      <w:r w:rsidR="006F7F25">
        <w:t>text representation</w:t>
      </w:r>
      <w:r>
        <w:t>. Depending on the use case, these steps could be massive subsystems or single lines of code.</w:t>
      </w:r>
    </w:p>
    <w:p w14:paraId="0A73EBF0" w14:textId="2AEE7F3D" w:rsidR="00E72F1F" w:rsidRPr="00B955FE" w:rsidRDefault="001236EF" w:rsidP="00B955FE">
      <w:pPr>
        <w:pStyle w:val="Caption"/>
        <w:ind w:firstLine="0"/>
        <w:rPr>
          <w:i/>
        </w:rPr>
      </w:pPr>
      <w:bookmarkStart w:id="71" w:name="_Toc128255046"/>
      <w:bookmarkStart w:id="72" w:name="_Toc128302232"/>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213AB2">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79634F84">
            <wp:extent cx="5800717" cy="4305300"/>
            <wp:effectExtent l="0" t="0" r="0"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9"/>
                    <a:stretch>
                      <a:fillRect/>
                    </a:stretch>
                  </pic:blipFill>
                  <pic:spPr>
                    <a:xfrm>
                      <a:off x="0" y="0"/>
                      <a:ext cx="5803517" cy="4307378"/>
                    </a:xfrm>
                    <a:prstGeom prst="rect">
                      <a:avLst/>
                    </a:prstGeom>
                  </pic:spPr>
                </pic:pic>
              </a:graphicData>
            </a:graphic>
          </wp:inline>
        </w:drawing>
      </w:r>
      <w:bookmarkEnd w:id="71"/>
      <w:bookmarkEnd w:id="72"/>
    </w:p>
    <w:p w14:paraId="1C2F06E5" w14:textId="77777777" w:rsidR="00E72F1F" w:rsidRDefault="00E72F1F" w:rsidP="00B955FE">
      <w:pPr>
        <w:pStyle w:val="Heading3"/>
        <w:ind w:firstLine="0"/>
      </w:pPr>
      <w:r>
        <w:t>Deep Learning</w:t>
      </w:r>
    </w:p>
    <w:p w14:paraId="53283537" w14:textId="16D87BD3" w:rsidR="00E72F1F" w:rsidRDefault="00E72F1F" w:rsidP="00DA5CF7">
      <w:r>
        <w:t xml:space="preserve">NLP appears across various use cases like language translation, speech-to-text, and sentiment analysis. In biology, animal brains accomplish these tasks through meshes of neurons </w:t>
      </w:r>
      <w:r>
        <w:lastRenderedPageBreak/>
        <w:t>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EC3688">
            <w:rPr>
              <w:noProof/>
            </w:rPr>
            <w:t xml:space="preserve"> (Fu, 2019)</w:t>
          </w:r>
          <w:r>
            <w:fldChar w:fldCharType="end"/>
          </w:r>
        </w:sdtContent>
      </w:sdt>
      <w:r>
        <w:t>. Researchers and engineers can add or remove these subsystems to optimize a specific use case.</w:t>
      </w:r>
    </w:p>
    <w:p w14:paraId="553E1962" w14:textId="2AE66B2B" w:rsidR="00D22622" w:rsidRPr="00B955FE" w:rsidRDefault="00D22622" w:rsidP="00B955FE">
      <w:pPr>
        <w:pStyle w:val="Caption"/>
        <w:ind w:firstLine="0"/>
        <w:rPr>
          <w:i/>
          <w:iCs w:val="0"/>
        </w:rPr>
      </w:pPr>
      <w:bookmarkStart w:id="73" w:name="_Toc128255084"/>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7</w:t>
      </w:r>
      <w:r w:rsidRPr="00310DC2">
        <w:rPr>
          <w:b/>
          <w:bCs/>
          <w:noProof/>
        </w:rPr>
        <w:fldChar w:fldCharType="end"/>
      </w:r>
      <w:r>
        <w:br/>
      </w:r>
      <w:r w:rsidRPr="00B955FE">
        <w:rPr>
          <w:i/>
          <w:iCs w:val="0"/>
        </w:rPr>
        <w:t>Example progressions of N.N. architecture complexity</w:t>
      </w:r>
      <w:bookmarkEnd w:id="73"/>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54BF1DE4" w14:textId="77777777" w:rsidR="00CD1874" w:rsidRDefault="002029F2" w:rsidP="007D626A">
      <w:pPr>
        <w:pStyle w:val="Caption"/>
        <w:ind w:firstLine="0"/>
        <w:rPr>
          <w:b/>
          <w:bCs/>
        </w:rPr>
      </w:pPr>
      <w:r>
        <w:rPr>
          <w:b/>
          <w:bCs/>
        </w:rPr>
        <w:br/>
      </w:r>
      <w:bookmarkStart w:id="74" w:name="_Toc128255047"/>
      <w:bookmarkStart w:id="75" w:name="_Toc128302233"/>
    </w:p>
    <w:p w14:paraId="3D66127B" w14:textId="77777777" w:rsidR="00CD1874" w:rsidRDefault="00CD1874">
      <w:pPr>
        <w:spacing w:after="160" w:line="259" w:lineRule="auto"/>
        <w:ind w:firstLine="0"/>
        <w:rPr>
          <w:b/>
          <w:bCs/>
          <w:iCs/>
          <w:szCs w:val="18"/>
        </w:rPr>
      </w:pPr>
      <w:r>
        <w:rPr>
          <w:b/>
          <w:bCs/>
        </w:rPr>
        <w:br w:type="page"/>
      </w:r>
    </w:p>
    <w:p w14:paraId="2D34E0E0" w14:textId="15EC2E51" w:rsidR="007D626A" w:rsidRDefault="00E14B05" w:rsidP="007D626A">
      <w:pPr>
        <w:pStyle w:val="Caption"/>
        <w:ind w:firstLine="0"/>
        <w:rPr>
          <w:i/>
        </w:rPr>
      </w:pPr>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213AB2">
        <w:rPr>
          <w:b/>
          <w:bCs/>
          <w:noProof/>
        </w:rPr>
        <w:t>14</w:t>
      </w:r>
      <w:r w:rsidRPr="007D626A">
        <w:rPr>
          <w:b/>
          <w:bCs/>
          <w:noProof/>
        </w:rPr>
        <w:fldChar w:fldCharType="end"/>
      </w:r>
      <w:r w:rsidRPr="007D626A">
        <w:rPr>
          <w:b/>
          <w:bCs/>
        </w:rPr>
        <w:t xml:space="preserve"> </w:t>
      </w:r>
      <w:r w:rsidRPr="007D626A">
        <w:rPr>
          <w:b/>
          <w:bCs/>
        </w:rPr>
        <w:br/>
      </w:r>
      <w:r w:rsidRPr="00E14B05">
        <w:rPr>
          <w:i/>
        </w:rPr>
        <w:t>Abstract Diagram of Differences</w:t>
      </w:r>
      <w:bookmarkEnd w:id="74"/>
      <w:bookmarkEnd w:id="75"/>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t>Feature Extraction Process</w:t>
      </w:r>
    </w:p>
    <w:p w14:paraId="3C6B5B0F" w14:textId="2F717CF3"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xml:space="preserve">. When researchers ignore this preparation, it produces garbage-in/garbage-out results. For instance, </w:t>
      </w:r>
      <w:proofErr w:type="spellStart"/>
      <w:r>
        <w:t>Alsudias</w:t>
      </w:r>
      <w:proofErr w:type="spellEnd"/>
      <w:r>
        <w:t xml:space="preserve"> et al. (2014) built an NLP system for predicting where the user was during the submission (e.g., </w:t>
      </w:r>
      <w:r w:rsidR="000C381D">
        <w:t xml:space="preserve">a </w:t>
      </w:r>
      <w:r>
        <w:t xml:space="preserve">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w:t>
      </w:r>
      <w:proofErr w:type="gramStart"/>
      <w:r>
        <w:t>an 88</w:t>
      </w:r>
      <w:proofErr w:type="gramEnd"/>
      <w:r>
        <w:t>%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w:t>
      </w:r>
      <w:r w:rsidR="00E72F1F">
        <w:lastRenderedPageBreak/>
        <w:t xml:space="preserve">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1BBD4E52"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both systems to learn from one another, continuously improving. According to </w:t>
      </w:r>
      <w:del w:id="76" w:author="Nate Bachmeier [AWS-SA]" w:date="2023-04-20T13:31:00Z">
        <w:r w:rsidDel="000E43A1">
          <w:delText>Fridman</w:delText>
        </w:r>
      </w:del>
      <w:ins w:id="77" w:author="Nate Bachmeier [AWS-SA]" w:date="2023-04-20T13:31:00Z">
        <w:r w:rsidR="000E43A1">
          <w:t>Freidman</w:t>
        </w:r>
      </w:ins>
      <w:r>
        <w:t xml:space="preserve"> (2020), detecting Deep Fakes is an arms race because advances in DNN naturally improve GNN results. NPAC leverages this methodology for self-teaching its systems to deliver more accurate content (see Figure </w:t>
      </w:r>
      <w:r w:rsidR="00081F2B">
        <w:t>15</w:t>
      </w:r>
      <w:r>
        <w:t>).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5D9CD5C7" w14:textId="07165D7B" w:rsidR="00E72F1F" w:rsidRDefault="003A421E" w:rsidP="007D626A">
      <w:pPr>
        <w:pStyle w:val="Caption"/>
        <w:ind w:firstLine="0"/>
      </w:pPr>
      <w:bookmarkStart w:id="78" w:name="_Toc128255048"/>
      <w:bookmarkStart w:id="79" w:name="_Toc128302234"/>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213AB2">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7A5C98B5">
            <wp:extent cx="5762275" cy="3248025"/>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1"/>
                    <a:stretch>
                      <a:fillRect/>
                    </a:stretch>
                  </pic:blipFill>
                  <pic:spPr>
                    <a:xfrm>
                      <a:off x="0" y="0"/>
                      <a:ext cx="5841044" cy="3292425"/>
                    </a:xfrm>
                    <a:prstGeom prst="rect">
                      <a:avLst/>
                    </a:prstGeom>
                  </pic:spPr>
                </pic:pic>
              </a:graphicData>
            </a:graphic>
          </wp:inline>
        </w:drawing>
      </w:r>
      <w:bookmarkEnd w:id="78"/>
      <w:bookmarkEnd w:id="79"/>
    </w:p>
    <w:p w14:paraId="64C2161F" w14:textId="77777777" w:rsidR="00E72F1F" w:rsidRDefault="00E72F1F" w:rsidP="007D626A">
      <w:pPr>
        <w:pStyle w:val="Heading2"/>
        <w:ind w:firstLine="0"/>
      </w:pPr>
      <w:bookmarkStart w:id="80" w:name="_Toc131970498"/>
      <w:r>
        <w:t xml:space="preserve">How does recognizing human activities </w:t>
      </w:r>
      <w:proofErr w:type="gramStart"/>
      <w:r>
        <w:t>work</w:t>
      </w:r>
      <w:bookmarkEnd w:id="80"/>
      <w:proofErr w:type="gramEnd"/>
    </w:p>
    <w:p w14:paraId="04D79382" w14:textId="744EE480" w:rsidR="00E72F1F" w:rsidRDefault="00E72F1F" w:rsidP="00DA5CF7">
      <w:r>
        <w:t xml:space="preserve">One critical </w:t>
      </w:r>
      <w:r w:rsidR="00C435F5">
        <w:t xml:space="preserve">CV </w:t>
      </w:r>
      <w:r>
        <w:t>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with deep learning models (</w:t>
      </w:r>
      <w:proofErr w:type="spellStart"/>
      <w:r w:rsidR="00EF1470">
        <w:t>Banjarey</w:t>
      </w:r>
      <w:proofErr w:type="spellEnd"/>
      <w:r w:rsidR="00EF1470">
        <w:t xml:space="preserve">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lastRenderedPageBreak/>
        <w:t>Convolutional Neural Networks (CNN)</w:t>
      </w:r>
    </w:p>
    <w:p w14:paraId="49D60340" w14:textId="77150368"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 xml:space="preserve">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w:t>
      </w:r>
      <w:proofErr w:type="gramStart"/>
      <w:r w:rsidR="00E72F1F">
        <w:t>similar to</w:t>
      </w:r>
      <w:proofErr w:type="gramEnd"/>
      <w:r w:rsidR="00E72F1F">
        <w:t xml:space="preserve">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EC3688">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830B086"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EC3688">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32246745" w14:textId="77777777" w:rsidR="00CD1874" w:rsidRDefault="00CD1874">
      <w:pPr>
        <w:spacing w:after="160" w:line="259" w:lineRule="auto"/>
        <w:ind w:firstLine="0"/>
        <w:rPr>
          <w:b/>
          <w:bCs/>
          <w:iCs/>
          <w:szCs w:val="18"/>
        </w:rPr>
      </w:pPr>
      <w:bookmarkStart w:id="81" w:name="_Toc128255049"/>
      <w:bookmarkStart w:id="82" w:name="_Toc128302235"/>
      <w:r>
        <w:rPr>
          <w:b/>
          <w:bCs/>
        </w:rPr>
        <w:br w:type="page"/>
      </w:r>
    </w:p>
    <w:p w14:paraId="7A0ED468" w14:textId="0EA1DF54" w:rsidR="00097912" w:rsidRDefault="005B0D64" w:rsidP="00097912">
      <w:pPr>
        <w:pStyle w:val="Caption"/>
        <w:ind w:firstLine="0"/>
        <w:rPr>
          <w:i/>
        </w:rPr>
      </w:pPr>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213AB2">
        <w:rPr>
          <w:b/>
          <w:bCs/>
          <w:noProof/>
        </w:rPr>
        <w:t>16</w:t>
      </w:r>
      <w:r w:rsidRPr="00097912">
        <w:rPr>
          <w:b/>
          <w:bCs/>
          <w:noProof/>
        </w:rPr>
        <w:fldChar w:fldCharType="end"/>
      </w:r>
      <w:r w:rsidRPr="00097912">
        <w:rPr>
          <w:b/>
          <w:bCs/>
        </w:rPr>
        <w:br/>
      </w:r>
      <w:r w:rsidRPr="005B0D64">
        <w:rPr>
          <w:i/>
        </w:rPr>
        <w:t>Network Structure</w:t>
      </w:r>
      <w:bookmarkEnd w:id="81"/>
      <w:bookmarkEnd w:id="82"/>
    </w:p>
    <w:p w14:paraId="1BFAC327" w14:textId="48C2F3C6" w:rsidR="00E72F1F" w:rsidRPr="00097912" w:rsidRDefault="00E72F1F" w:rsidP="00097912">
      <w:pPr>
        <w:pStyle w:val="Caption"/>
        <w:ind w:firstLine="0"/>
        <w:rPr>
          <w:i/>
        </w:rPr>
      </w:pPr>
      <w:r>
        <w:rPr>
          <w:noProof/>
        </w:rPr>
        <w:drawing>
          <wp:inline distT="0" distB="0" distL="0" distR="0" wp14:anchorId="355D30C4" wp14:editId="3BEF0B81">
            <wp:extent cx="5678499" cy="43053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91778" cy="4315368"/>
                    </a:xfrm>
                    <a:prstGeom prst="rect">
                      <a:avLst/>
                    </a:prstGeom>
                    <a:noFill/>
                    <a:ln>
                      <a:noFill/>
                    </a:ln>
                  </pic:spPr>
                </pic:pic>
              </a:graphicData>
            </a:graphic>
          </wp:inline>
        </w:drawing>
      </w:r>
    </w:p>
    <w:p w14:paraId="19515679" w14:textId="77777777" w:rsidR="00E72F1F" w:rsidRDefault="00E72F1F" w:rsidP="00097912">
      <w:pPr>
        <w:pStyle w:val="Heading2"/>
        <w:ind w:firstLine="0"/>
      </w:pPr>
      <w:bookmarkStart w:id="83" w:name="_Toc131970499"/>
      <w:r>
        <w:t>Computer vision and autonomous driving</w:t>
      </w:r>
      <w:bookmarkEnd w:id="83"/>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21A7539D" w:rsidR="00E72F1F" w:rsidRDefault="00E72F1F" w:rsidP="00DA5CF7">
      <w:r>
        <w:t xml:space="preserve">Machine learning can enhance every aspect of the drive, from extending the physical parts’ lifespan to increasing the driver’s overall satisfaction. Figure 1 contains a non-exhaustive taxonomy of </w:t>
      </w:r>
      <w:proofErr w:type="gramStart"/>
      <w:r>
        <w:t>uses</w:t>
      </w:r>
      <w:proofErr w:type="gramEnd"/>
      <w:r>
        <w:t xml:space="preserve">-cases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449B419D" w:rsidR="00541718" w:rsidRPr="00541718" w:rsidRDefault="00541718" w:rsidP="00097912">
      <w:pPr>
        <w:pStyle w:val="Caption"/>
        <w:ind w:firstLine="0"/>
        <w:rPr>
          <w:i/>
        </w:rPr>
      </w:pPr>
      <w:bookmarkStart w:id="84" w:name="_Toc128255050"/>
      <w:bookmarkStart w:id="85" w:name="_Toc128302236"/>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213AB2">
        <w:rPr>
          <w:b/>
          <w:bCs/>
          <w:noProof/>
        </w:rPr>
        <w:t>17</w:t>
      </w:r>
      <w:r w:rsidRPr="00097912">
        <w:rPr>
          <w:b/>
          <w:bCs/>
          <w:noProof/>
        </w:rPr>
        <w:fldChar w:fldCharType="end"/>
      </w:r>
      <w:r>
        <w:br/>
      </w:r>
      <w:r w:rsidRPr="00541718">
        <w:rPr>
          <w:i/>
        </w:rPr>
        <w:t>Taxonomy of Example Use-Cases</w:t>
      </w:r>
      <w:bookmarkEnd w:id="84"/>
      <w:bookmarkEnd w:id="85"/>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077F6666" w:rsidR="004A7CE6" w:rsidRPr="004A7CE6" w:rsidRDefault="004A7CE6" w:rsidP="00D400F7">
      <w:pPr>
        <w:pStyle w:val="Caption"/>
        <w:ind w:firstLine="0"/>
        <w:rPr>
          <w:i/>
        </w:rPr>
      </w:pPr>
      <w:bookmarkStart w:id="86" w:name="_Toc128255051"/>
      <w:bookmarkStart w:id="87" w:name="_Toc128302237"/>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213AB2">
        <w:rPr>
          <w:b/>
          <w:bCs/>
          <w:noProof/>
        </w:rPr>
        <w:t>18</w:t>
      </w:r>
      <w:r w:rsidRPr="00D400F7">
        <w:rPr>
          <w:b/>
          <w:bCs/>
          <w:noProof/>
        </w:rPr>
        <w:fldChar w:fldCharType="end"/>
      </w:r>
      <w:r w:rsidRPr="00D400F7">
        <w:rPr>
          <w:b/>
          <w:bCs/>
        </w:rPr>
        <w:br/>
      </w:r>
      <w:r w:rsidRPr="004A7CE6">
        <w:rPr>
          <w:i/>
        </w:rPr>
        <w:t>System Design</w:t>
      </w:r>
      <w:bookmarkEnd w:id="86"/>
      <w:bookmarkEnd w:id="87"/>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8"/>
                    <a:stretch>
                      <a:fillRect/>
                    </a:stretch>
                  </pic:blipFill>
                  <pic:spPr>
                    <a:xfrm>
                      <a:off x="0" y="0"/>
                      <a:ext cx="5912173" cy="2570152"/>
                    </a:xfrm>
                    <a:prstGeom prst="rect">
                      <a:avLst/>
                    </a:prstGeom>
                  </pic:spPr>
                </pic:pic>
              </a:graphicData>
            </a:graphic>
          </wp:inline>
        </w:drawing>
      </w:r>
    </w:p>
    <w:p w14:paraId="3F986D8C" w14:textId="2E66A974"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Neural Network (GNN) and Discriminator Neural Network (DNN). Each iteration outputs a ‘Deep-Fake’ asset and assesses its validity (see Figure </w:t>
      </w:r>
      <w:r w:rsidR="00081F2B">
        <w:t>19</w:t>
      </w:r>
      <w:r>
        <w:t>). Under this process, both systems learn from one another, continuously improving their expertise.</w:t>
      </w:r>
    </w:p>
    <w:p w14:paraId="2EACE430" w14:textId="77777777" w:rsidR="00AF4D58" w:rsidRDefault="00AF4D58">
      <w:pPr>
        <w:spacing w:after="160" w:line="259" w:lineRule="auto"/>
        <w:ind w:firstLine="0"/>
        <w:rPr>
          <w:b/>
          <w:bCs/>
          <w:iCs/>
          <w:szCs w:val="18"/>
        </w:rPr>
      </w:pPr>
      <w:bookmarkStart w:id="88" w:name="_Toc128255052"/>
      <w:bookmarkStart w:id="89" w:name="_Toc128302238"/>
      <w:r>
        <w:rPr>
          <w:b/>
          <w:bCs/>
        </w:rPr>
        <w:br w:type="page"/>
      </w:r>
    </w:p>
    <w:p w14:paraId="2360B212" w14:textId="487146EE" w:rsidR="0049778A" w:rsidRPr="0049778A" w:rsidRDefault="0049778A" w:rsidP="00D400F7">
      <w:pPr>
        <w:pStyle w:val="Caption"/>
        <w:ind w:firstLine="0"/>
        <w:rPr>
          <w:i/>
        </w:rPr>
      </w:pPr>
      <w:r w:rsidRPr="00D400F7">
        <w:rPr>
          <w:b/>
          <w:bCs/>
        </w:rPr>
        <w:lastRenderedPageBreak/>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213AB2">
        <w:rPr>
          <w:b/>
          <w:bCs/>
          <w:noProof/>
        </w:rPr>
        <w:t>19</w:t>
      </w:r>
      <w:r w:rsidRPr="00D400F7">
        <w:rPr>
          <w:b/>
          <w:bCs/>
          <w:noProof/>
        </w:rPr>
        <w:fldChar w:fldCharType="end"/>
      </w:r>
      <w:r w:rsidR="00BD4565" w:rsidRPr="00310DC2">
        <w:br/>
      </w:r>
      <w:r w:rsidRPr="0049778A">
        <w:rPr>
          <w:i/>
        </w:rPr>
        <w:t>Training Configuration</w:t>
      </w:r>
      <w:bookmarkEnd w:id="88"/>
      <w:bookmarkEnd w:id="89"/>
    </w:p>
    <w:p w14:paraId="53B1D7AC" w14:textId="77777777" w:rsidR="00E72F1F" w:rsidRPr="00535E4F" w:rsidRDefault="00E72F1F" w:rsidP="00D400F7">
      <w:pPr>
        <w:ind w:firstLine="0"/>
      </w:pPr>
      <w:r>
        <w:rPr>
          <w:noProof/>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9"/>
                    <a:stretch>
                      <a:fillRect/>
                    </a:stretch>
                  </pic:blipFill>
                  <pic:spPr>
                    <a:xfrm>
                      <a:off x="0" y="0"/>
                      <a:ext cx="5698087" cy="3367974"/>
                    </a:xfrm>
                    <a:prstGeom prst="rect">
                      <a:avLst/>
                    </a:prstGeom>
                  </pic:spPr>
                </pic:pic>
              </a:graphicData>
            </a:graphic>
          </wp:inline>
        </w:drawing>
      </w:r>
    </w:p>
    <w:p w14:paraId="68ABBDF2" w14:textId="156BB9AD"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EC3688">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1CDFBBE2"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EC3688">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7087F019" w:rsidR="00B92EC6" w:rsidRPr="000C1B34" w:rsidRDefault="00B92EC6" w:rsidP="000C1B34">
      <w:pPr>
        <w:pStyle w:val="Caption"/>
        <w:ind w:firstLine="0"/>
        <w:rPr>
          <w:i/>
          <w:iCs w:val="0"/>
        </w:rPr>
      </w:pPr>
      <w:bookmarkStart w:id="90" w:name="_Toc128255053"/>
      <w:bookmarkStart w:id="91" w:name="_Toc12830223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213AB2">
        <w:rPr>
          <w:b/>
          <w:bCs/>
          <w:noProof/>
        </w:rPr>
        <w:t>20</w:t>
      </w:r>
      <w:r w:rsidRPr="00310DC2">
        <w:rPr>
          <w:b/>
          <w:bCs/>
          <w:noProof/>
        </w:rPr>
        <w:fldChar w:fldCharType="end"/>
      </w:r>
      <w:r>
        <w:br/>
      </w:r>
      <w:r w:rsidRPr="000C1B34">
        <w:rPr>
          <w:i/>
          <w:iCs w:val="0"/>
        </w:rPr>
        <w:t>Taxonomy of Participants and Example Challenges</w:t>
      </w:r>
      <w:bookmarkEnd w:id="90"/>
      <w:bookmarkEnd w:id="91"/>
    </w:p>
    <w:p w14:paraId="70C4145F" w14:textId="77777777" w:rsidR="00E72F1F" w:rsidRDefault="00E72F1F" w:rsidP="000C1B34">
      <w:pPr>
        <w:ind w:firstLine="0"/>
      </w:pPr>
      <w:r>
        <w:rPr>
          <w:noProof/>
        </w:rPr>
        <w:drawing>
          <wp:inline distT="0" distB="0" distL="0" distR="0" wp14:anchorId="69AD687C" wp14:editId="6FBAA3DA">
            <wp:extent cx="5735117" cy="4849978"/>
            <wp:effectExtent l="0" t="0" r="9461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xml:space="preserve">? These situations might play out in fractions of a second, limiting the value of human intuition. Since concrete answers do not exist, machines must resort to static guardrails (e.g., slamming on the </w:t>
      </w:r>
      <w:proofErr w:type="gramStart"/>
      <w:r>
        <w:t>breaks</w:t>
      </w:r>
      <w:proofErr w:type="gramEnd"/>
      <w:r>
        <w:t xml:space="preserve">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w:t>
      </w:r>
      <w:proofErr w:type="spellStart"/>
      <w:r>
        <w:t>Fridman</w:t>
      </w:r>
      <w:proofErr w:type="spellEnd"/>
      <w:r>
        <w:t>, 2020). However, continuing to scale these monolithic expert systems is challenging.</w:t>
      </w:r>
    </w:p>
    <w:p w14:paraId="2A67EF23" w14:textId="43E2DEB5" w:rsidR="000079EB" w:rsidRPr="000079EB" w:rsidRDefault="000079EB" w:rsidP="00590F0E">
      <w:pPr>
        <w:spacing w:after="160" w:line="259" w:lineRule="auto"/>
        <w:ind w:firstLine="0"/>
        <w:rPr>
          <w:i/>
        </w:rPr>
      </w:pPr>
      <w:bookmarkStart w:id="92" w:name="_Toc128255054"/>
      <w:bookmarkStart w:id="93" w:name="_Toc12830224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213AB2">
        <w:rPr>
          <w:b/>
          <w:bCs/>
          <w:noProof/>
        </w:rPr>
        <w:t>21</w:t>
      </w:r>
      <w:r w:rsidRPr="00310DC2">
        <w:rPr>
          <w:b/>
          <w:bCs/>
          <w:noProof/>
        </w:rPr>
        <w:fldChar w:fldCharType="end"/>
      </w:r>
      <w:r>
        <w:br/>
      </w:r>
      <w:r w:rsidRPr="000079EB">
        <w:rPr>
          <w:i/>
        </w:rPr>
        <w:t>Example Microservice Architecture</w:t>
      </w:r>
      <w:bookmarkEnd w:id="92"/>
      <w:bookmarkEnd w:id="93"/>
    </w:p>
    <w:p w14:paraId="315C590C" w14:textId="77777777" w:rsidR="00E72F1F" w:rsidRDefault="00E72F1F" w:rsidP="00147510">
      <w:pPr>
        <w:ind w:firstLine="0"/>
      </w:pPr>
      <w:r>
        <w:rPr>
          <w:noProof/>
        </w:rPr>
        <w:drawing>
          <wp:inline distT="0" distB="0" distL="0" distR="0" wp14:anchorId="384983B7" wp14:editId="1CE0609E">
            <wp:extent cx="5888022" cy="215265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5"/>
                    <a:stretch>
                      <a:fillRect/>
                    </a:stretch>
                  </pic:blipFill>
                  <pic:spPr>
                    <a:xfrm>
                      <a:off x="0" y="0"/>
                      <a:ext cx="6660166" cy="2434944"/>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3C9AE62F" w:rsidR="00AF4D58" w:rsidRDefault="00E72F1F" w:rsidP="00DA5CF7">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EC3688">
            <w:rPr>
              <w:noProof/>
            </w:rPr>
            <w:t xml:space="preserve"> (Ford, 2012)</w:t>
          </w:r>
          <w:r>
            <w:fldChar w:fldCharType="end"/>
          </w:r>
        </w:sdtContent>
      </w:sdt>
      <w:r>
        <w:t xml:space="preserve">. Assuming a driver purchases a $25,000 car and keeps it that entire usable period, they will likely spend at least that much on fuel and repairs (see Table </w:t>
      </w:r>
      <w:r w:rsidR="00081F2B">
        <w:t>8</w:t>
      </w:r>
      <w:r>
        <w:t>).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pPr>
      <w:r>
        <w:br w:type="page"/>
      </w:r>
    </w:p>
    <w:p w14:paraId="14B60264" w14:textId="77777777" w:rsidR="00E72F1F" w:rsidRDefault="00E72F1F" w:rsidP="00DA5CF7"/>
    <w:p w14:paraId="7E004E8A" w14:textId="1A992E1A" w:rsidR="00A125F3" w:rsidRPr="00A125F3" w:rsidRDefault="00A125F3" w:rsidP="00147510">
      <w:pPr>
        <w:pStyle w:val="Caption"/>
        <w:ind w:firstLine="0"/>
        <w:rPr>
          <w:i/>
        </w:rPr>
      </w:pPr>
      <w:bookmarkStart w:id="94"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590F0E">
        <w:rPr>
          <w:b/>
          <w:bCs/>
          <w:noProof/>
        </w:rPr>
        <w:t>8</w:t>
      </w:r>
      <w:r w:rsidRPr="00147510">
        <w:rPr>
          <w:b/>
          <w:bCs/>
          <w:noProof/>
        </w:rPr>
        <w:fldChar w:fldCharType="end"/>
      </w:r>
      <w:r>
        <w:br/>
      </w:r>
      <w:r w:rsidRPr="00A125F3">
        <w:rPr>
          <w:i/>
        </w:rPr>
        <w:t>Ongoing Fees</w:t>
      </w:r>
      <w:bookmarkEnd w:id="94"/>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5DB61A1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$26,700</w:t>
            </w:r>
          </w:p>
        </w:tc>
      </w:tr>
    </w:tbl>
    <w:p w14:paraId="2E148E46" w14:textId="77777777" w:rsidR="00E72F1F" w:rsidRDefault="00E72F1F" w:rsidP="00DA5CF7"/>
    <w:p w14:paraId="65A2CEB2" w14:textId="1D7D61E8" w:rsidR="00E72F1F" w:rsidRDefault="00E72F1F" w:rsidP="00DA5CF7">
      <w:r>
        <w:t xml:space="preserve">When the driver has advance notice that a component is likely to fail, they can schedule the maintenance and minimize costs. The Preventative Maintenance System (PMS) provides this capability by collecting component-level telemetry and looking for anomalous metrics (see Figure </w:t>
      </w:r>
      <w:r w:rsidR="00414DA3">
        <w:t>22</w:t>
      </w:r>
      <w:r>
        <w:t>).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EC3688">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0B2F05AA" w14:textId="580BB7DF" w:rsidR="00E72F1F" w:rsidRDefault="00251EDA" w:rsidP="00DB15A3">
      <w:pPr>
        <w:pStyle w:val="Caption"/>
        <w:ind w:firstLine="0"/>
      </w:pPr>
      <w:bookmarkStart w:id="95" w:name="_Toc128255055"/>
      <w:bookmarkStart w:id="96" w:name="_Toc128302241"/>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213AB2">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6"/>
                    <a:stretch>
                      <a:fillRect/>
                    </a:stretch>
                  </pic:blipFill>
                  <pic:spPr>
                    <a:xfrm>
                      <a:off x="0" y="0"/>
                      <a:ext cx="5492173" cy="3132341"/>
                    </a:xfrm>
                    <a:prstGeom prst="rect">
                      <a:avLst/>
                    </a:prstGeom>
                  </pic:spPr>
                </pic:pic>
              </a:graphicData>
            </a:graphic>
          </wp:inline>
        </w:drawing>
      </w:r>
      <w:bookmarkEnd w:id="95"/>
      <w:bookmarkEnd w:id="96"/>
    </w:p>
    <w:p w14:paraId="25F8F339" w14:textId="77777777" w:rsidR="00E72F1F" w:rsidRDefault="00E72F1F" w:rsidP="00DB15A3">
      <w:pPr>
        <w:pStyle w:val="Heading3"/>
        <w:ind w:firstLine="0"/>
      </w:pPr>
      <w:r>
        <w:t>Smart City Integration</w:t>
      </w:r>
    </w:p>
    <w:p w14:paraId="5A97887A" w14:textId="19545C97" w:rsidR="00E72F1F" w:rsidRDefault="00E72F1F" w:rsidP="00DA5CF7">
      <w:r>
        <w:t>The future evolution of city planning makes urban areas highly connected with fast wireless networking and intelligent machines emitting enormous telemetry data volumes (</w:t>
      </w:r>
      <w:proofErr w:type="spellStart"/>
      <w:r>
        <w:t>Balduccini</w:t>
      </w:r>
      <w:proofErr w:type="spellEnd"/>
      <w:r>
        <w:t xml:space="preserve">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EC3688">
            <w:rPr>
              <w:noProof/>
            </w:rPr>
            <w:t xml:space="preserve"> (Cohen, 2013)</w:t>
          </w:r>
          <w:r>
            <w:fldChar w:fldCharType="end"/>
          </w:r>
        </w:sdtContent>
      </w:sdt>
      <w:r>
        <w:t xml:space="preserve">. Modernizing these areas will require significant infrastructure investments, consensus on V2X communication protocols, and machines implementing those standards. </w:t>
      </w:r>
      <w:r>
        <w:lastRenderedPageBreak/>
        <w:t xml:space="preserve">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w:t>
      </w:r>
      <w:proofErr w:type="gramStart"/>
      <w:r>
        <w:t>arise</w:t>
      </w:r>
      <w:proofErr w:type="gramEnd"/>
      <w:r>
        <w:t xml:space="preserv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97" w:name="_Toc131970500"/>
      <w:r>
        <w:t xml:space="preserve">How does the reproducibility crisis impact ML </w:t>
      </w:r>
      <w:proofErr w:type="gramStart"/>
      <w:r>
        <w:t>design</w:t>
      </w:r>
      <w:bookmarkEnd w:id="97"/>
      <w:proofErr w:type="gramEnd"/>
    </w:p>
    <w:p w14:paraId="6B68BDB2" w14:textId="661B4320" w:rsidR="00E72F1F" w:rsidRDefault="00E72F1F" w:rsidP="00DA5CF7">
      <w:r>
        <w:t>There is an abundance of non-reproducible experiments because researchers do not account for nuances in the data collection</w:t>
      </w:r>
      <w:r w:rsidR="00DB15A3">
        <w:t xml:space="preserve"> (Rivera-</w:t>
      </w:r>
      <w:proofErr w:type="spellStart"/>
      <w:r w:rsidR="00DB15A3">
        <w:t>Landos</w:t>
      </w:r>
      <w:proofErr w:type="spellEnd"/>
      <w:r w:rsidR="00DB15A3">
        <w:t xml:space="preserve">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w:t>
      </w:r>
      <w:proofErr w:type="spellStart"/>
      <w:r w:rsidR="00DB15A3">
        <w:t>Kilgallon</w:t>
      </w:r>
      <w:proofErr w:type="spellEnd"/>
      <w:r w:rsidR="00DB15A3">
        <w:t xml:space="preserve"> et al., 2017)</w:t>
      </w:r>
      <w:r>
        <w:t xml:space="preserve">. Researchers publish new techniques and present their findings </w:t>
      </w:r>
      <w:r w:rsidR="00A549E3">
        <w:t>using</w:t>
      </w:r>
      <w:r>
        <w:t xml:space="preserve"> open-source products like </w:t>
      </w:r>
      <w:proofErr w:type="spellStart"/>
      <w:r>
        <w:t>FlowDroid</w:t>
      </w:r>
      <w:proofErr w:type="spellEnd"/>
      <w:r>
        <w:t xml:space="preserve">, </w:t>
      </w:r>
      <w:proofErr w:type="spellStart"/>
      <w:r>
        <w:t>AmanDroid</w:t>
      </w:r>
      <w:proofErr w:type="spellEnd"/>
      <w:r>
        <w:t xml:space="preserve">, and </w:t>
      </w:r>
      <w:proofErr w:type="spellStart"/>
      <w:r>
        <w:t>DroidSafe</w:t>
      </w:r>
      <w:proofErr w:type="spellEnd"/>
      <w:r>
        <w:t>. However, the detection rate for those tools is highly dependent on configuration-specific settings</w:t>
      </w:r>
      <w:r w:rsidR="005422DF">
        <w:t xml:space="preserve"> (</w:t>
      </w:r>
      <w:proofErr w:type="spellStart"/>
      <w:r w:rsidR="005422DF">
        <w:t>Qiu</w:t>
      </w:r>
      <w:proofErr w:type="spellEnd"/>
      <w:r w:rsidR="005422DF">
        <w:t xml:space="preserve">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57A490A0" w:rsidR="00E72F1F" w:rsidRDefault="006F7F25" w:rsidP="00DA5CF7">
      <w:r>
        <w:t>Recreating many foundational experiments is challenging and expensive</w:t>
      </w:r>
      <w:r w:rsidR="00E72F1F">
        <w:t xml:space="preserve">, so researchers must assume that previous authors are correct. Unverified facts present a significant risk that can have cascading ramifications. Consider </w:t>
      </w:r>
      <w:proofErr w:type="spellStart"/>
      <w:r w:rsidR="00E72F1F">
        <w:t>Majoranas</w:t>
      </w:r>
      <w:proofErr w:type="spellEnd"/>
      <w:r w:rsidR="00E72F1F">
        <w:t>,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EC3688">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EC3688">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455B378A"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EC3688">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EC3688">
            <w:rPr>
              <w:noProof/>
            </w:rPr>
            <w:t xml:space="preserve"> (Ariely, 2009)</w:t>
          </w:r>
          <w:r>
            <w:fldChar w:fldCharType="end"/>
          </w:r>
        </w:sdtContent>
      </w:sdt>
      <w:r>
        <w:t xml:space="preserve">. Behavioral economists consistently demonstrate that people mispresent small details that lead to a better story with believably exaggerated results (e.g., </w:t>
      </w:r>
      <w:del w:id="98" w:author="Nate Bachmeier [AWS-SA]" w:date="2023-04-20T13:31:00Z">
        <w:r w:rsidDel="000E43A1">
          <w:delText>an</w:delText>
        </w:r>
      </w:del>
      <w:ins w:id="99" w:author="Nate Bachmeier [AWS-SA]" w:date="2023-04-20T13:31:00Z">
        <w:r w:rsidR="000E43A1">
          <w:t>a</w:t>
        </w:r>
      </w:ins>
      <w:r>
        <w:t xml:space="preserve"> 75% accurate score becomes 82%).</w:t>
      </w:r>
    </w:p>
    <w:p w14:paraId="5BD243CD" w14:textId="77777777" w:rsidR="00E72F1F" w:rsidRDefault="00E72F1F" w:rsidP="00DB15A3">
      <w:pPr>
        <w:pStyle w:val="Heading3"/>
        <w:ind w:firstLine="0"/>
      </w:pPr>
      <w:r>
        <w:t>Influence of societal norms and ethical design</w:t>
      </w:r>
    </w:p>
    <w:p w14:paraId="2C7FF97F" w14:textId="5E447C9C"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w:t>
      </w:r>
      <w:proofErr w:type="spellStart"/>
      <w:r>
        <w:t>ladenness</w:t>
      </w:r>
      <w:proofErr w:type="spellEnd"/>
      <w:r>
        <w:t xml:space="preserve"> with bias and mispresents values as evidential factors. They state that researchers are well-intentioned and aim to make reliable, repeatable studies. However, it is impractical for those practitioners to wait for results to be flawless, as this means science no longer evolves. Put another way, “</w:t>
      </w:r>
      <w:r w:rsidR="00AF4D58">
        <w:t>A</w:t>
      </w:r>
      <w:r>
        <w:t>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EC3688">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5307F7F6"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EC3688">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EC3688">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719F95D6"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EC3688">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w:t>
      </w:r>
      <w:r w:rsidR="0016251F">
        <w:t>9</w:t>
      </w:r>
      <w:r>
        <w:t>).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xml:space="preserve">. Instead, researchers must decide on controls and procedures before </w:t>
      </w:r>
      <w:r w:rsidR="00AF4D58">
        <w:t>collecting data</w:t>
      </w:r>
      <w:r>
        <w:t>.</w:t>
      </w:r>
    </w:p>
    <w:p w14:paraId="2BA10C6B" w14:textId="2590CAE0" w:rsidR="00E33B08" w:rsidRPr="006305D2" w:rsidRDefault="00E33B08" w:rsidP="00DB15A3">
      <w:pPr>
        <w:pStyle w:val="Caption"/>
        <w:ind w:firstLine="0"/>
        <w:rPr>
          <w:i/>
        </w:rPr>
      </w:pPr>
      <w:bookmarkStart w:id="100"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590F0E">
        <w:rPr>
          <w:b/>
          <w:bCs/>
          <w:noProof/>
        </w:rPr>
        <w:t>9</w:t>
      </w:r>
      <w:r w:rsidRPr="00DB15A3">
        <w:rPr>
          <w:b/>
          <w:bCs/>
          <w:noProof/>
        </w:rPr>
        <w:fldChar w:fldCharType="end"/>
      </w:r>
      <w:r w:rsidR="006305D2" w:rsidRPr="00DB15A3">
        <w:rPr>
          <w:b/>
          <w:bCs/>
        </w:rPr>
        <w:br/>
      </w:r>
      <w:r w:rsidRPr="006305D2">
        <w:rPr>
          <w:i/>
        </w:rPr>
        <w:t>Threat Sources</w:t>
      </w:r>
      <w:bookmarkEnd w:id="100"/>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4741FF55"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EC3688">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0AFFD675"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EC3688">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xml:space="preserve">. For instance, </w:t>
      </w:r>
      <w:proofErr w:type="gramStart"/>
      <w:r w:rsidRPr="008B5F57">
        <w:t>the terms</w:t>
      </w:r>
      <w:proofErr w:type="gramEnd"/>
      <w:r w:rsidRPr="008B5F57">
        <w:t xml:space="preserve">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6BB6EB94"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EC3688">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 xml:space="preserve">After forty years, the ethical code requires modernization to align with evolving worldviews. </w:t>
      </w:r>
      <w:proofErr w:type="spellStart"/>
      <w:r>
        <w:t>Adashi</w:t>
      </w:r>
      <w:proofErr w:type="spellEnd"/>
      <w:r>
        <w:t xml:space="preserve">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proofErr w:type="spellStart"/>
      <w:r w:rsidR="00BD0461">
        <w:t>Adashi</w:t>
      </w:r>
      <w:proofErr w:type="spellEnd"/>
      <w:r w:rsidR="00BD0461">
        <w:t xml:space="preserve">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DEB3FC" w:rsidR="00E72F1F" w:rsidRDefault="00E72F1F" w:rsidP="00BD0461">
      <w:pPr>
        <w:pStyle w:val="Heading2"/>
        <w:ind w:firstLine="0"/>
      </w:pPr>
      <w:bookmarkStart w:id="101" w:name="_Toc131970501"/>
      <w:r>
        <w:t xml:space="preserve">Ethical </w:t>
      </w:r>
      <w:r w:rsidR="00AF4D58">
        <w:t xml:space="preserve">Considerations </w:t>
      </w:r>
      <w:r>
        <w:t>of A</w:t>
      </w:r>
      <w:r w:rsidR="004A68E9">
        <w:t>I</w:t>
      </w:r>
      <w:bookmarkEnd w:id="101"/>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xml:space="preserve">; </w:t>
      </w:r>
      <w:proofErr w:type="spellStart"/>
      <w:r w:rsidR="004A68E9">
        <w:t>Wildberger</w:t>
      </w:r>
      <w:proofErr w:type="spellEnd"/>
      <w:r w:rsidR="004A68E9">
        <w:t>,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 xml:space="preserve">Despite artificial intelligence already being well-entrenched in everyday life, there are concerns about its role. First, does the advancement of machine learning mean fewer jobs? </w:t>
      </w:r>
      <w:proofErr w:type="gramStart"/>
      <w:r>
        <w:t>Second,</w:t>
      </w:r>
      <w:proofErr w:type="gramEnd"/>
      <w:r>
        <w:t xml:space="preserve">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proofErr w:type="spellStart"/>
      <w:r w:rsidR="004A68E9">
        <w:t>Boire</w:t>
      </w:r>
      <w:proofErr w:type="spellEnd"/>
      <w:r w:rsidR="004A68E9">
        <w:t xml:space="preserv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5257B583"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xml:space="preserve">) </w:t>
      </w:r>
      <w:del w:id="102" w:author="Nate Bachmeier [AWS-SA]" w:date="2023-04-20T13:32:00Z">
        <w:r w:rsidDel="000E43A1">
          <w:delText>becomes</w:delText>
        </w:r>
      </w:del>
      <w:ins w:id="103" w:author="Nate Bachmeier [AWS-SA]" w:date="2023-04-20T13:32:00Z">
        <w:r w:rsidR="000E43A1">
          <w:t>become</w:t>
        </w:r>
      </w:ins>
      <w:r>
        <w:t xml:space="preserve">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7414DD9B"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w:t>
      </w:r>
      <w:proofErr w:type="gramStart"/>
      <w:r>
        <w:t>should</w:t>
      </w:r>
      <w:proofErr w:type="gramEnd"/>
      <w:r>
        <w:t xml:space="preserve">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w:t>
      </w:r>
      <w:del w:id="104" w:author="Nate Bachmeier [AWS-SA]" w:date="2023-04-20T13:32:00Z">
        <w:r w:rsidDel="000E43A1">
          <w:delText>people</w:delText>
        </w:r>
      </w:del>
      <w:ins w:id="105" w:author="Nate Bachmeier [AWS-SA]" w:date="2023-04-20T13:32:00Z">
        <w:r w:rsidR="000E43A1">
          <w:t>people for</w:t>
        </w:r>
      </w:ins>
      <w:r>
        <w:t xml:space="preserve"> unjustifiably long.  </w:t>
      </w:r>
    </w:p>
    <w:p w14:paraId="302B04A8" w14:textId="207F7A07"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EC3688">
            <w:rPr>
              <w:noProof/>
            </w:rPr>
            <w:t xml:space="preserve"> (Hole &amp; Ahmad, 2019)</w:t>
          </w:r>
          <w:r>
            <w:fldChar w:fldCharType="end"/>
          </w:r>
        </w:sdtContent>
      </w:sdt>
      <w:r>
        <w:t>. Until artificial brains can rationalize abstract thought, humans must perform this task.</w:t>
      </w:r>
    </w:p>
    <w:p w14:paraId="7D5E5BFF" w14:textId="58970BDE"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EC3688">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EC3688">
            <w:rPr>
              <w:noProof/>
            </w:rPr>
            <w:t>(Kane, 2019)</w:t>
          </w:r>
          <w:r>
            <w:fldChar w:fldCharType="end"/>
          </w:r>
        </w:sdtContent>
      </w:sdt>
      <w:r>
        <w:t xml:space="preserve">. </w:t>
      </w:r>
      <w:del w:id="106" w:author="Nate Bachmeier [AWS-SA]" w:date="2023-04-20T13:32:00Z">
        <w:r w:rsidDel="000E43A1">
          <w:delText>Delivering on</w:delText>
        </w:r>
      </w:del>
      <w:ins w:id="107" w:author="Nate Bachmeier [AWS-SA]" w:date="2023-04-20T13:32:00Z">
        <w:r w:rsidR="000E43A1">
          <w:t>Delivering</w:t>
        </w:r>
      </w:ins>
      <w:r>
        <w:t xml:space="preserve">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4FFEDF2C"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w:t>
      </w:r>
      <w:proofErr w:type="spellStart"/>
      <w:r>
        <w:t>Guiffrida</w:t>
      </w:r>
      <w:proofErr w:type="spellEnd"/>
      <w:r>
        <w:t xml:space="preserve"> et al., 2018). For instance, machines cannot reason about their instructions, so </w:t>
      </w:r>
      <w:r w:rsidR="00AF4D58">
        <w:t xml:space="preserve">how can the course hold AI/ML devices </w:t>
      </w:r>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25E10FF8" w:rsidR="00E72F1F" w:rsidRPr="00AC30AE" w:rsidRDefault="00E72F1F" w:rsidP="00DA5CF7">
      <w:proofErr w:type="spellStart"/>
      <w:r>
        <w:t>Robotics’s</w:t>
      </w:r>
      <w:proofErr w:type="spellEnd"/>
      <w:r>
        <w:t xml:space="preserve"> Three Law</w:t>
      </w:r>
      <w:r w:rsidR="00BD0461">
        <w:t>s</w:t>
      </w:r>
      <w:r>
        <w:t xml:space="preserve"> state that automation should not injure humans ignore people’s </w:t>
      </w:r>
      <w:del w:id="108" w:author="Nate Bachmeier [AWS-SA]" w:date="2023-04-20T13:32:00Z">
        <w:r w:rsidDel="000E43A1">
          <w:delText>commands, and</w:delText>
        </w:r>
      </w:del>
      <w:ins w:id="109" w:author="Nate Bachmeier [AWS-SA]" w:date="2023-04-20T13:32:00Z">
        <w:r w:rsidR="000E43A1">
          <w:t>commands and</w:t>
        </w:r>
      </w:ins>
      <w:r>
        <w:t xml:space="preserve"> protect their existence</w:t>
      </w:r>
      <w:sdt>
        <w:sdtPr>
          <w:id w:val="1259026374"/>
          <w:citation/>
        </w:sdtPr>
        <w:sdtContent>
          <w:r>
            <w:fldChar w:fldCharType="begin"/>
          </w:r>
          <w:r>
            <w:instrText xml:space="preserve"> CITATION Asi42 \l 1033 </w:instrText>
          </w:r>
          <w:r>
            <w:fldChar w:fldCharType="separate"/>
          </w:r>
          <w:r w:rsidR="00EC3688">
            <w:rPr>
              <w:noProof/>
            </w:rPr>
            <w:t xml:space="preserve"> (Asimov, 1942)</w:t>
          </w:r>
          <w:r>
            <w:fldChar w:fldCharType="end"/>
          </w:r>
        </w:sdtContent>
      </w:sdt>
      <w:r>
        <w:t>. These rules lay a foundation for the idea that devices exist to cooperate and enhance humanity. Unfortunately, machines can</w:t>
      </w:r>
      <w:r w:rsidR="00C71B24">
        <w:t>’t</w:t>
      </w:r>
      <w:r>
        <w:t xml:space="preserve"> reason and are bound to their program designs. Since machines cannot devise these criteria independently, it </w:t>
      </w:r>
      <w:r>
        <w:lastRenderedPageBreak/>
        <w:t>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033F9CD3"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EC3688">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5008438F"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w:t>
      </w:r>
      <w:proofErr w:type="spellStart"/>
      <w:r>
        <w:t>Kantardzic</w:t>
      </w:r>
      <w:proofErr w:type="spellEnd"/>
      <w:r>
        <w:t xml:space="preserve">,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EC3688">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 xml:space="preserve">match data, and enhance human capabilities. Organizations can use these means to improve efficiency and reduce wastefulness. These innovations deprecate the need for specific skill sets and lower the entry barrier into other expert systems. While this causes an initial decrease </w:t>
      </w:r>
      <w:proofErr w:type="gramStart"/>
      <w:r>
        <w:t>in</w:t>
      </w:r>
      <w:proofErr w:type="gramEnd"/>
      <w:r>
        <w:t xml:space="preserve">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 xml:space="preserve">technologies. Implementing transparency and </w:t>
      </w:r>
      <w:proofErr w:type="spellStart"/>
      <w:r>
        <w:t>explainability</w:t>
      </w:r>
      <w:proofErr w:type="spellEnd"/>
      <w:r>
        <w:t xml:space="preserve">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110" w:name="_Toc131970502"/>
      <w:r>
        <w:t>Summary</w:t>
      </w:r>
      <w:bookmarkEnd w:id="110"/>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7AC4485E"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w:t>
      </w:r>
      <w:del w:id="111" w:author="Nate Bachmeier [AWS-SA]" w:date="2023-04-20T13:32:00Z">
        <w:r w:rsidDel="000E43A1">
          <w:delText>cross-breed</w:delText>
        </w:r>
      </w:del>
      <w:ins w:id="112" w:author="Nate Bachmeier [AWS-SA]" w:date="2023-04-20T13:32:00Z">
        <w:r w:rsidR="000E43A1">
          <w:t>crossbreed</w:t>
        </w:r>
      </w:ins>
      <w:r>
        <w:t xml:space="preserve"> random model network connectivity until they discover the most efficient combinations. </w:t>
      </w:r>
    </w:p>
    <w:p w14:paraId="50A921DB" w14:textId="424E03C4" w:rsidR="00E72F1F" w:rsidRDefault="00E72F1F" w:rsidP="00DA5CF7">
      <w:r>
        <w:lastRenderedPageBreak/>
        <w:t xml:space="preserve">There are several significant ramifications to this evolution. For instance, the computing resources necessary for training are growing exponentially, but the per-unit capacity is linearly increasing. This situation means that ML training must operate </w:t>
      </w:r>
      <w:proofErr w:type="gramStart"/>
      <w:r>
        <w:t>in</w:t>
      </w:r>
      <w:proofErr w:type="gramEnd"/>
      <w:r>
        <w:t xml:space="preserve"> high</w:t>
      </w:r>
      <w:r w:rsidR="00BD0461">
        <w:t>ly</w:t>
      </w:r>
      <w:r>
        <w:t xml:space="preserve"> distributed runtimes. </w:t>
      </w:r>
      <w:r w:rsidR="006F7F25">
        <w:t>Failures are likely to occur within these environments</w:t>
      </w:r>
      <w:r>
        <w:t xml:space="preserve">,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w:t>
      </w:r>
      <w:del w:id="113" w:author="Nate Bachmeier [AWS-SA]" w:date="2023-04-20T13:32:00Z">
        <w:r w:rsidDel="000E43A1">
          <w:delText>fill</w:delText>
        </w:r>
      </w:del>
      <w:ins w:id="114" w:author="Nate Bachmeier [AWS-SA]" w:date="2023-04-20T13:32:00Z">
        <w:r w:rsidR="000E43A1">
          <w:t>fill out</w:t>
        </w:r>
      </w:ins>
      <w:r>
        <w:t xml:space="preserve">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115" w:name="_Toc131970503"/>
      <w:r>
        <w:lastRenderedPageBreak/>
        <w:t>Chapter 3: Research Method</w:t>
      </w:r>
      <w:bookmarkEnd w:id="115"/>
    </w:p>
    <w:p w14:paraId="2337D06A" w14:textId="3A5FB15B" w:rsidR="00E72F1F" w:rsidRPr="00C94085" w:rsidRDefault="00C7163D" w:rsidP="00DA5CF7">
      <w:r w:rsidRPr="005C1EEB">
        <w:t xml:space="preserve">The problem to be addressed in this study is the inability of elderly and special needs care organizations to </w:t>
      </w:r>
      <w:r>
        <w:t>capitalize on the effectiveness and efficiency of autonomous assistants through human activity recognition (</w:t>
      </w:r>
      <w:proofErr w:type="spellStart"/>
      <w:r>
        <w:t>Blackhurn</w:t>
      </w:r>
      <w:proofErr w:type="spellEnd"/>
      <w:r>
        <w:t xml:space="preserve">, 2021; Kim &amp; Kim, 2021). </w:t>
      </w:r>
      <w:r w:rsidR="00383CF5">
        <w:t xml:space="preserve"> </w:t>
      </w:r>
      <w:r w:rsidR="00383CF5" w:rsidRPr="00C23676">
        <w:t>Th</w:t>
      </w:r>
      <w:r w:rsidR="006F7F25">
        <w:t xml:space="preserve">is constructive research study </w:t>
      </w:r>
      <w:r w:rsidR="00383CF5" w:rsidRPr="00C23676">
        <w:t>provid</w:t>
      </w:r>
      <w:r w:rsidR="00D25DC1">
        <w:t>es</w:t>
      </w:r>
      <w:r w:rsidR="00383CF5" w:rsidRPr="00C23676">
        <w:t xml:space="preserve"> an understanding of the effectiveness and efficiency of auto</w:t>
      </w:r>
      <w:r w:rsidR="00383CF5">
        <w:t>nom</w:t>
      </w:r>
      <w:r w:rsidR="00383CF5" w:rsidRPr="00C23676">
        <w:t xml:space="preserve">ous assistants for </w:t>
      </w:r>
      <w:r>
        <w:t xml:space="preserve">detecting patient behaviors for improving </w:t>
      </w:r>
      <w:r w:rsidR="00383CF5" w:rsidRPr="00C23676">
        <w:t>elderly and special needs care organizations</w:t>
      </w:r>
      <w:r w:rsidR="00383CF5">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116" w:name="_Toc131970504"/>
      <w:r>
        <w:t>Research Methodology and Design</w:t>
      </w:r>
      <w:bookmarkEnd w:id="116"/>
    </w:p>
    <w:p w14:paraId="538D0F60" w14:textId="079DCF0E" w:rsidR="00646C44" w:rsidRDefault="00E72F1F" w:rsidP="00DA5CF7">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proofErr w:type="spellStart"/>
      <w:r w:rsidR="00BD0461" w:rsidRPr="00BD0461">
        <w:t>Bryar</w:t>
      </w:r>
      <w:proofErr w:type="spellEnd"/>
      <w:r w:rsidR="00BD0461" w:rsidRPr="00BD0461">
        <w:t xml:space="preserve"> &amp; </w:t>
      </w:r>
      <w:proofErr w:type="spellStart"/>
      <w:r w:rsidR="00BD0461" w:rsidRPr="00BD0461">
        <w:t>Carr</w:t>
      </w:r>
      <w:proofErr w:type="spellEnd"/>
      <w:r w:rsidR="00BD0461" w:rsidRPr="00BD0461">
        <w:t xml:space="preserve">, 2021; </w:t>
      </w:r>
      <w:proofErr w:type="spellStart"/>
      <w:r w:rsidRPr="00BD0461">
        <w:t>Peffers</w:t>
      </w:r>
      <w:proofErr w:type="spellEnd"/>
      <w:r w:rsidRPr="00BD0461">
        <w:t xml:space="preserve">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0E5706D6"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 xml:space="preserve">Creswell, 2014; Jason &amp; </w:t>
      </w:r>
      <w:proofErr w:type="spellStart"/>
      <w:r w:rsidRPr="00BD0461">
        <w:t>Glenwick</w:t>
      </w:r>
      <w:proofErr w:type="spellEnd"/>
      <w:r w:rsidRPr="00BD0461">
        <w:t>, 2016</w:t>
      </w:r>
      <w:r w:rsidR="00BD0461" w:rsidRPr="00BD0461">
        <w:t xml:space="preserve">; McCusker &amp; </w:t>
      </w:r>
      <w:proofErr w:type="spellStart"/>
      <w:r w:rsidR="00BD0461" w:rsidRPr="00BD0461">
        <w:t>Gunaydin</w:t>
      </w:r>
      <w:proofErr w:type="spellEnd"/>
      <w:r w:rsidR="00BD0461" w:rsidRPr="00BD0461">
        <w:t>,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r w:rsidR="00C7163D">
        <w:t xml:space="preserve">creating an extensible human </w:t>
      </w:r>
      <w:r w:rsidR="00C7163D">
        <w:lastRenderedPageBreak/>
        <w:t xml:space="preserve">behavior classification model for </w:t>
      </w:r>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 xml:space="preserve">respectably, </w:t>
      </w:r>
      <w:proofErr w:type="gramStart"/>
      <w:r>
        <w:t>quantitative</w:t>
      </w:r>
      <w:proofErr w:type="gramEnd"/>
      <w:r>
        <w:t xml:space="preserve"> and qualitative methods</w:t>
      </w:r>
      <w:r w:rsidR="00646C44">
        <w:t xml:space="preserve"> are a better fit</w:t>
      </w:r>
      <w:r>
        <w:t>.</w:t>
      </w:r>
    </w:p>
    <w:p w14:paraId="28DFFA52" w14:textId="69842D3B" w:rsidR="00396DFB" w:rsidRPr="00421FD7" w:rsidRDefault="00421FD7" w:rsidP="00E62F67">
      <w:pPr>
        <w:ind w:firstLine="0"/>
        <w:rPr>
          <w:i/>
        </w:rPr>
      </w:pPr>
      <w:bookmarkStart w:id="117" w:name="_Toc128255087"/>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10</w:t>
      </w:r>
      <w:r w:rsidRPr="00BC7214">
        <w:rPr>
          <w:b/>
          <w:bCs/>
          <w:noProof/>
        </w:rPr>
        <w:fldChar w:fldCharType="end"/>
      </w:r>
      <w:r>
        <w:br/>
      </w:r>
      <w:r w:rsidR="00457BA5">
        <w:rPr>
          <w:i/>
          <w:iCs/>
        </w:rPr>
        <w:t xml:space="preserve">Alternative </w:t>
      </w:r>
      <w:r w:rsidRPr="00421FD7">
        <w:rPr>
          <w:i/>
        </w:rPr>
        <w:t>Research Approaches</w:t>
      </w:r>
      <w:bookmarkEnd w:id="117"/>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Estimate the probability of an </w:t>
            </w:r>
            <w:proofErr w:type="gramStart"/>
            <w:r>
              <w:t>event</w:t>
            </w:r>
            <w:proofErr w:type="gramEnd"/>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3BADF338" w:rsidR="00E72F1F" w:rsidRDefault="00C7163D"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Exploring </w:t>
            </w:r>
            <w:r w:rsidR="00E72F1F">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pPr>
      <w:bookmarkStart w:id="118" w:name="_Toc131970505"/>
      <w:r>
        <w:t>Population and Sample</w:t>
      </w:r>
      <w:bookmarkEnd w:id="118"/>
    </w:p>
    <w:p w14:paraId="131818DE" w14:textId="5AA0F9B0" w:rsidR="00986937" w:rsidRDefault="003C41F3" w:rsidP="00DA5CF7">
      <w:r>
        <w:t xml:space="preserve">This study focuses on </w:t>
      </w:r>
      <w:r w:rsidR="00D942AC">
        <w:t xml:space="preserve">elderly and special needs </w:t>
      </w:r>
      <w:r w:rsidR="00C7163D">
        <w:t xml:space="preserve">patients’ behaviors, such as </w:t>
      </w:r>
      <w:r w:rsidR="00D942AC">
        <w:t>falls</w:t>
      </w:r>
      <w:r w:rsidR="00C7163D">
        <w:t>, malnutrition, and over-exertion</w:t>
      </w:r>
      <w:r w:rsidR="00D942AC">
        <w:t>.</w:t>
      </w:r>
      <w:r w:rsidR="00C7163D">
        <w:t xml:space="preserve"> It derives these insights from DeepMind’s kinetic-700 data set containing 650,000 labeled YouTube videos</w:t>
      </w:r>
      <w:sdt>
        <w:sdtPr>
          <w:id w:val="-1727759272"/>
          <w:citation/>
        </w:sdtPr>
        <w:sdtContent>
          <w:r w:rsidR="00C7163D">
            <w:fldChar w:fldCharType="begin"/>
          </w:r>
          <w:r w:rsidR="00C7163D">
            <w:instrText xml:space="preserve"> CITATION Dee20 \l 1033 </w:instrText>
          </w:r>
          <w:r w:rsidR="00C7163D">
            <w:fldChar w:fldCharType="separate"/>
          </w:r>
          <w:r w:rsidR="00C7163D">
            <w:rPr>
              <w:noProof/>
            </w:rPr>
            <w:t xml:space="preserve"> (DeepMind, 2020)</w:t>
          </w:r>
          <w:r w:rsidR="00C7163D">
            <w:fldChar w:fldCharType="end"/>
          </w:r>
        </w:sdtContent>
      </w:sdt>
      <w:r w:rsidR="00C7163D">
        <w:t xml:space="preserve">. The video repository has a diverse population performing 700 specific tasks. For instance, 800 recordings are of people </w:t>
      </w:r>
      <w:r w:rsidR="00C7163D">
        <w:lastRenderedPageBreak/>
        <w:t xml:space="preserve">baking a cake and another 900 people brushing their teeth. This study aims to data mine this library from a breadth (many labels) and depth (label variation) perspective. </w:t>
      </w:r>
      <w:r w:rsidR="006F7F25">
        <w:t xml:space="preserve">Testing </w:t>
      </w:r>
      <w:r w:rsidR="00C7163D">
        <w:t>every video within the repository is economically</w:t>
      </w:r>
      <w:r w:rsidR="006F7F25">
        <w:t xml:space="preserve"> impractical</w:t>
      </w:r>
      <w:r w:rsidR="00AE085D">
        <w:t xml:space="preserve">. Instead, a sampling procedure </w:t>
      </w:r>
      <w:r w:rsidR="00C7163D">
        <w:t>will select clips based on analysis complexity. For instance, kinetic-700 videos have poor lighting, blurry motion, and inconsistent reference points. While these characteristics are essential for understanding RQ2 (effectiveness), they might detract from the finite resources available to study RQ1 (efficacy).</w:t>
      </w:r>
    </w:p>
    <w:p w14:paraId="4EDFF6AA" w14:textId="5FC8D024" w:rsidR="00E72F1F" w:rsidRDefault="00E72F1F" w:rsidP="00E62F67">
      <w:pPr>
        <w:pStyle w:val="Heading2"/>
        <w:ind w:firstLine="0"/>
      </w:pPr>
      <w:bookmarkStart w:id="119" w:name="_Toc131970506"/>
      <w:r>
        <w:t>Instrumentation</w:t>
      </w:r>
      <w:bookmarkEnd w:id="119"/>
    </w:p>
    <w:p w14:paraId="4EA4237F" w14:textId="07367B0A" w:rsidR="00EB2D05" w:rsidRDefault="00EB2D05" w:rsidP="00DA5CF7">
      <w:r>
        <w:t xml:space="preserve">The study has three aspects that require data collection: ML training performance, model accuracy, and inference performance. This information originates from the Amazon </w:t>
      </w:r>
      <w:proofErr w:type="spellStart"/>
      <w:r>
        <w:t>SageMaker</w:t>
      </w:r>
      <w:proofErr w:type="spellEnd"/>
      <w:r>
        <w:t xml:space="preserve"> services</w:t>
      </w:r>
      <w:sdt>
        <w:sdtPr>
          <w:id w:val="-1124008319"/>
          <w:citation/>
        </w:sdtPr>
        <w:sdtContent>
          <w:r w:rsidR="006F2026">
            <w:fldChar w:fldCharType="begin"/>
          </w:r>
          <w:r w:rsidR="006F2026">
            <w:instrText xml:space="preserve"> CITATION AWS21 \l 1033 </w:instrText>
          </w:r>
          <w:r w:rsidR="006F2026">
            <w:fldChar w:fldCharType="separate"/>
          </w:r>
          <w:r w:rsidR="00EC3688">
            <w:rPr>
              <w:noProof/>
            </w:rPr>
            <w:t xml:space="preserve"> (AWS, 2021)</w:t>
          </w:r>
          <w:r w:rsidR="006F2026">
            <w:fldChar w:fldCharType="end"/>
          </w:r>
        </w:sdtContent>
      </w:sdt>
      <w:r w:rsidR="00C435F5">
        <w:t xml:space="preserve">, which </w:t>
      </w:r>
      <w:r w:rsidR="000C017C">
        <w:t xml:space="preserve">offer capabilities </w:t>
      </w:r>
      <w:r w:rsidR="00730BAE">
        <w:t>to build custom ML algorithms</w:t>
      </w:r>
      <w:r w:rsidR="000C017C">
        <w:t xml:space="preserve">. Researchers essentially bundle custom automation and open-source tooling into a virtualized process. </w:t>
      </w:r>
      <w:proofErr w:type="spellStart"/>
      <w:r w:rsidR="000C017C">
        <w:t>SageMaker</w:t>
      </w:r>
      <w:proofErr w:type="spellEnd"/>
      <w:r w:rsidR="000C017C">
        <w:t xml:space="preserve">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w:t>
      </w:r>
      <w:proofErr w:type="spellStart"/>
      <w:r>
        <w:t>TensorBoard</w:t>
      </w:r>
      <w:proofErr w:type="spellEnd"/>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2BCC99F1" w:rsidR="00E72F1F" w:rsidRDefault="00E72F1F" w:rsidP="00E62F67">
      <w:pPr>
        <w:pStyle w:val="Heading2"/>
        <w:ind w:firstLine="0"/>
      </w:pPr>
      <w:bookmarkStart w:id="120" w:name="_Toc131970507"/>
      <w:r w:rsidRPr="00887A22">
        <w:t>Study Procedures</w:t>
      </w:r>
      <w:bookmarkEnd w:id="120"/>
    </w:p>
    <w:p w14:paraId="729CED93" w14:textId="5A704540" w:rsidR="00663C73" w:rsidRDefault="00590F0E" w:rsidP="00663C73">
      <w:r>
        <w:t>This study aims to build a human activity classification model using the kinetic-700 public video data set. It implements an analytics pipeline for downloading videos, extracting metadata, and creating activity signatures (see Figure 23).</w:t>
      </w:r>
      <w:r w:rsidR="002D30A5">
        <w:t xml:space="preserve"> </w:t>
      </w:r>
      <w:r w:rsidR="00663C73">
        <w:t xml:space="preserve">A machine learning algorithm will </w:t>
      </w:r>
      <w:r w:rsidR="00663C73">
        <w:lastRenderedPageBreak/>
        <w:t>process short video clips and predict agents’ intent based on their behavior. The algorithm models the subject’s skeleton movement changes into a sequence-to-classification model.</w:t>
      </w:r>
    </w:p>
    <w:p w14:paraId="4FC0E672" w14:textId="46A71F2C" w:rsidR="00CD1874" w:rsidRDefault="00CD1874" w:rsidP="00CD1874">
      <w:pPr>
        <w:pStyle w:val="Caption"/>
        <w:ind w:firstLine="0"/>
      </w:pPr>
      <w:r w:rsidRPr="00E62F67">
        <w:rPr>
          <w:b/>
          <w:bCs/>
        </w:rPr>
        <w:t xml:space="preserve">Figure </w:t>
      </w:r>
      <w:r w:rsidRPr="00E62F67">
        <w:rPr>
          <w:b/>
          <w:bCs/>
          <w:iCs w:val="0"/>
        </w:rPr>
        <w:fldChar w:fldCharType="begin"/>
      </w:r>
      <w:r w:rsidRPr="00E62F67">
        <w:rPr>
          <w:b/>
          <w:bCs/>
        </w:rPr>
        <w:instrText xml:space="preserve"> SEQ Figure \* ARABIC </w:instrText>
      </w:r>
      <w:r w:rsidRPr="00E62F67">
        <w:rPr>
          <w:b/>
          <w:bCs/>
          <w:iCs w:val="0"/>
        </w:rPr>
        <w:fldChar w:fldCharType="separate"/>
      </w:r>
      <w:r w:rsidR="00213AB2">
        <w:rPr>
          <w:b/>
          <w:bCs/>
          <w:noProof/>
        </w:rPr>
        <w:t>23</w:t>
      </w:r>
      <w:r w:rsidRPr="00E62F67">
        <w:rPr>
          <w:b/>
          <w:bCs/>
          <w:iCs w:val="0"/>
        </w:rPr>
        <w:fldChar w:fldCharType="end"/>
      </w:r>
      <w:r>
        <w:br/>
      </w:r>
      <w:r>
        <w:rPr>
          <w:i/>
        </w:rPr>
        <w:t>Abstract pipeline</w:t>
      </w:r>
    </w:p>
    <w:p w14:paraId="36557264" w14:textId="77777777" w:rsidR="00CD1874" w:rsidRPr="00590F0E" w:rsidRDefault="00CD1874" w:rsidP="00CD1874">
      <w:pPr>
        <w:ind w:firstLine="0"/>
      </w:pPr>
      <w:r w:rsidRPr="00590F0E">
        <w:rPr>
          <w:noProof/>
        </w:rPr>
        <w:drawing>
          <wp:inline distT="0" distB="0" distL="0" distR="0" wp14:anchorId="07122B0B" wp14:editId="018E5374">
            <wp:extent cx="5324475" cy="5333714"/>
            <wp:effectExtent l="0" t="0" r="0" b="63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7"/>
                    <a:stretch>
                      <a:fillRect/>
                    </a:stretch>
                  </pic:blipFill>
                  <pic:spPr>
                    <a:xfrm>
                      <a:off x="0" y="0"/>
                      <a:ext cx="5368889" cy="5378205"/>
                    </a:xfrm>
                    <a:prstGeom prst="rect">
                      <a:avLst/>
                    </a:prstGeom>
                  </pic:spPr>
                </pic:pic>
              </a:graphicData>
            </a:graphic>
          </wp:inline>
        </w:drawing>
      </w:r>
    </w:p>
    <w:p w14:paraId="74E8A0BD" w14:textId="35303693" w:rsidR="00663C73" w:rsidRDefault="00663C73" w:rsidP="00663C73">
      <w:r>
        <w:t xml:space="preserve">This process begins with sampling the video stream from 24 frames per second (fps) to 6 fps. This operation aims to speed up model convergence and reduce operational costs. Next, </w:t>
      </w:r>
      <w:proofErr w:type="gramStart"/>
      <w:r>
        <w:t>similar to</w:t>
      </w:r>
      <w:proofErr w:type="gramEnd"/>
      <w:r>
        <w:t xml:space="preserve"> Das et al. (2019), the research will use the </w:t>
      </w:r>
      <w:proofErr w:type="spellStart"/>
      <w:r>
        <w:t>OpenPose</w:t>
      </w:r>
      <w:proofErr w:type="spellEnd"/>
      <w:r>
        <w:t xml:space="preserve"> library to identify the character’s joint positions in a given frame. Those matrix-encoded positions represent the input sequence to </w:t>
      </w:r>
      <w:r>
        <w:lastRenderedPageBreak/>
        <w:t xml:space="preserve">the model. According to the literature review, these matrices should be relative delta updates, not literal coordinates. Third, the matrices feed into an RNN-based algorithm (e.g., LTSM) for sequence analysis. This portion will use the standard </w:t>
      </w:r>
      <w:proofErr w:type="spellStart"/>
      <w:r>
        <w:t>Keras</w:t>
      </w:r>
      <w:proofErr w:type="spellEnd"/>
      <w:r>
        <w:t xml:space="preserve"> libraries for generating TensorFlow, a neural network. Lastly, a </w:t>
      </w:r>
      <w:proofErr w:type="gramStart"/>
      <w:r>
        <w:t>fully-connected</w:t>
      </w:r>
      <w:proofErr w:type="gramEnd"/>
      <w:r>
        <w:t xml:space="preserve"> layer extends the architecture to represent the classification action space and output. Specifically, the analysis performs the following high levels tasks:</w:t>
      </w:r>
    </w:p>
    <w:p w14:paraId="1B6B7410" w14:textId="77777777" w:rsidR="00663C73" w:rsidRDefault="00663C73" w:rsidP="00663C73">
      <w:pPr>
        <w:pStyle w:val="ListParagraph"/>
        <w:numPr>
          <w:ilvl w:val="0"/>
          <w:numId w:val="8"/>
        </w:numPr>
      </w:pPr>
      <w:r>
        <w:t xml:space="preserve">Download the video from </w:t>
      </w:r>
      <w:proofErr w:type="gramStart"/>
      <w:r>
        <w:t>YouTube</w:t>
      </w:r>
      <w:proofErr w:type="gramEnd"/>
    </w:p>
    <w:p w14:paraId="045057F7" w14:textId="77777777" w:rsidR="00663C73" w:rsidRDefault="00663C73" w:rsidP="00663C73">
      <w:pPr>
        <w:pStyle w:val="ListParagraph"/>
        <w:numPr>
          <w:ilvl w:val="0"/>
          <w:numId w:val="8"/>
        </w:numPr>
      </w:pPr>
      <w:r>
        <w:t>Extract frames from the labeled segment</w:t>
      </w:r>
    </w:p>
    <w:p w14:paraId="194B6384" w14:textId="77777777" w:rsidR="00663C73" w:rsidRDefault="00663C73" w:rsidP="00663C73">
      <w:pPr>
        <w:pStyle w:val="ListParagraph"/>
        <w:numPr>
          <w:ilvl w:val="0"/>
          <w:numId w:val="8"/>
        </w:numPr>
      </w:pPr>
      <w:r>
        <w:t>Extract skeletons from the video frames</w:t>
      </w:r>
    </w:p>
    <w:p w14:paraId="7C358F0C" w14:textId="77777777" w:rsidR="00663C73" w:rsidRDefault="00663C73" w:rsidP="00663C73">
      <w:pPr>
        <w:pStyle w:val="ListParagraph"/>
        <w:numPr>
          <w:ilvl w:val="0"/>
          <w:numId w:val="8"/>
        </w:numPr>
      </w:pPr>
      <w:r>
        <w:t>Map skeletons across video frames into motion sequences</w:t>
      </w:r>
    </w:p>
    <w:p w14:paraId="2DBDC63B" w14:textId="77777777" w:rsidR="00663C73" w:rsidRDefault="00663C73" w:rsidP="00663C73">
      <w:pPr>
        <w:pStyle w:val="ListParagraph"/>
        <w:numPr>
          <w:ilvl w:val="0"/>
          <w:numId w:val="8"/>
        </w:numPr>
      </w:pPr>
      <w:r>
        <w:t xml:space="preserve">Perform object detection within the skeletal bounding </w:t>
      </w:r>
      <w:proofErr w:type="gramStart"/>
      <w:r>
        <w:t>boxes</w:t>
      </w:r>
      <w:proofErr w:type="gramEnd"/>
    </w:p>
    <w:p w14:paraId="646A9D79" w14:textId="77777777" w:rsidR="00663C73" w:rsidRDefault="00663C73" w:rsidP="00663C73">
      <w:pPr>
        <w:pStyle w:val="ListParagraph"/>
        <w:numPr>
          <w:ilvl w:val="0"/>
          <w:numId w:val="8"/>
        </w:numPr>
      </w:pPr>
      <w:r>
        <w:t>Group the motion sequences into movement signatures</w:t>
      </w:r>
    </w:p>
    <w:p w14:paraId="62F000E5" w14:textId="39658D23" w:rsidR="002D30A5" w:rsidRDefault="002D30A5" w:rsidP="00663C73">
      <w:r>
        <w:t xml:space="preserve">These constructs reside within an Amazon Web Services (AWS) account using cloud-first and open-source capabilities where appropriate. The deployment is fully automated using the AWS Cloud Development Kit (AWS CDK v2), which enables future researchers to reproduce the results efficiently. </w:t>
      </w:r>
    </w:p>
    <w:p w14:paraId="1726B353" w14:textId="533A2947" w:rsidR="00590F0E" w:rsidRDefault="00590F0E" w:rsidP="00590F0E">
      <w:pPr>
        <w:pStyle w:val="Heading3"/>
        <w:ind w:firstLine="0"/>
      </w:pPr>
      <w:r>
        <w:t>Data Collector Process</w:t>
      </w:r>
    </w:p>
    <w:p w14:paraId="794E6B78" w14:textId="6C5D3DF1" w:rsidR="00590F0E" w:rsidRDefault="00590F0E" w:rsidP="001B0351">
      <w:r>
        <w:t xml:space="preserve">Content moderators for Google DeepMind built the kinetic-700 data set as a collection of YouTube video links and annotations for programmatic analysis. For instance, the following snippet describes the first video within the dataset as </w:t>
      </w:r>
      <w:r>
        <w:rPr>
          <w:i/>
          <w:iCs/>
        </w:rPr>
        <w:t>clay pottery making</w:t>
      </w:r>
      <w:r>
        <w:t xml:space="preserve"> occurs during the 19</w:t>
      </w:r>
      <w:r w:rsidRPr="00104C3A">
        <w:rPr>
          <w:vertAlign w:val="superscript"/>
        </w:rPr>
        <w:t>th</w:t>
      </w:r>
      <w:r>
        <w:t xml:space="preserve"> to 29</w:t>
      </w:r>
      <w:r w:rsidRPr="00104C3A">
        <w:rPr>
          <w:vertAlign w:val="superscript"/>
        </w:rPr>
        <w:t>th</w:t>
      </w:r>
      <w:r>
        <w:t xml:space="preserve"> seconds. Annotation segments are up to ten seconds long though the clip can be arbitrarily long.</w:t>
      </w:r>
    </w:p>
    <w:p w14:paraId="17AC10D7" w14:textId="77777777" w:rsidR="00CD1874" w:rsidRDefault="00CD1874" w:rsidP="000E43A1">
      <w:pPr>
        <w:ind w:firstLine="0"/>
      </w:pPr>
    </w:p>
    <w:p w14:paraId="59664B71" w14:textId="398D7673" w:rsidR="00590F0E" w:rsidRPr="00590F0E" w:rsidRDefault="00590F0E" w:rsidP="00104C3A">
      <w:pPr>
        <w:pStyle w:val="Caption"/>
        <w:ind w:firstLine="0"/>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213AB2">
        <w:rPr>
          <w:b/>
          <w:bCs/>
          <w:noProof/>
        </w:rPr>
        <w:t>24</w:t>
      </w:r>
      <w:r w:rsidRPr="00104C3A">
        <w:rPr>
          <w:b/>
          <w:bCs/>
        </w:rPr>
        <w:fldChar w:fldCharType="end"/>
      </w:r>
      <w:r>
        <w:rPr>
          <w:b/>
          <w:bCs/>
        </w:rPr>
        <w:br/>
      </w:r>
      <w:r w:rsidRPr="00104C3A">
        <w:rPr>
          <w:i/>
          <w:iCs w:val="0"/>
        </w:rPr>
        <w:t xml:space="preserve">kinetic-700 video </w:t>
      </w:r>
      <w:proofErr w:type="gramStart"/>
      <w:r>
        <w:rPr>
          <w:i/>
          <w:iCs w:val="0"/>
        </w:rPr>
        <w:t>entry</w:t>
      </w:r>
      <w:proofErr w:type="gramEnd"/>
    </w:p>
    <w:p w14:paraId="777DDD29" w14:textId="77777777" w:rsidR="00590F0E" w:rsidRPr="00590F0E" w:rsidRDefault="00590F0E" w:rsidP="00104C3A">
      <w:pPr>
        <w:pStyle w:val="SC-Source"/>
      </w:pPr>
      <w:r w:rsidRPr="00590F0E">
        <w:t>{</w:t>
      </w:r>
    </w:p>
    <w:p w14:paraId="329A76CA" w14:textId="77777777" w:rsidR="00590F0E" w:rsidRPr="00590F0E" w:rsidRDefault="00590F0E" w:rsidP="00104C3A">
      <w:pPr>
        <w:pStyle w:val="SC-Source"/>
      </w:pPr>
      <w:r w:rsidRPr="00590F0E">
        <w:t xml:space="preserve">  "---0dWlqevI": {</w:t>
      </w:r>
    </w:p>
    <w:p w14:paraId="6ACBF7D3" w14:textId="77777777" w:rsidR="00590F0E" w:rsidRPr="00590F0E" w:rsidRDefault="00590F0E" w:rsidP="00104C3A">
      <w:pPr>
        <w:pStyle w:val="SC-Source"/>
      </w:pPr>
      <w:r w:rsidRPr="00590F0E">
        <w:t xml:space="preserve">    "annotations": {</w:t>
      </w:r>
    </w:p>
    <w:p w14:paraId="2DEF4EB1" w14:textId="77777777" w:rsidR="00590F0E" w:rsidRPr="00590F0E" w:rsidRDefault="00590F0E" w:rsidP="00104C3A">
      <w:pPr>
        <w:pStyle w:val="SC-Source"/>
      </w:pPr>
      <w:r w:rsidRPr="00590F0E">
        <w:t xml:space="preserve">      "label": "clay pottery making",</w:t>
      </w:r>
    </w:p>
    <w:p w14:paraId="50AAABA6" w14:textId="77777777" w:rsidR="00590F0E" w:rsidRPr="00590F0E" w:rsidRDefault="00590F0E" w:rsidP="00104C3A">
      <w:pPr>
        <w:pStyle w:val="SC-Source"/>
      </w:pPr>
      <w:r w:rsidRPr="00590F0E">
        <w:t xml:space="preserve">      "segment": [</w:t>
      </w:r>
    </w:p>
    <w:p w14:paraId="3E87E6DB" w14:textId="77777777" w:rsidR="00590F0E" w:rsidRPr="00590F0E" w:rsidRDefault="00590F0E" w:rsidP="00104C3A">
      <w:pPr>
        <w:pStyle w:val="SC-Source"/>
      </w:pPr>
      <w:r w:rsidRPr="00590F0E">
        <w:t xml:space="preserve">        19,</w:t>
      </w:r>
    </w:p>
    <w:p w14:paraId="7EB03A71" w14:textId="77777777" w:rsidR="00590F0E" w:rsidRPr="00590F0E" w:rsidRDefault="00590F0E" w:rsidP="00104C3A">
      <w:pPr>
        <w:pStyle w:val="SC-Source"/>
      </w:pPr>
      <w:r w:rsidRPr="00590F0E">
        <w:t xml:space="preserve">        29</w:t>
      </w:r>
    </w:p>
    <w:p w14:paraId="49BF0DEA" w14:textId="77777777" w:rsidR="00590F0E" w:rsidRPr="00590F0E" w:rsidRDefault="00590F0E" w:rsidP="00104C3A">
      <w:pPr>
        <w:pStyle w:val="SC-Source"/>
      </w:pPr>
      <w:r w:rsidRPr="00590F0E">
        <w:t xml:space="preserve">      ]</w:t>
      </w:r>
    </w:p>
    <w:p w14:paraId="4185B66E" w14:textId="77777777" w:rsidR="00590F0E" w:rsidRPr="00590F0E" w:rsidRDefault="00590F0E" w:rsidP="00104C3A">
      <w:pPr>
        <w:pStyle w:val="SC-Source"/>
      </w:pPr>
      <w:r w:rsidRPr="00590F0E">
        <w:t xml:space="preserve">    },</w:t>
      </w:r>
    </w:p>
    <w:p w14:paraId="41B46D6E" w14:textId="77777777" w:rsidR="00590F0E" w:rsidRPr="00590F0E" w:rsidRDefault="00590F0E" w:rsidP="00104C3A">
      <w:pPr>
        <w:pStyle w:val="SC-Source"/>
      </w:pPr>
      <w:r w:rsidRPr="00590F0E">
        <w:t xml:space="preserve">    "duration": 10,</w:t>
      </w:r>
    </w:p>
    <w:p w14:paraId="41D6FC23" w14:textId="77777777" w:rsidR="00590F0E" w:rsidRPr="00590F0E" w:rsidRDefault="00590F0E" w:rsidP="00104C3A">
      <w:pPr>
        <w:pStyle w:val="SC-Source"/>
      </w:pPr>
      <w:r w:rsidRPr="00590F0E">
        <w:t xml:space="preserve">    "subset": "train",</w:t>
      </w:r>
    </w:p>
    <w:p w14:paraId="6F93A91F" w14:textId="77777777" w:rsidR="00590F0E" w:rsidRPr="00590F0E" w:rsidRDefault="00590F0E" w:rsidP="00104C3A">
      <w:pPr>
        <w:pStyle w:val="SC-Source"/>
      </w:pPr>
      <w:r w:rsidRPr="00590F0E">
        <w:t xml:space="preserve">    "</w:t>
      </w:r>
      <w:proofErr w:type="spellStart"/>
      <w:r w:rsidRPr="00590F0E">
        <w:t>url</w:t>
      </w:r>
      <w:proofErr w:type="spellEnd"/>
      <w:r w:rsidRPr="00590F0E">
        <w:t>": "https://www.youtube.com/watch?v=---0dWlqevI"</w:t>
      </w:r>
    </w:p>
    <w:p w14:paraId="0ECC055F" w14:textId="77777777" w:rsidR="00590F0E" w:rsidRPr="00590F0E" w:rsidRDefault="00590F0E" w:rsidP="00104C3A">
      <w:pPr>
        <w:pStyle w:val="SC-Source"/>
      </w:pPr>
      <w:r w:rsidRPr="00590F0E">
        <w:t xml:space="preserve">  }</w:t>
      </w:r>
    </w:p>
    <w:p w14:paraId="76EC2278" w14:textId="290BF6CC" w:rsidR="00590F0E" w:rsidRDefault="00590F0E" w:rsidP="00104C3A">
      <w:pPr>
        <w:pStyle w:val="SC-Source"/>
      </w:pPr>
      <w:r w:rsidRPr="00590F0E">
        <w:t>}</w:t>
      </w:r>
    </w:p>
    <w:p w14:paraId="13631DDA" w14:textId="77777777" w:rsidR="001B0351" w:rsidRDefault="001B0351" w:rsidP="00663C73">
      <w:pPr>
        <w:ind w:firstLine="0"/>
      </w:pPr>
    </w:p>
    <w:p w14:paraId="5488F8AF" w14:textId="243DC50D" w:rsidR="00663C73" w:rsidRDefault="001B0351" w:rsidP="00663C73">
      <w:pPr>
        <w:ind w:firstLine="0"/>
      </w:pPr>
      <w:r>
        <w:tab/>
      </w:r>
      <w:r w:rsidR="00590F0E">
        <w:t xml:space="preserve">The data collector process is responsible for enumerating the kinetic-700 dataset and persisting it into local storage. This process begins with enqueuing one message per video URL into a high-availability message queue with guaranteed </w:t>
      </w:r>
      <w:r w:rsidR="00590F0E">
        <w:rPr>
          <w:i/>
          <w:iCs/>
        </w:rPr>
        <w:t xml:space="preserve">at least once delivery </w:t>
      </w:r>
      <w:r w:rsidR="00590F0E">
        <w:t>semantics. Next, a containerized application dequeues the message and attempts to cache YouTube’s mp4 file into a network file system. Before contacting YouTube, the download process queries a NoSQL Key-Value store to confirm another container instance hasn’t already completed the video.</w:t>
      </w:r>
      <w:r w:rsidR="00B20CB5">
        <w:t xml:space="preserve"> After successfully </w:t>
      </w:r>
      <w:proofErr w:type="gramStart"/>
      <w:r w:rsidR="00B20CB5">
        <w:t>caching</w:t>
      </w:r>
      <w:proofErr w:type="gramEnd"/>
      <w:r w:rsidR="00B20CB5">
        <w:t xml:space="preserve"> the video, the download application deletes the message from the download task queue. </w:t>
      </w:r>
    </w:p>
    <w:p w14:paraId="279E8491" w14:textId="391ACF21" w:rsidR="00590F0E" w:rsidRDefault="009441CB" w:rsidP="00104C3A">
      <w:r>
        <w:lastRenderedPageBreak/>
        <w:t>The cloud infrastructure supports scaling the download service container instances proportional to the queue depth. This characteristic also means the download service will shut down if additional messages aren’t waiting for processing.</w:t>
      </w:r>
    </w:p>
    <w:p w14:paraId="386F3F46" w14:textId="5FD3A6B7" w:rsidR="00590F0E" w:rsidRPr="00DB6674" w:rsidRDefault="00590F0E" w:rsidP="00104C3A">
      <w:pPr>
        <w:pStyle w:val="Caption"/>
        <w:ind w:firstLine="0"/>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213AB2">
        <w:rPr>
          <w:b/>
          <w:bCs/>
          <w:noProof/>
        </w:rPr>
        <w:t>25</w:t>
      </w:r>
      <w:r w:rsidRPr="00104C3A">
        <w:rPr>
          <w:b/>
          <w:bCs/>
        </w:rPr>
        <w:fldChar w:fldCharType="end"/>
      </w:r>
      <w:r>
        <w:br/>
      </w:r>
      <w:r>
        <w:rPr>
          <w:i/>
          <w:iCs w:val="0"/>
        </w:rPr>
        <w:t>Download Process Architecture</w:t>
      </w:r>
    </w:p>
    <w:p w14:paraId="30208CD8" w14:textId="18003683" w:rsidR="00590F0E" w:rsidRDefault="00590F0E" w:rsidP="000E43A1">
      <w:pPr>
        <w:ind w:firstLine="0"/>
      </w:pPr>
      <w:r w:rsidRPr="00590F0E">
        <w:rPr>
          <w:noProof/>
        </w:rPr>
        <w:drawing>
          <wp:inline distT="0" distB="0" distL="0" distR="0" wp14:anchorId="47A9AA7F" wp14:editId="6A159F8F">
            <wp:extent cx="5286375" cy="6188616"/>
            <wp:effectExtent l="0" t="0" r="0" b="3175"/>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low confidence"/>
                    <pic:cNvPicPr/>
                  </pic:nvPicPr>
                  <pic:blipFill>
                    <a:blip r:embed="rId48"/>
                    <a:stretch>
                      <a:fillRect/>
                    </a:stretch>
                  </pic:blipFill>
                  <pic:spPr>
                    <a:xfrm>
                      <a:off x="0" y="0"/>
                      <a:ext cx="5307395" cy="6213223"/>
                    </a:xfrm>
                    <a:prstGeom prst="rect">
                      <a:avLst/>
                    </a:prstGeom>
                  </pic:spPr>
                </pic:pic>
              </a:graphicData>
            </a:graphic>
          </wp:inline>
        </w:drawing>
      </w:r>
    </w:p>
    <w:p w14:paraId="5B3800C7" w14:textId="3B6F2333" w:rsidR="00590F0E" w:rsidRDefault="00590F0E" w:rsidP="00590F0E">
      <w:pPr>
        <w:ind w:firstLine="0"/>
      </w:pPr>
      <w:r>
        <w:lastRenderedPageBreak/>
        <w:tab/>
        <w:t xml:space="preserve">This construct relies on several AWS services to orchestrate the download process and ensure high availability. The following table enumerates the </w:t>
      </w:r>
      <w:r w:rsidR="00CC7DDB">
        <w:t xml:space="preserve">essential </w:t>
      </w:r>
      <w:r>
        <w:t>components</w:t>
      </w:r>
      <w:r w:rsidR="00CC7DDB">
        <w:t xml:space="preserve"> for managing this data flow.</w:t>
      </w:r>
    </w:p>
    <w:p w14:paraId="4AF3C302" w14:textId="25D33DF8" w:rsidR="00590F0E" w:rsidRDefault="00590F0E" w:rsidP="00590F0E">
      <w:pPr>
        <w:pStyle w:val="Caption"/>
        <w:ind w:firstLine="0"/>
        <w:rPr>
          <w:i/>
          <w:iCs w:val="0"/>
        </w:rPr>
      </w:pPr>
      <w:r w:rsidRPr="00104C3A">
        <w:rPr>
          <w:b/>
          <w:bCs/>
        </w:rPr>
        <w:t xml:space="preserve">Table </w:t>
      </w:r>
      <w:r w:rsidRPr="00104C3A">
        <w:rPr>
          <w:b/>
          <w:bCs/>
        </w:rPr>
        <w:fldChar w:fldCharType="begin"/>
      </w:r>
      <w:r w:rsidRPr="00104C3A">
        <w:rPr>
          <w:b/>
          <w:bCs/>
        </w:rPr>
        <w:instrText xml:space="preserve"> SEQ Table \* ARABIC </w:instrText>
      </w:r>
      <w:r w:rsidRPr="00104C3A">
        <w:rPr>
          <w:b/>
          <w:bCs/>
        </w:rPr>
        <w:fldChar w:fldCharType="separate"/>
      </w:r>
      <w:r w:rsidRPr="00104C3A">
        <w:rPr>
          <w:b/>
          <w:bCs/>
          <w:noProof/>
        </w:rPr>
        <w:t>11</w:t>
      </w:r>
      <w:r w:rsidRPr="00104C3A">
        <w:rPr>
          <w:b/>
          <w:bCs/>
        </w:rPr>
        <w:fldChar w:fldCharType="end"/>
      </w:r>
      <w:r>
        <w:rPr>
          <w:b/>
          <w:bCs/>
        </w:rPr>
        <w:br/>
      </w:r>
      <w:r w:rsidRPr="00104C3A">
        <w:rPr>
          <w:i/>
          <w:iCs w:val="0"/>
        </w:rPr>
        <w:t>Download</w:t>
      </w:r>
      <w:r>
        <w:rPr>
          <w:i/>
          <w:iCs w:val="0"/>
        </w:rPr>
        <w:t xml:space="preserve"> Process Infrastructure Services</w:t>
      </w:r>
    </w:p>
    <w:tbl>
      <w:tblPr>
        <w:tblStyle w:val="GridTable4"/>
        <w:tblW w:w="0" w:type="auto"/>
        <w:tblLook w:val="04A0" w:firstRow="1" w:lastRow="0" w:firstColumn="1" w:lastColumn="0" w:noHBand="0" w:noVBand="1"/>
      </w:tblPr>
      <w:tblGrid>
        <w:gridCol w:w="3055"/>
        <w:gridCol w:w="6295"/>
      </w:tblGrid>
      <w:tr w:rsidR="00590F0E" w14:paraId="18B391BA" w14:textId="77777777" w:rsidTr="00104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9DBC3B6" w14:textId="64567C82" w:rsidR="00590F0E" w:rsidRDefault="00590F0E" w:rsidP="00590F0E">
            <w:pPr>
              <w:ind w:firstLine="0"/>
            </w:pPr>
            <w:r>
              <w:t>Service Name</w:t>
            </w:r>
          </w:p>
        </w:tc>
        <w:tc>
          <w:tcPr>
            <w:tcW w:w="6295" w:type="dxa"/>
          </w:tcPr>
          <w:p w14:paraId="3EF00318" w14:textId="10B44F6D" w:rsidR="00590F0E" w:rsidRDefault="00590F0E" w:rsidP="00590F0E">
            <w:pPr>
              <w:ind w:firstLine="0"/>
              <w:cnfStyle w:val="100000000000" w:firstRow="1" w:lastRow="0" w:firstColumn="0" w:lastColumn="0" w:oddVBand="0" w:evenVBand="0" w:oddHBand="0" w:evenHBand="0" w:firstRowFirstColumn="0" w:firstRowLastColumn="0" w:lastRowFirstColumn="0" w:lastRowLastColumn="0"/>
            </w:pPr>
            <w:r>
              <w:t>Description</w:t>
            </w:r>
          </w:p>
        </w:tc>
      </w:tr>
      <w:tr w:rsidR="00590F0E" w14:paraId="4D1AB8AA"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D70A686" w14:textId="5FBD7849" w:rsidR="00590F0E" w:rsidRDefault="00590F0E" w:rsidP="00590F0E">
            <w:pPr>
              <w:ind w:firstLine="0"/>
            </w:pPr>
            <w:r>
              <w:t>Amazon Simple Queue Service (Amazon SQS)</w:t>
            </w:r>
          </w:p>
        </w:tc>
        <w:tc>
          <w:tcPr>
            <w:tcW w:w="6295" w:type="dxa"/>
          </w:tcPr>
          <w:p w14:paraId="15B147C3" w14:textId="70BD5910"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 xml:space="preserve">A secure, durable, and available hosted queue that lets </w:t>
            </w:r>
            <w:r w:rsidR="00736757">
              <w:t xml:space="preserve">one </w:t>
            </w:r>
            <w:r>
              <w:t>integrate and decouple distributed software systems and components (AWS, SQS, 2023)</w:t>
            </w:r>
          </w:p>
        </w:tc>
      </w:tr>
      <w:tr w:rsidR="00590F0E" w14:paraId="50C13A02"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68A4D083" w14:textId="6EEFB09C" w:rsidR="00590F0E" w:rsidRDefault="00590F0E" w:rsidP="00590F0E">
            <w:pPr>
              <w:ind w:firstLine="0"/>
            </w:pPr>
            <w:r>
              <w:t xml:space="preserve">AWS </w:t>
            </w:r>
            <w:proofErr w:type="spellStart"/>
            <w:r>
              <w:t>Fargate</w:t>
            </w:r>
            <w:proofErr w:type="spellEnd"/>
          </w:p>
        </w:tc>
        <w:tc>
          <w:tcPr>
            <w:tcW w:w="6295" w:type="dxa"/>
          </w:tcPr>
          <w:p w14:paraId="15E01639" w14:textId="660EEA1A"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 xml:space="preserve">A technology that you can use to run containers without having to manage servers or clusters of Amazon EC2 instances (AWS, </w:t>
            </w:r>
            <w:proofErr w:type="spellStart"/>
            <w:r>
              <w:t>Fargate</w:t>
            </w:r>
            <w:proofErr w:type="spellEnd"/>
            <w:r>
              <w:t>, 2023)</w:t>
            </w:r>
          </w:p>
        </w:tc>
      </w:tr>
      <w:tr w:rsidR="00590F0E" w14:paraId="40000B0D"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0F1D3FF" w14:textId="07BA305F" w:rsidR="00590F0E" w:rsidRDefault="00590F0E" w:rsidP="00590F0E">
            <w:pPr>
              <w:ind w:firstLine="0"/>
            </w:pPr>
            <w:r>
              <w:t>Amazon DynamoDB</w:t>
            </w:r>
          </w:p>
        </w:tc>
        <w:tc>
          <w:tcPr>
            <w:tcW w:w="6295" w:type="dxa"/>
          </w:tcPr>
          <w:p w14:paraId="585E9828" w14:textId="35D0C2C1"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A fully managed NoSQL database service that provides fast and predictable performance to store and retrieve data (AWS, DynamoDB, 2023)</w:t>
            </w:r>
          </w:p>
        </w:tc>
      </w:tr>
      <w:tr w:rsidR="00590F0E" w14:paraId="75C37054"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10177EB9" w14:textId="721980D7" w:rsidR="00590F0E" w:rsidRDefault="00590F0E" w:rsidP="00590F0E">
            <w:pPr>
              <w:ind w:firstLine="0"/>
            </w:pPr>
            <w:r>
              <w:t>Amazon S3</w:t>
            </w:r>
          </w:p>
        </w:tc>
        <w:tc>
          <w:tcPr>
            <w:tcW w:w="6295" w:type="dxa"/>
          </w:tcPr>
          <w:p w14:paraId="70653587" w14:textId="2DC76134"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An object storage service that offers scalability, data availability, security, and performance (AWS, S3, 2023)</w:t>
            </w:r>
          </w:p>
        </w:tc>
      </w:tr>
    </w:tbl>
    <w:p w14:paraId="7CA91B44" w14:textId="77777777" w:rsidR="00DB6674" w:rsidRDefault="00DB6674" w:rsidP="00DB6674"/>
    <w:p w14:paraId="3F7297AC" w14:textId="1C8E7702" w:rsidR="00E21892" w:rsidRDefault="00E21892" w:rsidP="00E21892">
      <w:pPr>
        <w:pStyle w:val="Heading3"/>
        <w:ind w:firstLine="0"/>
      </w:pPr>
      <w:bookmarkStart w:id="121" w:name="_Toc128255056"/>
      <w:bookmarkStart w:id="122" w:name="_Toc128302242"/>
      <w:r>
        <w:t>Video Processor</w:t>
      </w:r>
    </w:p>
    <w:p w14:paraId="6A808F2E" w14:textId="3A0B0F01" w:rsidR="006A0C2B" w:rsidRDefault="00533343" w:rsidP="001E0515">
      <w:pPr>
        <w:ind w:firstLine="0"/>
      </w:pPr>
      <w:r>
        <w:tab/>
        <w:t xml:space="preserve">When videos arrive within the network file system (Amazon S3), an event </w:t>
      </w:r>
      <w:proofErr w:type="gramStart"/>
      <w:r>
        <w:t>triggers</w:t>
      </w:r>
      <w:proofErr w:type="gramEnd"/>
      <w:r>
        <w:t xml:space="preserve"> and enqueues into the </w:t>
      </w:r>
      <w:proofErr w:type="spellStart"/>
      <w:r>
        <w:t>OpenPose</w:t>
      </w:r>
      <w:proofErr w:type="spellEnd"/>
      <w:r>
        <w:t xml:space="preserve"> task queue. </w:t>
      </w:r>
      <w:bookmarkEnd w:id="121"/>
      <w:bookmarkEnd w:id="122"/>
      <w:proofErr w:type="spellStart"/>
      <w:r w:rsidR="000D29D8">
        <w:t>OpenPose</w:t>
      </w:r>
      <w:proofErr w:type="spellEnd"/>
      <w:r w:rsidR="000D29D8">
        <w:t xml:space="preserve"> is a library from Carnegie Mellon that automates detecting human skeletons within 2D images</w:t>
      </w:r>
      <w:r w:rsidR="001E0515">
        <w:t xml:space="preserve"> using its proprietary models on GPU-enabled computers</w:t>
      </w:r>
      <w:r w:rsidR="00CD1874">
        <w:t xml:space="preserve"> (Cao et al., 2019)</w:t>
      </w:r>
      <w:r w:rsidR="001E0515">
        <w:t xml:space="preserve">. This study packages the library into a containerized </w:t>
      </w:r>
      <w:r w:rsidR="001E0515">
        <w:lastRenderedPageBreak/>
        <w:t>application that executes across a horizontally scalable GPU farm of Amazon EC2 p4gdn.xlarge instances (4 VCPU; 16GiB RAM; 1 NVIDIA A100 Tensor GPU). Like the downloader, the video processors monitor a message queue of pending tasks and avoid repeating work through a NoSQL status table. The awaiting message count influences the total video processor replicas, and the service will terminate when the queue is empty.</w:t>
      </w:r>
    </w:p>
    <w:p w14:paraId="223CBE9E" w14:textId="6E19F2E1" w:rsidR="000D29D8" w:rsidRPr="00104C3A" w:rsidRDefault="001E0515" w:rsidP="00104C3A">
      <w:pPr>
        <w:pStyle w:val="Caption"/>
        <w:ind w:firstLine="0"/>
        <w:rPr>
          <w:b/>
          <w:bCs/>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213AB2">
        <w:rPr>
          <w:b/>
          <w:bCs/>
          <w:noProof/>
        </w:rPr>
        <w:t>26</w:t>
      </w:r>
      <w:r w:rsidRPr="00104C3A">
        <w:rPr>
          <w:b/>
          <w:bCs/>
        </w:rPr>
        <w:fldChar w:fldCharType="end"/>
      </w:r>
      <w:r>
        <w:rPr>
          <w:b/>
          <w:bCs/>
        </w:rPr>
        <w:br/>
      </w:r>
      <w:r w:rsidRPr="00104C3A">
        <w:rPr>
          <w:i/>
          <w:iCs w:val="0"/>
        </w:rPr>
        <w:t>Video</w:t>
      </w:r>
      <w:r>
        <w:rPr>
          <w:i/>
          <w:iCs w:val="0"/>
        </w:rPr>
        <w:t xml:space="preserve"> Processor Architecture</w:t>
      </w:r>
    </w:p>
    <w:p w14:paraId="0E4F7A78" w14:textId="01831561" w:rsidR="000D29D8" w:rsidRDefault="000D29D8" w:rsidP="00E21892">
      <w:pPr>
        <w:ind w:firstLine="0"/>
      </w:pPr>
      <w:r w:rsidRPr="000D29D8">
        <w:rPr>
          <w:noProof/>
        </w:rPr>
        <w:drawing>
          <wp:inline distT="0" distB="0" distL="0" distR="0" wp14:anchorId="631B67B9" wp14:editId="4295100C">
            <wp:extent cx="4552950" cy="5612058"/>
            <wp:effectExtent l="0" t="0" r="0" b="825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9"/>
                    <a:stretch>
                      <a:fillRect/>
                    </a:stretch>
                  </pic:blipFill>
                  <pic:spPr>
                    <a:xfrm>
                      <a:off x="0" y="0"/>
                      <a:ext cx="4563358" cy="5624887"/>
                    </a:xfrm>
                    <a:prstGeom prst="rect">
                      <a:avLst/>
                    </a:prstGeom>
                  </pic:spPr>
                </pic:pic>
              </a:graphicData>
            </a:graphic>
          </wp:inline>
        </w:drawing>
      </w:r>
    </w:p>
    <w:p w14:paraId="52F228A5" w14:textId="6CC6D223" w:rsidR="00092BE3" w:rsidRPr="00092BE3" w:rsidRDefault="001E0515" w:rsidP="00092BE3">
      <w:pPr>
        <w:ind w:firstLine="0"/>
      </w:pPr>
      <w:r>
        <w:lastRenderedPageBreak/>
        <w:tab/>
        <w:t xml:space="preserve">Inside the video processor container is a simple message pump that pulls for </w:t>
      </w:r>
      <w:proofErr w:type="spellStart"/>
      <w:r>
        <w:t>OpenPose</w:t>
      </w:r>
      <w:proofErr w:type="spellEnd"/>
      <w:r>
        <w:t xml:space="preserve"> processing tasks (see Figure 27). </w:t>
      </w:r>
      <w:r w:rsidR="00092BE3">
        <w:t xml:space="preserve">The container fetches the associated video from the Video Store, extracts frames using OpenCV, processes them using </w:t>
      </w:r>
      <w:proofErr w:type="spellStart"/>
      <w:r w:rsidR="00092BE3">
        <w:t>OpenPose</w:t>
      </w:r>
      <w:proofErr w:type="spellEnd"/>
      <w:r w:rsidR="00092BE3">
        <w:t>, and builds an analysis report.</w:t>
      </w:r>
    </w:p>
    <w:p w14:paraId="2F0E32A3" w14:textId="3120042A" w:rsidR="00092BE3" w:rsidRPr="00504723" w:rsidRDefault="00092BE3" w:rsidP="00092BE3">
      <w:pPr>
        <w:pStyle w:val="Caption"/>
        <w:ind w:firstLine="0"/>
        <w:rPr>
          <w:i/>
          <w:iCs w:val="0"/>
        </w:rPr>
      </w:pPr>
      <w:r w:rsidRPr="00504723">
        <w:rPr>
          <w:b/>
          <w:bCs/>
        </w:rPr>
        <w:t xml:space="preserve">Figure </w:t>
      </w:r>
      <w:r w:rsidRPr="00504723">
        <w:rPr>
          <w:b/>
          <w:bCs/>
        </w:rPr>
        <w:fldChar w:fldCharType="begin"/>
      </w:r>
      <w:r w:rsidRPr="00504723">
        <w:rPr>
          <w:b/>
          <w:bCs/>
        </w:rPr>
        <w:instrText xml:space="preserve"> SEQ Figure \* ARABIC </w:instrText>
      </w:r>
      <w:r w:rsidRPr="00504723">
        <w:rPr>
          <w:b/>
          <w:bCs/>
        </w:rPr>
        <w:fldChar w:fldCharType="separate"/>
      </w:r>
      <w:r w:rsidR="00213AB2">
        <w:rPr>
          <w:b/>
          <w:bCs/>
          <w:noProof/>
        </w:rPr>
        <w:t>27</w:t>
      </w:r>
      <w:r w:rsidRPr="00504723">
        <w:rPr>
          <w:b/>
          <w:bCs/>
        </w:rPr>
        <w:fldChar w:fldCharType="end"/>
      </w:r>
      <w:r>
        <w:br/>
      </w:r>
      <w:r>
        <w:rPr>
          <w:i/>
          <w:iCs w:val="0"/>
        </w:rPr>
        <w:t>Video Processor Process Diagram</w:t>
      </w:r>
    </w:p>
    <w:p w14:paraId="4EB951E2" w14:textId="77777777" w:rsidR="00092BE3" w:rsidRPr="006A0C2B" w:rsidRDefault="00092BE3" w:rsidP="00092BE3">
      <w:pPr>
        <w:ind w:firstLine="0"/>
      </w:pPr>
      <w:r w:rsidRPr="00F17972">
        <w:rPr>
          <w:noProof/>
        </w:rPr>
        <w:drawing>
          <wp:inline distT="0" distB="0" distL="0" distR="0" wp14:anchorId="36872D8F" wp14:editId="7AEB9459">
            <wp:extent cx="5943600" cy="3308350"/>
            <wp:effectExtent l="0" t="0" r="0" b="635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50"/>
                    <a:stretch>
                      <a:fillRect/>
                    </a:stretch>
                  </pic:blipFill>
                  <pic:spPr>
                    <a:xfrm>
                      <a:off x="0" y="0"/>
                      <a:ext cx="5943600" cy="3308350"/>
                    </a:xfrm>
                    <a:prstGeom prst="rect">
                      <a:avLst/>
                    </a:prstGeom>
                  </pic:spPr>
                </pic:pic>
              </a:graphicData>
            </a:graphic>
          </wp:inline>
        </w:drawing>
      </w:r>
    </w:p>
    <w:p w14:paraId="49A74A28" w14:textId="3BF12952" w:rsidR="00C334F5" w:rsidRPr="00450464" w:rsidRDefault="001E0515" w:rsidP="00104C3A">
      <w:r>
        <w:t xml:space="preserve">The custom class </w:t>
      </w:r>
      <w:proofErr w:type="spellStart"/>
      <w:r>
        <w:rPr>
          <w:i/>
          <w:iCs/>
        </w:rPr>
        <w:t>SkeletalExtractor</w:t>
      </w:r>
      <w:proofErr w:type="spellEnd"/>
      <w:r>
        <w:t xml:space="preserve"> downloads the video file and uses the OpenCV </w:t>
      </w:r>
      <w:proofErr w:type="spellStart"/>
      <w:r w:rsidRPr="00104C3A">
        <w:rPr>
          <w:i/>
          <w:iCs/>
        </w:rPr>
        <w:t>VideoCapture</w:t>
      </w:r>
      <w:proofErr w:type="spellEnd"/>
      <w:r>
        <w:t xml:space="preserve"> class to access individual frames. Next, the code iterates the annotation segment’s start-to-end offsets, retaining one frame every 500ms.</w:t>
      </w:r>
      <w:r w:rsidR="000F1076">
        <w:t xml:space="preserve"> Since kinetic-700 annotations are up to 10 seconds, </w:t>
      </w:r>
      <w:r w:rsidR="00F17972">
        <w:t>a maximum of 20 frames are</w:t>
      </w:r>
      <w:r w:rsidR="000F1076">
        <w:t xml:space="preserve"> retrieved</w:t>
      </w:r>
      <w:r w:rsidR="00F17972">
        <w:t>.</w:t>
      </w:r>
      <w:r w:rsidR="00092BE3">
        <w:t xml:space="preserve"> The following code snippet outlines this process.</w:t>
      </w:r>
      <w:r w:rsidR="00450464">
        <w:t xml:space="preserve"> Instance callers invoke the open method to bind the OpenCV </w:t>
      </w:r>
      <w:proofErr w:type="spellStart"/>
      <w:r w:rsidR="00450464">
        <w:t>VideoCapture</w:t>
      </w:r>
      <w:proofErr w:type="spellEnd"/>
      <w:r w:rsidR="00450464">
        <w:t xml:space="preserve"> class to the downloaded temporary file. Next, the caller generates the </w:t>
      </w:r>
      <w:r w:rsidR="00450464">
        <w:rPr>
          <w:i/>
          <w:iCs/>
        </w:rPr>
        <w:t>Report</w:t>
      </w:r>
      <w:r w:rsidR="00450464">
        <w:t xml:space="preserve"> object by invoking the </w:t>
      </w:r>
      <w:proofErr w:type="spellStart"/>
      <w:r w:rsidR="00450464">
        <w:t>process_frames</w:t>
      </w:r>
      <w:proofErr w:type="spellEnd"/>
      <w:r w:rsidR="00450464">
        <w:t xml:space="preserve"> method. This method is responsible for iterating through the video and collecting </w:t>
      </w:r>
      <w:r w:rsidR="00450464">
        <w:lastRenderedPageBreak/>
        <w:t>the sampled data. OpenCV offers APIs for fast-forwarding to specific offsets within the video</w:t>
      </w:r>
      <w:r w:rsidR="00D46D46">
        <w:t>,</w:t>
      </w:r>
      <w:r w:rsidR="00450464">
        <w:t xml:space="preserve"> which minimizes the I/O requirements of the implementation.</w:t>
      </w:r>
      <w:r w:rsidR="00D46D46">
        <w:t xml:space="preserve"> After selecting a frame, it’s passed to the </w:t>
      </w:r>
      <w:proofErr w:type="spellStart"/>
      <w:r w:rsidR="00D46D46">
        <w:t>OpenPose</w:t>
      </w:r>
      <w:proofErr w:type="spellEnd"/>
      <w:r w:rsidR="00D46D46">
        <w:t xml:space="preserve"> </w:t>
      </w:r>
      <w:proofErr w:type="spellStart"/>
      <w:r w:rsidR="00D46D46">
        <w:t>opWrapper</w:t>
      </w:r>
      <w:proofErr w:type="spellEnd"/>
      <w:r w:rsidR="00D46D46">
        <w:t xml:space="preserve"> construct for processing via the GPU-based hardware.</w:t>
      </w:r>
    </w:p>
    <w:p w14:paraId="15538E2F" w14:textId="65BB9D7B" w:rsidR="00C334F5" w:rsidDel="000E43A1" w:rsidRDefault="00C334F5">
      <w:pPr>
        <w:spacing w:after="160" w:line="259" w:lineRule="auto"/>
        <w:ind w:firstLine="0"/>
        <w:rPr>
          <w:del w:id="123" w:author="Nate Bachmeier [AWS-SA]" w:date="2023-04-20T13:33:00Z"/>
        </w:rPr>
      </w:pPr>
      <w:del w:id="124" w:author="Nate Bachmeier [AWS-SA]" w:date="2023-04-20T13:33:00Z">
        <w:r w:rsidDel="000E43A1">
          <w:br w:type="page"/>
        </w:r>
      </w:del>
    </w:p>
    <w:p w14:paraId="4DA61B2C" w14:textId="73901E9F" w:rsidR="001E0515" w:rsidDel="000E43A1" w:rsidRDefault="001E0515">
      <w:pPr>
        <w:spacing w:after="160" w:line="259" w:lineRule="auto"/>
        <w:ind w:firstLine="0"/>
        <w:rPr>
          <w:del w:id="125" w:author="Nate Bachmeier [AWS-SA]" w:date="2023-04-20T13:33:00Z"/>
        </w:rPr>
        <w:pPrChange w:id="126" w:author="Nate Bachmeier [AWS-SA]" w:date="2023-04-20T13:33:00Z">
          <w:pPr/>
        </w:pPrChange>
      </w:pPr>
    </w:p>
    <w:p w14:paraId="14727974" w14:textId="660E8EEA" w:rsidR="00092BE3" w:rsidRPr="00104C3A" w:rsidRDefault="00092BE3" w:rsidP="00104C3A">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213AB2">
        <w:rPr>
          <w:b/>
          <w:bCs/>
          <w:noProof/>
        </w:rPr>
        <w:t>28</w:t>
      </w:r>
      <w:r w:rsidRPr="00104C3A">
        <w:rPr>
          <w:b/>
          <w:bCs/>
        </w:rPr>
        <w:fldChar w:fldCharType="end"/>
      </w:r>
      <w:r>
        <w:br/>
      </w:r>
      <w:r>
        <w:rPr>
          <w:i/>
          <w:iCs w:val="0"/>
        </w:rPr>
        <w:t xml:space="preserve">Skeletal Extractor Logic </w:t>
      </w:r>
    </w:p>
    <w:p w14:paraId="364DB9BE" w14:textId="77777777" w:rsidR="00092BE3" w:rsidRPr="00104C3A" w:rsidRDefault="00092BE3" w:rsidP="00104C3A">
      <w:pPr>
        <w:pStyle w:val="SC-Source"/>
      </w:pPr>
      <w:r w:rsidRPr="00104C3A">
        <w:t xml:space="preserve">class </w:t>
      </w:r>
      <w:proofErr w:type="spellStart"/>
      <w:r w:rsidRPr="00092BE3">
        <w:t>SkeletonExtractor</w:t>
      </w:r>
      <w:proofErr w:type="spellEnd"/>
      <w:r w:rsidRPr="00104C3A">
        <w:t>:</w:t>
      </w:r>
    </w:p>
    <w:p w14:paraId="37B5DDFD" w14:textId="4E78CA6F" w:rsidR="00092BE3" w:rsidRPr="00104C3A" w:rsidRDefault="00C334F5" w:rsidP="00104C3A">
      <w:pPr>
        <w:pStyle w:val="SC-Source"/>
      </w:pPr>
      <w:r>
        <w:t xml:space="preserve"> ...</w:t>
      </w:r>
    </w:p>
    <w:p w14:paraId="5711FCA3" w14:textId="77777777" w:rsidR="00092BE3" w:rsidRPr="00104C3A" w:rsidRDefault="00092BE3" w:rsidP="00104C3A">
      <w:pPr>
        <w:pStyle w:val="SC-Source"/>
      </w:pPr>
      <w:r w:rsidRPr="00104C3A">
        <w:t>  def open(self):</w:t>
      </w:r>
    </w:p>
    <w:p w14:paraId="6815EF3A" w14:textId="77777777" w:rsidR="00092BE3" w:rsidRPr="00104C3A" w:rsidRDefault="00092BE3" w:rsidP="00104C3A">
      <w:pPr>
        <w:pStyle w:val="SC-Source"/>
      </w:pPr>
      <w:r w:rsidRPr="00104C3A">
        <w:t xml:space="preserve">    </w:t>
      </w:r>
      <w:proofErr w:type="spellStart"/>
      <w:proofErr w:type="gramStart"/>
      <w:r w:rsidRPr="00104C3A">
        <w:t>self.capture</w:t>
      </w:r>
      <w:proofErr w:type="spellEnd"/>
      <w:proofErr w:type="gramEnd"/>
      <w:r w:rsidRPr="00104C3A">
        <w:t xml:space="preserve"> = </w:t>
      </w:r>
      <w:r w:rsidRPr="00092BE3">
        <w:t>cv2</w:t>
      </w:r>
      <w:r w:rsidRPr="00104C3A">
        <w:t>.VideoCapture(</w:t>
      </w:r>
      <w:proofErr w:type="spellStart"/>
      <w:r w:rsidRPr="00104C3A">
        <w:t>self.local_file</w:t>
      </w:r>
      <w:proofErr w:type="spellEnd"/>
      <w:r w:rsidRPr="00104C3A">
        <w:t>)</w:t>
      </w:r>
    </w:p>
    <w:p w14:paraId="6A301762" w14:textId="2D9EB8C7" w:rsidR="00092BE3" w:rsidRPr="00104C3A" w:rsidRDefault="00092BE3" w:rsidP="00C334F5">
      <w:pPr>
        <w:pStyle w:val="SC-Source"/>
      </w:pPr>
      <w:r w:rsidRPr="00104C3A">
        <w:t>   </w:t>
      </w:r>
      <w:r w:rsidRPr="00104C3A">
        <w:br/>
        <w:t xml:space="preserve">  def </w:t>
      </w:r>
      <w:proofErr w:type="gramStart"/>
      <w:r w:rsidRPr="00104C3A">
        <w:t>frames(</w:t>
      </w:r>
      <w:proofErr w:type="gramEnd"/>
      <w:r w:rsidRPr="00104C3A">
        <w:t xml:space="preserve">self, </w:t>
      </w:r>
      <w:proofErr w:type="spellStart"/>
      <w:r w:rsidRPr="00104C3A">
        <w:t>step_size_sec</w:t>
      </w:r>
      <w:proofErr w:type="spellEnd"/>
      <w:r w:rsidRPr="00104C3A">
        <w:t>=0.5):</w:t>
      </w:r>
    </w:p>
    <w:p w14:paraId="51FDE8DC" w14:textId="77777777" w:rsidR="00092BE3" w:rsidRPr="00104C3A" w:rsidRDefault="00092BE3" w:rsidP="00104C3A">
      <w:pPr>
        <w:pStyle w:val="SC-Source"/>
      </w:pPr>
      <w:r w:rsidRPr="00104C3A">
        <w:t>    results = []</w:t>
      </w:r>
    </w:p>
    <w:p w14:paraId="14DB2D18" w14:textId="77777777" w:rsidR="00092BE3" w:rsidRPr="00104C3A" w:rsidRDefault="00092BE3" w:rsidP="00104C3A">
      <w:pPr>
        <w:pStyle w:val="SC-Source"/>
      </w:pPr>
      <w:r w:rsidRPr="00104C3A">
        <w:t xml:space="preserve">    offset = </w:t>
      </w:r>
      <w:proofErr w:type="spellStart"/>
      <w:proofErr w:type="gramStart"/>
      <w:r w:rsidRPr="00104C3A">
        <w:t>self.payload</w:t>
      </w:r>
      <w:proofErr w:type="gramEnd"/>
      <w:r w:rsidRPr="00104C3A">
        <w:t>.start_sec</w:t>
      </w:r>
      <w:proofErr w:type="spellEnd"/>
    </w:p>
    <w:p w14:paraId="375DBE25" w14:textId="77777777" w:rsidR="00092BE3" w:rsidRPr="00104C3A" w:rsidRDefault="00092BE3" w:rsidP="00104C3A">
      <w:pPr>
        <w:pStyle w:val="SC-Source"/>
      </w:pPr>
      <w:r w:rsidRPr="00104C3A">
        <w:t xml:space="preserve">    while offset &lt; </w:t>
      </w:r>
      <w:proofErr w:type="spellStart"/>
      <w:r w:rsidRPr="00104C3A">
        <w:t>self.payload.end_sec</w:t>
      </w:r>
      <w:proofErr w:type="spellEnd"/>
      <w:r w:rsidRPr="00104C3A">
        <w:t>:</w:t>
      </w:r>
    </w:p>
    <w:p w14:paraId="1D36E8BA" w14:textId="135AC303" w:rsidR="00092BE3" w:rsidRPr="00104C3A" w:rsidRDefault="00092BE3" w:rsidP="00104C3A">
      <w:pPr>
        <w:pStyle w:val="SC-Source"/>
      </w:pPr>
      <w:r w:rsidRPr="00104C3A">
        <w:t xml:space="preserve">      </w:t>
      </w:r>
      <w:proofErr w:type="spellStart"/>
      <w:proofErr w:type="gramStart"/>
      <w:r w:rsidRPr="00104C3A">
        <w:t>self.capture.set</w:t>
      </w:r>
      <w:proofErr w:type="spellEnd"/>
      <w:r w:rsidRPr="00104C3A">
        <w:t>(</w:t>
      </w:r>
      <w:proofErr w:type="gramEnd"/>
      <w:r w:rsidRPr="00092BE3">
        <w:t>cv2</w:t>
      </w:r>
      <w:r w:rsidRPr="00104C3A">
        <w:t xml:space="preserve">.CAP_PROP_POS_MSEC, </w:t>
      </w:r>
      <w:r w:rsidRPr="00092BE3">
        <w:t>int</w:t>
      </w:r>
      <w:r w:rsidRPr="00104C3A">
        <w:t>(offset * MILLISEC_PER_SEC))</w:t>
      </w:r>
    </w:p>
    <w:p w14:paraId="5E8AD919" w14:textId="77777777" w:rsidR="00092BE3" w:rsidRPr="00104C3A" w:rsidRDefault="00092BE3" w:rsidP="00104C3A">
      <w:pPr>
        <w:pStyle w:val="SC-Source"/>
      </w:pPr>
      <w:r w:rsidRPr="00104C3A">
        <w:t xml:space="preserve">      _, frame = </w:t>
      </w:r>
      <w:proofErr w:type="spellStart"/>
      <w:proofErr w:type="gramStart"/>
      <w:r w:rsidRPr="00104C3A">
        <w:t>self.capture</w:t>
      </w:r>
      <w:proofErr w:type="gramEnd"/>
      <w:r w:rsidRPr="00104C3A">
        <w:t>.read</w:t>
      </w:r>
      <w:proofErr w:type="spellEnd"/>
      <w:r w:rsidRPr="00104C3A">
        <w:t>()</w:t>
      </w:r>
    </w:p>
    <w:p w14:paraId="0FB77066" w14:textId="77777777" w:rsidR="00092BE3" w:rsidRPr="00104C3A" w:rsidRDefault="00092BE3" w:rsidP="00104C3A">
      <w:pPr>
        <w:pStyle w:val="SC-Source"/>
      </w:pPr>
      <w:r w:rsidRPr="00104C3A">
        <w:t>      if frame is None:</w:t>
      </w:r>
    </w:p>
    <w:p w14:paraId="0B5FA424" w14:textId="77777777" w:rsidR="00092BE3" w:rsidRPr="00104C3A" w:rsidRDefault="00092BE3" w:rsidP="00104C3A">
      <w:pPr>
        <w:pStyle w:val="SC-Source"/>
      </w:pPr>
      <w:r w:rsidRPr="00104C3A">
        <w:t>        break</w:t>
      </w:r>
    </w:p>
    <w:p w14:paraId="6F28BD8F" w14:textId="77777777" w:rsidR="00092BE3" w:rsidRPr="00104C3A" w:rsidRDefault="00092BE3" w:rsidP="00104C3A">
      <w:pPr>
        <w:pStyle w:val="SC-Source"/>
      </w:pPr>
      <w:r w:rsidRPr="00104C3A">
        <w:t xml:space="preserve">      </w:t>
      </w:r>
      <w:proofErr w:type="spellStart"/>
      <w:proofErr w:type="gramStart"/>
      <w:r w:rsidRPr="00104C3A">
        <w:t>results.append</w:t>
      </w:r>
      <w:proofErr w:type="spellEnd"/>
      <w:proofErr w:type="gramEnd"/>
      <w:r w:rsidRPr="00104C3A">
        <w:t>((</w:t>
      </w:r>
      <w:proofErr w:type="spellStart"/>
      <w:r w:rsidRPr="00104C3A">
        <w:t>frame,offset</w:t>
      </w:r>
      <w:proofErr w:type="spellEnd"/>
      <w:r w:rsidRPr="00104C3A">
        <w:t>))</w:t>
      </w:r>
    </w:p>
    <w:p w14:paraId="708AC39E" w14:textId="17DDC647" w:rsidR="00092BE3" w:rsidRPr="00104C3A" w:rsidRDefault="00092BE3" w:rsidP="00104C3A">
      <w:pPr>
        <w:pStyle w:val="SC-Source"/>
      </w:pPr>
      <w:r w:rsidRPr="00104C3A">
        <w:t xml:space="preserve">      offset += </w:t>
      </w:r>
      <w:proofErr w:type="spellStart"/>
      <w:r w:rsidRPr="00104C3A">
        <w:t>step_size_sec</w:t>
      </w:r>
      <w:proofErr w:type="spellEnd"/>
    </w:p>
    <w:p w14:paraId="167F8846" w14:textId="77777777" w:rsidR="00092BE3" w:rsidRPr="00104C3A" w:rsidRDefault="00092BE3" w:rsidP="00104C3A">
      <w:pPr>
        <w:pStyle w:val="SC-Source"/>
      </w:pPr>
      <w:r w:rsidRPr="00104C3A">
        <w:t xml:space="preserve">    return </w:t>
      </w:r>
      <w:proofErr w:type="gramStart"/>
      <w:r w:rsidRPr="00104C3A">
        <w:t>results</w:t>
      </w:r>
      <w:proofErr w:type="gramEnd"/>
    </w:p>
    <w:p w14:paraId="359BB348" w14:textId="78650B95" w:rsidR="00092BE3" w:rsidRPr="00104C3A" w:rsidDel="000E43A1" w:rsidRDefault="00092BE3" w:rsidP="00104C3A">
      <w:pPr>
        <w:pStyle w:val="SC-Source"/>
        <w:rPr>
          <w:del w:id="127" w:author="Nate Bachmeier [AWS-SA]" w:date="2023-04-20T13:33:00Z"/>
        </w:rPr>
      </w:pPr>
    </w:p>
    <w:p w14:paraId="0ACC7C8C" w14:textId="2623550C" w:rsidR="00092BE3" w:rsidRPr="00104C3A" w:rsidDel="000E43A1" w:rsidRDefault="00092BE3" w:rsidP="00104C3A">
      <w:pPr>
        <w:pStyle w:val="SC-Source"/>
        <w:rPr>
          <w:del w:id="128" w:author="Nate Bachmeier [AWS-SA]" w:date="2023-04-20T13:33:00Z"/>
        </w:rPr>
      </w:pPr>
      <w:del w:id="129" w:author="Nate Bachmeier [AWS-SA]" w:date="2023-04-20T13:33:00Z">
        <w:r w:rsidRPr="00104C3A" w:rsidDel="000E43A1">
          <w:delText>  def process_frames(self)-&gt;</w:delText>
        </w:r>
        <w:r w:rsidRPr="00092BE3" w:rsidDel="000E43A1">
          <w:delText>Report</w:delText>
        </w:r>
        <w:r w:rsidRPr="00104C3A" w:rsidDel="000E43A1">
          <w:delText>:</w:delText>
        </w:r>
      </w:del>
    </w:p>
    <w:p w14:paraId="61D2BF81" w14:textId="0159F5EC" w:rsidR="00092BE3" w:rsidRPr="00104C3A" w:rsidDel="000E43A1" w:rsidRDefault="00092BE3" w:rsidP="00104C3A">
      <w:pPr>
        <w:pStyle w:val="SC-Source"/>
        <w:rPr>
          <w:del w:id="130" w:author="Nate Bachmeier [AWS-SA]" w:date="2023-04-20T13:33:00Z"/>
        </w:rPr>
      </w:pPr>
      <w:del w:id="131" w:author="Nate Bachmeier [AWS-SA]" w:date="2023-04-20T13:33:00Z">
        <w:r w:rsidRPr="00104C3A" w:rsidDel="000E43A1">
          <w:delText xml:space="preserve">    report = </w:delText>
        </w:r>
        <w:r w:rsidRPr="00092BE3" w:rsidDel="000E43A1">
          <w:delText>Report</w:delText>
        </w:r>
        <w:r w:rsidRPr="00104C3A" w:rsidDel="000E43A1">
          <w:delText>(self.payload)</w:delText>
        </w:r>
      </w:del>
    </w:p>
    <w:p w14:paraId="6D099DFD" w14:textId="63488B24" w:rsidR="00092BE3" w:rsidRPr="00104C3A" w:rsidDel="000E43A1" w:rsidRDefault="00092BE3" w:rsidP="00104C3A">
      <w:pPr>
        <w:pStyle w:val="SC-Source"/>
        <w:rPr>
          <w:del w:id="132" w:author="Nate Bachmeier [AWS-SA]" w:date="2023-04-20T13:33:00Z"/>
        </w:rPr>
      </w:pPr>
      <w:del w:id="133" w:author="Nate Bachmeier [AWS-SA]" w:date="2023-04-20T13:33:00Z">
        <w:r w:rsidRPr="00104C3A" w:rsidDel="000E43A1">
          <w:delText>    for frame, offset in self.frames():</w:delText>
        </w:r>
      </w:del>
    </w:p>
    <w:p w14:paraId="24FEE2DB" w14:textId="10713F47" w:rsidR="00092BE3" w:rsidRPr="00104C3A" w:rsidDel="000E43A1" w:rsidRDefault="00092BE3" w:rsidP="00104C3A">
      <w:pPr>
        <w:pStyle w:val="SC-Source"/>
        <w:rPr>
          <w:del w:id="134" w:author="Nate Bachmeier [AWS-SA]" w:date="2023-04-20T13:33:00Z"/>
        </w:rPr>
      </w:pPr>
      <w:del w:id="135" w:author="Nate Bachmeier [AWS-SA]" w:date="2023-04-20T13:33:00Z">
        <w:r w:rsidRPr="00104C3A" w:rsidDel="000E43A1">
          <w:delText xml:space="preserve">      datum = </w:delText>
        </w:r>
        <w:r w:rsidRPr="00092BE3" w:rsidDel="000E43A1">
          <w:delText>op</w:delText>
        </w:r>
        <w:r w:rsidRPr="00104C3A" w:rsidDel="000E43A1">
          <w:delText>.Datum()</w:delText>
        </w:r>
      </w:del>
    </w:p>
    <w:p w14:paraId="6151AD6B" w14:textId="06A45C55" w:rsidR="00092BE3" w:rsidRPr="00104C3A" w:rsidDel="000E43A1" w:rsidRDefault="00092BE3" w:rsidP="00104C3A">
      <w:pPr>
        <w:pStyle w:val="SC-Source"/>
        <w:rPr>
          <w:del w:id="136" w:author="Nate Bachmeier [AWS-SA]" w:date="2023-04-20T13:33:00Z"/>
        </w:rPr>
      </w:pPr>
      <w:del w:id="137" w:author="Nate Bachmeier [AWS-SA]" w:date="2023-04-20T13:33:00Z">
        <w:r w:rsidRPr="00104C3A" w:rsidDel="000E43A1">
          <w:delText>      datum.cvInputData = frame</w:delText>
        </w:r>
      </w:del>
    </w:p>
    <w:p w14:paraId="1576D51D" w14:textId="6BAE6F36" w:rsidR="00092BE3" w:rsidRPr="00104C3A" w:rsidDel="000E43A1" w:rsidRDefault="00092BE3" w:rsidP="00104C3A">
      <w:pPr>
        <w:pStyle w:val="SC-Source"/>
        <w:rPr>
          <w:del w:id="138" w:author="Nate Bachmeier [AWS-SA]" w:date="2023-04-20T13:33:00Z"/>
        </w:rPr>
      </w:pPr>
      <w:del w:id="139" w:author="Nate Bachmeier [AWS-SA]" w:date="2023-04-20T13:33:00Z">
        <w:r w:rsidRPr="00104C3A" w:rsidDel="000E43A1">
          <w:delText>      opWrapper.emplaceAndPop([datum])</w:delText>
        </w:r>
      </w:del>
    </w:p>
    <w:p w14:paraId="0ADA7AF3" w14:textId="38448ABE" w:rsidR="00092BE3" w:rsidRPr="00104C3A" w:rsidDel="000E43A1" w:rsidRDefault="00092BE3" w:rsidP="00104C3A">
      <w:pPr>
        <w:pStyle w:val="SC-Source"/>
        <w:rPr>
          <w:del w:id="140" w:author="Nate Bachmeier [AWS-SA]" w:date="2023-04-20T13:33:00Z"/>
        </w:rPr>
      </w:pPr>
      <w:del w:id="141" w:author="Nate Bachmeier [AWS-SA]" w:date="2023-04-20T13:33:00Z">
        <w:r w:rsidRPr="00104C3A" w:rsidDel="000E43A1">
          <w:delText>      report.add_frame_node(datum, offset)</w:delText>
        </w:r>
      </w:del>
    </w:p>
    <w:p w14:paraId="7AAB85B4" w14:textId="599BED9E" w:rsidR="00092BE3" w:rsidRPr="00104C3A" w:rsidDel="000E43A1" w:rsidRDefault="00092BE3" w:rsidP="00104C3A">
      <w:pPr>
        <w:pStyle w:val="SC-Source"/>
        <w:rPr>
          <w:del w:id="142" w:author="Nate Bachmeier [AWS-SA]" w:date="2023-04-20T13:33:00Z"/>
        </w:rPr>
      </w:pPr>
      <w:del w:id="143" w:author="Nate Bachmeier [AWS-SA]" w:date="2023-04-20T13:33:00Z">
        <w:r w:rsidRPr="00104C3A" w:rsidDel="000E43A1">
          <w:delText xml:space="preserve">    </w:delText>
        </w:r>
      </w:del>
    </w:p>
    <w:p w14:paraId="6315B63F" w14:textId="33F585DA" w:rsidR="00092BE3" w:rsidDel="000E43A1" w:rsidRDefault="00092BE3" w:rsidP="00092BE3">
      <w:pPr>
        <w:pStyle w:val="SC-Source"/>
        <w:rPr>
          <w:del w:id="144" w:author="Nate Bachmeier [AWS-SA]" w:date="2023-04-20T13:33:00Z"/>
        </w:rPr>
      </w:pPr>
      <w:del w:id="145" w:author="Nate Bachmeier [AWS-SA]" w:date="2023-04-20T13:33:00Z">
        <w:r w:rsidRPr="00104C3A" w:rsidDel="000E43A1">
          <w:delText>    return report</w:delText>
        </w:r>
      </w:del>
    </w:p>
    <w:p w14:paraId="4C99B9ED" w14:textId="456D5881" w:rsidR="00092BE3" w:rsidRPr="00092BE3" w:rsidRDefault="00F52AAA" w:rsidP="00104C3A">
      <w:proofErr w:type="spellStart"/>
      <w:r>
        <w:t>OpenPose</w:t>
      </w:r>
      <w:proofErr w:type="spellEnd"/>
      <w:r>
        <w:t xml:space="preserve"> reports skeletons as </w:t>
      </w:r>
      <w:proofErr w:type="spellStart"/>
      <w:r w:rsidRPr="00104C3A">
        <w:rPr>
          <w:i/>
          <w:iCs/>
        </w:rPr>
        <w:t>poseKeyPoints</w:t>
      </w:r>
      <w:proofErr w:type="spellEnd"/>
      <w:r>
        <w:t xml:space="preserve"> 25x3 </w:t>
      </w:r>
      <w:del w:id="146" w:author="Nate Bachmeier [AWS-SA]" w:date="2023-04-20T13:34:00Z">
        <w:r w:rsidDel="000E43A1">
          <w:delText>matrics</w:delText>
        </w:r>
      </w:del>
      <w:ins w:id="147" w:author="Nate Bachmeier [AWS-SA]" w:date="2023-04-20T13:34:00Z">
        <w:r w:rsidR="000E43A1">
          <w:t>matrices</w:t>
        </w:r>
      </w:ins>
      <w:r>
        <w:t xml:space="preserve"> that represent 25-body parts with respect to X-axis, Y-axis, and confidence score. The </w:t>
      </w:r>
      <w:proofErr w:type="spellStart"/>
      <w:r>
        <w:t>SkeletalExtractor</w:t>
      </w:r>
      <w:proofErr w:type="spellEnd"/>
      <w:r>
        <w:t xml:space="preserve"> consolidates these </w:t>
      </w:r>
      <w:proofErr w:type="spellStart"/>
      <w:r w:rsidR="00F609C6">
        <w:t>poseKeyPoints</w:t>
      </w:r>
      <w:proofErr w:type="spellEnd"/>
      <w:r w:rsidR="00F609C6">
        <w:t xml:space="preserve"> into the </w:t>
      </w:r>
      <w:proofErr w:type="spellStart"/>
      <w:r w:rsidR="00F609C6">
        <w:t>reports.json</w:t>
      </w:r>
      <w:proofErr w:type="spellEnd"/>
      <w:r w:rsidR="00F609C6">
        <w:t xml:space="preserve"> file as a list of </w:t>
      </w:r>
      <w:r w:rsidR="00F609C6" w:rsidRPr="00104C3A">
        <w:rPr>
          <w:i/>
          <w:iCs/>
        </w:rPr>
        <w:t>Frames</w:t>
      </w:r>
      <w:r w:rsidR="00F609C6">
        <w:t xml:space="preserve"> containing lists of </w:t>
      </w:r>
      <w:r w:rsidR="00F609C6" w:rsidRPr="00104C3A">
        <w:rPr>
          <w:i/>
          <w:iCs/>
        </w:rPr>
        <w:t>Bodies</w:t>
      </w:r>
      <w:r w:rsidR="00F609C6">
        <w:t>. The report also references a frames.tar.gz file containing the input frames and skeletal annotat</w:t>
      </w:r>
      <w:r w:rsidR="00784EE6">
        <w:t>ed output images</w:t>
      </w:r>
      <w:r w:rsidR="00F609C6">
        <w:t xml:space="preserve"> for troubleshooting purposes.</w:t>
      </w:r>
    </w:p>
    <w:p w14:paraId="44365BAE" w14:textId="78157FBE" w:rsidR="00092BE3" w:rsidRDefault="00F52AAA" w:rsidP="00F52AAA">
      <w:pPr>
        <w:pStyle w:val="Caption"/>
        <w:ind w:firstLine="0"/>
        <w:rPr>
          <w:i/>
          <w:iCs w:val="0"/>
        </w:rPr>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213AB2">
        <w:rPr>
          <w:b/>
          <w:bCs/>
          <w:noProof/>
        </w:rPr>
        <w:t>29</w:t>
      </w:r>
      <w:r w:rsidRPr="00104C3A">
        <w:rPr>
          <w:b/>
          <w:bCs/>
        </w:rPr>
        <w:fldChar w:fldCharType="end"/>
      </w:r>
      <w:r>
        <w:br/>
      </w:r>
      <w:proofErr w:type="spellStart"/>
      <w:r>
        <w:rPr>
          <w:i/>
          <w:iCs w:val="0"/>
        </w:rPr>
        <w:t>Report.json</w:t>
      </w:r>
      <w:proofErr w:type="spellEnd"/>
      <w:r>
        <w:rPr>
          <w:i/>
          <w:iCs w:val="0"/>
        </w:rPr>
        <w:t xml:space="preserve"> schema</w:t>
      </w:r>
    </w:p>
    <w:p w14:paraId="0D11F746" w14:textId="17A414BC" w:rsidR="00F52AAA" w:rsidRDefault="00F52AAA" w:rsidP="00F52AAA">
      <w:pPr>
        <w:pStyle w:val="SC-Source"/>
      </w:pPr>
      <w:r>
        <w:t>{</w:t>
      </w:r>
      <w:r>
        <w:br/>
        <w:t xml:space="preserve">  </w:t>
      </w:r>
      <w:r w:rsidRPr="00F52AAA">
        <w:t>'</w:t>
      </w:r>
      <w:proofErr w:type="spellStart"/>
      <w:r>
        <w:t>VideoId</w:t>
      </w:r>
      <w:proofErr w:type="spellEnd"/>
      <w:r w:rsidRPr="00F52AAA">
        <w:t>'</w:t>
      </w:r>
      <w:r>
        <w:t>: string,</w:t>
      </w:r>
    </w:p>
    <w:p w14:paraId="4B10962B" w14:textId="08E07849" w:rsidR="00F52AAA" w:rsidRDefault="00F52AAA" w:rsidP="00F52AAA">
      <w:pPr>
        <w:pStyle w:val="SC-Source"/>
      </w:pPr>
      <w:r>
        <w:t xml:space="preserve">  </w:t>
      </w:r>
      <w:r w:rsidRPr="00F52AAA">
        <w:t>'</w:t>
      </w:r>
      <w:proofErr w:type="spellStart"/>
      <w:r>
        <w:t>TarFile</w:t>
      </w:r>
      <w:proofErr w:type="spellEnd"/>
      <w:r w:rsidRPr="00F52AAA">
        <w:t>'</w:t>
      </w:r>
      <w:r>
        <w:t>: {</w:t>
      </w:r>
      <w:r>
        <w:br/>
        <w:t xml:space="preserve">    </w:t>
      </w:r>
      <w:r w:rsidRPr="00F52AAA">
        <w:t>'</w:t>
      </w:r>
      <w:r>
        <w:t>Bucket</w:t>
      </w:r>
      <w:r w:rsidRPr="00F52AAA">
        <w:t>'</w:t>
      </w:r>
      <w:r>
        <w:t>: string,</w:t>
      </w:r>
    </w:p>
    <w:p w14:paraId="6DB1519A" w14:textId="27484FBE" w:rsidR="00F52AAA" w:rsidRPr="00104C3A" w:rsidRDefault="00F52AAA" w:rsidP="00104C3A">
      <w:pPr>
        <w:pStyle w:val="SC-Source"/>
      </w:pPr>
      <w:r>
        <w:t xml:space="preserve">    </w:t>
      </w:r>
      <w:r w:rsidRPr="00F52AAA">
        <w:t>'</w:t>
      </w:r>
      <w:r>
        <w:t>Key</w:t>
      </w:r>
      <w:r w:rsidRPr="00F52AAA">
        <w:t>'</w:t>
      </w:r>
      <w:r>
        <w:t xml:space="preserve">: </w:t>
      </w:r>
      <w:r w:rsidRPr="00F52AAA">
        <w:t>'</w:t>
      </w:r>
      <w:r>
        <w:t>frames/tarfiles/</w:t>
      </w:r>
      <w:proofErr w:type="spellStart"/>
      <w:r>
        <w:t>videoid</w:t>
      </w:r>
      <w:proofErr w:type="spellEnd"/>
      <w:r>
        <w:t>/frames.tar.gz</w:t>
      </w:r>
      <w:r w:rsidRPr="00F52AAA">
        <w:t>'</w:t>
      </w:r>
      <w:r>
        <w:t>,</w:t>
      </w:r>
      <w:r>
        <w:br/>
        <w:t xml:space="preserve">  },</w:t>
      </w:r>
    </w:p>
    <w:p w14:paraId="09587A09" w14:textId="7AC89386" w:rsidR="00F52AAA" w:rsidRPr="00F52AAA" w:rsidRDefault="00F52AAA" w:rsidP="00104C3A">
      <w:pPr>
        <w:pStyle w:val="SC-Source"/>
      </w:pPr>
      <w:r>
        <w:t xml:space="preserve">  </w:t>
      </w:r>
      <w:r w:rsidRPr="00F52AAA">
        <w:t>'</w:t>
      </w:r>
      <w:r>
        <w:t>Frames</w:t>
      </w:r>
      <w:r w:rsidRPr="00F52AAA">
        <w:t>'</w:t>
      </w:r>
      <w:r>
        <w:t>: [</w:t>
      </w:r>
      <w:r>
        <w:br/>
        <w:t xml:space="preserve"> </w:t>
      </w:r>
      <w:proofErr w:type="gramStart"/>
      <w:r>
        <w:t xml:space="preserve">   {</w:t>
      </w:r>
      <w:proofErr w:type="gramEnd"/>
      <w:r>
        <w:br/>
        <w:t xml:space="preserve">      </w:t>
      </w:r>
      <w:r w:rsidRPr="00F52AAA">
        <w:t>'</w:t>
      </w:r>
      <w:r>
        <w:t>Offset</w:t>
      </w:r>
      <w:r w:rsidRPr="00F52AAA">
        <w:t>'</w:t>
      </w:r>
      <w:r>
        <w:t>: float,</w:t>
      </w:r>
      <w:r>
        <w:br/>
        <w:t xml:space="preserve">      </w:t>
      </w:r>
      <w:r w:rsidRPr="00F52AAA">
        <w:t>'</w:t>
      </w:r>
      <w:proofErr w:type="spellStart"/>
      <w:r>
        <w:t>PeopleCount</w:t>
      </w:r>
      <w:proofErr w:type="spellEnd"/>
      <w:r w:rsidRPr="00F52AAA">
        <w:t>'</w:t>
      </w:r>
      <w:r>
        <w:t>: int,</w:t>
      </w:r>
      <w:r>
        <w:br/>
        <w:t xml:space="preserve">      </w:t>
      </w:r>
      <w:r w:rsidRPr="00F52AAA">
        <w:t>'</w:t>
      </w:r>
      <w:r>
        <w:t>Error</w:t>
      </w:r>
      <w:r w:rsidRPr="00F52AAA">
        <w:t>'</w:t>
      </w:r>
      <w:r>
        <w:t>: string,</w:t>
      </w:r>
      <w:r>
        <w:br/>
        <w:t xml:space="preserve">      </w:t>
      </w:r>
      <w:r w:rsidRPr="00F52AAA">
        <w:t>'</w:t>
      </w:r>
      <w:r>
        <w:t>Bodies</w:t>
      </w:r>
      <w:r w:rsidRPr="00F52AAA">
        <w:t>'</w:t>
      </w:r>
      <w:r>
        <w:t>: [ [</w:t>
      </w:r>
      <w:proofErr w:type="spellStart"/>
      <w:r>
        <w:t>poseKeyPoints</w:t>
      </w:r>
      <w:proofErr w:type="spellEnd"/>
      <w:r>
        <w:t>], ...],</w:t>
      </w:r>
      <w:r>
        <w:br/>
        <w:t xml:space="preserve">    }</w:t>
      </w:r>
      <w:r>
        <w:br/>
        <w:t xml:space="preserve">  ]</w:t>
      </w:r>
      <w:r>
        <w:br/>
        <w:t>}</w:t>
      </w:r>
    </w:p>
    <w:p w14:paraId="5D5AED45" w14:textId="32A4FA06" w:rsidR="00A96C30" w:rsidRDefault="00A96C30" w:rsidP="00A96C30">
      <w:pPr>
        <w:pStyle w:val="Heading3"/>
        <w:ind w:firstLine="0"/>
      </w:pPr>
      <w:r>
        <w:t>Frame Analyzer</w:t>
      </w:r>
    </w:p>
    <w:p w14:paraId="7E18849A" w14:textId="421777B9" w:rsidR="000E43A1" w:rsidRDefault="00A96C30" w:rsidP="00A96C30">
      <w:pPr>
        <w:ind w:firstLine="0"/>
        <w:rPr>
          <w:ins w:id="148" w:author="Nate Bachmeier [AWS-SA]" w:date="2023-04-20T13:34:00Z"/>
        </w:rPr>
      </w:pPr>
      <w:r>
        <w:tab/>
        <w:t xml:space="preserve">When the video processor uploads the frames.tar.gz into the Frame Store (Amazon S3), the service raises an event triggering the Frame Analysis. This operation identifies and processes keyframes using Amazon </w:t>
      </w:r>
      <w:proofErr w:type="spellStart"/>
      <w:r>
        <w:t>Rekognition</w:t>
      </w:r>
      <w:proofErr w:type="spellEnd"/>
      <w:r>
        <w:t>, a computer vision service</w:t>
      </w:r>
      <w:r w:rsidR="00007A7B">
        <w:t xml:space="preserve"> (see Figure 30)</w:t>
      </w:r>
      <w:r>
        <w:t xml:space="preserve">. Amazon </w:t>
      </w:r>
      <w:proofErr w:type="spellStart"/>
      <w:r>
        <w:t>Rekogniton</w:t>
      </w:r>
      <w:proofErr w:type="spellEnd"/>
      <w:r>
        <w:t xml:space="preserve"> can detect 25,000 objects, draw bounding boxes around people, and discover facial metadata (</w:t>
      </w:r>
      <w:proofErr w:type="spellStart"/>
      <w:r>
        <w:t>Mullennex</w:t>
      </w:r>
      <w:proofErr w:type="spellEnd"/>
      <w:r>
        <w:t xml:space="preserve"> &amp; Bachmeier, 2023). </w:t>
      </w:r>
      <w:r w:rsidR="00663C73">
        <w:t xml:space="preserve">The Frame Analyzer generates </w:t>
      </w:r>
      <w:r>
        <w:t xml:space="preserve">a second analysis report that overlays the </w:t>
      </w:r>
      <w:proofErr w:type="spellStart"/>
      <w:r>
        <w:t>OpenPose</w:t>
      </w:r>
      <w:proofErr w:type="spellEnd"/>
      <w:r>
        <w:t xml:space="preserve"> results with additional context. </w:t>
      </w:r>
      <w:r w:rsidR="00663C73">
        <w:t xml:space="preserve">Suppose the skeletal movements suggest that </w:t>
      </w:r>
      <w:r w:rsidR="00663C73" w:rsidRPr="00104C3A">
        <w:rPr>
          <w:i/>
          <w:iCs/>
        </w:rPr>
        <w:t>a person</w:t>
      </w:r>
      <w:r w:rsidR="00663C73" w:rsidRPr="00663C73">
        <w:rPr>
          <w:i/>
          <w:iCs/>
        </w:rPr>
        <w:t>’s</w:t>
      </w:r>
      <w:r w:rsidR="00663C73" w:rsidRPr="00104C3A">
        <w:rPr>
          <w:i/>
          <w:iCs/>
        </w:rPr>
        <w:t xml:space="preserve"> eating</w:t>
      </w:r>
      <w:r w:rsidR="00663C73">
        <w:t xml:space="preserve">. In that case, this overlay informs </w:t>
      </w:r>
      <w:r w:rsidR="00663C73">
        <w:rPr>
          <w:i/>
          <w:iCs/>
        </w:rPr>
        <w:t>what</w:t>
      </w:r>
      <w:r w:rsidR="00663C73">
        <w:t xml:space="preserve"> they’re eating (eggs versus steak).</w:t>
      </w:r>
    </w:p>
    <w:p w14:paraId="1958DE4F" w14:textId="77777777" w:rsidR="000E43A1" w:rsidRDefault="000E43A1">
      <w:pPr>
        <w:spacing w:after="160" w:line="259" w:lineRule="auto"/>
        <w:ind w:firstLine="0"/>
        <w:rPr>
          <w:ins w:id="149" w:author="Nate Bachmeier [AWS-SA]" w:date="2023-04-20T13:34:00Z"/>
        </w:rPr>
      </w:pPr>
      <w:ins w:id="150" w:author="Nate Bachmeier [AWS-SA]" w:date="2023-04-20T13:34:00Z">
        <w:r>
          <w:br w:type="page"/>
        </w:r>
      </w:ins>
    </w:p>
    <w:p w14:paraId="5880039D" w14:textId="60B44BBA" w:rsidR="00A96C30" w:rsidRPr="00663C73" w:rsidDel="000E43A1" w:rsidRDefault="00A96C30" w:rsidP="00A96C30">
      <w:pPr>
        <w:ind w:firstLine="0"/>
        <w:rPr>
          <w:del w:id="151" w:author="Nate Bachmeier [AWS-SA]" w:date="2023-04-20T13:34:00Z"/>
        </w:rPr>
      </w:pPr>
    </w:p>
    <w:p w14:paraId="79182EC6" w14:textId="2CC1C1DC" w:rsidR="00663C73" w:rsidRDefault="00663C73" w:rsidP="00663C73">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213AB2">
        <w:rPr>
          <w:b/>
          <w:bCs/>
          <w:noProof/>
        </w:rPr>
        <w:t>30</w:t>
      </w:r>
      <w:r w:rsidRPr="00104C3A">
        <w:rPr>
          <w:b/>
          <w:bCs/>
        </w:rPr>
        <w:fldChar w:fldCharType="end"/>
      </w:r>
      <w:r>
        <w:br/>
      </w:r>
      <w:proofErr w:type="spellStart"/>
      <w:r>
        <w:rPr>
          <w:i/>
          <w:iCs w:val="0"/>
        </w:rPr>
        <w:t>KeyFrame</w:t>
      </w:r>
      <w:proofErr w:type="spellEnd"/>
      <w:r>
        <w:rPr>
          <w:i/>
          <w:iCs w:val="0"/>
        </w:rPr>
        <w:t xml:space="preserve"> Selection</w:t>
      </w:r>
    </w:p>
    <w:p w14:paraId="089DAE3F" w14:textId="77777777" w:rsidR="00663C73" w:rsidRPr="00104C3A" w:rsidRDefault="00663C73" w:rsidP="00104C3A">
      <w:pPr>
        <w:pStyle w:val="SC-Source"/>
      </w:pPr>
      <w:r w:rsidRPr="00104C3A">
        <w:t xml:space="preserve">class </w:t>
      </w:r>
      <w:r w:rsidRPr="00663C73">
        <w:t>Report</w:t>
      </w:r>
      <w:r w:rsidRPr="00104C3A">
        <w:t>:</w:t>
      </w:r>
    </w:p>
    <w:p w14:paraId="24326C0C" w14:textId="43D5A14F" w:rsidR="00663C73" w:rsidRPr="00104C3A" w:rsidRDefault="00663C73" w:rsidP="00104C3A">
      <w:pPr>
        <w:pStyle w:val="SC-Source"/>
      </w:pPr>
      <w:r w:rsidRPr="00104C3A">
        <w:t>  def __</w:t>
      </w:r>
      <w:proofErr w:type="spellStart"/>
      <w:r w:rsidRPr="00104C3A">
        <w:t>init</w:t>
      </w:r>
      <w:proofErr w:type="spellEnd"/>
      <w:r w:rsidRPr="00104C3A">
        <w:t>_</w:t>
      </w:r>
      <w:proofErr w:type="gramStart"/>
      <w:r w:rsidRPr="00104C3A">
        <w:t>_(</w:t>
      </w:r>
      <w:proofErr w:type="gramEnd"/>
      <w:r w:rsidRPr="00104C3A">
        <w:t xml:space="preserve">self, </w:t>
      </w:r>
      <w:proofErr w:type="spellStart"/>
      <w:r w:rsidRPr="00104C3A">
        <w:t>parent:</w:t>
      </w:r>
      <w:r w:rsidRPr="00663C73">
        <w:t>ISkeletonManifest</w:t>
      </w:r>
      <w:proofErr w:type="spellEnd"/>
      <w:r w:rsidRPr="00104C3A">
        <w:t xml:space="preserve">, </w:t>
      </w:r>
      <w:proofErr w:type="spellStart"/>
      <w:r w:rsidRPr="00104C3A">
        <w:t>bucket:</w:t>
      </w:r>
      <w:r w:rsidRPr="00663C73">
        <w:t>str</w:t>
      </w:r>
      <w:proofErr w:type="spellEnd"/>
      <w:r w:rsidRPr="00104C3A">
        <w:t xml:space="preserve">, </w:t>
      </w:r>
      <w:proofErr w:type="spellStart"/>
      <w:r w:rsidRPr="00104C3A">
        <w:t>object_key:</w:t>
      </w:r>
      <w:r w:rsidRPr="00663C73">
        <w:t>str</w:t>
      </w:r>
      <w:proofErr w:type="spellEnd"/>
      <w:r w:rsidRPr="00104C3A">
        <w:t>) -&gt; None:</w:t>
      </w:r>
      <w:r>
        <w:br/>
        <w:t xml:space="preserve">    ...</w:t>
      </w:r>
    </w:p>
    <w:p w14:paraId="239B8FC8" w14:textId="3C21E364" w:rsidR="00663C73" w:rsidRPr="00104C3A" w:rsidRDefault="00663C73" w:rsidP="00104C3A">
      <w:pPr>
        <w:pStyle w:val="SC-Source"/>
      </w:pPr>
      <w:r w:rsidRPr="00104C3A">
        <w:t>    response = s3.get_</w:t>
      </w:r>
      <w:proofErr w:type="gramStart"/>
      <w:r w:rsidRPr="00104C3A">
        <w:t>object(</w:t>
      </w:r>
      <w:proofErr w:type="gramEnd"/>
    </w:p>
    <w:p w14:paraId="21E7B3E4" w14:textId="77777777" w:rsidR="00663C73" w:rsidRPr="00104C3A" w:rsidRDefault="00663C73" w:rsidP="00104C3A">
      <w:pPr>
        <w:pStyle w:val="SC-Source"/>
      </w:pPr>
      <w:r w:rsidRPr="00104C3A">
        <w:t>        Bucket=</w:t>
      </w:r>
      <w:proofErr w:type="spellStart"/>
      <w:r w:rsidRPr="00104C3A">
        <w:t>self.bucket</w:t>
      </w:r>
      <w:proofErr w:type="spellEnd"/>
      <w:r w:rsidRPr="00104C3A">
        <w:t>,</w:t>
      </w:r>
    </w:p>
    <w:p w14:paraId="2E0A4BC0" w14:textId="196B2B6C" w:rsidR="00663C73" w:rsidRPr="00104C3A" w:rsidRDefault="00663C73" w:rsidP="00096B27">
      <w:pPr>
        <w:pStyle w:val="SC-Source"/>
      </w:pPr>
      <w:r w:rsidRPr="00104C3A">
        <w:t xml:space="preserve">        Key = </w:t>
      </w:r>
      <w:proofErr w:type="spellStart"/>
      <w:proofErr w:type="gramStart"/>
      <w:r w:rsidRPr="00104C3A">
        <w:t>self.object</w:t>
      </w:r>
      <w:proofErr w:type="gramEnd"/>
      <w:r w:rsidRPr="00104C3A">
        <w:t>_key</w:t>
      </w:r>
      <w:proofErr w:type="spellEnd"/>
      <w:r w:rsidRPr="00104C3A">
        <w:t>)</w:t>
      </w:r>
      <w:r w:rsidR="00096B27">
        <w:br/>
        <w:t xml:space="preserve">    ...</w:t>
      </w:r>
      <w:r w:rsidRPr="00104C3A">
        <w:t xml:space="preserve">    </w:t>
      </w:r>
    </w:p>
    <w:p w14:paraId="5C08C4F6" w14:textId="77777777" w:rsidR="00663C73" w:rsidRPr="00104C3A" w:rsidRDefault="00663C73" w:rsidP="00104C3A">
      <w:pPr>
        <w:pStyle w:val="SC-Source"/>
      </w:pPr>
      <w:r w:rsidRPr="00104C3A">
        <w:t xml:space="preserve">    </w:t>
      </w:r>
      <w:proofErr w:type="spellStart"/>
      <w:proofErr w:type="gramStart"/>
      <w:r w:rsidRPr="00104C3A">
        <w:t>self.object</w:t>
      </w:r>
      <w:proofErr w:type="spellEnd"/>
      <w:proofErr w:type="gramEnd"/>
      <w:r w:rsidRPr="00104C3A">
        <w:t xml:space="preserve"> = loads(response['Body'].read())</w:t>
      </w:r>
    </w:p>
    <w:p w14:paraId="6EC949FF" w14:textId="77777777" w:rsidR="00663C73" w:rsidRPr="00104C3A" w:rsidRDefault="00663C73" w:rsidP="00104C3A">
      <w:pPr>
        <w:pStyle w:val="SC-Source"/>
      </w:pPr>
      <w:r w:rsidRPr="00104C3A">
        <w:t xml:space="preserve">  </w:t>
      </w:r>
    </w:p>
    <w:p w14:paraId="3B28A1EA" w14:textId="77777777" w:rsidR="00663C73" w:rsidRPr="00104C3A" w:rsidRDefault="00663C73" w:rsidP="00104C3A">
      <w:pPr>
        <w:pStyle w:val="SC-Source"/>
      </w:pPr>
      <w:r w:rsidRPr="00104C3A">
        <w:t>  @</w:t>
      </w:r>
      <w:r w:rsidRPr="00663C73">
        <w:t>property</w:t>
      </w:r>
    </w:p>
    <w:p w14:paraId="20D8659A" w14:textId="77777777" w:rsidR="00663C73" w:rsidRPr="00104C3A" w:rsidRDefault="00663C73" w:rsidP="00104C3A">
      <w:pPr>
        <w:pStyle w:val="SC-Source"/>
      </w:pPr>
      <w:r w:rsidRPr="00104C3A">
        <w:t xml:space="preserve">  def </w:t>
      </w:r>
      <w:proofErr w:type="spellStart"/>
      <w:r w:rsidRPr="00104C3A">
        <w:t>key_frames</w:t>
      </w:r>
      <w:proofErr w:type="spellEnd"/>
      <w:r w:rsidRPr="00104C3A">
        <w:t>(self)-&gt;</w:t>
      </w:r>
      <w:proofErr w:type="gramStart"/>
      <w:r w:rsidRPr="00104C3A">
        <w:t>List[</w:t>
      </w:r>
      <w:proofErr w:type="gramEnd"/>
      <w:r w:rsidRPr="00663C73">
        <w:t>Frame</w:t>
      </w:r>
      <w:r w:rsidRPr="00104C3A">
        <w:t>]:</w:t>
      </w:r>
    </w:p>
    <w:p w14:paraId="28BE8563" w14:textId="77777777" w:rsidR="00663C73" w:rsidRPr="00104C3A" w:rsidRDefault="00663C73" w:rsidP="00104C3A">
      <w:pPr>
        <w:pStyle w:val="SC-Source"/>
      </w:pPr>
      <w:r w:rsidRPr="00104C3A">
        <w:t>    return [</w:t>
      </w:r>
    </w:p>
    <w:p w14:paraId="300FE289" w14:textId="77777777" w:rsidR="00663C73" w:rsidRPr="00104C3A" w:rsidRDefault="00663C73" w:rsidP="00104C3A">
      <w:pPr>
        <w:pStyle w:val="SC-Source"/>
      </w:pPr>
      <w:r w:rsidRPr="00104C3A">
        <w:t xml:space="preserve">      x </w:t>
      </w:r>
    </w:p>
    <w:p w14:paraId="6C7264C1" w14:textId="77777777" w:rsidR="00663C73" w:rsidRPr="00104C3A" w:rsidRDefault="00663C73" w:rsidP="00104C3A">
      <w:pPr>
        <w:pStyle w:val="SC-Source"/>
      </w:pPr>
      <w:r w:rsidRPr="00104C3A">
        <w:t xml:space="preserve">      for x in </w:t>
      </w:r>
      <w:proofErr w:type="spellStart"/>
      <w:proofErr w:type="gramStart"/>
      <w:r w:rsidRPr="00104C3A">
        <w:t>self.frames</w:t>
      </w:r>
      <w:proofErr w:type="spellEnd"/>
      <w:proofErr w:type="gramEnd"/>
      <w:r w:rsidRPr="00104C3A">
        <w:t xml:space="preserve"> </w:t>
      </w:r>
    </w:p>
    <w:p w14:paraId="4FD5D99B" w14:textId="6A043308" w:rsidR="00FE3EEF" w:rsidRDefault="00663C73" w:rsidP="000E43A1">
      <w:pPr>
        <w:pStyle w:val="SC-Source"/>
      </w:pPr>
      <w:r w:rsidRPr="00104C3A">
        <w:t xml:space="preserve">      if </w:t>
      </w:r>
      <w:proofErr w:type="spellStart"/>
      <w:r w:rsidRPr="00104C3A">
        <w:t>len</w:t>
      </w:r>
      <w:proofErr w:type="spellEnd"/>
      <w:r w:rsidRPr="00104C3A">
        <w:t>(</w:t>
      </w:r>
      <w:proofErr w:type="spellStart"/>
      <w:proofErr w:type="gramStart"/>
      <w:r w:rsidRPr="00104C3A">
        <w:t>x.json</w:t>
      </w:r>
      <w:proofErr w:type="spellEnd"/>
      <w:proofErr w:type="gramEnd"/>
      <w:r w:rsidRPr="00104C3A">
        <w:t xml:space="preserve">['Bodies'])&gt;0 and not </w:t>
      </w:r>
      <w:proofErr w:type="spellStart"/>
      <w:r w:rsidRPr="00104C3A">
        <w:t>x.has_error</w:t>
      </w:r>
      <w:proofErr w:type="spellEnd"/>
      <w:r w:rsidRPr="00104C3A">
        <w:t>]</w:t>
      </w:r>
    </w:p>
    <w:p w14:paraId="6417D8E6" w14:textId="2F81688B" w:rsidR="00E72F1F" w:rsidRDefault="00756489" w:rsidP="00B75049">
      <w:pPr>
        <w:pStyle w:val="Heading2"/>
        <w:ind w:firstLine="0"/>
      </w:pPr>
      <w:bookmarkStart w:id="152" w:name="_Toc131970508"/>
      <w:r>
        <w:t>D</w:t>
      </w:r>
      <w:r w:rsidR="00E72F1F">
        <w:t>ata Analysis</w:t>
      </w:r>
      <w:bookmarkEnd w:id="152"/>
    </w:p>
    <w:p w14:paraId="129472A1" w14:textId="0CAD4F32" w:rsidR="00663C73" w:rsidRDefault="00663C73" w:rsidP="00663C73">
      <w:r>
        <w:t xml:space="preserve">The study procedure aims to process a significant subset of the kinetic-700 dataset and generate reports for skeletal movements with object detection overlays. This outcome connects to the foundational question of predicting human activity within video sequences for elderly and special needs care organizations. However, demonstrating that deliverable requires transforming the mountain of </w:t>
      </w:r>
      <w:proofErr w:type="spellStart"/>
      <w:proofErr w:type="gramStart"/>
      <w:r>
        <w:t>report.json</w:t>
      </w:r>
      <w:proofErr w:type="spellEnd"/>
      <w:proofErr w:type="gramEnd"/>
      <w:r>
        <w:t xml:space="preserve"> definitions into </w:t>
      </w:r>
      <w:r w:rsidRPr="00104C3A">
        <w:rPr>
          <w:i/>
          <w:iCs/>
        </w:rPr>
        <w:t>movement signatures</w:t>
      </w:r>
      <w:r>
        <w:t>.</w:t>
      </w:r>
    </w:p>
    <w:p w14:paraId="135927D7" w14:textId="2DC51426" w:rsidR="004A39F1" w:rsidRDefault="004A39F1" w:rsidP="004A39F1">
      <w:pPr>
        <w:pStyle w:val="Heading3"/>
        <w:ind w:firstLine="0"/>
      </w:pPr>
      <w:r>
        <w:t>Preprocessing the data</w:t>
      </w:r>
    </w:p>
    <w:p w14:paraId="7CA2C6CC" w14:textId="42A349CC" w:rsidR="005042C6" w:rsidRDefault="004A39F1" w:rsidP="004A39F1">
      <w:r>
        <w:t xml:space="preserve">When </w:t>
      </w:r>
      <w:proofErr w:type="spellStart"/>
      <w:r>
        <w:t>OpenPose</w:t>
      </w:r>
      <w:proofErr w:type="spellEnd"/>
      <w:r>
        <w:t xml:space="preserve"> and Amazon </w:t>
      </w:r>
      <w:proofErr w:type="spellStart"/>
      <w:r>
        <w:t>Rekognition</w:t>
      </w:r>
      <w:proofErr w:type="spellEnd"/>
      <w:r>
        <w:t xml:space="preserve"> process frames, there are no assurances that the total people remain consistent, let alone the detected body parts. For instance, Alice and Bob might be dancing and twirling, which changes the perspective relative to the camera. The study </w:t>
      </w:r>
      <w:r>
        <w:lastRenderedPageBreak/>
        <w:t xml:space="preserve">must implement a </w:t>
      </w:r>
      <w:proofErr w:type="spellStart"/>
      <w:r w:rsidRPr="00104C3A">
        <w:rPr>
          <w:i/>
          <w:iCs/>
        </w:rPr>
        <w:t>MovementTracker</w:t>
      </w:r>
      <w:proofErr w:type="spellEnd"/>
      <w:r>
        <w:t xml:space="preserve"> process that normalizes the frame bodies into individual traces</w:t>
      </w:r>
      <w:r w:rsidR="00007A7B">
        <w:t xml:space="preserve"> (see Figure 31)</w:t>
      </w:r>
      <w:r>
        <w:t>.</w:t>
      </w:r>
      <w:r w:rsidR="000A34DE">
        <w:t xml:space="preserve"> This operation requires cross-referencing bodies across the sampled frames and removing duplicate/erroneous information.</w:t>
      </w:r>
    </w:p>
    <w:p w14:paraId="626B3C7B" w14:textId="0E9D6844" w:rsidR="005042C6" w:rsidRDefault="005042C6" w:rsidP="004A39F1">
      <w:proofErr w:type="gramStart"/>
      <w:r>
        <w:t>The business</w:t>
      </w:r>
      <w:proofErr w:type="gramEnd"/>
      <w:r>
        <w:t xml:space="preserve"> logic accomplishes this task through a two-step process. First, the </w:t>
      </w:r>
      <w:proofErr w:type="spellStart"/>
      <w:r>
        <w:t>extract_people</w:t>
      </w:r>
      <w:proofErr w:type="spellEnd"/>
      <w:r>
        <w:t xml:space="preserve"> method returns each person and their associated metadata. This metadata includes information such as frame offsets and bounding boxes. Next, the </w:t>
      </w:r>
      <w:proofErr w:type="spellStart"/>
      <w:r>
        <w:t>find_dups</w:t>
      </w:r>
      <w:proofErr w:type="spellEnd"/>
      <w:r>
        <w:t xml:space="preserve"> method analyzes the people list and returns duplicate records. These redundant people occur because of the parallel frame processing technique. Future research could optimize this approach to incorporate a tree structure and halt processing the same branches a second time. However, the goal of this study is not to write the most efficient code. Instead, this research project demonstrates human activity recognition and leverages duct tape with bread ties. </w:t>
      </w:r>
    </w:p>
    <w:p w14:paraId="72BB4FE9" w14:textId="11642EFC" w:rsidR="005042C6" w:rsidDel="000E43A1" w:rsidRDefault="005042C6">
      <w:pPr>
        <w:spacing w:after="160" w:line="259" w:lineRule="auto"/>
        <w:ind w:firstLine="0"/>
        <w:rPr>
          <w:del w:id="153" w:author="Nate Bachmeier [AWS-SA]" w:date="2023-04-20T13:34:00Z"/>
        </w:rPr>
      </w:pPr>
      <w:del w:id="154" w:author="Nate Bachmeier [AWS-SA]" w:date="2023-04-20T13:34:00Z">
        <w:r w:rsidDel="000E43A1">
          <w:br w:type="page"/>
        </w:r>
      </w:del>
    </w:p>
    <w:p w14:paraId="56D26E9F" w14:textId="40A3E461" w:rsidR="004A39F1" w:rsidRDefault="004A39F1" w:rsidP="00213AB2">
      <w:pPr>
        <w:spacing w:after="160" w:line="259" w:lineRule="auto"/>
        <w:ind w:firstLine="0"/>
        <w:rPr>
          <w:i/>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213AB2">
        <w:rPr>
          <w:b/>
          <w:bCs/>
          <w:noProof/>
        </w:rPr>
        <w:t>31</w:t>
      </w:r>
      <w:r w:rsidRPr="00104C3A">
        <w:rPr>
          <w:b/>
          <w:bCs/>
        </w:rPr>
        <w:fldChar w:fldCharType="end"/>
      </w:r>
      <w:r>
        <w:rPr>
          <w:b/>
          <w:bCs/>
        </w:rPr>
        <w:br/>
      </w:r>
      <w:proofErr w:type="spellStart"/>
      <w:r w:rsidRPr="00104C3A">
        <w:rPr>
          <w:i/>
        </w:rPr>
        <w:t>Movement</w:t>
      </w:r>
      <w:r>
        <w:rPr>
          <w:i/>
        </w:rPr>
        <w:t>Tracker</w:t>
      </w:r>
      <w:proofErr w:type="spellEnd"/>
      <w:r>
        <w:rPr>
          <w:i/>
        </w:rPr>
        <w:t xml:space="preserve"> Logic</w:t>
      </w:r>
    </w:p>
    <w:p w14:paraId="03D53723" w14:textId="77777777" w:rsidR="004A39F1" w:rsidRPr="00104C3A" w:rsidRDefault="004A39F1" w:rsidP="00104C3A">
      <w:pPr>
        <w:pStyle w:val="SC-Source"/>
      </w:pPr>
      <w:r w:rsidRPr="00104C3A">
        <w:t xml:space="preserve">class </w:t>
      </w:r>
      <w:proofErr w:type="spellStart"/>
      <w:r w:rsidRPr="004A39F1">
        <w:t>MovementTracker</w:t>
      </w:r>
      <w:proofErr w:type="spellEnd"/>
      <w:r w:rsidRPr="00104C3A">
        <w:t>:</w:t>
      </w:r>
    </w:p>
    <w:p w14:paraId="25B0E22E" w14:textId="77777777" w:rsidR="004A39F1" w:rsidRPr="00104C3A" w:rsidRDefault="004A39F1" w:rsidP="00104C3A">
      <w:pPr>
        <w:pStyle w:val="SC-Source"/>
      </w:pPr>
      <w:r w:rsidRPr="00104C3A">
        <w:t>  def __</w:t>
      </w:r>
      <w:proofErr w:type="spellStart"/>
      <w:r w:rsidRPr="00104C3A">
        <w:t>init</w:t>
      </w:r>
      <w:proofErr w:type="spellEnd"/>
      <w:r w:rsidRPr="00104C3A">
        <w:t>_</w:t>
      </w:r>
      <w:proofErr w:type="gramStart"/>
      <w:r w:rsidRPr="00104C3A">
        <w:t>_(</w:t>
      </w:r>
      <w:proofErr w:type="gramEnd"/>
      <w:r w:rsidRPr="00104C3A">
        <w:t xml:space="preserve">self, </w:t>
      </w:r>
      <w:proofErr w:type="spellStart"/>
      <w:r w:rsidRPr="00104C3A">
        <w:t>report:</w:t>
      </w:r>
      <w:r w:rsidRPr="004A39F1">
        <w:t>Report</w:t>
      </w:r>
      <w:proofErr w:type="spellEnd"/>
      <w:r w:rsidRPr="00104C3A">
        <w:t>) -&gt; None:</w:t>
      </w:r>
    </w:p>
    <w:p w14:paraId="0DE1B57D" w14:textId="11806AEE" w:rsidR="004A39F1" w:rsidRPr="00104C3A" w:rsidDel="000E43A1" w:rsidRDefault="000E43A1" w:rsidP="00104C3A">
      <w:pPr>
        <w:pStyle w:val="SC-Source"/>
        <w:rPr>
          <w:del w:id="155" w:author="Nate Bachmeier [AWS-SA]" w:date="2023-04-20T13:35:00Z"/>
        </w:rPr>
      </w:pPr>
      <w:ins w:id="156" w:author="Nate Bachmeier [AWS-SA]" w:date="2023-04-20T13:35:00Z">
        <w:r>
          <w:t xml:space="preserve">     ...</w:t>
        </w:r>
      </w:ins>
      <w:del w:id="157" w:author="Nate Bachmeier [AWS-SA]" w:date="2023-04-20T13:35:00Z">
        <w:r w:rsidR="004A39F1" w:rsidRPr="00104C3A" w:rsidDel="000E43A1">
          <w:delText>    self.report = report</w:delText>
        </w:r>
      </w:del>
    </w:p>
    <w:p w14:paraId="26FC276C" w14:textId="65C6E802" w:rsidR="004A39F1" w:rsidRPr="00104C3A" w:rsidDel="000E43A1" w:rsidRDefault="004A39F1" w:rsidP="00104C3A">
      <w:pPr>
        <w:pStyle w:val="SC-Source"/>
        <w:rPr>
          <w:del w:id="158" w:author="Nate Bachmeier [AWS-SA]" w:date="2023-04-20T13:35:00Z"/>
        </w:rPr>
      </w:pPr>
      <w:del w:id="159" w:author="Nate Bachmeier [AWS-SA]" w:date="2023-04-20T13:35:00Z">
        <w:r w:rsidRPr="00104C3A" w:rsidDel="000E43A1">
          <w:delText>    self.image = report.image</w:delText>
        </w:r>
      </w:del>
    </w:p>
    <w:p w14:paraId="1DB6114D" w14:textId="4D5E1C65" w:rsidR="004A39F1" w:rsidRPr="00104C3A" w:rsidDel="000E43A1" w:rsidRDefault="004A39F1" w:rsidP="00104C3A">
      <w:pPr>
        <w:pStyle w:val="SC-Source"/>
        <w:rPr>
          <w:del w:id="160" w:author="Nate Bachmeier [AWS-SA]" w:date="2023-04-20T13:34:00Z"/>
        </w:rPr>
      </w:pPr>
      <w:r w:rsidRPr="00104C3A">
        <w:br/>
      </w:r>
      <w:del w:id="161" w:author="Nate Bachmeier [AWS-SA]" w:date="2023-04-20T13:34:00Z">
        <w:r w:rsidRPr="00104C3A" w:rsidDel="000E43A1">
          <w:delText xml:space="preserve">  @xray_recorder.capture(</w:delText>
        </w:r>
        <w:r w:rsidR="00007A7B" w:rsidDel="000E43A1">
          <w:delText>‘</w:delText>
        </w:r>
        <w:r w:rsidRPr="00104C3A" w:rsidDel="000E43A1">
          <w:delText>MovementTracker::process_report</w:delText>
        </w:r>
        <w:r w:rsidR="00007A7B" w:rsidDel="000E43A1">
          <w:delText>’</w:delText>
        </w:r>
        <w:r w:rsidRPr="00104C3A" w:rsidDel="000E43A1">
          <w:delText>)</w:delText>
        </w:r>
      </w:del>
    </w:p>
    <w:p w14:paraId="6CC27935" w14:textId="77777777" w:rsidR="004A39F1" w:rsidRPr="00104C3A" w:rsidRDefault="004A39F1" w:rsidP="00104C3A">
      <w:pPr>
        <w:pStyle w:val="SC-Source"/>
      </w:pPr>
      <w:r w:rsidRPr="00104C3A">
        <w:t xml:space="preserve">  def </w:t>
      </w:r>
      <w:proofErr w:type="spellStart"/>
      <w:r w:rsidRPr="00104C3A">
        <w:t>process_report</w:t>
      </w:r>
      <w:proofErr w:type="spellEnd"/>
      <w:r w:rsidRPr="00104C3A">
        <w:t>(self):</w:t>
      </w:r>
    </w:p>
    <w:p w14:paraId="7BB0D5F8" w14:textId="77777777" w:rsidR="004A39F1" w:rsidRPr="00104C3A" w:rsidRDefault="004A39F1" w:rsidP="00104C3A">
      <w:pPr>
        <w:pStyle w:val="SC-Source"/>
      </w:pPr>
      <w:r w:rsidRPr="00104C3A">
        <w:t xml:space="preserve">    people, metadata = </w:t>
      </w:r>
      <w:proofErr w:type="spellStart"/>
      <w:proofErr w:type="gramStart"/>
      <w:r w:rsidRPr="00104C3A">
        <w:t>self.extract</w:t>
      </w:r>
      <w:proofErr w:type="gramEnd"/>
      <w:r w:rsidRPr="00104C3A">
        <w:t>_people</w:t>
      </w:r>
      <w:proofErr w:type="spellEnd"/>
      <w:r w:rsidRPr="00104C3A">
        <w:t>()</w:t>
      </w:r>
    </w:p>
    <w:p w14:paraId="4A0D84B4" w14:textId="77777777" w:rsidR="004A39F1" w:rsidRPr="00104C3A" w:rsidDel="000E43A1" w:rsidRDefault="004A39F1" w:rsidP="00104C3A">
      <w:pPr>
        <w:pStyle w:val="SC-Source"/>
        <w:rPr>
          <w:del w:id="162" w:author="Nate Bachmeier [AWS-SA]" w:date="2023-04-20T13:35:00Z"/>
        </w:rPr>
      </w:pPr>
      <w:r w:rsidRPr="00104C3A">
        <w:t xml:space="preserve">    duplicates = </w:t>
      </w:r>
      <w:proofErr w:type="spellStart"/>
      <w:r w:rsidRPr="004A39F1">
        <w:t>MovementTracker</w:t>
      </w:r>
      <w:r w:rsidRPr="00104C3A">
        <w:t>.find_dups</w:t>
      </w:r>
      <w:proofErr w:type="spellEnd"/>
      <w:r w:rsidRPr="00104C3A">
        <w:t>(people)</w:t>
      </w:r>
    </w:p>
    <w:p w14:paraId="03A8BFBE" w14:textId="77777777" w:rsidR="004A39F1" w:rsidRPr="00104C3A" w:rsidRDefault="004A39F1" w:rsidP="00104C3A">
      <w:pPr>
        <w:pStyle w:val="SC-Source"/>
      </w:pPr>
      <w:r w:rsidRPr="00104C3A">
        <w:t xml:space="preserve">    </w:t>
      </w:r>
    </w:p>
    <w:p w14:paraId="7BD08109" w14:textId="2241E00C" w:rsidR="004A39F1" w:rsidRPr="00104C3A" w:rsidRDefault="004A39F1" w:rsidP="00104C3A">
      <w:pPr>
        <w:pStyle w:val="SC-Source"/>
      </w:pPr>
      <w:r w:rsidRPr="00104C3A">
        <w:t xml:space="preserve">    </w:t>
      </w:r>
      <w:proofErr w:type="spellStart"/>
      <w:r w:rsidRPr="00104C3A">
        <w:t>unique_people</w:t>
      </w:r>
      <w:proofErr w:type="spellEnd"/>
      <w:ins w:id="163" w:author="Nate Bachmeier [AWS-SA]" w:date="2023-04-20T13:34:00Z">
        <w:r w:rsidR="000E43A1">
          <w:t>,</w:t>
        </w:r>
        <w:r w:rsidR="000E43A1" w:rsidRPr="000E43A1">
          <w:t xml:space="preserve"> </w:t>
        </w:r>
        <w:proofErr w:type="spellStart"/>
        <w:r w:rsidR="000E43A1" w:rsidRPr="00104C3A">
          <w:t>unique_meta</w:t>
        </w:r>
        <w:proofErr w:type="spellEnd"/>
        <w:r w:rsidR="000E43A1">
          <w:t xml:space="preserve"> </w:t>
        </w:r>
      </w:ins>
      <w:r w:rsidRPr="00104C3A">
        <w:t>=</w:t>
      </w:r>
      <w:proofErr w:type="gramStart"/>
      <w:r w:rsidRPr="004A39F1">
        <w:t>list</w:t>
      </w:r>
      <w:r w:rsidRPr="00104C3A">
        <w:t>(</w:t>
      </w:r>
      <w:proofErr w:type="gramEnd"/>
      <w:r w:rsidRPr="00104C3A">
        <w:t>)</w:t>
      </w:r>
      <w:ins w:id="164" w:author="Nate Bachmeier [AWS-SA]" w:date="2023-04-20T13:34:00Z">
        <w:r w:rsidR="000E43A1">
          <w:t>,</w:t>
        </w:r>
      </w:ins>
      <w:ins w:id="165" w:author="Nate Bachmeier [AWS-SA]" w:date="2023-04-20T13:35:00Z">
        <w:r w:rsidR="000E43A1">
          <w:t xml:space="preserve"> list()</w:t>
        </w:r>
      </w:ins>
    </w:p>
    <w:p w14:paraId="08F32C23" w14:textId="7F7EAFCD" w:rsidR="004A39F1" w:rsidRPr="00104C3A" w:rsidDel="000E43A1" w:rsidRDefault="004A39F1" w:rsidP="00104C3A">
      <w:pPr>
        <w:pStyle w:val="SC-Source"/>
        <w:rPr>
          <w:del w:id="166" w:author="Nate Bachmeier [AWS-SA]" w:date="2023-04-20T13:35:00Z"/>
        </w:rPr>
      </w:pPr>
      <w:del w:id="167" w:author="Nate Bachmeier [AWS-SA]" w:date="2023-04-20T13:35:00Z">
        <w:r w:rsidRPr="00104C3A" w:rsidDel="000E43A1">
          <w:delText>   </w:delText>
        </w:r>
      </w:del>
      <w:del w:id="168" w:author="Nate Bachmeier [AWS-SA]" w:date="2023-04-20T13:34:00Z">
        <w:r w:rsidRPr="00104C3A" w:rsidDel="000E43A1">
          <w:delText xml:space="preserve"> unique_meta </w:delText>
        </w:r>
      </w:del>
      <w:del w:id="169" w:author="Nate Bachmeier [AWS-SA]" w:date="2023-04-20T13:35:00Z">
        <w:r w:rsidRPr="00104C3A" w:rsidDel="000E43A1">
          <w:delText xml:space="preserve">= </w:delText>
        </w:r>
        <w:r w:rsidRPr="004A39F1" w:rsidDel="000E43A1">
          <w:delText>list</w:delText>
        </w:r>
        <w:r w:rsidRPr="00104C3A" w:rsidDel="000E43A1">
          <w:delText>()</w:delText>
        </w:r>
      </w:del>
    </w:p>
    <w:p w14:paraId="73F0E38C" w14:textId="3A2B42FC" w:rsidR="004A39F1" w:rsidRPr="00104C3A" w:rsidDel="000E43A1" w:rsidRDefault="004A39F1" w:rsidP="00104C3A">
      <w:pPr>
        <w:pStyle w:val="SC-Source"/>
        <w:rPr>
          <w:del w:id="170" w:author="Nate Bachmeier [AWS-SA]" w:date="2023-04-20T13:35:00Z"/>
        </w:rPr>
      </w:pPr>
    </w:p>
    <w:p w14:paraId="7B5671D5" w14:textId="77777777" w:rsidR="004A39F1" w:rsidRPr="00104C3A" w:rsidRDefault="004A39F1" w:rsidP="00104C3A">
      <w:pPr>
        <w:pStyle w:val="SC-Source"/>
      </w:pPr>
      <w:r w:rsidRPr="00104C3A">
        <w:t xml:space="preserve">    for ix in </w:t>
      </w:r>
      <w:r w:rsidRPr="004A39F1">
        <w:t>range</w:t>
      </w:r>
      <w:r w:rsidRPr="00104C3A">
        <w:t>(</w:t>
      </w:r>
      <w:proofErr w:type="gramStart"/>
      <w:r w:rsidRPr="00104C3A">
        <w:t>0,len</w:t>
      </w:r>
      <w:proofErr w:type="gramEnd"/>
      <w:r w:rsidRPr="00104C3A">
        <w:t>(people)):</w:t>
      </w:r>
    </w:p>
    <w:p w14:paraId="3E5A01DF" w14:textId="77777777" w:rsidR="004A39F1" w:rsidRPr="00104C3A" w:rsidRDefault="004A39F1" w:rsidP="00104C3A">
      <w:pPr>
        <w:pStyle w:val="SC-Source"/>
      </w:pPr>
      <w:r w:rsidRPr="00104C3A">
        <w:t>      if ix not in duplicates:</w:t>
      </w:r>
    </w:p>
    <w:p w14:paraId="1E06ADD7" w14:textId="77777777" w:rsidR="004A39F1" w:rsidRPr="00104C3A" w:rsidRDefault="004A39F1" w:rsidP="00104C3A">
      <w:pPr>
        <w:pStyle w:val="SC-Source"/>
      </w:pPr>
      <w:r w:rsidRPr="00104C3A">
        <w:t xml:space="preserve">        </w:t>
      </w:r>
      <w:proofErr w:type="spellStart"/>
      <w:r w:rsidRPr="00104C3A">
        <w:t>unique_</w:t>
      </w:r>
      <w:proofErr w:type="gramStart"/>
      <w:r w:rsidRPr="00104C3A">
        <w:t>people.append</w:t>
      </w:r>
      <w:proofErr w:type="spellEnd"/>
      <w:proofErr w:type="gramEnd"/>
      <w:r w:rsidRPr="00104C3A">
        <w:t>(people[ix])</w:t>
      </w:r>
    </w:p>
    <w:p w14:paraId="0147E52E" w14:textId="77777777" w:rsidR="004A39F1" w:rsidRPr="00104C3A" w:rsidRDefault="004A39F1" w:rsidP="00104C3A">
      <w:pPr>
        <w:pStyle w:val="SC-Source"/>
      </w:pPr>
      <w:r w:rsidRPr="00104C3A">
        <w:t xml:space="preserve">        </w:t>
      </w:r>
      <w:proofErr w:type="spellStart"/>
      <w:r w:rsidRPr="00104C3A">
        <w:t>unique_</w:t>
      </w:r>
      <w:proofErr w:type="gramStart"/>
      <w:r w:rsidRPr="00104C3A">
        <w:t>meta.append</w:t>
      </w:r>
      <w:proofErr w:type="spellEnd"/>
      <w:proofErr w:type="gramEnd"/>
      <w:r w:rsidRPr="00104C3A">
        <w:t>(metadata[ix])</w:t>
      </w:r>
    </w:p>
    <w:p w14:paraId="3E2FC18B" w14:textId="77777777" w:rsidR="004A39F1" w:rsidRPr="00104C3A" w:rsidRDefault="004A39F1" w:rsidP="00104C3A">
      <w:pPr>
        <w:pStyle w:val="SC-Source"/>
      </w:pPr>
    </w:p>
    <w:p w14:paraId="4A087CF0" w14:textId="1C771E68" w:rsidR="004A39F1" w:rsidRDefault="004A39F1" w:rsidP="004A39F1">
      <w:pPr>
        <w:pStyle w:val="SC-Source"/>
      </w:pPr>
      <w:r w:rsidRPr="00104C3A">
        <w:t xml:space="preserve">    return </w:t>
      </w:r>
      <w:proofErr w:type="spellStart"/>
      <w:r w:rsidRPr="00104C3A">
        <w:t>unique_people</w:t>
      </w:r>
      <w:proofErr w:type="spellEnd"/>
      <w:r w:rsidRPr="00104C3A">
        <w:t xml:space="preserve">, </w:t>
      </w:r>
      <w:proofErr w:type="spellStart"/>
      <w:r w:rsidRPr="00104C3A">
        <w:t>unique_</w:t>
      </w:r>
      <w:proofErr w:type="gramStart"/>
      <w:r w:rsidRPr="00104C3A">
        <w:t>meta</w:t>
      </w:r>
      <w:proofErr w:type="spellEnd"/>
      <w:proofErr w:type="gramEnd"/>
    </w:p>
    <w:p w14:paraId="20D647FC" w14:textId="495EF82B" w:rsidR="004A39F1" w:rsidDel="000E43A1" w:rsidRDefault="004A39F1" w:rsidP="00104C3A">
      <w:pPr>
        <w:ind w:firstLine="0"/>
        <w:rPr>
          <w:del w:id="171" w:author="Nate Bachmeier [AWS-SA]" w:date="2023-04-20T13:35:00Z"/>
        </w:rPr>
      </w:pPr>
      <w:r>
        <w:lastRenderedPageBreak/>
        <w:tab/>
        <w:t xml:space="preserve">The </w:t>
      </w:r>
      <w:proofErr w:type="spellStart"/>
      <w:r>
        <w:t>MovementTracker</w:t>
      </w:r>
      <w:proofErr w:type="spellEnd"/>
      <w:r>
        <w:t xml:space="preserve"> extracts people by iterating through each frame and body to recursively link the most likely bodies</w:t>
      </w:r>
      <w:r w:rsidR="00007A7B">
        <w:t xml:space="preserve"> (see Figure 32)</w:t>
      </w:r>
      <w:r>
        <w:t xml:space="preserve">. This operation predicts the best choice by evaluating the distance between two </w:t>
      </w:r>
      <w:proofErr w:type="spellStart"/>
      <w:r>
        <w:t>poseKeyPoints</w:t>
      </w:r>
      <w:proofErr w:type="spellEnd"/>
      <w:r>
        <w:t xml:space="preserve"> </w:t>
      </w:r>
      <w:proofErr w:type="spellStart"/>
      <w:r>
        <w:t>matrics</w:t>
      </w:r>
      <w:proofErr w:type="spellEnd"/>
      <w:r>
        <w:t xml:space="preserve"> and returning the sequence with at least three frames (1.5 seconds of video). While more effective strategies exist, this heuristic is sufficient for the study’s needs.</w:t>
      </w:r>
    </w:p>
    <w:p w14:paraId="4AC87C42" w14:textId="77777777" w:rsidR="005042C6" w:rsidRPr="00104C3A" w:rsidRDefault="005042C6" w:rsidP="00104C3A">
      <w:pPr>
        <w:ind w:firstLine="0"/>
      </w:pPr>
    </w:p>
    <w:p w14:paraId="53016D1C" w14:textId="0D55BF29" w:rsidR="004A39F1" w:rsidRDefault="004A39F1" w:rsidP="004A39F1">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213AB2">
        <w:rPr>
          <w:b/>
          <w:bCs/>
          <w:noProof/>
        </w:rPr>
        <w:t>32</w:t>
      </w:r>
      <w:r w:rsidRPr="00104C3A">
        <w:rPr>
          <w:b/>
          <w:bCs/>
        </w:rPr>
        <w:fldChar w:fldCharType="end"/>
      </w:r>
      <w:r>
        <w:br/>
      </w:r>
      <w:r>
        <w:rPr>
          <w:i/>
          <w:iCs w:val="0"/>
        </w:rPr>
        <w:t>Tracking Persons</w:t>
      </w:r>
    </w:p>
    <w:p w14:paraId="1E06F5FC" w14:textId="52E8A67C" w:rsidR="004A39F1" w:rsidRPr="00104C3A" w:rsidRDefault="004A39F1" w:rsidP="00104C3A">
      <w:pPr>
        <w:pStyle w:val="SC-Source"/>
      </w:pPr>
      <w:r w:rsidRPr="00104C3A">
        <w:t xml:space="preserve">  def </w:t>
      </w:r>
      <w:proofErr w:type="spellStart"/>
      <w:r w:rsidRPr="00104C3A">
        <w:t>norm_</w:t>
      </w:r>
      <w:proofErr w:type="gramStart"/>
      <w:r w:rsidRPr="00104C3A">
        <w:t>bodies</w:t>
      </w:r>
      <w:proofErr w:type="spellEnd"/>
      <w:r w:rsidRPr="00104C3A">
        <w:t>(</w:t>
      </w:r>
      <w:proofErr w:type="gramEnd"/>
      <w:r w:rsidRPr="004A39F1">
        <w:t>self</w:t>
      </w:r>
      <w:r w:rsidRPr="00104C3A">
        <w:t xml:space="preserve">, </w:t>
      </w:r>
      <w:proofErr w:type="spellStart"/>
      <w:r w:rsidRPr="004A39F1">
        <w:t>frame_id</w:t>
      </w:r>
      <w:r w:rsidRPr="00104C3A">
        <w:t>:int</w:t>
      </w:r>
      <w:proofErr w:type="spellEnd"/>
      <w:r w:rsidRPr="00104C3A">
        <w:t>):</w:t>
      </w:r>
    </w:p>
    <w:p w14:paraId="0C1791A7" w14:textId="77777777" w:rsidR="004A39F1" w:rsidRPr="00104C3A" w:rsidRDefault="004A39F1" w:rsidP="00104C3A">
      <w:pPr>
        <w:pStyle w:val="SC-Source"/>
      </w:pPr>
      <w:r w:rsidRPr="00104C3A">
        <w:t xml:space="preserve">    if </w:t>
      </w:r>
      <w:proofErr w:type="spellStart"/>
      <w:r w:rsidRPr="004A39F1">
        <w:t>frame_id</w:t>
      </w:r>
      <w:proofErr w:type="spellEnd"/>
      <w:r w:rsidRPr="00104C3A">
        <w:t xml:space="preserve"> &gt;= </w:t>
      </w:r>
      <w:proofErr w:type="spellStart"/>
      <w:proofErr w:type="gramStart"/>
      <w:r w:rsidRPr="004A39F1">
        <w:t>self</w:t>
      </w:r>
      <w:r w:rsidRPr="00104C3A">
        <w:t>.total</w:t>
      </w:r>
      <w:proofErr w:type="gramEnd"/>
      <w:r w:rsidRPr="00104C3A">
        <w:t>_frames</w:t>
      </w:r>
      <w:proofErr w:type="spellEnd"/>
      <w:r w:rsidRPr="00104C3A">
        <w:t>():</w:t>
      </w:r>
    </w:p>
    <w:p w14:paraId="7F3B639E" w14:textId="77777777" w:rsidR="004A39F1" w:rsidRPr="00104C3A" w:rsidRDefault="004A39F1" w:rsidP="00104C3A">
      <w:pPr>
        <w:pStyle w:val="SC-Source"/>
      </w:pPr>
      <w:r w:rsidRPr="00104C3A">
        <w:t>       return None</w:t>
      </w:r>
    </w:p>
    <w:p w14:paraId="2469AE32" w14:textId="77777777" w:rsidR="004A39F1" w:rsidRPr="00104C3A" w:rsidRDefault="004A39F1" w:rsidP="00104C3A">
      <w:pPr>
        <w:pStyle w:val="SC-Source"/>
      </w:pPr>
      <w:r w:rsidRPr="00104C3A">
        <w:t xml:space="preserve">    </w:t>
      </w:r>
    </w:p>
    <w:p w14:paraId="054C6924" w14:textId="77777777" w:rsidR="004A39F1" w:rsidRPr="00104C3A" w:rsidRDefault="004A39F1" w:rsidP="00104C3A">
      <w:pPr>
        <w:pStyle w:val="SC-Source"/>
      </w:pPr>
      <w:r w:rsidRPr="00104C3A">
        <w:t xml:space="preserve">    </w:t>
      </w:r>
      <w:r w:rsidRPr="004A39F1">
        <w:t>bodies</w:t>
      </w:r>
      <w:r w:rsidRPr="00104C3A">
        <w:t xml:space="preserve"> = [</w:t>
      </w:r>
    </w:p>
    <w:p w14:paraId="5F6A4DA9" w14:textId="77777777" w:rsidR="004A39F1" w:rsidRPr="00104C3A" w:rsidRDefault="004A39F1" w:rsidP="00104C3A">
      <w:pPr>
        <w:pStyle w:val="SC-Source"/>
      </w:pPr>
      <w:r w:rsidRPr="00104C3A">
        <w:t xml:space="preserve">      </w:t>
      </w:r>
      <w:proofErr w:type="spellStart"/>
      <w:proofErr w:type="gramStart"/>
      <w:r w:rsidRPr="00104C3A">
        <w:t>np.array</w:t>
      </w:r>
      <w:proofErr w:type="spellEnd"/>
      <w:proofErr w:type="gramEnd"/>
      <w:r w:rsidRPr="00104C3A">
        <w:t>(</w:t>
      </w:r>
      <w:proofErr w:type="spellStart"/>
      <w:r w:rsidRPr="00104C3A">
        <w:t>MovementTracker.drop_low_conf</w:t>
      </w:r>
      <w:proofErr w:type="spellEnd"/>
      <w:r w:rsidRPr="00104C3A">
        <w:t>(</w:t>
      </w:r>
      <w:r w:rsidRPr="004A39F1">
        <w:t>b</w:t>
      </w:r>
      <w:r w:rsidRPr="00104C3A">
        <w:t>))* (1,1,0) / (</w:t>
      </w:r>
      <w:proofErr w:type="spellStart"/>
      <w:r w:rsidRPr="004A39F1">
        <w:t>self</w:t>
      </w:r>
      <w:r w:rsidRPr="00104C3A">
        <w:t>.</w:t>
      </w:r>
      <w:r w:rsidRPr="004A39F1">
        <w:t>image</w:t>
      </w:r>
      <w:r w:rsidRPr="00104C3A">
        <w:t>.</w:t>
      </w:r>
      <w:r w:rsidRPr="004A39F1">
        <w:t>size</w:t>
      </w:r>
      <w:proofErr w:type="spellEnd"/>
      <w:r w:rsidRPr="00104C3A">
        <w:t xml:space="preserve">[0], </w:t>
      </w:r>
      <w:proofErr w:type="spellStart"/>
      <w:r w:rsidRPr="004A39F1">
        <w:t>self</w:t>
      </w:r>
      <w:r w:rsidRPr="00104C3A">
        <w:t>.</w:t>
      </w:r>
      <w:r w:rsidRPr="004A39F1">
        <w:t>image</w:t>
      </w:r>
      <w:r w:rsidRPr="00104C3A">
        <w:t>.</w:t>
      </w:r>
      <w:r w:rsidRPr="004A39F1">
        <w:t>size</w:t>
      </w:r>
      <w:proofErr w:type="spellEnd"/>
      <w:r w:rsidRPr="00104C3A">
        <w:t xml:space="preserve">[1], 1) </w:t>
      </w:r>
    </w:p>
    <w:p w14:paraId="0C324675" w14:textId="77777777" w:rsidR="004A39F1" w:rsidRPr="00104C3A" w:rsidRDefault="004A39F1" w:rsidP="00104C3A">
      <w:pPr>
        <w:pStyle w:val="SC-Source"/>
      </w:pPr>
      <w:r w:rsidRPr="00104C3A">
        <w:t xml:space="preserve">      for </w:t>
      </w:r>
      <w:r w:rsidRPr="004A39F1">
        <w:t>b</w:t>
      </w:r>
      <w:r w:rsidRPr="00104C3A">
        <w:t xml:space="preserve"> in </w:t>
      </w:r>
      <w:proofErr w:type="spellStart"/>
      <w:proofErr w:type="gramStart"/>
      <w:r w:rsidRPr="004A39F1">
        <w:t>self</w:t>
      </w:r>
      <w:r w:rsidRPr="00104C3A">
        <w:t>.</w:t>
      </w:r>
      <w:r w:rsidRPr="004A39F1">
        <w:t>report</w:t>
      </w:r>
      <w:proofErr w:type="gramEnd"/>
      <w:r w:rsidRPr="00104C3A">
        <w:t>.</w:t>
      </w:r>
      <w:r w:rsidRPr="004A39F1">
        <w:t>json</w:t>
      </w:r>
      <w:proofErr w:type="spellEnd"/>
      <w:r w:rsidRPr="00104C3A">
        <w:t>['Frames'][</w:t>
      </w:r>
      <w:proofErr w:type="spellStart"/>
      <w:r w:rsidRPr="004A39F1">
        <w:t>frame_id</w:t>
      </w:r>
      <w:proofErr w:type="spellEnd"/>
      <w:r w:rsidRPr="00104C3A">
        <w:t>]['Bodies']</w:t>
      </w:r>
    </w:p>
    <w:p w14:paraId="7FC5A5DB" w14:textId="77777777" w:rsidR="004A39F1" w:rsidRPr="00104C3A" w:rsidRDefault="004A39F1" w:rsidP="00104C3A">
      <w:pPr>
        <w:pStyle w:val="SC-Source"/>
      </w:pPr>
      <w:r w:rsidRPr="00104C3A">
        <w:t>    ]</w:t>
      </w:r>
    </w:p>
    <w:p w14:paraId="5C78BAF8" w14:textId="2F3F1741" w:rsidR="004A39F1" w:rsidRPr="004A39F1" w:rsidRDefault="004A39F1" w:rsidP="00104C3A">
      <w:pPr>
        <w:pStyle w:val="SC-Source"/>
      </w:pPr>
      <w:r w:rsidRPr="00104C3A">
        <w:t xml:space="preserve">    return </w:t>
      </w:r>
      <w:r w:rsidRPr="004A39F1">
        <w:t>bodies</w:t>
      </w:r>
      <w:r w:rsidRPr="004A39F1">
        <w:br/>
      </w:r>
    </w:p>
    <w:p w14:paraId="345F47EE" w14:textId="0C5089F6" w:rsidR="004A39F1" w:rsidRPr="00104C3A" w:rsidRDefault="004A39F1" w:rsidP="00104C3A">
      <w:pPr>
        <w:pStyle w:val="SC-Source"/>
      </w:pPr>
      <w:r w:rsidRPr="00104C3A">
        <w:t xml:space="preserve">  @staticmethod</w:t>
      </w:r>
    </w:p>
    <w:p w14:paraId="4657566B" w14:textId="77777777" w:rsidR="004A39F1" w:rsidRPr="00104C3A" w:rsidRDefault="004A39F1" w:rsidP="00104C3A">
      <w:pPr>
        <w:pStyle w:val="SC-Source"/>
      </w:pPr>
      <w:r w:rsidRPr="00104C3A">
        <w:t xml:space="preserve">  def </w:t>
      </w:r>
      <w:proofErr w:type="spellStart"/>
      <w:r w:rsidRPr="00104C3A">
        <w:t>closest_</w:t>
      </w:r>
      <w:proofErr w:type="gramStart"/>
      <w:r w:rsidRPr="00104C3A">
        <w:t>match</w:t>
      </w:r>
      <w:proofErr w:type="spellEnd"/>
      <w:r w:rsidRPr="00104C3A">
        <w:t>(</w:t>
      </w:r>
      <w:proofErr w:type="gramEnd"/>
      <w:r w:rsidRPr="004A39F1">
        <w:t>body</w:t>
      </w:r>
      <w:r w:rsidRPr="00104C3A">
        <w:t xml:space="preserve">, </w:t>
      </w:r>
      <w:r w:rsidRPr="004A39F1">
        <w:t>choices</w:t>
      </w:r>
      <w:r w:rsidRPr="00104C3A">
        <w:t>):</w:t>
      </w:r>
    </w:p>
    <w:p w14:paraId="1F9B225C" w14:textId="77777777" w:rsidR="004A39F1" w:rsidRPr="00104C3A" w:rsidRDefault="004A39F1" w:rsidP="00104C3A">
      <w:pPr>
        <w:pStyle w:val="SC-Source"/>
      </w:pPr>
      <w:r w:rsidRPr="00104C3A">
        <w:t xml:space="preserve">    </w:t>
      </w:r>
      <w:proofErr w:type="spellStart"/>
      <w:r w:rsidRPr="004A39F1">
        <w:t>best_dist</w:t>
      </w:r>
      <w:proofErr w:type="spellEnd"/>
      <w:r w:rsidRPr="00104C3A">
        <w:t xml:space="preserve"> = 99999</w:t>
      </w:r>
    </w:p>
    <w:p w14:paraId="1D81F4F2" w14:textId="77777777" w:rsidR="004A39F1" w:rsidRPr="00104C3A" w:rsidRDefault="004A39F1" w:rsidP="00104C3A">
      <w:pPr>
        <w:pStyle w:val="SC-Source"/>
      </w:pPr>
      <w:r w:rsidRPr="00104C3A">
        <w:t xml:space="preserve">    </w:t>
      </w:r>
      <w:r w:rsidRPr="004A39F1">
        <w:t>match</w:t>
      </w:r>
      <w:r w:rsidRPr="00104C3A">
        <w:t xml:space="preserve"> = None</w:t>
      </w:r>
    </w:p>
    <w:p w14:paraId="1D9EB35F" w14:textId="77777777" w:rsidR="004A39F1" w:rsidRPr="00104C3A" w:rsidRDefault="004A39F1" w:rsidP="00104C3A">
      <w:pPr>
        <w:pStyle w:val="SC-Source"/>
      </w:pPr>
    </w:p>
    <w:p w14:paraId="6C53F39D" w14:textId="77777777" w:rsidR="004A39F1" w:rsidRPr="00104C3A" w:rsidRDefault="004A39F1" w:rsidP="00104C3A">
      <w:pPr>
        <w:pStyle w:val="SC-Source"/>
      </w:pPr>
      <w:r w:rsidRPr="00104C3A">
        <w:t xml:space="preserve">    if </w:t>
      </w:r>
      <w:r w:rsidRPr="004A39F1">
        <w:t>choices</w:t>
      </w:r>
      <w:r w:rsidRPr="00104C3A">
        <w:t xml:space="preserve"> </w:t>
      </w:r>
      <w:proofErr w:type="gramStart"/>
      <w:r w:rsidRPr="00104C3A">
        <w:t>is</w:t>
      </w:r>
      <w:proofErr w:type="gramEnd"/>
      <w:r w:rsidRPr="00104C3A">
        <w:t xml:space="preserve"> None:</w:t>
      </w:r>
    </w:p>
    <w:p w14:paraId="6BB5BF66" w14:textId="77777777" w:rsidR="004A39F1" w:rsidRPr="00104C3A" w:rsidRDefault="004A39F1" w:rsidP="00104C3A">
      <w:pPr>
        <w:pStyle w:val="SC-Source"/>
      </w:pPr>
      <w:r w:rsidRPr="00104C3A">
        <w:t>        return None</w:t>
      </w:r>
    </w:p>
    <w:p w14:paraId="367CA584" w14:textId="77777777" w:rsidR="004A39F1" w:rsidRPr="00104C3A" w:rsidRDefault="004A39F1" w:rsidP="00104C3A">
      <w:pPr>
        <w:pStyle w:val="SC-Source"/>
      </w:pPr>
      <w:r w:rsidRPr="00104C3A">
        <w:t xml:space="preserve">    </w:t>
      </w:r>
    </w:p>
    <w:p w14:paraId="66E67D5C" w14:textId="77777777" w:rsidR="004A39F1" w:rsidRPr="00104C3A" w:rsidRDefault="004A39F1" w:rsidP="00104C3A">
      <w:pPr>
        <w:pStyle w:val="SC-Source"/>
      </w:pPr>
      <w:r w:rsidRPr="00104C3A">
        <w:t xml:space="preserve">    for </w:t>
      </w:r>
      <w:r w:rsidRPr="004A39F1">
        <w:t>choice</w:t>
      </w:r>
      <w:r w:rsidRPr="00104C3A">
        <w:t xml:space="preserve"> in </w:t>
      </w:r>
      <w:r w:rsidRPr="004A39F1">
        <w:t>choices</w:t>
      </w:r>
      <w:r w:rsidRPr="00104C3A">
        <w:t>:</w:t>
      </w:r>
    </w:p>
    <w:p w14:paraId="33642C68" w14:textId="77777777" w:rsidR="004A39F1" w:rsidRPr="00104C3A" w:rsidRDefault="004A39F1" w:rsidP="00104C3A">
      <w:pPr>
        <w:pStyle w:val="SC-Source"/>
      </w:pPr>
      <w:r w:rsidRPr="00104C3A">
        <w:t xml:space="preserve">        </w:t>
      </w:r>
      <w:proofErr w:type="spellStart"/>
      <w:r w:rsidRPr="004A39F1">
        <w:t>dist</w:t>
      </w:r>
      <w:proofErr w:type="spellEnd"/>
      <w:r w:rsidRPr="00104C3A">
        <w:t xml:space="preserve"> = </w:t>
      </w:r>
      <w:proofErr w:type="spellStart"/>
      <w:proofErr w:type="gramStart"/>
      <w:r w:rsidRPr="00104C3A">
        <w:t>np.linalg</w:t>
      </w:r>
      <w:proofErr w:type="gramEnd"/>
      <w:r w:rsidRPr="00104C3A">
        <w:t>.norm</w:t>
      </w:r>
      <w:proofErr w:type="spellEnd"/>
      <w:r w:rsidRPr="00104C3A">
        <w:t>(</w:t>
      </w:r>
      <w:r w:rsidRPr="004A39F1">
        <w:t>body</w:t>
      </w:r>
      <w:r w:rsidRPr="00104C3A">
        <w:t>-</w:t>
      </w:r>
      <w:r w:rsidRPr="004A39F1">
        <w:t>choice</w:t>
      </w:r>
      <w:r w:rsidRPr="00104C3A">
        <w:t>)</w:t>
      </w:r>
    </w:p>
    <w:p w14:paraId="25086088" w14:textId="77777777" w:rsidR="004A39F1" w:rsidRPr="00104C3A" w:rsidRDefault="004A39F1" w:rsidP="00104C3A">
      <w:pPr>
        <w:pStyle w:val="SC-Source"/>
      </w:pPr>
      <w:r w:rsidRPr="00104C3A">
        <w:t>        #print(dist)</w:t>
      </w:r>
    </w:p>
    <w:p w14:paraId="4D6C1793" w14:textId="77777777" w:rsidR="004A39F1" w:rsidRPr="00104C3A" w:rsidRDefault="004A39F1" w:rsidP="00104C3A">
      <w:pPr>
        <w:pStyle w:val="SC-Source"/>
      </w:pPr>
      <w:r w:rsidRPr="00104C3A">
        <w:lastRenderedPageBreak/>
        <w:t xml:space="preserve">        if </w:t>
      </w:r>
      <w:proofErr w:type="spellStart"/>
      <w:r w:rsidRPr="004A39F1">
        <w:t>dist</w:t>
      </w:r>
      <w:proofErr w:type="spellEnd"/>
      <w:r w:rsidRPr="00104C3A">
        <w:t xml:space="preserve"> &lt; </w:t>
      </w:r>
      <w:proofErr w:type="spellStart"/>
      <w:r w:rsidRPr="004A39F1">
        <w:t>best_dist</w:t>
      </w:r>
      <w:proofErr w:type="spellEnd"/>
      <w:r w:rsidRPr="00104C3A">
        <w:t>:</w:t>
      </w:r>
    </w:p>
    <w:p w14:paraId="46D137E5" w14:textId="77777777" w:rsidR="004A39F1" w:rsidRPr="00104C3A" w:rsidRDefault="004A39F1" w:rsidP="00104C3A">
      <w:pPr>
        <w:pStyle w:val="SC-Source"/>
      </w:pPr>
      <w:r w:rsidRPr="00104C3A">
        <w:t xml:space="preserve">            </w:t>
      </w:r>
      <w:proofErr w:type="spellStart"/>
      <w:r w:rsidRPr="004A39F1">
        <w:t>best_dist</w:t>
      </w:r>
      <w:proofErr w:type="spellEnd"/>
      <w:r w:rsidRPr="00104C3A">
        <w:t xml:space="preserve"> = </w:t>
      </w:r>
      <w:proofErr w:type="spellStart"/>
      <w:r w:rsidRPr="004A39F1">
        <w:t>dist</w:t>
      </w:r>
      <w:proofErr w:type="spellEnd"/>
    </w:p>
    <w:p w14:paraId="635A2FB2" w14:textId="77777777" w:rsidR="004A39F1" w:rsidRPr="00104C3A" w:rsidRDefault="004A39F1" w:rsidP="00104C3A">
      <w:pPr>
        <w:pStyle w:val="SC-Source"/>
      </w:pPr>
      <w:r w:rsidRPr="00104C3A">
        <w:t xml:space="preserve">            </w:t>
      </w:r>
      <w:r w:rsidRPr="004A39F1">
        <w:t>match</w:t>
      </w:r>
      <w:r w:rsidRPr="00104C3A">
        <w:t xml:space="preserve"> = </w:t>
      </w:r>
      <w:r w:rsidRPr="004A39F1">
        <w:t>choice</w:t>
      </w:r>
    </w:p>
    <w:p w14:paraId="15E4A1E6" w14:textId="77777777" w:rsidR="004A39F1" w:rsidRPr="00104C3A" w:rsidRDefault="004A39F1" w:rsidP="00104C3A">
      <w:pPr>
        <w:pStyle w:val="SC-Source"/>
      </w:pPr>
      <w:r w:rsidRPr="00104C3A">
        <w:t xml:space="preserve">    return </w:t>
      </w:r>
      <w:proofErr w:type="gramStart"/>
      <w:r w:rsidRPr="004A39F1">
        <w:t>match</w:t>
      </w:r>
      <w:proofErr w:type="gramEnd"/>
    </w:p>
    <w:p w14:paraId="7F23AD0C" w14:textId="77777777" w:rsidR="004A39F1" w:rsidRPr="00104C3A" w:rsidRDefault="004A39F1" w:rsidP="00104C3A">
      <w:pPr>
        <w:pStyle w:val="SC-Source"/>
      </w:pPr>
    </w:p>
    <w:p w14:paraId="16B2A3EB" w14:textId="279CB75A" w:rsidR="004A39F1" w:rsidRPr="00104C3A" w:rsidDel="000E43A1" w:rsidRDefault="004A39F1" w:rsidP="00104C3A">
      <w:pPr>
        <w:pStyle w:val="SC-Source"/>
        <w:rPr>
          <w:del w:id="172" w:author="Nate Bachmeier [AWS-SA]" w:date="2023-04-20T13:35:00Z"/>
        </w:rPr>
      </w:pPr>
      <w:del w:id="173" w:author="Nate Bachmeier [AWS-SA]" w:date="2023-04-20T13:35:00Z">
        <w:r w:rsidRPr="00104C3A" w:rsidDel="000E43A1">
          <w:delText>  @</w:delText>
        </w:r>
        <w:r w:rsidRPr="004A39F1" w:rsidDel="000E43A1">
          <w:delText>xray_recorder</w:delText>
        </w:r>
        <w:r w:rsidRPr="00104C3A" w:rsidDel="000E43A1">
          <w:delText>.capture('MovementTracker::track_person')</w:delText>
        </w:r>
      </w:del>
    </w:p>
    <w:p w14:paraId="5E4719E7" w14:textId="77777777" w:rsidR="004A39F1" w:rsidRPr="00104C3A" w:rsidRDefault="004A39F1" w:rsidP="00104C3A">
      <w:pPr>
        <w:pStyle w:val="SC-Source"/>
      </w:pPr>
      <w:r w:rsidRPr="00104C3A">
        <w:t xml:space="preserve">  def </w:t>
      </w:r>
      <w:proofErr w:type="spellStart"/>
      <w:r w:rsidRPr="00104C3A">
        <w:t>track_</w:t>
      </w:r>
      <w:proofErr w:type="gramStart"/>
      <w:r w:rsidRPr="00104C3A">
        <w:t>person</w:t>
      </w:r>
      <w:proofErr w:type="spellEnd"/>
      <w:r w:rsidRPr="00104C3A">
        <w:t>(</w:t>
      </w:r>
      <w:proofErr w:type="gramEnd"/>
      <w:r w:rsidRPr="004A39F1">
        <w:t>self</w:t>
      </w:r>
      <w:r w:rsidRPr="00104C3A">
        <w:t xml:space="preserve">, </w:t>
      </w:r>
      <w:proofErr w:type="spellStart"/>
      <w:r w:rsidRPr="004A39F1">
        <w:t>frame_id</w:t>
      </w:r>
      <w:proofErr w:type="spellEnd"/>
      <w:r w:rsidRPr="00104C3A">
        <w:t xml:space="preserve">, </w:t>
      </w:r>
      <w:r w:rsidRPr="004A39F1">
        <w:t>body</w:t>
      </w:r>
      <w:r w:rsidRPr="00104C3A">
        <w:t>):</w:t>
      </w:r>
    </w:p>
    <w:p w14:paraId="68B9A136" w14:textId="77777777" w:rsidR="004A39F1" w:rsidRPr="00104C3A" w:rsidRDefault="004A39F1" w:rsidP="00104C3A">
      <w:pPr>
        <w:pStyle w:val="SC-Source"/>
      </w:pPr>
      <w:r w:rsidRPr="00104C3A">
        <w:t xml:space="preserve">    </w:t>
      </w:r>
      <w:r w:rsidRPr="004A39F1">
        <w:t>sequence</w:t>
      </w:r>
      <w:r w:rsidRPr="00104C3A">
        <w:t xml:space="preserve"> = [</w:t>
      </w:r>
      <w:r w:rsidRPr="004A39F1">
        <w:t>body</w:t>
      </w:r>
      <w:r w:rsidRPr="00104C3A">
        <w:t>]</w:t>
      </w:r>
    </w:p>
    <w:p w14:paraId="346A7CD8" w14:textId="77777777" w:rsidR="004A39F1" w:rsidRPr="00104C3A" w:rsidRDefault="004A39F1" w:rsidP="00104C3A">
      <w:pPr>
        <w:pStyle w:val="SC-Source"/>
      </w:pPr>
      <w:r w:rsidRPr="00104C3A">
        <w:t xml:space="preserve">    if </w:t>
      </w:r>
      <w:proofErr w:type="spellStart"/>
      <w:r w:rsidRPr="004A39F1">
        <w:t>frame_id</w:t>
      </w:r>
      <w:proofErr w:type="spellEnd"/>
      <w:r w:rsidRPr="00104C3A">
        <w:t xml:space="preserve"> == </w:t>
      </w:r>
      <w:proofErr w:type="spellStart"/>
      <w:proofErr w:type="gramStart"/>
      <w:r w:rsidRPr="004A39F1">
        <w:t>self</w:t>
      </w:r>
      <w:r w:rsidRPr="00104C3A">
        <w:t>.total</w:t>
      </w:r>
      <w:proofErr w:type="gramEnd"/>
      <w:r w:rsidRPr="00104C3A">
        <w:t>_frames</w:t>
      </w:r>
      <w:proofErr w:type="spellEnd"/>
      <w:r w:rsidRPr="00104C3A">
        <w:t>():</w:t>
      </w:r>
    </w:p>
    <w:p w14:paraId="74443758" w14:textId="77777777" w:rsidR="004A39F1" w:rsidRPr="00104C3A" w:rsidRDefault="004A39F1" w:rsidP="00104C3A">
      <w:pPr>
        <w:pStyle w:val="SC-Source"/>
      </w:pPr>
      <w:r w:rsidRPr="00104C3A">
        <w:t xml:space="preserve">        return </w:t>
      </w:r>
      <w:proofErr w:type="gramStart"/>
      <w:r w:rsidRPr="004A39F1">
        <w:t>sequence</w:t>
      </w:r>
      <w:proofErr w:type="gramEnd"/>
    </w:p>
    <w:p w14:paraId="780C12BE" w14:textId="77777777" w:rsidR="004A39F1" w:rsidRPr="00104C3A" w:rsidRDefault="004A39F1" w:rsidP="00104C3A">
      <w:pPr>
        <w:pStyle w:val="SC-Source"/>
      </w:pPr>
      <w:r w:rsidRPr="00104C3A">
        <w:t xml:space="preserve">    </w:t>
      </w:r>
    </w:p>
    <w:p w14:paraId="0237F2E5" w14:textId="77777777" w:rsidR="004A39F1" w:rsidRPr="00104C3A" w:rsidRDefault="004A39F1" w:rsidP="00104C3A">
      <w:pPr>
        <w:pStyle w:val="SC-Source"/>
      </w:pPr>
      <w:r w:rsidRPr="00104C3A">
        <w:t xml:space="preserve">    </w:t>
      </w:r>
      <w:r w:rsidRPr="004A39F1">
        <w:t>choices</w:t>
      </w:r>
      <w:r w:rsidRPr="00104C3A">
        <w:t xml:space="preserve"> = </w:t>
      </w:r>
      <w:proofErr w:type="spellStart"/>
      <w:proofErr w:type="gramStart"/>
      <w:r w:rsidRPr="004A39F1">
        <w:t>self</w:t>
      </w:r>
      <w:r w:rsidRPr="00104C3A">
        <w:t>.norm</w:t>
      </w:r>
      <w:proofErr w:type="gramEnd"/>
      <w:r w:rsidRPr="00104C3A">
        <w:t>_bodies</w:t>
      </w:r>
      <w:proofErr w:type="spellEnd"/>
      <w:r w:rsidRPr="00104C3A">
        <w:t>(</w:t>
      </w:r>
      <w:r w:rsidRPr="004A39F1">
        <w:t>frame_id</w:t>
      </w:r>
      <w:r w:rsidRPr="00104C3A">
        <w:t>+1)</w:t>
      </w:r>
    </w:p>
    <w:p w14:paraId="376DF603" w14:textId="77777777" w:rsidR="004A39F1" w:rsidRPr="00104C3A" w:rsidRDefault="004A39F1" w:rsidP="00104C3A">
      <w:pPr>
        <w:pStyle w:val="SC-Source"/>
      </w:pPr>
      <w:r w:rsidRPr="00104C3A">
        <w:t xml:space="preserve">    if </w:t>
      </w:r>
      <w:r w:rsidRPr="004A39F1">
        <w:t>choices</w:t>
      </w:r>
      <w:r w:rsidRPr="00104C3A">
        <w:t xml:space="preserve"> </w:t>
      </w:r>
      <w:proofErr w:type="gramStart"/>
      <w:r w:rsidRPr="00104C3A">
        <w:t>is</w:t>
      </w:r>
      <w:proofErr w:type="gramEnd"/>
      <w:r w:rsidRPr="00104C3A">
        <w:t xml:space="preserve"> None:</w:t>
      </w:r>
    </w:p>
    <w:p w14:paraId="10839B20" w14:textId="77777777" w:rsidR="004A39F1" w:rsidRPr="00104C3A" w:rsidRDefault="004A39F1" w:rsidP="00104C3A">
      <w:pPr>
        <w:pStyle w:val="SC-Source"/>
      </w:pPr>
      <w:r w:rsidRPr="00104C3A">
        <w:t xml:space="preserve">       return </w:t>
      </w:r>
      <w:proofErr w:type="gramStart"/>
      <w:r w:rsidRPr="004A39F1">
        <w:t>sequence</w:t>
      </w:r>
      <w:proofErr w:type="gramEnd"/>
    </w:p>
    <w:p w14:paraId="23E2D06D" w14:textId="77777777" w:rsidR="004A39F1" w:rsidRPr="00104C3A" w:rsidRDefault="004A39F1" w:rsidP="00104C3A">
      <w:pPr>
        <w:pStyle w:val="SC-Source"/>
      </w:pPr>
      <w:r w:rsidRPr="00104C3A">
        <w:t xml:space="preserve">    </w:t>
      </w:r>
    </w:p>
    <w:p w14:paraId="4F62A91C" w14:textId="77777777" w:rsidR="004A39F1" w:rsidRPr="00104C3A" w:rsidRDefault="004A39F1" w:rsidP="00104C3A">
      <w:pPr>
        <w:pStyle w:val="SC-Source"/>
      </w:pPr>
      <w:r w:rsidRPr="00104C3A">
        <w:t xml:space="preserve">    </w:t>
      </w:r>
      <w:r w:rsidRPr="004A39F1">
        <w:t>best</w:t>
      </w:r>
      <w:r w:rsidRPr="00104C3A">
        <w:t xml:space="preserve"> = </w:t>
      </w:r>
      <w:proofErr w:type="spellStart"/>
      <w:r w:rsidRPr="00104C3A">
        <w:t>MovementTracker.closest_</w:t>
      </w:r>
      <w:proofErr w:type="gramStart"/>
      <w:r w:rsidRPr="00104C3A">
        <w:t>match</w:t>
      </w:r>
      <w:proofErr w:type="spellEnd"/>
      <w:r w:rsidRPr="00104C3A">
        <w:t>(</w:t>
      </w:r>
      <w:proofErr w:type="gramEnd"/>
      <w:r w:rsidRPr="004A39F1">
        <w:t>body</w:t>
      </w:r>
      <w:r w:rsidRPr="00104C3A">
        <w:t xml:space="preserve">, </w:t>
      </w:r>
      <w:r w:rsidRPr="004A39F1">
        <w:t>choices</w:t>
      </w:r>
      <w:r w:rsidRPr="00104C3A">
        <w:t>)</w:t>
      </w:r>
    </w:p>
    <w:p w14:paraId="16FE63E7" w14:textId="77777777" w:rsidR="004A39F1" w:rsidRPr="00104C3A" w:rsidRDefault="004A39F1" w:rsidP="00104C3A">
      <w:pPr>
        <w:pStyle w:val="SC-Source"/>
      </w:pPr>
      <w:r w:rsidRPr="00104C3A">
        <w:t xml:space="preserve">    if </w:t>
      </w:r>
      <w:r w:rsidRPr="004A39F1">
        <w:t>best</w:t>
      </w:r>
      <w:r w:rsidRPr="00104C3A">
        <w:t xml:space="preserve"> is None:</w:t>
      </w:r>
    </w:p>
    <w:p w14:paraId="384B4865" w14:textId="77777777" w:rsidR="004A39F1" w:rsidRPr="00104C3A" w:rsidRDefault="004A39F1" w:rsidP="00104C3A">
      <w:pPr>
        <w:pStyle w:val="SC-Source"/>
      </w:pPr>
      <w:r w:rsidRPr="00104C3A">
        <w:t xml:space="preserve">        return </w:t>
      </w:r>
      <w:proofErr w:type="gramStart"/>
      <w:r w:rsidRPr="004A39F1">
        <w:t>sequence</w:t>
      </w:r>
      <w:proofErr w:type="gramEnd"/>
    </w:p>
    <w:p w14:paraId="3B251C5D" w14:textId="77777777" w:rsidR="004A39F1" w:rsidRPr="00104C3A" w:rsidRDefault="004A39F1" w:rsidP="00104C3A">
      <w:pPr>
        <w:pStyle w:val="SC-Source"/>
      </w:pPr>
      <w:r w:rsidRPr="00104C3A">
        <w:t xml:space="preserve">    </w:t>
      </w:r>
    </w:p>
    <w:p w14:paraId="19BDF52D" w14:textId="77777777" w:rsidR="004A39F1" w:rsidRPr="00104C3A" w:rsidRDefault="004A39F1" w:rsidP="00104C3A">
      <w:pPr>
        <w:pStyle w:val="SC-Source"/>
      </w:pPr>
      <w:r w:rsidRPr="00104C3A">
        <w:t xml:space="preserve">    </w:t>
      </w:r>
      <w:proofErr w:type="spellStart"/>
      <w:proofErr w:type="gramStart"/>
      <w:r w:rsidRPr="004A39F1">
        <w:t>sequence</w:t>
      </w:r>
      <w:r w:rsidRPr="00104C3A">
        <w:t>.extend</w:t>
      </w:r>
      <w:proofErr w:type="spellEnd"/>
      <w:proofErr w:type="gramEnd"/>
      <w:r w:rsidRPr="00104C3A">
        <w:t>(</w:t>
      </w:r>
      <w:proofErr w:type="spellStart"/>
      <w:r w:rsidRPr="004A39F1">
        <w:t>self</w:t>
      </w:r>
      <w:r w:rsidRPr="00104C3A">
        <w:t>.track_person</w:t>
      </w:r>
      <w:proofErr w:type="spellEnd"/>
      <w:r w:rsidRPr="00104C3A">
        <w:t>(</w:t>
      </w:r>
      <w:r w:rsidRPr="004A39F1">
        <w:t>frame_id</w:t>
      </w:r>
      <w:r w:rsidRPr="00104C3A">
        <w:t xml:space="preserve">+1, </w:t>
      </w:r>
      <w:r w:rsidRPr="004A39F1">
        <w:t>best</w:t>
      </w:r>
      <w:r w:rsidRPr="00104C3A">
        <w:t>))</w:t>
      </w:r>
    </w:p>
    <w:p w14:paraId="41252DCB" w14:textId="1C0432A1" w:rsidR="004A39F1" w:rsidRPr="00104C3A" w:rsidRDefault="004A39F1" w:rsidP="000E43A1">
      <w:pPr>
        <w:pStyle w:val="SC-Source"/>
      </w:pPr>
      <w:r w:rsidRPr="00104C3A">
        <w:t xml:space="preserve">    return </w:t>
      </w:r>
      <w:proofErr w:type="gramStart"/>
      <w:r w:rsidRPr="004A39F1">
        <w:t>sequence</w:t>
      </w:r>
      <w:proofErr w:type="gramEnd"/>
    </w:p>
    <w:p w14:paraId="4D32AA51" w14:textId="26617F07" w:rsidR="004A39F1" w:rsidRPr="004A39F1" w:rsidRDefault="004A39F1" w:rsidP="00104C3A">
      <w:pPr>
        <w:pStyle w:val="Heading3"/>
        <w:ind w:firstLine="0"/>
      </w:pPr>
      <w:r>
        <w:t>Building the movement taxonomy</w:t>
      </w:r>
    </w:p>
    <w:p w14:paraId="33B1CADE" w14:textId="468BD2FD" w:rsidR="00E72F1F" w:rsidRPr="00887A22" w:rsidRDefault="00E72F1F" w:rsidP="004A39F1">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p>
    <w:p w14:paraId="605640DE" w14:textId="59F6690C" w:rsidR="00E72F1F" w:rsidRDefault="00E72F1F" w:rsidP="00DA5CF7">
      <w:r>
        <w:lastRenderedPageBreak/>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w:t>
      </w:r>
      <w:proofErr w:type="spellStart"/>
      <w:r>
        <w:t>SageMaker</w:t>
      </w:r>
      <w:proofErr w:type="spellEnd"/>
      <w:r>
        <w:t xml:space="preserve">). It is beyond this study’s scope to create </w:t>
      </w:r>
      <w:r w:rsidRPr="00104C3A">
        <w:rPr>
          <w:i/>
          <w:iCs/>
        </w:rPr>
        <w:t>a perfect model</w:t>
      </w:r>
      <w:r>
        <w:t xml:space="preserve"> and only seeks to demonstrate </w:t>
      </w:r>
      <w:r w:rsidR="004A39F1">
        <w:t>the concept</w:t>
      </w:r>
      <w:r>
        <w:t xml:space="preserve">. However, this study will validate that training is reliable and reproducible across positive and negative test cases.    </w:t>
      </w:r>
    </w:p>
    <w:p w14:paraId="672EC84A" w14:textId="0F0CEE1E" w:rsidR="00E72F1F" w:rsidRDefault="00E72F1F" w:rsidP="00342F9B">
      <w:pPr>
        <w:pStyle w:val="Heading2"/>
        <w:ind w:firstLine="0"/>
      </w:pPr>
      <w:bookmarkStart w:id="174" w:name="_Toc131970509"/>
      <w:r w:rsidRPr="00887A22">
        <w:t>Assumptions</w:t>
      </w:r>
      <w:bookmarkEnd w:id="174"/>
    </w:p>
    <w:p w14:paraId="5029151F" w14:textId="2AFF7633"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 xml:space="preserve">that </w:t>
      </w:r>
      <w:r w:rsidR="004A39F1">
        <w:t xml:space="preserve">the kinetic-700 </w:t>
      </w:r>
      <w:r>
        <w:t xml:space="preserve">files are compatible with industry-standard </w:t>
      </w:r>
      <w:r w:rsidR="004A39F1">
        <w:t>tooling</w:t>
      </w:r>
      <w:r>
        <w:t xml:space="preserve">. </w:t>
      </w:r>
      <w:r w:rsidR="004A39F1">
        <w:t>Suppose there are complications in ingesting and processing the content</w:t>
      </w:r>
      <w:r>
        <w:t>.</w:t>
      </w:r>
      <w:r w:rsidR="004A39F1">
        <w:t xml:space="preserve"> In that case, the study can pivot to more depth over breadth when analyzing videos (e.g., fewer due to less automation). </w:t>
      </w:r>
      <w:r>
        <w:t>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5E26EB0A" w:rsidR="00E72F1F" w:rsidRDefault="00E72F1F" w:rsidP="00DA5CF7">
      <w:r>
        <w:lastRenderedPageBreak/>
        <w:t>This study makes several assumptions about the current industry state. It assumes that mainstream solutions</w:t>
      </w:r>
      <w:r w:rsidR="004A39F1">
        <w:t>,</w:t>
      </w:r>
      <w:r>
        <w:t xml:space="preserve"> like Amazon </w:t>
      </w:r>
      <w:proofErr w:type="spellStart"/>
      <w:r>
        <w:t>SageMaker</w:t>
      </w:r>
      <w:proofErr w:type="spellEnd"/>
      <w:r>
        <w:t>,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54884EE1"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to evaluate the validity of that assumption.</w:t>
      </w:r>
    </w:p>
    <w:p w14:paraId="4B28239E" w14:textId="295129E9" w:rsidR="00E72F1F" w:rsidRDefault="00E72F1F" w:rsidP="009419EF">
      <w:pPr>
        <w:pStyle w:val="Heading2"/>
        <w:ind w:firstLine="0"/>
      </w:pPr>
      <w:bookmarkStart w:id="175" w:name="_Toc131970510"/>
      <w:r w:rsidRPr="00887A22">
        <w:t>Limitations</w:t>
      </w:r>
      <w:bookmarkEnd w:id="175"/>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0476F1C6" w:rsidR="00E72F1F" w:rsidRDefault="00E72F1F" w:rsidP="00DA5CF7">
      <w:r>
        <w:t>This study aims to build a HAR classification model that supports a</w:t>
      </w:r>
      <w:r w:rsidR="004A39F1">
        <w:t>n</w:t>
      </w:r>
      <w:r>
        <w:t xml:space="preserve"> </w:t>
      </w:r>
      <w:r w:rsidR="004A39F1">
        <w:t xml:space="preserve">extensible </w:t>
      </w:r>
      <w:r>
        <w:t>set of activitie</w:t>
      </w:r>
      <w:r w:rsidR="003925DA">
        <w:t xml:space="preserve">s </w:t>
      </w:r>
      <w:r>
        <w:t xml:space="preserve">due to </w:t>
      </w:r>
      <w:r w:rsidR="004A39F1">
        <w:t xml:space="preserve">the availability of </w:t>
      </w:r>
      <w:r>
        <w:t xml:space="preserve">example data. </w:t>
      </w:r>
      <w:r w:rsidR="004A39F1">
        <w:t>If the kinetic-700 isn’t sufficient</w:t>
      </w:r>
      <w:r>
        <w:t>,</w:t>
      </w:r>
      <w:r w:rsidR="004A39F1">
        <w:t xml:space="preserve"> the study may</w:t>
      </w:r>
      <w:r>
        <w:t xml:space="preserve"> </w:t>
      </w:r>
      <w:r w:rsidR="004A39F1">
        <w:t>need additional content from open-source repositories</w:t>
      </w:r>
      <w:r>
        <w:t>. These repositories could include YouTube, among other sites.</w:t>
      </w:r>
    </w:p>
    <w:p w14:paraId="26910B67" w14:textId="77777777" w:rsidR="00E72F1F" w:rsidRDefault="00E72F1F" w:rsidP="009419EF">
      <w:pPr>
        <w:pStyle w:val="Heading2"/>
        <w:ind w:firstLine="0"/>
      </w:pPr>
      <w:bookmarkStart w:id="176" w:name="_Toc131970511"/>
      <w:r w:rsidRPr="00887A22">
        <w:t>Delimitations</w:t>
      </w:r>
      <w:bookmarkEnd w:id="176"/>
    </w:p>
    <w:p w14:paraId="5E9A4B7D" w14:textId="02847FA3" w:rsidR="005D24F5" w:rsidRPr="001D619A" w:rsidRDefault="00E72F1F" w:rsidP="00DA5CF7">
      <w:proofErr w:type="spellStart"/>
      <w:r>
        <w:t>Deliminiations</w:t>
      </w:r>
      <w:proofErr w:type="spellEnd"/>
      <w:r>
        <w:t xml:space="preserve"> are internal and external factors that </w:t>
      </w:r>
      <w:r w:rsidRPr="008F6708">
        <w:rPr>
          <w:i/>
          <w:iCs/>
        </w:rPr>
        <w:t>explicitly</w:t>
      </w:r>
      <w:r>
        <w:t xml:space="preserve"> restrict the study from exploring all aspects of the problem.</w:t>
      </w:r>
      <w:r w:rsidR="00CE269B">
        <w:t xml:space="preserve"> </w:t>
      </w:r>
      <w:r w:rsidR="005D24F5">
        <w:t xml:space="preserve">This study utilizes video footage from </w:t>
      </w:r>
      <w:r w:rsidR="004A39F1">
        <w:t xml:space="preserve">third-party </w:t>
      </w:r>
      <w:r w:rsidR="005D24F5">
        <w:t xml:space="preserve">resources that might behave </w:t>
      </w:r>
      <w:r w:rsidR="004A39F1">
        <w:t>outside the desired human activities</w:t>
      </w:r>
      <w:r w:rsidR="005D24F5">
        <w:t xml:space="preserve">. These distinctions arise from </w:t>
      </w:r>
      <w:r w:rsidR="004A39F1">
        <w:t xml:space="preserve">external </w:t>
      </w:r>
      <w:r w:rsidR="004A39F1">
        <w:lastRenderedPageBreak/>
        <w:t>factors beyond the researcher’s control with respect to the underlying data</w:t>
      </w:r>
      <w:r w:rsidR="005D24F5">
        <w:t>. HAR is also a vast concept with virtually unlimited permutations.</w:t>
      </w:r>
    </w:p>
    <w:p w14:paraId="11E2560A" w14:textId="77777777" w:rsidR="00E72F1F" w:rsidRPr="00887A22" w:rsidRDefault="00E72F1F" w:rsidP="009419EF">
      <w:pPr>
        <w:pStyle w:val="Heading2"/>
        <w:ind w:firstLine="0"/>
      </w:pPr>
      <w:bookmarkStart w:id="177" w:name="_Toc131970512"/>
      <w:r w:rsidRPr="00887A22">
        <w:t>Ethical Assurances</w:t>
      </w:r>
      <w:bookmarkEnd w:id="177"/>
    </w:p>
    <w:p w14:paraId="5F4A6F66" w14:textId="27FF914D" w:rsidR="00A15C15" w:rsidRDefault="00E72F1F" w:rsidP="00A15C15">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r w:rsidR="00A15C15">
        <w:t xml:space="preserve"> </w:t>
      </w:r>
      <w:r>
        <w:t xml:space="preserve">This study uses </w:t>
      </w:r>
      <w:r w:rsidR="00A15C15">
        <w:t xml:space="preserve">open-source third-party video </w:t>
      </w:r>
      <w:r>
        <w:t xml:space="preserve">as </w:t>
      </w:r>
      <w:r w:rsidR="00A15C15">
        <w:t>the input, which</w:t>
      </w:r>
      <w:r>
        <w:t xml:space="preserve"> mitigates ethical </w:t>
      </w:r>
      <w:r w:rsidR="00A15C15">
        <w:t xml:space="preserve">matters of </w:t>
      </w:r>
      <w:r>
        <w:t xml:space="preserve">personal privacy. Furthermore, the </w:t>
      </w:r>
      <w:r w:rsidR="00A15C15">
        <w:t xml:space="preserve">people within the video clips agreed to the YouTube terms of service and no longer have an assumption of </w:t>
      </w:r>
      <w:r>
        <w:t xml:space="preserve">privacy. </w:t>
      </w:r>
    </w:p>
    <w:p w14:paraId="1DDDB6B4" w14:textId="6A15BEED" w:rsidR="00E72F1F" w:rsidRPr="000B66FE" w:rsidRDefault="00E72F1F" w:rsidP="00DA5CF7">
      <w:r>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4EADB1C3"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w:t>
      </w:r>
      <w:proofErr w:type="spellStart"/>
      <w:r>
        <w:t>Zovi</w:t>
      </w:r>
      <w:proofErr w:type="spellEnd"/>
      <w:r>
        <w:t xml:space="preserve">, 2019). For instance, many small to midsized business owners lack the expertise to run a domain controller or email service. Employing dedicated staff retracts from resources that could provide value differentiation towards its core </w:t>
      </w:r>
      <w:r>
        <w:lastRenderedPageBreak/>
        <w:t xml:space="preserve">competencies. Contracting a consulting firm would be less expensive but lacks the deep economy of scale discounts from Microsoft Office365. While financial factors influence many decisions, the security and compliance teams </w:t>
      </w:r>
      <w:r w:rsidR="006F7F25">
        <w:t>must assess the privacy and availability risks</w:t>
      </w:r>
      <w:r>
        <w:t xml:space="preserve">. Not all decisions originate from the leadership and often from internal department requests. For instance, a data science team might require a </w:t>
      </w:r>
      <w:proofErr w:type="spellStart"/>
      <w:r>
        <w:t>Juypter</w:t>
      </w:r>
      <w:proofErr w:type="spellEnd"/>
      <w:r>
        <w:t xml:space="preserve">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instrText xml:space="preserve"> CITATION Bro15 \l 1033 </w:instrText>
          </w:r>
          <w:r>
            <w:fldChar w:fldCharType="separate"/>
          </w:r>
          <w:r w:rsidR="00EC3688">
            <w:rPr>
              <w:noProof/>
            </w:rPr>
            <w:t xml:space="preserve"> (Brown, 2015)</w:t>
          </w:r>
          <w:r>
            <w:fldChar w:fldCharType="end"/>
          </w:r>
        </w:sdtContent>
      </w:sdt>
      <w:r>
        <w:t xml:space="preserve">. What physical host controls this instance? Does the database connection use encryption? How </w:t>
      </w:r>
      <w:r w:rsidR="00A15C15">
        <w:t xml:space="preserve">is </w:t>
      </w:r>
      <w:r>
        <w:t>backup and restore scenarios handled? Until 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4BE4A285"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might plan four </w:t>
      </w:r>
      <w:r w:rsidR="00A15C15">
        <w:t>kinetic-700 labels</w:t>
      </w:r>
      <w:r>
        <w:t xml:space="preserve"> but only three </w:t>
      </w:r>
      <w:proofErr w:type="gramStart"/>
      <w:r>
        <w:t>work</w:t>
      </w:r>
      <w:proofErr w:type="gramEnd"/>
      <w:r>
        <w:t xml:space="preserve"> successfully. In that case, the results should not ignore the failure and instead discuss potential reasons for the issue. It is beyond this project’s scope to validate every situation though it should </w:t>
      </w:r>
      <w:r>
        <w:lastRenderedPageBreak/>
        <w:t>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178" w:name="_Toc131970513"/>
      <w:r>
        <w:t>Summary</w:t>
      </w:r>
      <w:bookmarkEnd w:id="178"/>
    </w:p>
    <w:p w14:paraId="61E05B4A" w14:textId="1D5FD5A9"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A15C15">
        <w:t>human activity recognition</w:t>
      </w:r>
      <w:r>
        <w:t xml:space="preserve">. These challenges exist because it’s difficult for researchers to experiment within personal private space. This study aims to mitigate those issues using </w:t>
      </w:r>
      <w:r w:rsidR="00A15C15">
        <w:t>open-source videos of real people.</w:t>
      </w:r>
      <w:r>
        <w:t xml:space="preserve"> </w:t>
      </w:r>
    </w:p>
    <w:p w14:paraId="6D9C2817" w14:textId="1D618929" w:rsidR="0021511C" w:rsidRDefault="00EE7722" w:rsidP="00DA5CF7">
      <w:r>
        <w:t xml:space="preserve">The study uses industry-standard tools (e.g., Amazon </w:t>
      </w:r>
      <w:proofErr w:type="spellStart"/>
      <w:r>
        <w:t>SageMaker</w:t>
      </w:r>
      <w:proofErr w:type="spellEnd"/>
      <w:r>
        <w:t xml:space="preserve">)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r w:rsidR="00DF708E">
        <w:t xml:space="preserve"> </w:t>
      </w:r>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w:t>
      </w:r>
      <w:proofErr w:type="gramStart"/>
      <w:r>
        <w:t>due</w:t>
      </w:r>
      <w:proofErr w:type="gramEnd"/>
      <w:r>
        <w:t xml:space="preserve"> vast combinatorial set of behaviors. </w:t>
      </w:r>
      <w:r w:rsidR="006F7F25">
        <w:t>Examining every potential aspect of this problem is impossible</w:t>
      </w:r>
      <w:r>
        <w:t xml:space="preserve">, so prioritization is essential. Lastly, the study lacks ethical or privacy concerns because all </w:t>
      </w:r>
      <w:r w:rsidR="00DF708E">
        <w:t>video recordings are public.</w:t>
      </w:r>
    </w:p>
    <w:p w14:paraId="108327E8" w14:textId="46CB623C" w:rsidR="0021511C" w:rsidRDefault="00DF708E" w:rsidP="00104C3A">
      <w:r>
        <w:t xml:space="preserve">This chapter outlines the research method to build a human activity classification model by examining skeletal movements and object detection overlays using the kinetic-700 dataset. It details the mechanism for metadata extraction and the strategy for converting this data into </w:t>
      </w:r>
      <w:r>
        <w:lastRenderedPageBreak/>
        <w:t>movement signatures. The next chapter provides the findings from implementing this artifact and evaluating thousands of YouTube videos across the cloud comput</w:t>
      </w:r>
      <w:r w:rsidR="004D7966">
        <w:t>ing</w:t>
      </w:r>
      <w:r>
        <w:t xml:space="preserve"> environment.</w:t>
      </w:r>
      <w:r w:rsidR="0021511C">
        <w:br w:type="page"/>
      </w:r>
    </w:p>
    <w:p w14:paraId="221E93AE" w14:textId="77777777" w:rsidR="0021511C" w:rsidRDefault="0021511C" w:rsidP="0021511C">
      <w:pPr>
        <w:pStyle w:val="Heading1"/>
      </w:pPr>
      <w:bookmarkStart w:id="179" w:name="_Toc131970514"/>
      <w:r>
        <w:lastRenderedPageBreak/>
        <w:t>Chapter 4: Findings</w:t>
      </w:r>
      <w:bookmarkEnd w:id="179"/>
    </w:p>
    <w:p w14:paraId="16EDB5D1" w14:textId="42DCD129"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w:t>
      </w:r>
      <w:r w:rsidR="00D25DC1" w:rsidRPr="00C23676">
        <w:t>Th</w:t>
      </w:r>
      <w:r w:rsidR="00D25DC1">
        <w:t xml:space="preserve">is constructive research study </w:t>
      </w:r>
      <w:r w:rsidR="00D25DC1" w:rsidRPr="00C23676">
        <w:t>provid</w:t>
      </w:r>
      <w:r w:rsidR="00D25DC1">
        <w:t>es</w:t>
      </w:r>
      <w:r w:rsidR="00D25DC1" w:rsidRPr="00C23676">
        <w:t xml:space="preserve"> an understanding of the effectiveness and efficiency of </w:t>
      </w:r>
      <w:r w:rsidR="00D25DC1">
        <w:t>AI/ML-based</w:t>
      </w:r>
      <w:r w:rsidR="00D25DC1" w:rsidRPr="00C23676">
        <w:t xml:space="preserve"> assistants for </w:t>
      </w:r>
      <w:r w:rsidR="00D25DC1">
        <w:t xml:space="preserve">detecting patient behaviors for improving </w:t>
      </w:r>
      <w:r w:rsidR="00D25DC1" w:rsidRPr="00C23676">
        <w:t>elderly and special needs care organizations</w:t>
      </w:r>
      <w:r w:rsidR="00D25DC1">
        <w:t>.</w:t>
      </w:r>
      <w:r w:rsidR="00994640">
        <w:t xml:space="preserve"> </w:t>
      </w:r>
      <w:r>
        <w:t>These situations have a high barrier to entry in studying due to technical constraints, limitations in reproducing results, and privacy and safety concerns. 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5E4C84AF" w14:textId="77777777" w:rsidR="00D25DC1" w:rsidRDefault="00D25DC1" w:rsidP="00D25DC1">
      <w:pPr>
        <w:pStyle w:val="Heading3"/>
        <w:ind w:firstLine="0"/>
      </w:pPr>
      <w:r>
        <w:t>RQ1</w:t>
      </w:r>
    </w:p>
    <w:p w14:paraId="388B272F" w14:textId="77777777" w:rsidR="00D25DC1" w:rsidRPr="00B21582" w:rsidRDefault="00D25DC1" w:rsidP="00D25DC1">
      <w:r w:rsidRPr="00B21582">
        <w:t xml:space="preserve">What is the </w:t>
      </w:r>
      <w:r>
        <w:t xml:space="preserve">effectiveness </w:t>
      </w:r>
      <w:r w:rsidRPr="00B21582">
        <w:t>of autonomous assistance for classifying behaviors of elderly and special needs patients for care organizations?</w:t>
      </w:r>
    </w:p>
    <w:p w14:paraId="4D6B0858" w14:textId="77777777" w:rsidR="00D25DC1" w:rsidRPr="002B01DC" w:rsidRDefault="00D25DC1" w:rsidP="00D25DC1">
      <w:pPr>
        <w:pStyle w:val="Heading3"/>
        <w:ind w:firstLine="0"/>
      </w:pPr>
      <w:r>
        <w:t>RQ2</w:t>
      </w:r>
    </w:p>
    <w:p w14:paraId="1E2C02BE" w14:textId="77777777" w:rsidR="00D25DC1" w:rsidRPr="00B21582" w:rsidRDefault="00D25DC1" w:rsidP="00D25DC1">
      <w:r w:rsidRPr="00B21582">
        <w:t>What is the efficiency of autonomous assistance for classifying behaviors of elderly and special needs patients for care organizations?</w:t>
      </w:r>
    </w:p>
    <w:p w14:paraId="61923A83" w14:textId="42673DBF" w:rsidR="0021511C" w:rsidRDefault="00994640" w:rsidP="0021511C">
      <w:pPr>
        <w:pStyle w:val="Heading2"/>
        <w:ind w:firstLine="0"/>
      </w:pPr>
      <w:bookmarkStart w:id="180" w:name="_Toc131970515"/>
      <w:r>
        <w:t xml:space="preserve">Validity and Reliability </w:t>
      </w:r>
      <w:r w:rsidR="0021511C">
        <w:t>of the Data</w:t>
      </w:r>
      <w:bookmarkEnd w:id="180"/>
    </w:p>
    <w:p w14:paraId="5C8E4D40" w14:textId="383C2E51" w:rsidR="00D83CBA" w:rsidRDefault="00D83CBA" w:rsidP="00D83CBA">
      <w:r>
        <w:t xml:space="preserve">The experiment </w:t>
      </w:r>
      <w:r w:rsidR="003F00CE">
        <w:t xml:space="preserve">ensures data quality </w:t>
      </w:r>
      <w:r>
        <w:t xml:space="preserve">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(DeepMind, 2020</w:t>
      </w:r>
      <w:r w:rsidR="005042C6">
        <w:rPr>
          <w:noProof/>
        </w:rPr>
        <w:t>,  p.1</w:t>
      </w:r>
      <w:r w:rsidR="008E1546">
        <w:rPr>
          <w:noProof/>
        </w:rPr>
        <w:t>)</w:t>
      </w:r>
      <w:r>
        <w:t xml:space="preserve">. Humans manually annotated ten-second segments with single action classes such as playing instruments, shaking </w:t>
      </w:r>
      <w:r>
        <w:lastRenderedPageBreak/>
        <w:t xml:space="preserve">hands, and jumping. Alphabet, the parent company of DeepMind and Google, has vetted labeling accuracy through </w:t>
      </w:r>
      <w:r w:rsidR="003F00CE">
        <w:t>human content moderation and statistical automation</w:t>
      </w:r>
      <w:r>
        <w:t xml:space="preserve"> (</w:t>
      </w:r>
      <w:proofErr w:type="spellStart"/>
      <w:r>
        <w:t>Smaria</w:t>
      </w:r>
      <w:proofErr w:type="spellEnd"/>
      <w:r>
        <w:t xml:space="preserve"> et al., 2020). </w:t>
      </w:r>
      <w:r w:rsidR="0001709F">
        <w:t xml:space="preserve">The </w:t>
      </w:r>
      <w:r w:rsidR="003F00CE">
        <w:t>NCU Library</w:t>
      </w:r>
      <w:r w:rsidR="0001709F">
        <w:t xml:space="preserve"> </w:t>
      </w:r>
      <w:del w:id="181" w:author="Nate Bachmeier [AWS-SA]" w:date="2023-04-20T13:36:00Z">
        <w:r w:rsidR="0001709F" w:rsidDel="000E43A1">
          <w:delText>identified</w:delText>
        </w:r>
        <w:r w:rsidR="003F00CE" w:rsidDel="000E43A1">
          <w:delText xml:space="preserve"> </w:delText>
        </w:r>
      </w:del>
      <w:ins w:id="182" w:author="Nate Bachmeier [AWS-SA]" w:date="2023-04-20T13:36:00Z">
        <w:r w:rsidR="000E43A1">
          <w:t xml:space="preserve">search engine </w:t>
        </w:r>
      </w:ins>
      <w:ins w:id="183" w:author="Nate Bachmeier [AWS-SA]" w:date="2023-04-20T13:37:00Z">
        <w:r w:rsidR="000E43A1">
          <w:t>results contain</w:t>
        </w:r>
      </w:ins>
      <w:ins w:id="184" w:author="Nate Bachmeier [AWS-SA]" w:date="2023-04-20T13:36:00Z">
        <w:r w:rsidR="000E43A1">
          <w:t xml:space="preserve"> </w:t>
        </w:r>
      </w:ins>
      <w:r w:rsidR="003F00CE">
        <w:t xml:space="preserve">at least twenty-two publications </w:t>
      </w:r>
      <w:r w:rsidR="0001709F">
        <w:t xml:space="preserve">that </w:t>
      </w:r>
      <w:r w:rsidR="003F00CE">
        <w:t>cited this data set and successfully leveraged it for their research</w:t>
      </w:r>
      <w:r>
        <w:t>.</w:t>
      </w:r>
    </w:p>
    <w:p w14:paraId="3C3DF875" w14:textId="27DF9E71"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such as Zhu et al. (2021) and Orhan (2021</w:t>
      </w:r>
      <w:del w:id="185" w:author="Nate Bachmeier [AWS-SA]" w:date="2023-04-20T13:37:00Z">
        <w:r w:rsidR="000A0D1F" w:rsidDel="00F75FDE">
          <w:delText xml:space="preserve">), </w:delText>
        </w:r>
        <w:r w:rsidDel="00F75FDE">
          <w:delText>or</w:delText>
        </w:r>
      </w:del>
      <w:proofErr w:type="gramStart"/>
      <w:ins w:id="186" w:author="Nate Bachmeier [AWS-SA]" w:date="2023-04-20T13:37:00Z">
        <w:r w:rsidR="00F75FDE">
          <w:t>)</w:t>
        </w:r>
      </w:ins>
      <w:ins w:id="187" w:author="Nate Bachmeier [AWS-SA]" w:date="2023-04-20T15:05:00Z">
        <w:r w:rsidR="005A2518">
          <w:t>,</w:t>
        </w:r>
      </w:ins>
      <w:ins w:id="188" w:author="Nate Bachmeier [AWS-SA]" w:date="2023-04-20T13:37:00Z">
        <w:r w:rsidR="00F75FDE">
          <w:t xml:space="preserve"> or</w:t>
        </w:r>
      </w:ins>
      <w:proofErr w:type="gramEnd"/>
      <w:r>
        <w:t xml:space="preserve"> have a strong justification. The dataset also </w:t>
      </w:r>
      <w:r w:rsidR="000A0D1F">
        <w:t xml:space="preserve">has the potential to </w:t>
      </w:r>
      <w:r>
        <w:t>gain transferability due to its usage of real-world people</w:t>
      </w:r>
      <w:r w:rsidR="000A0D1F">
        <w:t xml:space="preserve"> in </w:t>
      </w:r>
      <w:del w:id="189" w:author="Nate Bachmeier [AWS-SA]" w:date="2023-04-20T15:05:00Z">
        <w:r w:rsidR="000A0D1F" w:rsidDel="005A2518">
          <w:delText xml:space="preserve">natural </w:delText>
        </w:r>
      </w:del>
      <w:ins w:id="190" w:author="Nate Bachmeier [AWS-SA]" w:date="2023-04-20T15:05:00Z">
        <w:r w:rsidR="005A2518">
          <w:t>realistic</w:t>
        </w:r>
        <w:r w:rsidR="005A2518">
          <w:t xml:space="preserve"> </w:t>
        </w:r>
      </w:ins>
      <w:r w:rsidR="000A0D1F">
        <w:t>scenarios</w:t>
      </w:r>
      <w:r>
        <w:t>.</w:t>
      </w:r>
      <w:r w:rsidR="000A0D1F">
        <w:t xml:space="preserve"> Synthetic data must statistically model </w:t>
      </w:r>
      <w:del w:id="191" w:author="Nate Bachmeier [AWS-SA]" w:date="2023-04-20T15:05:00Z">
        <w:r w:rsidR="000A0D1F" w:rsidDel="005A2518">
          <w:delText xml:space="preserve">realistic </w:delText>
        </w:r>
      </w:del>
      <w:ins w:id="192" w:author="Nate Bachmeier [AWS-SA]" w:date="2023-04-20T15:05:00Z">
        <w:r w:rsidR="005A2518">
          <w:t>natural</w:t>
        </w:r>
        <w:r w:rsidR="005A2518">
          <w:t xml:space="preserve"> </w:t>
        </w:r>
      </w:ins>
      <w:r w:rsidR="000A0D1F">
        <w:t>outcomes while preserving characteristics of real-world clinical cohorts</w:t>
      </w:r>
      <w:r w:rsidR="003F00CE">
        <w:t xml:space="preserve"> (Tian et al., 2018).</w:t>
      </w:r>
      <w:r w:rsidR="003F00CE" w:rsidDel="003F00CE">
        <w:t xml:space="preserve"> </w:t>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Lastly, the results are more 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193" w:name="_Toc131970516"/>
      <w:r>
        <w:t>Results</w:t>
      </w:r>
      <w:bookmarkEnd w:id="193"/>
    </w:p>
    <w:p w14:paraId="1D8229B2" w14:textId="3BEE7B84" w:rsidR="000E43A1" w:rsidRDefault="00E16572" w:rsidP="00104C3A">
      <w:pPr>
        <w:ind w:firstLine="0"/>
      </w:pPr>
      <w:r>
        <w:tab/>
        <w:t xml:space="preserve">The kinetics-700 training dataset contains 530,510 YouTube videos that third-party users have uploaded. </w:t>
      </w:r>
      <w:proofErr w:type="gramStart"/>
      <w:ins w:id="194" w:author="Nate Bachmeier [AWS-SA]" w:date="2023-04-20T14:03:00Z">
        <w:r w:rsidR="007D28A5">
          <w:t>This analytics</w:t>
        </w:r>
      </w:ins>
      <w:proofErr w:type="gramEnd"/>
      <w:ins w:id="195" w:author="Nate Bachmeier [AWS-SA]" w:date="2023-04-20T15:03:00Z">
        <w:r w:rsidR="005A2518">
          <w:t xml:space="preserve"> pipeline successfully downloaded </w:t>
        </w:r>
      </w:ins>
      <w:ins w:id="196" w:author="Nate Bachmeier [AWS-SA]" w:date="2023-04-20T15:05:00Z">
        <w:r w:rsidR="005A2518">
          <w:t xml:space="preserve">this data </w:t>
        </w:r>
      </w:ins>
      <w:ins w:id="197" w:author="Nate Bachmeier [AWS-SA]" w:date="2023-04-20T15:03:00Z">
        <w:r w:rsidR="005A2518">
          <w:t>set into an Amazon S3 bucket (9.9TB</w:t>
        </w:r>
      </w:ins>
      <w:ins w:id="198" w:author="Nate Bachmeier [AWS-SA]" w:date="2023-04-20T15:04:00Z">
        <w:r w:rsidR="005A2518">
          <w:t>)</w:t>
        </w:r>
      </w:ins>
      <w:ins w:id="199" w:author="Nate Bachmeier [AWS-SA]" w:date="2023-04-20T15:03:00Z">
        <w:r w:rsidR="005A2518">
          <w:t>.</w:t>
        </w:r>
      </w:ins>
      <w:ins w:id="200" w:author="Nate Bachmeier [AWS-SA]" w:date="2023-04-20T15:05:00Z">
        <w:r w:rsidR="005A2518">
          <w:t xml:space="preserve"> </w:t>
        </w:r>
      </w:ins>
      <w:ins w:id="201" w:author="Nate Bachmeier [AWS-SA]" w:date="2023-04-20T15:07:00Z">
        <w:r w:rsidR="005A2518">
          <w:t xml:space="preserve">The first attempt </w:t>
        </w:r>
      </w:ins>
      <w:ins w:id="202" w:author="Nate Bachmeier [AWS-SA]" w:date="2023-04-20T15:06:00Z">
        <w:r w:rsidR="005A2518">
          <w:t>retriev</w:t>
        </w:r>
      </w:ins>
      <w:ins w:id="203" w:author="Nate Bachmeier [AWS-SA]" w:date="2023-04-20T15:07:00Z">
        <w:r w:rsidR="005A2518">
          <w:t>ed</w:t>
        </w:r>
      </w:ins>
      <w:ins w:id="204" w:author="Nate Bachmeier [AWS-SA]" w:date="2023-04-20T15:06:00Z">
        <w:r w:rsidR="005A2518">
          <w:t xml:space="preserve"> 424,613 videos (80%)</w:t>
        </w:r>
      </w:ins>
      <w:ins w:id="205" w:author="Nate Bachmeier [AWS-SA]" w:date="2023-04-20T15:07:00Z">
        <w:r w:rsidR="005A2518">
          <w:t>,</w:t>
        </w:r>
      </w:ins>
      <w:ins w:id="206" w:author="Nate Bachmeier [AWS-SA]" w:date="2023-04-20T15:06:00Z">
        <w:r w:rsidR="005A2518">
          <w:t xml:space="preserve"> </w:t>
        </w:r>
      </w:ins>
      <w:ins w:id="207" w:author="Nate Bachmeier [AWS-SA]" w:date="2023-04-20T15:07:00Z">
        <w:r w:rsidR="005A2518">
          <w:t xml:space="preserve">with </w:t>
        </w:r>
      </w:ins>
      <w:ins w:id="208" w:author="Nate Bachmeier [AWS-SA]" w:date="2023-04-20T15:08:00Z">
        <w:r w:rsidR="005A2518">
          <w:t xml:space="preserve">most failures </w:t>
        </w:r>
      </w:ins>
      <w:ins w:id="209" w:author="Nate Bachmeier [AWS-SA]" w:date="2023-04-20T15:07:00Z">
        <w:r w:rsidR="005A2518">
          <w:t xml:space="preserve">due to YouTube service throttling. </w:t>
        </w:r>
      </w:ins>
      <w:ins w:id="210" w:author="Nate Bachmeier [AWS-SA]" w:date="2023-04-20T15:08:00Z">
        <w:r w:rsidR="005A2518">
          <w:t xml:space="preserve">Since the architecture implements checkpointing scheme, the </w:t>
        </w:r>
      </w:ins>
      <w:ins w:id="211" w:author="Nate Bachmeier [AWS-SA]" w:date="2023-04-20T15:09:00Z">
        <w:r w:rsidR="005A2518">
          <w:t xml:space="preserve">subsequent retrieval requests skip completed download tasks. </w:t>
        </w:r>
      </w:ins>
      <w:ins w:id="212" w:author="Nate Bachmeier [AWS-SA]" w:date="2023-04-20T15:10:00Z">
        <w:r w:rsidR="005A2518">
          <w:t xml:space="preserve">This effective strategy </w:t>
        </w:r>
      </w:ins>
      <w:ins w:id="213" w:author="Nate Bachmeier [AWS-SA]" w:date="2023-04-20T15:11:00Z">
        <w:r w:rsidR="005A2518">
          <w:t xml:space="preserve">helped cache the data set locally and minimized the network I/O requirements. </w:t>
        </w:r>
      </w:ins>
      <w:ins w:id="214" w:author="Nate Bachmeier [AWS-SA]" w:date="2023-04-20T15:12:00Z">
        <w:r w:rsidR="005A2518">
          <w:t xml:space="preserve">A set of </w:t>
        </w:r>
      </w:ins>
      <w:ins w:id="215" w:author="Nate Bachmeier [AWS-SA]" w:date="2023-04-20T15:13:00Z">
        <w:r w:rsidR="005A2518">
          <w:t xml:space="preserve">descriptive </w:t>
        </w:r>
      </w:ins>
      <w:ins w:id="216" w:author="Nate Bachmeier [AWS-SA]" w:date="2023-04-20T15:12:00Z">
        <w:r w:rsidR="005A2518">
          <w:t xml:space="preserve">statistics </w:t>
        </w:r>
      </w:ins>
      <w:ins w:id="217" w:author="Nate Bachmeier [AWS-SA]" w:date="2023-04-20T15:13:00Z">
        <w:r w:rsidR="005A2518">
          <w:t>that map the videos to labels is available in the following t</w:t>
        </w:r>
      </w:ins>
      <w:ins w:id="218" w:author="Nate Bachmeier [AWS-SA]" w:date="2023-04-20T15:14:00Z">
        <w:r w:rsidR="005A2518">
          <w:t xml:space="preserve">able (see </w:t>
        </w:r>
      </w:ins>
      <w:ins w:id="219" w:author="Nate Bachmeier [AWS-SA]" w:date="2023-04-20T15:13:00Z">
        <w:r w:rsidR="005A2518">
          <w:t>Table 12</w:t>
        </w:r>
      </w:ins>
      <w:del w:id="220" w:author="Nate Bachmeier [AWS-SA]" w:date="2023-04-20T15:12:00Z">
        <w:r w:rsidDel="005A2518">
          <w:delText xml:space="preserve">This research effort successfully downloaded 424,613 (80%) of the potential dataset totaling 9.7TB in size. The primary reason for missing the remaining 105,897 (20%) was due to network timeouts and without retries enabled. Since the </w:delText>
        </w:r>
        <w:r w:rsidR="0077790A" w:rsidDel="005A2518">
          <w:delText>missing</w:delText>
        </w:r>
        <w:r w:rsidDel="005A2518">
          <w:delText xml:space="preserve"> videos follow a random distribution across seven hundred categories, it is unnecessary to reattempt their collection (see Table 11).</w:delText>
        </w:r>
        <w:r w:rsidR="009A114F" w:rsidDel="005A2518">
          <w:delText xml:space="preserve"> The </w:delText>
        </w:r>
        <w:r w:rsidR="003F00CE" w:rsidDel="005A2518">
          <w:delText xml:space="preserve">appendix contains a </w:delText>
        </w:r>
        <w:r w:rsidR="009A114F" w:rsidDel="005A2518">
          <w:delText>complete list of categories.</w:delText>
        </w:r>
      </w:del>
      <w:ins w:id="221" w:author="Nate Bachmeier [AWS-SA]" w:date="2023-04-20T15:14:00Z">
        <w:r w:rsidR="005A2518">
          <w:t>).</w:t>
        </w:r>
      </w:ins>
    </w:p>
    <w:p w14:paraId="72427DF1" w14:textId="0D21A3C8" w:rsidR="00E16572" w:rsidRPr="00B21582" w:rsidRDefault="00E16572" w:rsidP="00B21582">
      <w:pPr>
        <w:pStyle w:val="Caption"/>
        <w:ind w:firstLine="0"/>
        <w:rPr>
          <w:b/>
          <w:bCs/>
          <w:iCs w:val="0"/>
        </w:rPr>
      </w:pPr>
      <w:bookmarkStart w:id="222" w:name="_Toc128255088"/>
      <w:r w:rsidRPr="00B21582">
        <w:rPr>
          <w:b/>
          <w:bCs/>
        </w:rPr>
        <w:lastRenderedPageBreak/>
        <w:t xml:space="preserve">Table </w:t>
      </w:r>
      <w:r w:rsidRPr="00B21582">
        <w:rPr>
          <w:b/>
          <w:bCs/>
        </w:rPr>
        <w:fldChar w:fldCharType="begin"/>
      </w:r>
      <w:r w:rsidRPr="00B21582">
        <w:rPr>
          <w:b/>
          <w:bCs/>
        </w:rPr>
        <w:instrText xml:space="preserve"> SEQ Table \* ARABIC </w:instrText>
      </w:r>
      <w:r w:rsidRPr="00B21582">
        <w:rPr>
          <w:b/>
          <w:bCs/>
        </w:rPr>
        <w:fldChar w:fldCharType="separate"/>
      </w:r>
      <w:r w:rsidR="00590F0E">
        <w:rPr>
          <w:b/>
          <w:bCs/>
          <w:noProof/>
        </w:rPr>
        <w:t>12</w:t>
      </w:r>
      <w:r w:rsidRPr="00B21582">
        <w:rPr>
          <w:b/>
          <w:bCs/>
        </w:rPr>
        <w:fldChar w:fldCharType="end"/>
      </w:r>
      <w:r w:rsidR="00C714B9">
        <w:rPr>
          <w:b/>
          <w:bCs/>
        </w:rPr>
        <w:br/>
      </w:r>
      <w:r>
        <w:rPr>
          <w:i/>
          <w:iCs w:val="0"/>
        </w:rPr>
        <w:t>Processed Video Category Statistics</w:t>
      </w:r>
      <w:bookmarkEnd w:id="222"/>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1A69A0D" w14:textId="7E168406" w:rsidR="009A114F" w:rsidRDefault="009A114F">
      <w:pPr>
        <w:spacing w:after="160" w:line="259" w:lineRule="auto"/>
        <w:ind w:firstLine="0"/>
        <w:rPr>
          <w:b/>
          <w:bCs/>
          <w:iCs/>
          <w:szCs w:val="18"/>
        </w:rPr>
      </w:pPr>
      <w:bookmarkStart w:id="223" w:name="_Toc128255059"/>
      <w:bookmarkStart w:id="224" w:name="_Toc128302245"/>
    </w:p>
    <w:bookmarkEnd w:id="223"/>
    <w:bookmarkEnd w:id="224"/>
    <w:p w14:paraId="11538B30" w14:textId="6F97D11E" w:rsidR="00485715" w:rsidRPr="00B21582" w:rsidRDefault="00485715" w:rsidP="00485715">
      <w:pPr>
        <w:pStyle w:val="Caption"/>
        <w:ind w:firstLine="0"/>
        <w:rPr>
          <w:moveTo w:id="225" w:author="Nate Bachmeier [AWS-SA]" w:date="2023-04-20T15:47:00Z"/>
          <w:b/>
          <w:bCs/>
        </w:rPr>
      </w:pPr>
      <w:moveToRangeStart w:id="226" w:author="Nate Bachmeier [AWS-SA]" w:date="2023-04-20T15:47:00Z" w:name="move132898058"/>
      <w:moveTo w:id="227" w:author="Nate Bachmeier [AWS-SA]" w:date="2023-04-20T15:47:00Z">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moveTo>
      <w:ins w:id="228" w:author="Nate Bachmeier [AWS-SA]" w:date="2023-04-20T16:01:00Z">
        <w:r w:rsidR="00213AB2">
          <w:rPr>
            <w:b/>
            <w:bCs/>
            <w:noProof/>
          </w:rPr>
          <w:t>33</w:t>
        </w:r>
      </w:ins>
      <w:moveTo w:id="229" w:author="Nate Bachmeier [AWS-SA]" w:date="2023-04-20T15:47:00Z">
        <w:r w:rsidRPr="00462221">
          <w:rPr>
            <w:b/>
            <w:bCs/>
          </w:rPr>
          <w:fldChar w:fldCharType="end"/>
        </w:r>
        <w:r>
          <w:rPr>
            <w:b/>
            <w:bCs/>
          </w:rPr>
          <w:br/>
        </w:r>
        <w:r>
          <w:rPr>
            <w:i/>
            <w:iCs w:val="0"/>
          </w:rPr>
          <w:t>High-Level Analysis Process</w:t>
        </w:r>
      </w:moveTo>
    </w:p>
    <w:p w14:paraId="4D0F6EA1" w14:textId="77777777" w:rsidR="00485715" w:rsidDel="00485715" w:rsidRDefault="00485715" w:rsidP="00485715">
      <w:pPr>
        <w:ind w:firstLine="0"/>
        <w:rPr>
          <w:del w:id="230" w:author="Nate Bachmeier [AWS-SA]" w:date="2023-04-20T15:47:00Z"/>
          <w:moveTo w:id="231" w:author="Nate Bachmeier [AWS-SA]" w:date="2023-04-20T15:47:00Z"/>
        </w:rPr>
      </w:pPr>
      <w:moveTo w:id="232" w:author="Nate Bachmeier [AWS-SA]" w:date="2023-04-20T15:47:00Z">
        <w:r>
          <w:rPr>
            <w:noProof/>
          </w:rPr>
          <w:drawing>
            <wp:inline distT="0" distB="0" distL="0" distR="0" wp14:anchorId="6413E72F" wp14:editId="6A98E7F7">
              <wp:extent cx="5840532" cy="972541"/>
              <wp:effectExtent l="19050" t="0" r="27305"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moveTo>
    </w:p>
    <w:moveToRangeEnd w:id="226"/>
    <w:p w14:paraId="5089A43D" w14:textId="77777777" w:rsidR="00485715" w:rsidRDefault="00485715" w:rsidP="00485715">
      <w:pPr>
        <w:ind w:firstLine="0"/>
        <w:rPr>
          <w:ins w:id="233" w:author="Nate Bachmeier [AWS-SA]" w:date="2023-04-20T15:47:00Z"/>
        </w:rPr>
        <w:pPrChange w:id="234" w:author="Nate Bachmeier [AWS-SA]" w:date="2023-04-20T15:47:00Z">
          <w:pPr/>
        </w:pPrChange>
      </w:pPr>
    </w:p>
    <w:p w14:paraId="0CB1C9CD" w14:textId="590A1F40" w:rsidR="00485715" w:rsidRDefault="00485715" w:rsidP="00485715">
      <w:pPr>
        <w:rPr>
          <w:ins w:id="235" w:author="Nate Bachmeier [AWS-SA]" w:date="2023-04-20T15:28:00Z"/>
        </w:rPr>
      </w:pPr>
      <w:ins w:id="236" w:author="Nate Bachmeier [AWS-SA]" w:date="2023-04-20T15:20:00Z">
        <w:r>
          <w:t xml:space="preserve">The kinetic-700 dataset’s annotations specify the label, time offset, and duration of the </w:t>
        </w:r>
        <w:r>
          <w:t xml:space="preserve">target action. </w:t>
        </w:r>
      </w:ins>
      <w:ins w:id="237" w:author="Nate Bachmeier [AWS-SA]" w:date="2023-04-20T15:19:00Z">
        <w:r>
          <w:t xml:space="preserve">A custom video </w:t>
        </w:r>
      </w:ins>
      <w:ins w:id="238" w:author="Nate Bachmeier [AWS-SA]" w:date="2023-04-20T15:47:00Z">
        <w:r>
          <w:t>pipeline</w:t>
        </w:r>
      </w:ins>
      <w:ins w:id="239" w:author="Nate Bachmeier [AWS-SA]" w:date="2023-04-20T15:19:00Z">
        <w:r>
          <w:t xml:space="preserve"> used the OpenCV library to sample one frame every half-second </w:t>
        </w:r>
      </w:ins>
      <w:ins w:id="240" w:author="Nate Bachmeier [AWS-SA]" w:date="2023-04-20T15:48:00Z">
        <w:r>
          <w:t>of each clip (see Chapter 3: Study Procedure section;</w:t>
        </w:r>
      </w:ins>
      <w:ins w:id="241" w:author="Nate Bachmeier [AWS-SA]" w:date="2023-04-20T15:47:00Z">
        <w:r>
          <w:t xml:space="preserve"> Figure 33</w:t>
        </w:r>
      </w:ins>
      <w:ins w:id="242" w:author="Nate Bachmeier [AWS-SA]" w:date="2023-04-20T15:20:00Z">
        <w:r>
          <w:t>)</w:t>
        </w:r>
      </w:ins>
      <w:ins w:id="243" w:author="Nate Bachmeier [AWS-SA]" w:date="2023-04-20T15:19:00Z">
        <w:r>
          <w:t xml:space="preserve">. </w:t>
        </w:r>
      </w:ins>
      <w:ins w:id="244" w:author="Nate Bachmeier [AWS-SA]" w:date="2023-04-20T15:21:00Z">
        <w:r>
          <w:t xml:space="preserve">Labeled segments are at most ten seconds resulting in up to 20 frames/video. </w:t>
        </w:r>
      </w:ins>
      <w:ins w:id="245" w:author="Nate Bachmeier [AWS-SA]" w:date="2023-04-20T15:23:00Z">
        <w:r>
          <w:t xml:space="preserve">Amazon Elastic Container Service (ECS) scheduled the library operations across 38 x </w:t>
        </w:r>
      </w:ins>
      <w:ins w:id="246" w:author="Nate Bachmeier [AWS-SA]" w:date="2023-04-20T15:24:00Z">
        <w:r>
          <w:t xml:space="preserve">Amazon EC2 </w:t>
        </w:r>
      </w:ins>
      <w:ins w:id="247" w:author="Nate Bachmeier [AWS-SA]" w:date="2023-04-20T15:23:00Z">
        <w:r>
          <w:t>p4gdn.xlarge instances for 49 hours (152 VCPU, 608GiB RAM, and 38 NVIDIA T4 GPUs).</w:t>
        </w:r>
      </w:ins>
      <w:ins w:id="248" w:author="Nate Bachmeier [AWS-SA]" w:date="2023-04-20T15:24:00Z">
        <w:r>
          <w:t xml:space="preserve"> </w:t>
        </w:r>
      </w:ins>
      <w:ins w:id="249" w:author="Nate Bachmeier [AWS-SA]" w:date="2023-04-20T15:25:00Z">
        <w:r>
          <w:t>This research project selected Amazon EC2 Spot instances</w:t>
        </w:r>
      </w:ins>
      <w:ins w:id="250" w:author="Nate Bachmeier [AWS-SA]" w:date="2023-04-20T15:26:00Z">
        <w:r>
          <w:t xml:space="preserve">, </w:t>
        </w:r>
      </w:ins>
      <w:ins w:id="251" w:author="Nate Bachmeier [AWS-SA]" w:date="2023-04-20T15:42:00Z">
        <w:r>
          <w:t xml:space="preserve">ephemeral </w:t>
        </w:r>
      </w:ins>
      <w:ins w:id="252" w:author="Nate Bachmeier [AWS-SA]" w:date="2023-04-20T15:26:00Z">
        <w:r>
          <w:t>cloud</w:t>
        </w:r>
      </w:ins>
      <w:ins w:id="253" w:author="Nate Bachmeier [AWS-SA]" w:date="2023-04-20T15:25:00Z">
        <w:r>
          <w:t xml:space="preserve"> </w:t>
        </w:r>
      </w:ins>
      <w:ins w:id="254" w:author="Nate Bachmeier [AWS-SA]" w:date="2023-04-20T15:43:00Z">
        <w:r>
          <w:t xml:space="preserve">computing </w:t>
        </w:r>
      </w:ins>
      <w:ins w:id="255" w:author="Nate Bachmeier [AWS-SA]" w:date="2023-04-20T15:26:00Z">
        <w:r>
          <w:t>resources</w:t>
        </w:r>
      </w:ins>
      <w:ins w:id="256" w:author="Nate Bachmeier [AWS-SA]" w:date="2023-04-20T15:42:00Z">
        <w:r>
          <w:t xml:space="preserve"> with up to 90% cost savings</w:t>
        </w:r>
      </w:ins>
      <w:ins w:id="257" w:author="Nate Bachmeier [AWS-SA]" w:date="2023-04-20T15:26:00Z">
        <w:r>
          <w:t xml:space="preserve">. </w:t>
        </w:r>
      </w:ins>
    </w:p>
    <w:p w14:paraId="06940E01" w14:textId="7FE66EE1" w:rsidR="00485715" w:rsidRPr="00B21582" w:rsidRDefault="00485715" w:rsidP="00485715">
      <w:pPr>
        <w:rPr>
          <w:ins w:id="258" w:author="Nate Bachmeier [AWS-SA]" w:date="2023-04-20T15:28:00Z"/>
        </w:rPr>
      </w:pPr>
      <w:ins w:id="259" w:author="Nate Bachmeier [AWS-SA]" w:date="2023-04-20T15:28:00Z">
        <w:r>
          <w:lastRenderedPageBreak/>
          <w:t xml:space="preserve">The Amazon ECS cluster processed 4.2 million seconds of video during the experiment using </w:t>
        </w:r>
        <w:r w:rsidRPr="009B2C56">
          <w:t>6</w:t>
        </w:r>
        <w:r>
          <w:t>.7 million computations seconds. All code within the cluster emits telemetry to AWS X-Ray, a distributed tracing solution. These traces report that processing high-resolution (1080p) clip</w:t>
        </w:r>
        <w:r>
          <w:t>s</w:t>
        </w:r>
        <w:r>
          <w:t xml:space="preserve"> takes 9.67 seconds, with 86% of the time spent waiting on network I/O (checkpointing frames).</w:t>
        </w:r>
      </w:ins>
      <w:ins w:id="260" w:author="Nate Bachmeier [AWS-SA]" w:date="2023-04-20T15:31:00Z">
        <w:r>
          <w:t xml:space="preserve"> </w:t>
        </w:r>
      </w:ins>
      <w:ins w:id="261" w:author="Nate Bachmeier [AWS-SA]" w:date="2023-04-20T15:37:00Z">
        <w:r>
          <w:t>Optimizing the checkpoint logi</w:t>
        </w:r>
      </w:ins>
      <w:ins w:id="262" w:author="Nate Bachmeier [AWS-SA]" w:date="2023-04-20T15:38:00Z">
        <w:r>
          <w:t xml:space="preserve">c reduced the </w:t>
        </w:r>
      </w:ins>
      <w:ins w:id="263" w:author="Nate Bachmeier [AWS-SA]" w:date="2023-04-20T15:39:00Z">
        <w:r>
          <w:t>average per-video processing time to 1.94 seconds</w:t>
        </w:r>
      </w:ins>
      <w:ins w:id="264" w:author="Nate Bachmeier [AWS-SA]" w:date="2023-04-20T15:38:00Z">
        <w:r>
          <w:t>.</w:t>
        </w:r>
      </w:ins>
      <w:ins w:id="265" w:author="Nate Bachmeier [AWS-SA]" w:date="2023-04-20T15:39:00Z">
        <w:r>
          <w:t xml:space="preserve"> The entire data set could reprocess in 0.94 million total computation seconds.</w:t>
        </w:r>
      </w:ins>
      <w:ins w:id="266" w:author="Nate Bachmeier [AWS-SA]" w:date="2023-04-20T15:28:00Z">
        <w:r>
          <w:t xml:space="preserve"> </w:t>
        </w:r>
      </w:ins>
      <w:ins w:id="267" w:author="Nate Bachmeier [AWS-SA]" w:date="2023-04-20T15:40:00Z">
        <w:r>
          <w:t xml:space="preserve">Suppose the </w:t>
        </w:r>
      </w:ins>
      <w:ins w:id="268" w:author="Nate Bachmeier [AWS-SA]" w:date="2023-04-20T15:41:00Z">
        <w:r>
          <w:t xml:space="preserve">video processor supported multi-threading. In that case, the </w:t>
        </w:r>
      </w:ins>
      <w:ins w:id="269" w:author="Nate Bachmeier [AWS-SA]" w:date="2023-04-20T15:43:00Z">
        <w:r>
          <w:t xml:space="preserve">cluster size </w:t>
        </w:r>
      </w:ins>
      <w:ins w:id="270" w:author="Nate Bachmeier [AWS-SA]" w:date="2023-04-20T15:45:00Z">
        <w:r>
          <w:t xml:space="preserve">could process one video per core and complete the extraction in </w:t>
        </w:r>
      </w:ins>
      <w:ins w:id="271" w:author="Nate Bachmeier [AWS-SA]" w:date="2023-04-20T15:46:00Z">
        <w:r>
          <w:t>1.72 hours.</w:t>
        </w:r>
      </w:ins>
    </w:p>
    <w:p w14:paraId="3A3A6418" w14:textId="2F372B4F" w:rsidR="00104B25" w:rsidDel="00485715" w:rsidRDefault="008555BA" w:rsidP="00DF58F5">
      <w:pPr>
        <w:rPr>
          <w:del w:id="272" w:author="Nate Bachmeier [AWS-SA]" w:date="2023-04-20T15:46:00Z"/>
        </w:rPr>
      </w:pPr>
      <w:del w:id="273" w:author="Nate Bachmeier [AWS-SA]" w:date="2023-04-20T15:46:00Z">
        <w:r w:rsidDel="00485715">
          <w:delText xml:space="preserve">The kinetics-700 annotations specify the offset (in seconds) and duration of the labeled action within the video. </w:delText>
        </w:r>
        <w:r w:rsidR="00104B25" w:rsidDel="00485715">
          <w:delText xml:space="preserve">A high-level illustration of this analysis is available in Figure 26. </w:delText>
        </w:r>
        <w:r w:rsidDel="00485715">
          <w:delText>This research project used the OpenCV library to sample one frame every half-second during that period for a maximum of 20 frames/video. The sampling process persisted those frames into Amazon S3, an object store, and queued them for Carn</w:delText>
        </w:r>
        <w:r w:rsidR="0000740C" w:rsidDel="00485715">
          <w:delText>egi</w:delText>
        </w:r>
        <w:r w:rsidDel="00485715">
          <w:delText>e</w:delText>
        </w:r>
        <w:r w:rsidR="0000740C" w:rsidDel="00485715">
          <w:delText xml:space="preserve"> Mellon’s OpenPose framework</w:delText>
        </w:r>
        <w:r w:rsidR="009A114F" w:rsidDel="00485715">
          <w:rPr>
            <w:noProof/>
          </w:rPr>
          <w:delText xml:space="preserve"> </w:delText>
        </w:r>
        <w:r w:rsidR="005B43D9" w:rsidDel="00485715">
          <w:rPr>
            <w:noProof/>
          </w:rPr>
          <w:delText>(Cao et al., 2021)</w:delText>
        </w:r>
        <w:r w:rsidR="0000740C" w:rsidDel="00485715">
          <w:delText xml:space="preserve">. Amazon Elastic Container Service (ECS) scheduled the library operations across 38 x p4gdn.xlarge instances for 49 hours (152 </w:delText>
        </w:r>
        <w:r w:rsidR="00C714B9" w:rsidDel="00485715">
          <w:delText>VCPU</w:delText>
        </w:r>
        <w:r w:rsidR="0000740C" w:rsidDel="00485715">
          <w:delText>, 608G</w:delText>
        </w:r>
        <w:r w:rsidR="00C714B9" w:rsidDel="00485715">
          <w:delText>iB RAM</w:delText>
        </w:r>
        <w:r w:rsidR="0000740C" w:rsidDel="00485715">
          <w:delText>, and 38 NVIDIA T4 GPUs).</w:delText>
        </w:r>
        <w:r w:rsidR="00104B25" w:rsidDel="00485715">
          <w:delText xml:space="preserve"> </w:delText>
        </w:r>
      </w:del>
    </w:p>
    <w:p w14:paraId="57545506" w14:textId="5C9B5194" w:rsidR="00C714B9" w:rsidDel="00213AB2" w:rsidRDefault="00104B25" w:rsidP="00485715">
      <w:pPr>
        <w:rPr>
          <w:del w:id="274" w:author="Nate Bachmeier [AWS-SA]" w:date="2023-04-20T15:48:00Z"/>
        </w:rPr>
      </w:pPr>
      <w:r>
        <w:t xml:space="preserve">The </w:t>
      </w:r>
      <w:proofErr w:type="spellStart"/>
      <w:r>
        <w:t>OpenPose</w:t>
      </w:r>
      <w:proofErr w:type="spellEnd"/>
      <w:r>
        <w:t xml:space="preserve"> framework inferred millions of potential human poses within the frame as lists of 25x3 </w:t>
      </w:r>
      <w:del w:id="275" w:author="Nate Bachmeier [AWS-SA]" w:date="2023-04-20T13:38:00Z">
        <w:r w:rsidDel="00F75FDE">
          <w:delText>matrics</w:delText>
        </w:r>
      </w:del>
      <w:ins w:id="276" w:author="Nate Bachmeier [AWS-SA]" w:date="2023-04-20T13:38:00Z">
        <w:r w:rsidR="00F75FDE">
          <w:t>matrices</w:t>
        </w:r>
      </w:ins>
      <w:r>
        <w:t>. Each item represents a likely body and the location of its twenty-five body parts</w:t>
      </w:r>
      <w:r w:rsidR="00C714B9">
        <w:t xml:space="preserve"> (see</w:t>
      </w:r>
      <w:r>
        <w:t xml:space="preserve"> Figure </w:t>
      </w:r>
      <w:r w:rsidR="003F00CE">
        <w:t>3</w:t>
      </w:r>
      <w:del w:id="277" w:author="Nate Bachmeier [AWS-SA]" w:date="2023-04-20T16:00:00Z">
        <w:r w:rsidR="003F00CE" w:rsidDel="00213AB2">
          <w:delText>3</w:delText>
        </w:r>
      </w:del>
      <w:ins w:id="278" w:author="Nate Bachmeier [AWS-SA]" w:date="2023-04-20T16:00:00Z">
        <w:r w:rsidR="00213AB2">
          <w:t>4</w:t>
        </w:r>
      </w:ins>
      <w:r w:rsidR="00C714B9">
        <w:t>).</w:t>
      </w:r>
      <w:r>
        <w:t xml:space="preserve"> </w:t>
      </w:r>
      <w:r w:rsidR="00C714B9">
        <w:t xml:space="preserve">The framework reports body part locations as the three-part tuple X, Y, and confidence score. </w:t>
      </w:r>
      <w:proofErr w:type="spellStart"/>
      <w:r w:rsidR="00C714B9">
        <w:t>OpenPose</w:t>
      </w:r>
      <w:proofErr w:type="spellEnd"/>
      <w:r w:rsidR="00C714B9">
        <w:t xml:space="preserv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(see </w:t>
      </w:r>
      <w:r w:rsidR="003F00CE" w:rsidRPr="00104C3A">
        <w:rPr>
          <w:i/>
          <w:iCs/>
        </w:rPr>
        <w:t>Chapter 3: Preprocessing the data</w:t>
      </w:r>
      <w:r w:rsidR="00C714B9">
        <w:t>).</w:t>
      </w:r>
      <w:ins w:id="279" w:author="Nate Bachmeier [AWS-SA]" w:date="2023-04-20T15:48:00Z">
        <w:r w:rsidR="00485715">
          <w:t xml:space="preserve"> </w:t>
        </w:r>
      </w:ins>
    </w:p>
    <w:p w14:paraId="6AD685EB" w14:textId="77777777" w:rsidR="00213AB2" w:rsidRDefault="00213AB2" w:rsidP="00C714B9">
      <w:pPr>
        <w:rPr>
          <w:ins w:id="280" w:author="Nate Bachmeier [AWS-SA]" w:date="2023-04-20T16:01:00Z"/>
        </w:rPr>
      </w:pPr>
    </w:p>
    <w:p w14:paraId="63299D5F" w14:textId="5F527051" w:rsidR="003F00CE" w:rsidRPr="00B21582" w:rsidDel="00485715" w:rsidRDefault="003F00CE" w:rsidP="003F00CE">
      <w:pPr>
        <w:pStyle w:val="Caption"/>
        <w:ind w:firstLine="0"/>
        <w:rPr>
          <w:moveFrom w:id="281" w:author="Nate Bachmeier [AWS-SA]" w:date="2023-04-20T15:47:00Z"/>
          <w:b/>
          <w:bCs/>
        </w:rPr>
      </w:pPr>
      <w:moveFromRangeStart w:id="282" w:author="Nate Bachmeier [AWS-SA]" w:date="2023-04-20T15:47:00Z" w:name="move132898058"/>
      <w:moveFrom w:id="283" w:author="Nate Bachmeier [AWS-SA]" w:date="2023-04-20T15:47:00Z">
        <w:r w:rsidRPr="00462221" w:rsidDel="00485715">
          <w:rPr>
            <w:b/>
            <w:bCs/>
          </w:rPr>
          <w:t xml:space="preserve">Figure </w:t>
        </w:r>
        <w:r w:rsidRPr="00462221" w:rsidDel="00485715">
          <w:rPr>
            <w:b/>
            <w:bCs/>
          </w:rPr>
          <w:fldChar w:fldCharType="begin"/>
        </w:r>
        <w:r w:rsidRPr="00462221" w:rsidDel="00485715">
          <w:rPr>
            <w:b/>
            <w:bCs/>
          </w:rPr>
          <w:instrText xml:space="preserve"> SEQ Figure \* ARABIC </w:instrText>
        </w:r>
        <w:r w:rsidRPr="00462221" w:rsidDel="00485715">
          <w:rPr>
            <w:b/>
            <w:bCs/>
          </w:rPr>
          <w:fldChar w:fldCharType="separate"/>
        </w:r>
        <w:r w:rsidDel="00485715">
          <w:rPr>
            <w:b/>
            <w:bCs/>
            <w:noProof/>
          </w:rPr>
          <w:t>33</w:t>
        </w:r>
        <w:r w:rsidRPr="00462221" w:rsidDel="00485715">
          <w:rPr>
            <w:b/>
            <w:bCs/>
          </w:rPr>
          <w:fldChar w:fldCharType="end"/>
        </w:r>
        <w:r w:rsidDel="00485715">
          <w:rPr>
            <w:b/>
            <w:bCs/>
          </w:rPr>
          <w:br/>
        </w:r>
        <w:r w:rsidDel="00485715">
          <w:rPr>
            <w:i/>
            <w:iCs w:val="0"/>
          </w:rPr>
          <w:t>High-Level Analysis Process</w:t>
        </w:r>
      </w:moveFrom>
    </w:p>
    <w:p w14:paraId="56E6C2AB" w14:textId="23E42D5B" w:rsidR="003F00CE" w:rsidDel="00485715" w:rsidRDefault="003F00CE" w:rsidP="00104C3A">
      <w:pPr>
        <w:ind w:firstLine="0"/>
        <w:rPr>
          <w:moveFrom w:id="284" w:author="Nate Bachmeier [AWS-SA]" w:date="2023-04-20T15:47:00Z"/>
        </w:rPr>
      </w:pPr>
      <w:moveFrom w:id="285" w:author="Nate Bachmeier [AWS-SA]" w:date="2023-04-20T15:47:00Z">
        <w:r w:rsidDel="00485715">
          <w:rPr>
            <w:noProof/>
          </w:rPr>
          <w:drawing>
            <wp:inline distT="0" distB="0" distL="0" distR="0" wp14:anchorId="30AAF2CA" wp14:editId="29310FBE">
              <wp:extent cx="5840532" cy="972541"/>
              <wp:effectExtent l="19050" t="0" r="8255" b="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moveFrom>
    </w:p>
    <w:moveFromRangeEnd w:id="282"/>
    <w:p w14:paraId="7CDD6653" w14:textId="77777777" w:rsidR="00485715" w:rsidRDefault="00C714B9" w:rsidP="00485715">
      <w:pPr>
        <w:rPr>
          <w:ins w:id="286" w:author="Nate Bachmeier [AWS-SA]" w:date="2023-04-20T16:00:00Z"/>
        </w:rPr>
      </w:pPr>
      <w:r>
        <w:t xml:space="preserve">Next, a normalization and annotation process assessed the motion sequences. This process began with encoding the motion sequences into Nx25x3 </w:t>
      </w:r>
      <w:proofErr w:type="spellStart"/>
      <w:r>
        <w:t>matrics</w:t>
      </w:r>
      <w:proofErr w:type="spellEnd"/>
      <w:r>
        <w:t xml:space="preserve">,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relative distances between zero and one. </w:t>
      </w:r>
      <w:r w:rsidR="00E64BB3">
        <w:t xml:space="preserve">This step aims to enable motion sequence comparability across discrete videos. </w:t>
      </w:r>
    </w:p>
    <w:p w14:paraId="5C009BBA" w14:textId="77777777" w:rsidR="00213AB2" w:rsidRPr="00B21582" w:rsidRDefault="00213AB2" w:rsidP="00213AB2">
      <w:pPr>
        <w:pStyle w:val="Caption"/>
        <w:ind w:firstLine="0"/>
        <w:rPr>
          <w:ins w:id="287" w:author="Nate Bachmeier [AWS-SA]" w:date="2023-04-20T16:00:00Z"/>
          <w:b/>
          <w:bCs/>
          <w:i/>
        </w:rPr>
      </w:pPr>
      <w:ins w:id="288" w:author="Nate Bachmeier [AWS-SA]" w:date="2023-04-20T16:00:00Z">
        <w:r w:rsidRPr="00B21582">
          <w:rPr>
            <w:b/>
            <w:bCs/>
          </w:rPr>
          <w:lastRenderedPageBreak/>
          <w:t xml:space="preserve">Figure </w:t>
        </w:r>
        <w:r>
          <w:rPr>
            <w:b/>
            <w:bCs/>
          </w:rPr>
          <w:t>34</w:t>
        </w:r>
        <w:r>
          <w:rPr>
            <w:b/>
            <w:bCs/>
          </w:rPr>
          <w:br/>
        </w:r>
        <w:r w:rsidRPr="00B21582">
          <w:rPr>
            <w:i/>
            <w:iCs w:val="0"/>
          </w:rPr>
          <w:t>Pose</w:t>
        </w:r>
        <w:r>
          <w:rPr>
            <w:i/>
            <w:iCs w:val="0"/>
          </w:rPr>
          <w:t xml:space="preserve"> Output Format Body-25</w:t>
        </w:r>
      </w:ins>
    </w:p>
    <w:p w14:paraId="2CCA3507" w14:textId="3A3318FE" w:rsidR="00213AB2" w:rsidRDefault="00213AB2" w:rsidP="00213AB2">
      <w:pPr>
        <w:ind w:firstLine="0"/>
        <w:rPr>
          <w:ins w:id="289" w:author="Nate Bachmeier [AWS-SA]" w:date="2023-04-20T15:48:00Z"/>
        </w:rPr>
        <w:pPrChange w:id="290" w:author="Nate Bachmeier [AWS-SA]" w:date="2023-04-20T16:01:00Z">
          <w:pPr/>
        </w:pPrChange>
      </w:pPr>
      <w:ins w:id="291" w:author="Nate Bachmeier [AWS-SA]" w:date="2023-04-20T16:00:00Z">
        <w:r>
          <w:rPr>
            <w:noProof/>
          </w:rPr>
          <w:drawing>
            <wp:inline distT="0" distB="0" distL="0" distR="0" wp14:anchorId="5857B50A" wp14:editId="37C927A9">
              <wp:extent cx="2684149" cy="4674358"/>
              <wp:effectExtent l="0" t="0" r="1905" b="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ins>
    </w:p>
    <w:p w14:paraId="7BF2DD29" w14:textId="6EA96DDD" w:rsidR="00213AB2" w:rsidRDefault="00C714B9" w:rsidP="00485715">
      <w:pPr>
        <w:rPr>
          <w:ins w:id="292" w:author="Nate Bachmeier [AWS-SA]" w:date="2023-04-20T16:01:00Z"/>
        </w:rPr>
      </w:pPr>
      <w:r>
        <w:t xml:space="preserve">Amazon </w:t>
      </w:r>
      <w:proofErr w:type="spellStart"/>
      <w:r>
        <w:t>Rekognition</w:t>
      </w:r>
      <w:proofErr w:type="spellEnd"/>
      <w:r>
        <w:t>, a computer vision service, further annotated the frames with object, activity, and facial detection metadata.</w:t>
      </w:r>
      <w:ins w:id="293" w:author="Nate Bachmeier [AWS-SA]" w:date="2023-04-20T15:49:00Z">
        <w:r w:rsidR="00485715">
          <w:t xml:space="preserve"> </w:t>
        </w:r>
      </w:ins>
      <w:ins w:id="294" w:author="Nate Bachmeier [AWS-SA]" w:date="2023-04-20T15:55:00Z">
        <w:r w:rsidR="00213AB2">
          <w:t xml:space="preserve">This information came from a post-processing Amazon S3 Batch Job that iterates across the Frame Store and passes metadata to a custom Amazon Lambda function. </w:t>
        </w:r>
      </w:ins>
      <w:ins w:id="295" w:author="Nate Bachmeier [AWS-SA]" w:date="2023-04-20T15:56:00Z">
        <w:r w:rsidR="00213AB2">
          <w:t xml:space="preserve">Initially, the </w:t>
        </w:r>
      </w:ins>
      <w:ins w:id="296" w:author="Nate Bachmeier [AWS-SA]" w:date="2023-04-20T15:57:00Z">
        <w:r w:rsidR="00213AB2">
          <w:t xml:space="preserve">Amazon </w:t>
        </w:r>
        <w:proofErr w:type="spellStart"/>
        <w:r w:rsidR="00213AB2">
          <w:t>Rekognition</w:t>
        </w:r>
        <w:proofErr w:type="spellEnd"/>
        <w:r w:rsidR="00213AB2">
          <w:t xml:space="preserve"> request rate limits caused the batch jobs to terminate unsuccessfully. </w:t>
        </w:r>
      </w:ins>
      <w:ins w:id="297" w:author="Nate Bachmeier [AWS-SA]" w:date="2023-04-20T15:59:00Z">
        <w:r w:rsidR="00213AB2">
          <w:t xml:space="preserve">Geo-distributing the function’s traffic across the AWS cloud mitigated these issues </w:t>
        </w:r>
      </w:ins>
      <w:ins w:id="298" w:author="Nate Bachmeier [AWS-SA]" w:date="2023-04-20T16:00:00Z">
        <w:r w:rsidR="00213AB2">
          <w:t>by increasing the service quota 12x (see Figure</w:t>
        </w:r>
      </w:ins>
      <w:ins w:id="299" w:author="Nate Bachmeier [AWS-SA]" w:date="2023-04-20T16:01:00Z">
        <w:r w:rsidR="00213AB2">
          <w:t xml:space="preserve"> 35).</w:t>
        </w:r>
      </w:ins>
      <w:ins w:id="300" w:author="Nate Bachmeier [AWS-SA]" w:date="2023-04-20T16:06:00Z">
        <w:r w:rsidR="00213AB2">
          <w:t xml:space="preserve"> </w:t>
        </w:r>
      </w:ins>
      <w:ins w:id="301" w:author="Nate Bachmeier [AWS-SA]" w:date="2023-04-20T16:07:00Z">
        <w:r w:rsidR="00213AB2">
          <w:t xml:space="preserve">A copy of the Amazon </w:t>
        </w:r>
        <w:proofErr w:type="spellStart"/>
        <w:r w:rsidR="00213AB2">
          <w:t>Rekognition</w:t>
        </w:r>
        <w:proofErr w:type="spellEnd"/>
        <w:r w:rsidR="00213AB2">
          <w:t xml:space="preserve"> service responses </w:t>
        </w:r>
      </w:ins>
      <w:ins w:id="302" w:author="Nate Bachmeier [AWS-SA]" w:date="2023-04-20T16:08:00Z">
        <w:r w:rsidR="00213AB2">
          <w:t xml:space="preserve">exists in </w:t>
        </w:r>
      </w:ins>
      <w:ins w:id="303" w:author="Nate Bachmeier [AWS-SA]" w:date="2023-04-20T16:07:00Z">
        <w:r w:rsidR="00213AB2">
          <w:t>Amazon S3</w:t>
        </w:r>
      </w:ins>
      <w:ins w:id="304" w:author="Nate Bachmeier [AWS-SA]" w:date="2023-04-20T16:08:00Z">
        <w:r w:rsidR="00213AB2">
          <w:t xml:space="preserve"> for future research reproducibility.</w:t>
        </w:r>
      </w:ins>
    </w:p>
    <w:p w14:paraId="7F9075A6" w14:textId="67EA35D7" w:rsidR="00E64BB3" w:rsidRDefault="00213AB2" w:rsidP="00213AB2">
      <w:pPr>
        <w:pStyle w:val="Caption"/>
        <w:ind w:firstLine="0"/>
        <w:rPr>
          <w:ins w:id="305" w:author="Nate Bachmeier [AWS-SA]" w:date="2023-04-20T16:02:00Z"/>
          <w:i/>
          <w:iCs w:val="0"/>
        </w:rPr>
      </w:pPr>
      <w:ins w:id="306" w:author="Nate Bachmeier [AWS-SA]" w:date="2023-04-20T16:01:00Z">
        <w:r w:rsidRPr="00213AB2">
          <w:rPr>
            <w:b/>
            <w:bCs/>
            <w:rPrChange w:id="307" w:author="Nate Bachmeier [AWS-SA]" w:date="2023-04-20T16:01:00Z">
              <w:rPr/>
            </w:rPrChange>
          </w:rPr>
          <w:lastRenderedPageBreak/>
          <w:t xml:space="preserve">Figure </w:t>
        </w:r>
        <w:r w:rsidRPr="00213AB2">
          <w:rPr>
            <w:b/>
            <w:bCs/>
            <w:rPrChange w:id="308" w:author="Nate Bachmeier [AWS-SA]" w:date="2023-04-20T16:01:00Z">
              <w:rPr/>
            </w:rPrChange>
          </w:rPr>
          <w:fldChar w:fldCharType="begin"/>
        </w:r>
        <w:r w:rsidRPr="00213AB2">
          <w:rPr>
            <w:b/>
            <w:bCs/>
            <w:rPrChange w:id="309" w:author="Nate Bachmeier [AWS-SA]" w:date="2023-04-20T16:01:00Z">
              <w:rPr/>
            </w:rPrChange>
          </w:rPr>
          <w:instrText xml:space="preserve"> SEQ Figure \* ARABIC </w:instrText>
        </w:r>
      </w:ins>
      <w:r w:rsidRPr="00213AB2">
        <w:rPr>
          <w:b/>
          <w:bCs/>
          <w:rPrChange w:id="310" w:author="Nate Bachmeier [AWS-SA]" w:date="2023-04-20T16:01:00Z">
            <w:rPr/>
          </w:rPrChange>
        </w:rPr>
        <w:fldChar w:fldCharType="separate"/>
      </w:r>
      <w:ins w:id="311" w:author="Nate Bachmeier [AWS-SA]" w:date="2023-04-20T16:01:00Z">
        <w:r w:rsidRPr="00213AB2">
          <w:rPr>
            <w:b/>
            <w:bCs/>
            <w:noProof/>
            <w:rPrChange w:id="312" w:author="Nate Bachmeier [AWS-SA]" w:date="2023-04-20T16:01:00Z">
              <w:rPr>
                <w:noProof/>
              </w:rPr>
            </w:rPrChange>
          </w:rPr>
          <w:t>34</w:t>
        </w:r>
        <w:r w:rsidRPr="00213AB2">
          <w:rPr>
            <w:b/>
            <w:bCs/>
            <w:rPrChange w:id="313" w:author="Nate Bachmeier [AWS-SA]" w:date="2023-04-20T16:01:00Z">
              <w:rPr/>
            </w:rPrChange>
          </w:rPr>
          <w:fldChar w:fldCharType="end"/>
        </w:r>
        <w:r>
          <w:br/>
        </w:r>
        <w:r>
          <w:rPr>
            <w:i/>
            <w:iCs w:val="0"/>
          </w:rPr>
          <w:t>Geo-distributing Traffic</w:t>
        </w:r>
      </w:ins>
    </w:p>
    <w:p w14:paraId="5943C6E8" w14:textId="77777777" w:rsidR="00213AB2" w:rsidRDefault="00213AB2" w:rsidP="00213AB2">
      <w:pPr>
        <w:pStyle w:val="SC-Source"/>
        <w:rPr>
          <w:ins w:id="314" w:author="Nate Bachmeier [AWS-SA]" w:date="2023-04-20T16:03:00Z"/>
        </w:rPr>
      </w:pPr>
      <w:proofErr w:type="spellStart"/>
      <w:ins w:id="315" w:author="Nate Bachmeier [AWS-SA]" w:date="2023-04-20T16:02:00Z">
        <w:r w:rsidRPr="00213AB2">
          <w:t>valid_regions</w:t>
        </w:r>
        <w:proofErr w:type="spellEnd"/>
        <w:r w:rsidRPr="00213AB2">
          <w:t xml:space="preserve"> = [</w:t>
        </w:r>
      </w:ins>
    </w:p>
    <w:p w14:paraId="45F30944" w14:textId="55B88448" w:rsidR="00213AB2" w:rsidRPr="00213AB2" w:rsidRDefault="00213AB2" w:rsidP="00213AB2">
      <w:pPr>
        <w:pStyle w:val="SC-Source"/>
        <w:rPr>
          <w:ins w:id="316" w:author="Nate Bachmeier [AWS-SA]" w:date="2023-04-20T16:02:00Z"/>
        </w:rPr>
        <w:pPrChange w:id="317" w:author="Nate Bachmeier [AWS-SA]" w:date="2023-04-20T16:03: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pPrChange>
      </w:pPr>
      <w:ins w:id="318" w:author="Nate Bachmeier [AWS-SA]" w:date="2023-04-20T16:03:00Z">
        <w:r>
          <w:t xml:space="preserve">  </w:t>
        </w:r>
      </w:ins>
      <w:ins w:id="319" w:author="Nate Bachmeier [AWS-SA]" w:date="2023-04-20T16:02:00Z">
        <w:r w:rsidRPr="00213AB2">
          <w:t>'</w:t>
        </w:r>
        <w:proofErr w:type="gramStart"/>
        <w:r w:rsidRPr="00213AB2">
          <w:t>us</w:t>
        </w:r>
        <w:proofErr w:type="gramEnd"/>
        <w:r w:rsidRPr="00213AB2">
          <w:t>-east-1', 'us-east-2', 'us-west-1','us-west-2',</w:t>
        </w:r>
      </w:ins>
      <w:ins w:id="320" w:author="Nate Bachmeier [AWS-SA]" w:date="2023-04-20T16:04:00Z">
        <w:r>
          <w:br/>
          <w:t xml:space="preserve">  </w:t>
        </w:r>
      </w:ins>
      <w:ins w:id="321" w:author="Nate Bachmeier [AWS-SA]" w:date="2023-04-20T16:02:00Z">
        <w:r w:rsidRPr="00213AB2">
          <w:t>'eu-central-1','eu-west-1','eu-west-2', 'ap-south-1',</w:t>
        </w:r>
      </w:ins>
      <w:ins w:id="322" w:author="Nate Bachmeier [AWS-SA]" w:date="2023-04-20T16:04:00Z">
        <w:r>
          <w:br/>
          <w:t xml:space="preserve">  </w:t>
        </w:r>
      </w:ins>
      <w:ins w:id="323" w:author="Nate Bachmeier [AWS-SA]" w:date="2023-04-20T16:02:00Z">
        <w:r w:rsidRPr="00213AB2">
          <w:t xml:space="preserve">'ap-northeast-2','ap-southeast-1', 'ap-southeast-2', </w:t>
        </w:r>
      </w:ins>
      <w:ins w:id="324" w:author="Nate Bachmeier [AWS-SA]" w:date="2023-04-20T16:04:00Z">
        <w:r>
          <w:br/>
          <w:t xml:space="preserve">  </w:t>
        </w:r>
      </w:ins>
      <w:ins w:id="325" w:author="Nate Bachmeier [AWS-SA]" w:date="2023-04-20T16:02:00Z">
        <w:r w:rsidRPr="00213AB2">
          <w:t>'ap-northeast-1']</w:t>
        </w:r>
        <w:r>
          <w:br/>
        </w:r>
      </w:ins>
    </w:p>
    <w:p w14:paraId="47C14F69" w14:textId="6581224A" w:rsidR="00213AB2" w:rsidRDefault="00C82666" w:rsidP="00213AB2">
      <w:pPr>
        <w:pStyle w:val="SC-Source"/>
        <w:rPr>
          <w:ins w:id="326" w:author="Nate Bachmeier [AWS-SA]" w:date="2023-04-20T16:02:00Z"/>
        </w:rPr>
        <w:pPrChange w:id="327" w:author="Nate Bachmeier [AWS-SA]" w:date="2023-04-20T16:03:00Z">
          <w:pPr>
            <w:pStyle w:val="HTMLPreformatted"/>
          </w:pPr>
        </w:pPrChange>
      </w:pPr>
      <w:ins w:id="328" w:author="Nate Bachmeier [AWS-SA]" w:date="2023-04-20T16:15:00Z">
        <w:r>
          <w:t xml:space="preserve">  </w:t>
        </w:r>
      </w:ins>
      <w:ins w:id="329" w:author="Nate Bachmeier [AWS-SA]" w:date="2023-04-20T16:02:00Z">
        <w:r w:rsidR="00213AB2">
          <w:t>def __</w:t>
        </w:r>
        <w:proofErr w:type="spellStart"/>
        <w:r w:rsidR="00213AB2">
          <w:t>detect_labels_with_</w:t>
        </w:r>
        <w:proofErr w:type="gramStart"/>
        <w:r w:rsidR="00213AB2">
          <w:t>retry</w:t>
        </w:r>
        <w:proofErr w:type="spellEnd"/>
        <w:r w:rsidR="00213AB2">
          <w:t>(</w:t>
        </w:r>
        <w:proofErr w:type="gramEnd"/>
        <w:r w:rsidR="00213AB2">
          <w:t>self, **</w:t>
        </w:r>
        <w:proofErr w:type="spellStart"/>
        <w:r w:rsidR="00213AB2">
          <w:t>kwargs</w:t>
        </w:r>
        <w:proofErr w:type="spellEnd"/>
        <w:r w:rsidR="00213AB2">
          <w:t>)-&gt;</w:t>
        </w:r>
        <w:proofErr w:type="spellStart"/>
        <w:r w:rsidR="00213AB2">
          <w:t>dict</w:t>
        </w:r>
        <w:proofErr w:type="spellEnd"/>
        <w:r w:rsidR="00213AB2">
          <w:t>:</w:t>
        </w:r>
      </w:ins>
    </w:p>
    <w:p w14:paraId="5E104516" w14:textId="77777777" w:rsidR="00213AB2" w:rsidRDefault="00213AB2" w:rsidP="00213AB2">
      <w:pPr>
        <w:pStyle w:val="SC-Source"/>
        <w:rPr>
          <w:ins w:id="330" w:author="Nate Bachmeier [AWS-SA]" w:date="2023-04-20T16:02:00Z"/>
        </w:rPr>
        <w:pPrChange w:id="331" w:author="Nate Bachmeier [AWS-SA]" w:date="2023-04-20T16:03:00Z">
          <w:pPr>
            <w:pStyle w:val="HTMLPreformatted"/>
          </w:pPr>
        </w:pPrChange>
      </w:pPr>
      <w:ins w:id="332" w:author="Nate Bachmeier [AWS-SA]" w:date="2023-04-20T16:02:00Z">
        <w:r>
          <w:t xml:space="preserve">    for _ in </w:t>
        </w:r>
        <w:proofErr w:type="gramStart"/>
        <w:r>
          <w:t>range(</w:t>
        </w:r>
        <w:proofErr w:type="gramEnd"/>
        <w:r>
          <w:t>0, 5):</w:t>
        </w:r>
      </w:ins>
    </w:p>
    <w:p w14:paraId="313743F2" w14:textId="77777777" w:rsidR="00213AB2" w:rsidRDefault="00213AB2" w:rsidP="00213AB2">
      <w:pPr>
        <w:pStyle w:val="SC-Source"/>
        <w:rPr>
          <w:ins w:id="333" w:author="Nate Bachmeier [AWS-SA]" w:date="2023-04-20T16:02:00Z"/>
        </w:rPr>
        <w:pPrChange w:id="334" w:author="Nate Bachmeier [AWS-SA]" w:date="2023-04-20T16:03:00Z">
          <w:pPr>
            <w:pStyle w:val="HTMLPreformatted"/>
          </w:pPr>
        </w:pPrChange>
      </w:pPr>
      <w:ins w:id="335" w:author="Nate Bachmeier [AWS-SA]" w:date="2023-04-20T16:02:00Z">
        <w:r>
          <w:t xml:space="preserve">      try:</w:t>
        </w:r>
      </w:ins>
    </w:p>
    <w:p w14:paraId="3036646C" w14:textId="77777777" w:rsidR="00213AB2" w:rsidRDefault="00213AB2" w:rsidP="00213AB2">
      <w:pPr>
        <w:pStyle w:val="SC-Source"/>
        <w:rPr>
          <w:ins w:id="336" w:author="Nate Bachmeier [AWS-SA]" w:date="2023-04-20T16:02:00Z"/>
        </w:rPr>
        <w:pPrChange w:id="337" w:author="Nate Bachmeier [AWS-SA]" w:date="2023-04-20T16:03:00Z">
          <w:pPr>
            <w:pStyle w:val="HTMLPreformatted"/>
          </w:pPr>
        </w:pPrChange>
      </w:pPr>
      <w:ins w:id="338" w:author="Nate Bachmeier [AWS-SA]" w:date="2023-04-20T16:02:00Z">
        <w:r>
          <w:t xml:space="preserve">        region = </w:t>
        </w:r>
        <w:proofErr w:type="spellStart"/>
        <w:r>
          <w:t>valid_regions</w:t>
        </w:r>
        <w:proofErr w:type="spellEnd"/>
        <w:r>
          <w:t>[</w:t>
        </w:r>
        <w:proofErr w:type="spellStart"/>
        <w:r>
          <w:t>randint</w:t>
        </w:r>
        <w:proofErr w:type="spellEnd"/>
        <w:r>
          <w:t>(</w:t>
        </w:r>
        <w:proofErr w:type="gramStart"/>
        <w:r>
          <w:t>0,len</w:t>
        </w:r>
        <w:proofErr w:type="gramEnd"/>
        <w:r>
          <w:t>(</w:t>
        </w:r>
        <w:proofErr w:type="spellStart"/>
        <w:r>
          <w:t>valid_regions</w:t>
        </w:r>
        <w:proofErr w:type="spellEnd"/>
        <w:r>
          <w:t>)-1)]</w:t>
        </w:r>
      </w:ins>
    </w:p>
    <w:p w14:paraId="31B73DFB" w14:textId="77777777" w:rsidR="00213AB2" w:rsidRDefault="00213AB2" w:rsidP="00213AB2">
      <w:pPr>
        <w:pStyle w:val="SC-Source"/>
        <w:rPr>
          <w:ins w:id="339" w:author="Nate Bachmeier [AWS-SA]" w:date="2023-04-20T16:02:00Z"/>
        </w:rPr>
        <w:pPrChange w:id="340" w:author="Nate Bachmeier [AWS-SA]" w:date="2023-04-20T16:03:00Z">
          <w:pPr>
            <w:pStyle w:val="HTMLPreformatted"/>
          </w:pPr>
        </w:pPrChange>
      </w:pPr>
      <w:ins w:id="341" w:author="Nate Bachmeier [AWS-SA]" w:date="2023-04-20T16:02:00Z">
        <w:r>
          <w:t xml:space="preserve">        </w:t>
        </w:r>
        <w:proofErr w:type="spellStart"/>
        <w:r>
          <w:t>rekognition</w:t>
        </w:r>
        <w:proofErr w:type="spellEnd"/>
        <w:r>
          <w:t xml:space="preserve"> = boto3.client('</w:t>
        </w:r>
        <w:proofErr w:type="spellStart"/>
        <w:r>
          <w:t>rekognition</w:t>
        </w:r>
        <w:proofErr w:type="spellEnd"/>
        <w:r>
          <w:t xml:space="preserve">', </w:t>
        </w:r>
        <w:proofErr w:type="spellStart"/>
        <w:r>
          <w:t>region_name</w:t>
        </w:r>
        <w:proofErr w:type="spellEnd"/>
        <w:r>
          <w:t>=region)</w:t>
        </w:r>
      </w:ins>
    </w:p>
    <w:p w14:paraId="5DD1893E" w14:textId="77777777" w:rsidR="00213AB2" w:rsidRDefault="00213AB2" w:rsidP="00213AB2">
      <w:pPr>
        <w:pStyle w:val="SC-Source"/>
        <w:rPr>
          <w:ins w:id="342" w:author="Nate Bachmeier [AWS-SA]" w:date="2023-04-20T16:02:00Z"/>
        </w:rPr>
        <w:pPrChange w:id="343" w:author="Nate Bachmeier [AWS-SA]" w:date="2023-04-20T16:03:00Z">
          <w:pPr>
            <w:pStyle w:val="HTMLPreformatted"/>
          </w:pPr>
        </w:pPrChange>
      </w:pPr>
    </w:p>
    <w:p w14:paraId="4A8AFF2B" w14:textId="77777777" w:rsidR="00213AB2" w:rsidRDefault="00213AB2" w:rsidP="00213AB2">
      <w:pPr>
        <w:pStyle w:val="SC-Source"/>
        <w:rPr>
          <w:ins w:id="344" w:author="Nate Bachmeier [AWS-SA]" w:date="2023-04-20T16:02:00Z"/>
        </w:rPr>
        <w:pPrChange w:id="345" w:author="Nate Bachmeier [AWS-SA]" w:date="2023-04-20T16:03:00Z">
          <w:pPr>
            <w:pStyle w:val="HTMLPreformatted"/>
          </w:pPr>
        </w:pPrChange>
      </w:pPr>
      <w:ins w:id="346" w:author="Nate Bachmeier [AWS-SA]" w:date="2023-04-20T16:02:00Z">
        <w:r>
          <w:t xml:space="preserve">        print('</w:t>
        </w:r>
        <w:proofErr w:type="spellStart"/>
        <w:r>
          <w:t>DetectLabels</w:t>
        </w:r>
        <w:proofErr w:type="spellEnd"/>
        <w:r>
          <w:t>(%s) - s3://%s -&gt; %s' % (</w:t>
        </w:r>
      </w:ins>
    </w:p>
    <w:p w14:paraId="516BE0D3" w14:textId="77777777" w:rsidR="00213AB2" w:rsidRDefault="00213AB2" w:rsidP="00213AB2">
      <w:pPr>
        <w:pStyle w:val="SC-Source"/>
        <w:rPr>
          <w:ins w:id="347" w:author="Nate Bachmeier [AWS-SA]" w:date="2023-04-20T16:02:00Z"/>
        </w:rPr>
        <w:pPrChange w:id="348" w:author="Nate Bachmeier [AWS-SA]" w:date="2023-04-20T16:03:00Z">
          <w:pPr>
            <w:pStyle w:val="HTMLPreformatted"/>
          </w:pPr>
        </w:pPrChange>
      </w:pPr>
      <w:ins w:id="349" w:author="Nate Bachmeier [AWS-SA]" w:date="2023-04-20T16:02:00Z">
        <w:r>
          <w:t xml:space="preserve">          region,</w:t>
        </w:r>
      </w:ins>
    </w:p>
    <w:p w14:paraId="329CCE14" w14:textId="77777777" w:rsidR="00213AB2" w:rsidRDefault="00213AB2" w:rsidP="00213AB2">
      <w:pPr>
        <w:pStyle w:val="SC-Source"/>
        <w:rPr>
          <w:ins w:id="350" w:author="Nate Bachmeier [AWS-SA]" w:date="2023-04-20T16:02:00Z"/>
        </w:rPr>
        <w:pPrChange w:id="351" w:author="Nate Bachmeier [AWS-SA]" w:date="2023-04-20T16:03:00Z">
          <w:pPr>
            <w:pStyle w:val="HTMLPreformatted"/>
          </w:pPr>
        </w:pPrChange>
      </w:pPr>
      <w:ins w:id="352" w:author="Nate Bachmeier [AWS-SA]" w:date="2023-04-20T16:02:00Z">
        <w:r>
          <w:t xml:space="preserve">          </w:t>
        </w:r>
        <w:proofErr w:type="spellStart"/>
        <w:r>
          <w:t>self.</w:t>
        </w:r>
        <w:proofErr w:type="gramStart"/>
        <w:r>
          <w:t>manifest.report</w:t>
        </w:r>
        <w:proofErr w:type="gramEnd"/>
        <w:r>
          <w:t>.frame_bucket</w:t>
        </w:r>
        <w:proofErr w:type="spellEnd"/>
        <w:r>
          <w:t>,</w:t>
        </w:r>
      </w:ins>
    </w:p>
    <w:p w14:paraId="449A9D6C" w14:textId="77777777" w:rsidR="00213AB2" w:rsidRDefault="00213AB2" w:rsidP="00213AB2">
      <w:pPr>
        <w:pStyle w:val="SC-Source"/>
        <w:rPr>
          <w:ins w:id="353" w:author="Nate Bachmeier [AWS-SA]" w:date="2023-04-20T16:02:00Z"/>
        </w:rPr>
        <w:pPrChange w:id="354" w:author="Nate Bachmeier [AWS-SA]" w:date="2023-04-20T16:03:00Z">
          <w:pPr>
            <w:pStyle w:val="HTMLPreformatted"/>
          </w:pPr>
        </w:pPrChange>
      </w:pPr>
      <w:ins w:id="355" w:author="Nate Bachmeier [AWS-SA]" w:date="2023-04-20T16:02:00Z">
        <w:r>
          <w:t xml:space="preserve">          </w:t>
        </w:r>
        <w:proofErr w:type="spellStart"/>
        <w:r>
          <w:t>self.</w:t>
        </w:r>
        <w:proofErr w:type="gramStart"/>
        <w:r>
          <w:t>manifest.video</w:t>
        </w:r>
        <w:proofErr w:type="gramEnd"/>
        <w:r>
          <w:t>_id</w:t>
        </w:r>
        <w:proofErr w:type="spellEnd"/>
      </w:ins>
    </w:p>
    <w:p w14:paraId="7A960F00" w14:textId="77777777" w:rsidR="00213AB2" w:rsidRDefault="00213AB2" w:rsidP="00213AB2">
      <w:pPr>
        <w:pStyle w:val="SC-Source"/>
        <w:rPr>
          <w:ins w:id="356" w:author="Nate Bachmeier [AWS-SA]" w:date="2023-04-20T16:02:00Z"/>
        </w:rPr>
        <w:pPrChange w:id="357" w:author="Nate Bachmeier [AWS-SA]" w:date="2023-04-20T16:03:00Z">
          <w:pPr>
            <w:pStyle w:val="HTMLPreformatted"/>
          </w:pPr>
        </w:pPrChange>
      </w:pPr>
      <w:ins w:id="358" w:author="Nate Bachmeier [AWS-SA]" w:date="2023-04-20T16:02:00Z">
        <w:r>
          <w:t xml:space="preserve">        ))</w:t>
        </w:r>
      </w:ins>
    </w:p>
    <w:p w14:paraId="69CA59E0" w14:textId="77777777" w:rsidR="00213AB2" w:rsidRDefault="00213AB2" w:rsidP="00213AB2">
      <w:pPr>
        <w:pStyle w:val="SC-Source"/>
        <w:rPr>
          <w:ins w:id="359" w:author="Nate Bachmeier [AWS-SA]" w:date="2023-04-20T16:02:00Z"/>
        </w:rPr>
        <w:pPrChange w:id="360" w:author="Nate Bachmeier [AWS-SA]" w:date="2023-04-20T16:03:00Z">
          <w:pPr>
            <w:pStyle w:val="HTMLPreformatted"/>
          </w:pPr>
        </w:pPrChange>
      </w:pPr>
      <w:ins w:id="361" w:author="Nate Bachmeier [AWS-SA]" w:date="2023-04-20T16:02:00Z">
        <w:r>
          <w:t xml:space="preserve">    </w:t>
        </w:r>
      </w:ins>
    </w:p>
    <w:p w14:paraId="12E6CF5A" w14:textId="77777777" w:rsidR="00213AB2" w:rsidRDefault="00213AB2" w:rsidP="00213AB2">
      <w:pPr>
        <w:pStyle w:val="SC-Source"/>
        <w:rPr>
          <w:ins w:id="362" w:author="Nate Bachmeier [AWS-SA]" w:date="2023-04-20T16:02:00Z"/>
        </w:rPr>
        <w:pPrChange w:id="363" w:author="Nate Bachmeier [AWS-SA]" w:date="2023-04-20T16:03:00Z">
          <w:pPr>
            <w:pStyle w:val="HTMLPreformatted"/>
          </w:pPr>
        </w:pPrChange>
      </w:pPr>
      <w:ins w:id="364" w:author="Nate Bachmeier [AWS-SA]" w:date="2023-04-20T16:02:00Z">
        <w:r>
          <w:t xml:space="preserve">        return </w:t>
        </w:r>
        <w:proofErr w:type="spellStart"/>
        <w:proofErr w:type="gramStart"/>
        <w:r>
          <w:t>rekognition.detect</w:t>
        </w:r>
        <w:proofErr w:type="gramEnd"/>
        <w:r>
          <w:t>_labels</w:t>
        </w:r>
        <w:proofErr w:type="spellEnd"/>
        <w:r>
          <w:t>(**</w:t>
        </w:r>
        <w:proofErr w:type="spellStart"/>
        <w:r>
          <w:t>kwargs</w:t>
        </w:r>
        <w:proofErr w:type="spellEnd"/>
        <w:r>
          <w:t>)</w:t>
        </w:r>
      </w:ins>
    </w:p>
    <w:p w14:paraId="3BAD7587" w14:textId="60063AE3" w:rsidR="00213AB2" w:rsidRDefault="00213AB2" w:rsidP="00213AB2">
      <w:pPr>
        <w:pStyle w:val="SC-Source"/>
        <w:rPr>
          <w:ins w:id="365" w:author="Nate Bachmeier [AWS-SA]" w:date="2023-04-20T16:02:00Z"/>
        </w:rPr>
        <w:pPrChange w:id="366" w:author="Nate Bachmeier [AWS-SA]" w:date="2023-04-20T16:03:00Z">
          <w:pPr>
            <w:pStyle w:val="HTMLPreformatted"/>
          </w:pPr>
        </w:pPrChange>
      </w:pPr>
      <w:ins w:id="367" w:author="Nate Bachmeier [AWS-SA]" w:date="2023-04-20T16:02:00Z">
        <w:r>
          <w:t xml:space="preserve">      except </w:t>
        </w:r>
        <w:proofErr w:type="spellStart"/>
        <w:r>
          <w:t>ProvisionedThroughputExceededException</w:t>
        </w:r>
        <w:proofErr w:type="spellEnd"/>
        <w:r>
          <w:t xml:space="preserve"> as error:</w:t>
        </w:r>
      </w:ins>
    </w:p>
    <w:p w14:paraId="0BF618B9" w14:textId="77777777" w:rsidR="00213AB2" w:rsidRDefault="00213AB2" w:rsidP="00213AB2">
      <w:pPr>
        <w:pStyle w:val="SC-Source"/>
        <w:rPr>
          <w:ins w:id="368" w:author="Nate Bachmeier [AWS-SA]" w:date="2023-04-20T16:04:00Z"/>
        </w:rPr>
      </w:pPr>
      <w:ins w:id="369" w:author="Nate Bachmeier [AWS-SA]" w:date="2023-04-20T16:02:00Z">
        <w:r>
          <w:t xml:space="preserve">        </w:t>
        </w:r>
        <w:proofErr w:type="gramStart"/>
        <w:r>
          <w:t>print(</w:t>
        </w:r>
        <w:proofErr w:type="gramEnd"/>
        <w:r>
          <w:t>'</w:t>
        </w:r>
        <w:proofErr w:type="spellStart"/>
        <w:r>
          <w:t>ProvisionedThroughputExceededException</w:t>
        </w:r>
        <w:proofErr w:type="spellEnd"/>
        <w:r>
          <w:t xml:space="preserve"> -- %s' % </w:t>
        </w:r>
      </w:ins>
      <w:ins w:id="370" w:author="Nate Bachmeier [AWS-SA]" w:date="2023-04-20T16:04:00Z">
        <w:r>
          <w:t xml:space="preserve">  </w:t>
        </w:r>
      </w:ins>
    </w:p>
    <w:p w14:paraId="0882A0FA" w14:textId="1AF9530C" w:rsidR="00213AB2" w:rsidRDefault="00213AB2" w:rsidP="00213AB2">
      <w:pPr>
        <w:pStyle w:val="SC-Source"/>
        <w:rPr>
          <w:ins w:id="371" w:author="Nate Bachmeier [AWS-SA]" w:date="2023-04-20T16:02:00Z"/>
        </w:rPr>
        <w:pPrChange w:id="372" w:author="Nate Bachmeier [AWS-SA]" w:date="2023-04-20T16:03:00Z">
          <w:pPr>
            <w:pStyle w:val="HTMLPreformatted"/>
          </w:pPr>
        </w:pPrChange>
      </w:pPr>
      <w:ins w:id="373" w:author="Nate Bachmeier [AWS-SA]" w:date="2023-04-20T16:04:00Z">
        <w:r>
          <w:t xml:space="preserve">            </w:t>
        </w:r>
      </w:ins>
      <w:ins w:id="374" w:author="Nate Bachmeier [AWS-SA]" w:date="2023-04-20T16:02:00Z">
        <w:r>
          <w:t>str(error))</w:t>
        </w:r>
      </w:ins>
    </w:p>
    <w:p w14:paraId="16663DA3" w14:textId="77777777" w:rsidR="00213AB2" w:rsidRDefault="00213AB2" w:rsidP="00213AB2">
      <w:pPr>
        <w:pStyle w:val="SC-Source"/>
        <w:rPr>
          <w:ins w:id="375" w:author="Nate Bachmeier [AWS-SA]" w:date="2023-04-20T16:02:00Z"/>
        </w:rPr>
        <w:pPrChange w:id="376" w:author="Nate Bachmeier [AWS-SA]" w:date="2023-04-20T16:03:00Z">
          <w:pPr>
            <w:pStyle w:val="HTMLPreformatted"/>
          </w:pPr>
        </w:pPrChange>
      </w:pPr>
      <w:ins w:id="377" w:author="Nate Bachmeier [AWS-SA]" w:date="2023-04-20T16:02:00Z">
        <w:r>
          <w:t xml:space="preserve">        sleep(</w:t>
        </w:r>
        <w:proofErr w:type="spellStart"/>
        <w:proofErr w:type="gramStart"/>
        <w:r>
          <w:t>randint</w:t>
        </w:r>
        <w:proofErr w:type="spellEnd"/>
        <w:r>
          <w:t>(</w:t>
        </w:r>
        <w:proofErr w:type="gramEnd"/>
        <w:r>
          <w:t>10,50)/10)</w:t>
        </w:r>
      </w:ins>
    </w:p>
    <w:p w14:paraId="6B574D23" w14:textId="337FB648" w:rsidR="00213AB2" w:rsidRDefault="00213AB2" w:rsidP="00213AB2">
      <w:pPr>
        <w:pStyle w:val="SC-Source"/>
        <w:rPr>
          <w:ins w:id="378" w:author="Nate Bachmeier [AWS-SA]" w:date="2023-04-20T16:02:00Z"/>
        </w:rPr>
        <w:pPrChange w:id="379" w:author="Nate Bachmeier [AWS-SA]" w:date="2023-04-20T16:03:00Z">
          <w:pPr>
            <w:pStyle w:val="HTMLPreformatted"/>
          </w:pPr>
        </w:pPrChange>
      </w:pPr>
      <w:ins w:id="380" w:author="Nate Bachmeier [AWS-SA]" w:date="2023-04-20T16:02:00Z">
        <w:r>
          <w:t xml:space="preserve">    raise </w:t>
        </w:r>
        <w:proofErr w:type="gramStart"/>
        <w:r>
          <w:t>Exception(</w:t>
        </w:r>
        <w:proofErr w:type="gramEnd"/>
        <w:r>
          <w:t xml:space="preserve">'Unable to </w:t>
        </w:r>
        <w:proofErr w:type="spellStart"/>
        <w:r>
          <w:t>detect_labels</w:t>
        </w:r>
        <w:proofErr w:type="spellEnd"/>
        <w:r>
          <w:t xml:space="preserve"> - %s' % </w:t>
        </w:r>
      </w:ins>
      <w:ins w:id="381" w:author="Nate Bachmeier [AWS-SA]" w:date="2023-04-20T16:04:00Z">
        <w:r>
          <w:br/>
          <w:t xml:space="preserve">            </w:t>
        </w:r>
        <w:proofErr w:type="spellStart"/>
        <w:r>
          <w:t>s</w:t>
        </w:r>
      </w:ins>
      <w:ins w:id="382" w:author="Nate Bachmeier [AWS-SA]" w:date="2023-04-20T16:02:00Z">
        <w:r>
          <w:t>elf.manifest.video_id</w:t>
        </w:r>
        <w:proofErr w:type="spellEnd"/>
        <w:r>
          <w:t>)</w:t>
        </w:r>
      </w:ins>
    </w:p>
    <w:p w14:paraId="47AEF80B" w14:textId="18123C04" w:rsidR="00213AB2" w:rsidRPr="00213AB2" w:rsidRDefault="00C82666" w:rsidP="00213AB2">
      <w:pPr>
        <w:ind w:firstLine="0"/>
        <w:pPrChange w:id="383" w:author="Nate Bachmeier [AWS-SA]" w:date="2023-04-20T16:02:00Z">
          <w:pPr/>
        </w:pPrChange>
      </w:pPr>
      <w:ins w:id="384" w:author="Nate Bachmeier [AWS-SA]" w:date="2023-04-20T16:15:00Z">
        <w:r>
          <w:tab/>
        </w:r>
      </w:ins>
      <w:ins w:id="385" w:author="Nate Bachmeier [AWS-SA]" w:date="2023-04-20T16:16:00Z">
        <w:r>
          <w:t>After downloading and extracting metadata from the videos</w:t>
        </w:r>
      </w:ins>
      <w:ins w:id="386" w:author="Nate Bachmeier [AWS-SA]" w:date="2023-04-20T16:17:00Z">
        <w:r>
          <w:t>,</w:t>
        </w:r>
      </w:ins>
      <w:ins w:id="387" w:author="Nate Bachmeier [AWS-SA]" w:date="2023-04-20T16:16:00Z">
        <w:r>
          <w:t xml:space="preserve"> the </w:t>
        </w:r>
      </w:ins>
      <w:ins w:id="388" w:author="Nate Bachmeier [AWS-SA]" w:date="2023-04-20T16:17:00Z">
        <w:r>
          <w:t>Video Metadata Store had two report documents per file</w:t>
        </w:r>
      </w:ins>
      <w:ins w:id="389" w:author="Nate Bachmeier [AWS-SA]" w:date="2023-04-20T16:18:00Z">
        <w:r>
          <w:t xml:space="preserve"> (1,061,020 files)</w:t>
        </w:r>
      </w:ins>
      <w:ins w:id="390" w:author="Nate Bachmeier [AWS-SA]" w:date="2023-04-20T16:17:00Z">
        <w:r>
          <w:t xml:space="preserve">. </w:t>
        </w:r>
      </w:ins>
      <w:ins w:id="391" w:author="Nate Bachmeier [AWS-SA]" w:date="2023-04-20T16:19:00Z">
        <w:r>
          <w:t xml:space="preserve">This corpus represents the facts and evidence to address this dissertation’s </w:t>
        </w:r>
      </w:ins>
      <w:ins w:id="392" w:author="Nate Bachmeier [AWS-SA]" w:date="2023-04-20T16:20:00Z">
        <w:r>
          <w:t xml:space="preserve">research questions. </w:t>
        </w:r>
        <w:r>
          <w:t xml:space="preserve">Specifically, what are </w:t>
        </w:r>
      </w:ins>
      <w:ins w:id="393" w:author="Nate Bachmeier [AWS-SA]" w:date="2023-04-20T16:21:00Z">
        <w:r>
          <w:t xml:space="preserve">autonomous </w:t>
        </w:r>
        <w:r>
          <w:lastRenderedPageBreak/>
          <w:t>agents' effectiveness (RQ1) and efficiency (RQ2)</w:t>
        </w:r>
      </w:ins>
      <w:ins w:id="394" w:author="Nate Bachmeier [AWS-SA]" w:date="2023-04-20T16:20:00Z">
        <w:r>
          <w:t xml:space="preserve"> in assisting elderly and special needs care facilities?</w:t>
        </w:r>
      </w:ins>
      <w:ins w:id="395" w:author="Nate Bachmeier [AWS-SA]" w:date="2023-04-20T16:21:00Z">
        <w:r>
          <w:t xml:space="preserve"> </w:t>
        </w:r>
      </w:ins>
      <w:ins w:id="396" w:author="Nate Bachmeier [AWS-SA]" w:date="2023-04-20T16:23:00Z">
        <w:r w:rsidR="00985545">
          <w:t xml:space="preserve">Transforming this data into information requires a mapping process </w:t>
        </w:r>
      </w:ins>
      <w:ins w:id="397" w:author="Nate Bachmeier [AWS-SA]" w:date="2023-04-20T16:24:00Z">
        <w:r w:rsidR="00985545">
          <w:t>that clusters related actions together.</w:t>
        </w:r>
      </w:ins>
      <w:ins w:id="398" w:author="Nate Bachmeier [AWS-SA]" w:date="2023-04-20T16:22:00Z">
        <w:r>
          <w:t xml:space="preserve"> </w:t>
        </w:r>
      </w:ins>
    </w:p>
    <w:p w14:paraId="3FC939EB" w14:textId="2A882829" w:rsidR="00E64BB3" w:rsidRDefault="00E64BB3" w:rsidP="00E64BB3">
      <w:r>
        <w:t>Lastly, aggregation queries assess the information extracted from the videos and attempt to answer the original research questions. Specifically, what are the effectiveness and efficiency of autonomous agents in assisting elderly and special needs care facilities? This research project hypothesizes that monitoring human activity recognition (HAR) enables these agents to make informed decisions and reduce the overhead of care facilities. Suppose that quality can improve and simultaneously costs decrease. In that case, one expects that the accessibility of those services should increase due to commoditization. That, in turn, improves medical care for an aging population.</w:t>
      </w:r>
    </w:p>
    <w:p w14:paraId="667E8C59" w14:textId="22AFD5BA" w:rsidR="00104B25" w:rsidRPr="00B21582" w:rsidDel="00213AB2" w:rsidRDefault="00104B25" w:rsidP="00B21582">
      <w:pPr>
        <w:pStyle w:val="Caption"/>
        <w:ind w:firstLine="0"/>
        <w:rPr>
          <w:del w:id="399" w:author="Nate Bachmeier [AWS-SA]" w:date="2023-04-20T16:00:00Z"/>
          <w:b/>
          <w:bCs/>
          <w:i/>
        </w:rPr>
      </w:pPr>
      <w:bookmarkStart w:id="400" w:name="_Toc128255060"/>
      <w:bookmarkStart w:id="401" w:name="_Toc128302246"/>
      <w:del w:id="402" w:author="Nate Bachmeier [AWS-SA]" w:date="2023-04-20T16:00:00Z">
        <w:r w:rsidRPr="00B21582" w:rsidDel="00213AB2">
          <w:rPr>
            <w:b/>
            <w:bCs/>
          </w:rPr>
          <w:delText xml:space="preserve">Figure </w:delText>
        </w:r>
        <w:r w:rsidR="003F00CE" w:rsidDel="00213AB2">
          <w:rPr>
            <w:b/>
            <w:bCs/>
          </w:rPr>
          <w:delText>34</w:delText>
        </w:r>
        <w:r w:rsidDel="00213AB2">
          <w:rPr>
            <w:b/>
            <w:bCs/>
          </w:rPr>
          <w:br/>
        </w:r>
        <w:r w:rsidRPr="00B21582" w:rsidDel="00213AB2">
          <w:rPr>
            <w:i/>
            <w:iCs w:val="0"/>
          </w:rPr>
          <w:delText>Pose</w:delText>
        </w:r>
        <w:r w:rsidDel="00213AB2">
          <w:rPr>
            <w:i/>
            <w:iCs w:val="0"/>
          </w:rPr>
          <w:delText xml:space="preserve"> Output Format Body-25</w:delText>
        </w:r>
        <w:bookmarkEnd w:id="400"/>
        <w:bookmarkEnd w:id="401"/>
      </w:del>
    </w:p>
    <w:p w14:paraId="07802253" w14:textId="21EEFAE5" w:rsidR="00104B25" w:rsidDel="00213AB2" w:rsidRDefault="00104B25" w:rsidP="00E16572">
      <w:pPr>
        <w:ind w:firstLine="0"/>
        <w:rPr>
          <w:del w:id="403" w:author="Nate Bachmeier [AWS-SA]" w:date="2023-04-20T16:00:00Z"/>
        </w:rPr>
      </w:pPr>
      <w:del w:id="404" w:author="Nate Bachmeier [AWS-SA]" w:date="2023-04-20T16:00:00Z">
        <w:r w:rsidDel="00213AB2">
          <w:rPr>
            <w:noProof/>
          </w:rPr>
          <w:drawing>
            <wp:inline distT="0" distB="0" distL="0" distR="0" wp14:anchorId="2B9588C6" wp14:editId="46ECE56E">
              <wp:extent cx="2684149" cy="4674358"/>
              <wp:effectExtent l="0" t="0" r="1905"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del>
    </w:p>
    <w:p w14:paraId="6ADF0F4A" w14:textId="5897CB3F" w:rsidR="001B38B1" w:rsidRDefault="001B38B1" w:rsidP="00B21582">
      <w:pPr>
        <w:pStyle w:val="Heading3"/>
        <w:ind w:firstLine="0"/>
      </w:pPr>
      <w:r>
        <w:t>RQ1</w:t>
      </w:r>
      <w:r w:rsidR="00FD62B7">
        <w:t xml:space="preserve"> </w:t>
      </w:r>
    </w:p>
    <w:p w14:paraId="0A5A80A6" w14:textId="0205B559" w:rsidR="001B38B1" w:rsidRPr="00B21582" w:rsidRDefault="001B38B1" w:rsidP="001B38B1">
      <w:pPr>
        <w:rPr>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3AC7BFA7" w14:textId="685CEF54" w:rsidR="00FD62B7" w:rsidRDefault="00FD62B7" w:rsidP="001B38B1">
      <w:r>
        <w:t xml:space="preserve">The </w:t>
      </w:r>
      <w:proofErr w:type="spellStart"/>
      <w:r>
        <w:t>OpenPose</w:t>
      </w:r>
      <w:proofErr w:type="spellEnd"/>
      <w:r>
        <w:t xml:space="preserve"> framework offers a foundational capability to extract skeletal positions from a 2-D frame. This constructive design research project </w:t>
      </w:r>
      <w:r w:rsidR="00D25DC1">
        <w:t xml:space="preserve">leveraged this library’s output to differentiate core movements like walking, throwing, sitting, and eating. It also integrates an object detection service to provide a rich context overlay of derived information. These features enable automation </w:t>
      </w:r>
      <w:r>
        <w:t xml:space="preserve">to </w:t>
      </w:r>
      <w:r w:rsidR="00D25DC1">
        <w:t xml:space="preserve">monitor and predict </w:t>
      </w:r>
      <w:r>
        <w:t xml:space="preserve">human activity movements across multiple subsequent images. It can classify those sequences into coarse behavioral categories, not necessarily </w:t>
      </w:r>
      <w:r w:rsidR="00DF503B">
        <w:t xml:space="preserve">kinetic </w:t>
      </w:r>
      <w:r>
        <w:t xml:space="preserve">seven hundred labels. For instance, </w:t>
      </w:r>
      <w:r w:rsidRPr="00B21582">
        <w:rPr>
          <w:i/>
          <w:iCs/>
        </w:rPr>
        <w:t>playing cello</w:t>
      </w:r>
      <w:r>
        <w:t xml:space="preserve"> and </w:t>
      </w:r>
      <w:r w:rsidRPr="00B21582">
        <w:rPr>
          <w:i/>
          <w:iCs/>
        </w:rPr>
        <w:t>playing clarinet</w:t>
      </w:r>
      <w:r>
        <w:t xml:space="preserve"> are distinct labels. However, the actor is typically sitting in a chair and only moving their hands slightly. Likewise, </w:t>
      </w:r>
      <w:r>
        <w:lastRenderedPageBreak/>
        <w:t xml:space="preserve">the movement similarity score for </w:t>
      </w:r>
      <w:r w:rsidRPr="00B21582">
        <w:rPr>
          <w:i/>
          <w:iCs/>
        </w:rPr>
        <w:t>eating donuts</w:t>
      </w:r>
      <w:r>
        <w:t xml:space="preserve"> and </w:t>
      </w:r>
      <w:r w:rsidRPr="00B21582">
        <w:rPr>
          <w:i/>
          <w:iCs/>
        </w:rPr>
        <w:t>playing the flute</w:t>
      </w:r>
      <w:r>
        <w:t xml:space="preserve"> was too close to distinguish for many videos.</w:t>
      </w:r>
    </w:p>
    <w:p w14:paraId="615A42F8" w14:textId="35800F26" w:rsidR="00BC12DE" w:rsidRDefault="00BC12DE" w:rsidP="00BC12DE">
      <w:pPr>
        <w:pStyle w:val="Caption"/>
        <w:ind w:firstLine="0"/>
        <w:rPr>
          <w:i/>
          <w:iCs w:val="0"/>
        </w:rPr>
      </w:pPr>
      <w:bookmarkStart w:id="405" w:name="_Toc128255061"/>
      <w:bookmarkStart w:id="406" w:name="_Toc128302247"/>
      <w:r w:rsidRPr="00B21582">
        <w:rPr>
          <w:b/>
          <w:bCs/>
        </w:rPr>
        <w:t xml:space="preserve">Figure </w:t>
      </w:r>
      <w:r w:rsidR="003F00CE">
        <w:rPr>
          <w:b/>
          <w:bCs/>
        </w:rPr>
        <w:t>35</w:t>
      </w:r>
      <w:r>
        <w:rPr>
          <w:b/>
          <w:bCs/>
        </w:rPr>
        <w:br/>
      </w:r>
      <w:r w:rsidRPr="00B21582">
        <w:rPr>
          <w:i/>
          <w:iCs w:val="0"/>
        </w:rPr>
        <w:t>Playing the cello (</w:t>
      </w:r>
      <w:r w:rsidR="00F948E5">
        <w:rPr>
          <w:i/>
          <w:iCs w:val="0"/>
        </w:rPr>
        <w:t xml:space="preserve">Video: </w:t>
      </w:r>
      <w:r w:rsidRPr="00BC12DE">
        <w:rPr>
          <w:i/>
          <w:iCs w:val="0"/>
        </w:rPr>
        <w:t>-23ykna85DI</w:t>
      </w:r>
      <w:r>
        <w:rPr>
          <w:i/>
          <w:iCs w:val="0"/>
        </w:rPr>
        <w:t>)</w:t>
      </w:r>
      <w:bookmarkEnd w:id="405"/>
      <w:bookmarkEnd w:id="406"/>
    </w:p>
    <w:p w14:paraId="66D58B1F" w14:textId="424841F7" w:rsidR="00BC12DE" w:rsidRPr="00BC12DE" w:rsidRDefault="00F4459E" w:rsidP="00B21582">
      <w:pPr>
        <w:ind w:firstLine="0"/>
      </w:pPr>
      <w:r w:rsidRPr="00F4459E">
        <w:rPr>
          <w:noProof/>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62"/>
                    <a:stretch>
                      <a:fillRect/>
                    </a:stretch>
                  </pic:blipFill>
                  <pic:spPr>
                    <a:xfrm>
                      <a:off x="0" y="0"/>
                      <a:ext cx="5943600" cy="3520440"/>
                    </a:xfrm>
                    <a:prstGeom prst="rect">
                      <a:avLst/>
                    </a:prstGeom>
                  </pic:spPr>
                </pic:pic>
              </a:graphicData>
            </a:graphic>
          </wp:inline>
        </w:drawing>
      </w:r>
    </w:p>
    <w:p w14:paraId="09A53591" w14:textId="5E45ECC3" w:rsidR="00FD62B7" w:rsidRDefault="00FD62B7" w:rsidP="001B38B1">
      <w:r>
        <w:t xml:space="preserve">Using full-body skeletal monitoring is also insufficient for several kinetic-700 action types. For instance, 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w:t>
      </w:r>
      <w:proofErr w:type="spellStart"/>
      <w:r>
        <w:t>OpenPose</w:t>
      </w:r>
      <w:proofErr w:type="spellEnd"/>
      <w:r>
        <w:t xml:space="preserve"> not to detect other body parts and return a </w:t>
      </w:r>
      <w:del w:id="407" w:author="Nate Bachmeier [AWS-SA]" w:date="2023-04-20T13:38:00Z">
        <w:r w:rsidR="003F00CE" w:rsidDel="00F75FDE">
          <w:delText>low-</w:delText>
        </w:r>
        <w:r w:rsidR="00F948E5" w:rsidDel="00F75FDE">
          <w:delText>confidence</w:delText>
        </w:r>
      </w:del>
      <w:ins w:id="408" w:author="Nate Bachmeier [AWS-SA]" w:date="2023-04-20T13:38:00Z">
        <w:r w:rsidR="00F75FDE">
          <w:t>low confidence</w:t>
        </w:r>
      </w:ins>
      <w:r>
        <w:t xml:space="preserve"> 25x3 position matrix. Carnegie Mellon’s team has addressed this situation with two purpose-built models for faces and hands</w:t>
      </w:r>
      <w:r w:rsidR="003F00CE">
        <w:t xml:space="preserve"> (Hidalgo et al., 2019)</w:t>
      </w:r>
      <w:r>
        <w:t xml:space="preserve">. The research examined these features briefly and found them inconsistent with arbitrary video feeds. These challenges were more pronounced in low-resolution cellphone recordings due to blurry motion. Actors routinely rotate their orientation relative to the camera, which causes the </w:t>
      </w:r>
      <w:proofErr w:type="spellStart"/>
      <w:r>
        <w:t>OpenPose</w:t>
      </w:r>
      <w:proofErr w:type="spellEnd"/>
      <w:r>
        <w:t xml:space="preserve"> framework to predict phantom limbs.</w:t>
      </w:r>
    </w:p>
    <w:p w14:paraId="69BD9138" w14:textId="687F5C87" w:rsidR="00A4437A" w:rsidRDefault="00A4437A" w:rsidP="00A4437A">
      <w:pPr>
        <w:pStyle w:val="Caption"/>
        <w:ind w:firstLine="0"/>
        <w:rPr>
          <w:i/>
          <w:iCs w:val="0"/>
        </w:rPr>
      </w:pPr>
      <w:bookmarkStart w:id="409" w:name="_Toc128255062"/>
      <w:bookmarkStart w:id="410" w:name="_Toc128302248"/>
      <w:r w:rsidRPr="00B21582">
        <w:rPr>
          <w:b/>
          <w:bCs/>
        </w:rPr>
        <w:lastRenderedPageBreak/>
        <w:t xml:space="preserve">Figure </w:t>
      </w:r>
      <w:r w:rsidR="003F00CE">
        <w:rPr>
          <w:b/>
          <w:bCs/>
        </w:rPr>
        <w:t>36</w:t>
      </w:r>
      <w:r>
        <w:rPr>
          <w:b/>
          <w:bCs/>
          <w:i/>
          <w:iCs w:val="0"/>
        </w:rPr>
        <w:br/>
      </w:r>
      <w:r w:rsidRPr="00B21582">
        <w:rPr>
          <w:i/>
          <w:iCs w:val="0"/>
        </w:rPr>
        <w:t>Playing</w:t>
      </w:r>
      <w:r>
        <w:rPr>
          <w:i/>
          <w:iCs w:val="0"/>
        </w:rPr>
        <w:t xml:space="preserve"> hand-clapping games</w:t>
      </w:r>
      <w:bookmarkEnd w:id="409"/>
      <w:bookmarkEnd w:id="410"/>
      <w:r w:rsidR="00F4459E">
        <w:rPr>
          <w:i/>
          <w:iCs w:val="0"/>
        </w:rPr>
        <w:t xml:space="preserve"> (Video: </w:t>
      </w:r>
      <w:r w:rsidR="00F4459E" w:rsidRPr="00F4459E">
        <w:rPr>
          <w:i/>
          <w:iCs w:val="0"/>
        </w:rPr>
        <w:t>-MOpSXQ5ZcU</w:t>
      </w:r>
      <w:r w:rsidR="00F4459E">
        <w:rPr>
          <w:i/>
          <w:iCs w:val="0"/>
        </w:rPr>
        <w:t>)</w:t>
      </w:r>
    </w:p>
    <w:p w14:paraId="4BA14E6E" w14:textId="59F28ABE" w:rsidR="00A4437A" w:rsidRPr="00A4437A" w:rsidRDefault="00F4459E" w:rsidP="00B21582">
      <w:pPr>
        <w:ind w:firstLine="0"/>
      </w:pPr>
      <w:r w:rsidRPr="00F4459E">
        <w:rPr>
          <w:noProof/>
        </w:rPr>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32785"/>
                    </a:xfrm>
                    <a:prstGeom prst="rect">
                      <a:avLst/>
                    </a:prstGeom>
                  </pic:spPr>
                </pic:pic>
              </a:graphicData>
            </a:graphic>
          </wp:inline>
        </w:drawing>
      </w:r>
    </w:p>
    <w:p w14:paraId="608E4394" w14:textId="7D8BFA16" w:rsidR="00D25DC1" w:rsidRDefault="00FD62B7" w:rsidP="00D25DC1">
      <w:r>
        <w:t xml:space="preserve">Requiring more information than simple skeletal movements was expected and called out during the literature review (see </w:t>
      </w:r>
      <w:r w:rsidRPr="00104C3A">
        <w:rPr>
          <w:i/>
          <w:iCs/>
        </w:rPr>
        <w:t>Chapter 2</w:t>
      </w:r>
      <w:r w:rsidR="003F00CE">
        <w:rPr>
          <w:i/>
          <w:iCs/>
        </w:rPr>
        <w:t>: How does human activity recognition work</w:t>
      </w:r>
      <w:r>
        <w:t>). The research project increased accuracy by adding object detection metadata to the frames</w:t>
      </w:r>
      <w:r w:rsidR="00D25DC1">
        <w:t xml:space="preserve"> using Amazon </w:t>
      </w:r>
      <w:proofErr w:type="spellStart"/>
      <w:r w:rsidR="00D25DC1">
        <w:t>Rekognition</w:t>
      </w:r>
      <w:proofErr w:type="spellEnd"/>
      <w:r>
        <w:t xml:space="preserve">. </w:t>
      </w:r>
      <w:r w:rsidR="00D25DC1">
        <w:t xml:space="preserve">There are several benefits to using this service, such as it’s a RESTful endpoint that doesn’t require administrative overhead. </w:t>
      </w:r>
      <w:r>
        <w:t xml:space="preserve">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instance, if the cello were near the camera, its bounding box would saturate the frame and trigger the collision logic.</w:t>
      </w:r>
    </w:p>
    <w:p w14:paraId="1FA82C50" w14:textId="6D78B553" w:rsidR="00A4437A" w:rsidRDefault="00A4437A" w:rsidP="00A4437A">
      <w:pPr>
        <w:pStyle w:val="Caption"/>
        <w:ind w:firstLine="0"/>
        <w:rPr>
          <w:i/>
          <w:iCs w:val="0"/>
        </w:rPr>
      </w:pPr>
      <w:bookmarkStart w:id="411" w:name="_Toc128255063"/>
      <w:bookmarkStart w:id="412" w:name="_Toc128302249"/>
      <w:r w:rsidRPr="00462221">
        <w:rPr>
          <w:b/>
          <w:bCs/>
        </w:rPr>
        <w:t xml:space="preserve">Figure </w:t>
      </w:r>
      <w:r w:rsidR="003F00CE">
        <w:rPr>
          <w:b/>
          <w:bCs/>
        </w:rPr>
        <w:t>37</w:t>
      </w:r>
      <w:r>
        <w:rPr>
          <w:b/>
          <w:bCs/>
        </w:rPr>
        <w:br/>
      </w:r>
      <w:r>
        <w:rPr>
          <w:i/>
          <w:iCs w:val="0"/>
        </w:rPr>
        <w:t>Cello with l</w:t>
      </w:r>
      <w:r w:rsidRPr="00462221">
        <w:rPr>
          <w:i/>
          <w:iCs w:val="0"/>
        </w:rPr>
        <w:t>abel annotations</w:t>
      </w:r>
      <w:bookmarkEnd w:id="411"/>
      <w:bookmarkEnd w:id="412"/>
    </w:p>
    <w:p w14:paraId="41F7A6C2" w14:textId="27318A70" w:rsidR="00A4437A" w:rsidRPr="00FD62B7" w:rsidRDefault="00DE5599" w:rsidP="00B21582">
      <w:pPr>
        <w:ind w:firstLine="0"/>
      </w:pPr>
      <w:r w:rsidRPr="00DE5599">
        <w:rPr>
          <w:noProof/>
        </w:rPr>
        <w:lastRenderedPageBreak/>
        <w:drawing>
          <wp:inline distT="0" distB="0" distL="0" distR="0" wp14:anchorId="7A4B49A8" wp14:editId="1EBAAACE">
            <wp:extent cx="5943600" cy="30060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06090"/>
                    </a:xfrm>
                    <a:prstGeom prst="rect">
                      <a:avLst/>
                    </a:prstGeom>
                  </pic:spPr>
                </pic:pic>
              </a:graphicData>
            </a:graphic>
          </wp:inline>
        </w:drawing>
      </w:r>
    </w:p>
    <w:p w14:paraId="4D061009" w14:textId="77777777" w:rsidR="001B38B1" w:rsidRDefault="001B38B1" w:rsidP="00B21582">
      <w:pPr>
        <w:pStyle w:val="Heading3"/>
        <w:ind w:firstLine="0"/>
      </w:pPr>
      <w:r>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4C53C853" w:rsidR="00B15984" w:rsidRDefault="009B2C56" w:rsidP="001B38B1">
      <w:r>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65588ABC" w:rsidR="009B2C56" w:rsidRPr="00B21582" w:rsidRDefault="009B2C56" w:rsidP="001B38B1">
      <w:r>
        <w:t xml:space="preserve">The Amazon ECS cluster processed 4.2 million seconds of video during the experiment using </w:t>
      </w:r>
      <w:r w:rsidRPr="009B2C56">
        <w:t>6</w:t>
      </w:r>
      <w:r>
        <w:t xml:space="preserve">.7 million </w:t>
      </w:r>
      <w:del w:id="413" w:author="Nate Bachmeier [AWS-SA]" w:date="2023-04-20T13:39:00Z">
        <w:r w:rsidDel="00E7411D">
          <w:delText>comput</w:delText>
        </w:r>
      </w:del>
      <w:ins w:id="414" w:author="Nate Bachmeier [AWS-SA]" w:date="2023-04-20T13:39:00Z">
        <w:r w:rsidR="00E7411D">
          <w:t>computations</w:t>
        </w:r>
      </w:ins>
      <w:del w:id="415" w:author="Nate Bachmeier [AWS-SA]" w:date="2023-04-20T13:39:00Z">
        <w:r w:rsidDel="00E7411D">
          <w:delText>e</w:delText>
        </w:r>
      </w:del>
      <w:r>
        <w:t xml:space="preserve"> seconds. All code within the cluster emits telemetry to AWS X-Ray, a distributed tracing solution. These traces report that processing a high-resolution (1080p) clip takes 9.67 seconds, with 86% of the time spent waiting on network I/O (checkpointing </w:t>
      </w:r>
      <w:r>
        <w:lastRenderedPageBreak/>
        <w:t xml:space="preserve">frames). Suppose a reduction or elimination of these checkpoints occurred. In that case, the entire data set could reprocess in 0.94 million </w:t>
      </w:r>
      <w:del w:id="416" w:author="Nate Bachmeier [AWS-SA]" w:date="2023-04-20T13:39:00Z">
        <w:r w:rsidDel="00E7411D">
          <w:delText xml:space="preserve">compute </w:delText>
        </w:r>
      </w:del>
      <w:ins w:id="417" w:author="Nate Bachmeier [AWS-SA]" w:date="2023-04-20T13:39:00Z">
        <w:r w:rsidR="00E7411D">
          <w:t xml:space="preserve">computation </w:t>
        </w:r>
      </w:ins>
      <w:r>
        <w:t>seconds. There are further potential performance gains from multi-threaded extraction processes. This outcome means the approach is sufficiently efficient before any optimizations.</w:t>
      </w:r>
    </w:p>
    <w:p w14:paraId="43F8DF29" w14:textId="4ACDFE4B" w:rsidR="00E72F1F" w:rsidRDefault="006C7178" w:rsidP="006C7178">
      <w:pPr>
        <w:pStyle w:val="Heading2"/>
        <w:ind w:firstLine="0"/>
      </w:pPr>
      <w:bookmarkStart w:id="418" w:name="_Toc131970517"/>
      <w:r>
        <w:t>Evaluation of the Findings</w:t>
      </w:r>
      <w:bookmarkEnd w:id="418"/>
    </w:p>
    <w:p w14:paraId="5BA1725D" w14:textId="37240C1E" w:rsidR="009B2C56" w:rsidRDefault="00BC12DE" w:rsidP="009B2C56">
      <w:r>
        <w:t>This constructive design research project demonstrates that it’s possible to classify human activity using their skeletal movements. It also provides evidence that an arbitrary activity taxonomy could exist through ensemble methods that combine additional metadata sources. Entrepreneurs can also package these solutions onto commoditized hardware and know sufficient processing power exists to keep data local and secure.</w:t>
      </w:r>
    </w:p>
    <w:p w14:paraId="423C7662" w14:textId="6D8C0B1B" w:rsidR="00BC12DE" w:rsidRDefault="00BC12DE" w:rsidP="009B2C56">
      <w:r>
        <w:t xml:space="preserve">These findings align with recent state-of-the-art publications and classical theory. Ballard </w:t>
      </w:r>
      <w:r w:rsidR="003F00CE">
        <w:t>and</w:t>
      </w:r>
      <w:r>
        <w:t xml:space="preserve"> Zhang (2021) state</w:t>
      </w:r>
      <w:r w:rsidR="003F00CE">
        <w:t>d</w:t>
      </w:r>
      <w:r>
        <w:t xml:space="preserve">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 However, the authors only report that the datasets are not widely available. After completing this project, the limited availability is partially due to many categories being too similar.  For example, </w:t>
      </w:r>
      <w:r w:rsidR="004C15C9">
        <w:t xml:space="preserve">a person in a sitting position </w:t>
      </w:r>
      <w:r w:rsidR="003F00CE">
        <w:t xml:space="preserve">could be </w:t>
      </w:r>
      <w:r>
        <w:t>eat</w:t>
      </w:r>
      <w:r w:rsidR="003F00CE">
        <w:t>ing</w:t>
      </w:r>
      <w:r>
        <w:t>, watch</w:t>
      </w:r>
      <w:r w:rsidR="003F00CE">
        <w:t>ing</w:t>
      </w:r>
      <w:r>
        <w:t xml:space="preserve"> tv, </w:t>
      </w:r>
      <w:r w:rsidR="003F00CE">
        <w:t xml:space="preserve">or </w:t>
      </w:r>
      <w:r>
        <w:t>read</w:t>
      </w:r>
      <w:r w:rsidR="003F00CE">
        <w:t>ing</w:t>
      </w:r>
      <w:r>
        <w:t xml:space="preserve">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p>
    <w:p w14:paraId="7CF1AF57" w14:textId="5C2FC9D1" w:rsidR="00BC12DE" w:rsidRPr="009D1A29" w:rsidRDefault="00BC12DE" w:rsidP="00722C2E">
      <w:r>
        <w:t xml:space="preserve">In contrast, outdoor activities are more expressive and </w:t>
      </w:r>
      <w:r w:rsidR="00A4437A">
        <w:t xml:space="preserve">pronounced </w:t>
      </w:r>
      <w:r>
        <w:t>signatures (see Figure 3</w:t>
      </w:r>
      <w:r w:rsidR="00BA0CD6">
        <w:t>1</w:t>
      </w:r>
      <w:r>
        <w:t>).</w:t>
      </w:r>
      <w:r w:rsidR="009D1A29">
        <w:t xml:space="preserve"> The first five frames are the composite activity of </w:t>
      </w:r>
      <w:r w:rsidR="009D1A29">
        <w:rPr>
          <w:i/>
          <w:iCs/>
        </w:rPr>
        <w:t>holding something</w:t>
      </w:r>
      <w:r w:rsidR="009D1A29">
        <w:t xml:space="preserve"> and </w:t>
      </w:r>
      <w:r w:rsidR="009D1A29">
        <w:rPr>
          <w:i/>
          <w:iCs/>
        </w:rPr>
        <w:t>standing</w:t>
      </w:r>
      <w:r w:rsidR="009D1A29">
        <w:t>. Then in frames seven through thirteen, the entire body rotation is an entirely different activity</w:t>
      </w:r>
      <w:r w:rsidR="00A4437A">
        <w:t xml:space="preserve"> – </w:t>
      </w:r>
      <w:r w:rsidR="00A4437A" w:rsidRPr="00B21582">
        <w:rPr>
          <w:i/>
          <w:iCs/>
        </w:rPr>
        <w:t>throwing</w:t>
      </w:r>
      <w:r w:rsidR="00BB265F">
        <w:rPr>
          <w:i/>
          <w:iCs/>
        </w:rPr>
        <w:t xml:space="preserve"> </w:t>
      </w:r>
      <w:r w:rsidR="00BB265F" w:rsidRPr="00722C2E">
        <w:lastRenderedPageBreak/>
        <w:t>(see</w:t>
      </w:r>
      <w:r w:rsidR="00BB265F">
        <w:t xml:space="preserve"> Figure 32)</w:t>
      </w:r>
      <w:r w:rsidR="00A4437A">
        <w:t xml:space="preserve">. Actors transitioning between distinct actions are surprisingly common within the dataset. </w:t>
      </w:r>
    </w:p>
    <w:p w14:paraId="6644BCC6" w14:textId="3092FB21" w:rsidR="00BC12DE" w:rsidRDefault="00BC12DE" w:rsidP="00B21582">
      <w:pPr>
        <w:pStyle w:val="Caption"/>
        <w:ind w:firstLine="0"/>
        <w:rPr>
          <w:i/>
          <w:iCs w:val="0"/>
        </w:rPr>
      </w:pPr>
      <w:bookmarkStart w:id="419" w:name="_Toc128255064"/>
      <w:bookmarkStart w:id="420" w:name="_Toc128302250"/>
      <w:r w:rsidRPr="00B21582">
        <w:rPr>
          <w:b/>
          <w:bCs/>
        </w:rPr>
        <w:t xml:space="preserve">Figure </w:t>
      </w:r>
      <w:r w:rsidR="003F00CE">
        <w:rPr>
          <w:b/>
          <w:bCs/>
        </w:rPr>
        <w:t>38</w:t>
      </w:r>
      <w:r>
        <w:br/>
      </w:r>
      <w:r w:rsidRPr="00BC12DE">
        <w:rPr>
          <w:i/>
          <w:iCs w:val="0"/>
        </w:rPr>
        <w:t>Jav</w:t>
      </w:r>
      <w:r w:rsidR="009D1A29">
        <w:rPr>
          <w:i/>
          <w:iCs w:val="0"/>
        </w:rPr>
        <w:t>e</w:t>
      </w:r>
      <w:r w:rsidRPr="00BC12DE">
        <w:rPr>
          <w:i/>
          <w:iCs w:val="0"/>
        </w:rPr>
        <w:t xml:space="preserve">lin Throwing </w:t>
      </w:r>
      <w:r w:rsidR="00BA0CD6">
        <w:rPr>
          <w:i/>
          <w:iCs w:val="0"/>
        </w:rPr>
        <w:t xml:space="preserve">Setup </w:t>
      </w:r>
      <w:r w:rsidRPr="00BC12DE">
        <w:rPr>
          <w:i/>
          <w:iCs w:val="0"/>
        </w:rPr>
        <w:t>(</w:t>
      </w:r>
      <w:r w:rsidR="00BA0CD6">
        <w:rPr>
          <w:i/>
          <w:iCs w:val="0"/>
        </w:rPr>
        <w:t xml:space="preserve">Video: </w:t>
      </w:r>
      <w:proofErr w:type="spellStart"/>
      <w:r w:rsidRPr="00BC12DE">
        <w:rPr>
          <w:i/>
          <w:iCs w:val="0"/>
        </w:rPr>
        <w:t>zVlBFLFkUNk</w:t>
      </w:r>
      <w:proofErr w:type="spellEnd"/>
      <w:r w:rsidRPr="00BC12DE">
        <w:rPr>
          <w:i/>
          <w:iCs w:val="0"/>
        </w:rPr>
        <w:t>)</w:t>
      </w:r>
      <w:bookmarkEnd w:id="419"/>
      <w:bookmarkEnd w:id="420"/>
    </w:p>
    <w:p w14:paraId="187B2FB6" w14:textId="1BBE91B5" w:rsidR="00BA0CD6" w:rsidRDefault="00BA0CD6" w:rsidP="00BA0CD6">
      <w:pPr>
        <w:ind w:firstLine="0"/>
      </w:pPr>
      <w:r w:rsidRPr="00BA0CD6">
        <w:rPr>
          <w:noProof/>
        </w:rPr>
        <w:drawing>
          <wp:inline distT="0" distB="0" distL="0" distR="0" wp14:anchorId="316A5E46" wp14:editId="7332CA9C">
            <wp:extent cx="5943600" cy="23037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03780"/>
                    </a:xfrm>
                    <a:prstGeom prst="rect">
                      <a:avLst/>
                    </a:prstGeom>
                  </pic:spPr>
                </pic:pic>
              </a:graphicData>
            </a:graphic>
          </wp:inline>
        </w:drawing>
      </w:r>
    </w:p>
    <w:p w14:paraId="42092146" w14:textId="76EA67BD" w:rsidR="00BB265F" w:rsidRDefault="00BB265F" w:rsidP="00BB265F">
      <w:pPr>
        <w:pStyle w:val="Caption"/>
        <w:ind w:firstLine="0"/>
        <w:rPr>
          <w:i/>
          <w:iCs w:val="0"/>
        </w:rPr>
      </w:pPr>
      <w:r w:rsidRPr="00722C2E">
        <w:rPr>
          <w:b/>
          <w:bCs/>
        </w:rPr>
        <w:t xml:space="preserve">Figure </w:t>
      </w:r>
      <w:r w:rsidR="003F00CE">
        <w:rPr>
          <w:b/>
          <w:bCs/>
        </w:rPr>
        <w:t>39</w:t>
      </w:r>
      <w:r>
        <w:rPr>
          <w:i/>
          <w:iCs w:val="0"/>
        </w:rPr>
        <w:br/>
        <w:t xml:space="preserve">Javelin Throwing Action (Video: </w:t>
      </w:r>
      <w:proofErr w:type="spellStart"/>
      <w:r>
        <w:rPr>
          <w:i/>
          <w:iCs w:val="0"/>
        </w:rPr>
        <w:t>zVlBFLFkUNk</w:t>
      </w:r>
      <w:proofErr w:type="spellEnd"/>
      <w:r>
        <w:rPr>
          <w:i/>
          <w:iCs w:val="0"/>
        </w:rPr>
        <w:t>)</w:t>
      </w:r>
    </w:p>
    <w:p w14:paraId="4A3D2D3D" w14:textId="0E23F939" w:rsidR="00BC12DE" w:rsidRDefault="00BB265F" w:rsidP="00BB265F">
      <w:pPr>
        <w:ind w:firstLine="0"/>
      </w:pPr>
      <w:r w:rsidRPr="00BB265F">
        <w:rPr>
          <w:noProof/>
        </w:rPr>
        <w:drawing>
          <wp:inline distT="0" distB="0" distL="0" distR="0" wp14:anchorId="6607ED8C" wp14:editId="5B08ABF3">
            <wp:extent cx="5943600" cy="2308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08860"/>
                    </a:xfrm>
                    <a:prstGeom prst="rect">
                      <a:avLst/>
                    </a:prstGeom>
                  </pic:spPr>
                </pic:pic>
              </a:graphicData>
            </a:graphic>
          </wp:inline>
        </w:drawing>
      </w:r>
    </w:p>
    <w:p w14:paraId="62EF86B7" w14:textId="199AAE5B" w:rsidR="004C15C9" w:rsidRDefault="004C15C9" w:rsidP="00DF58F5">
      <w:r>
        <w:t xml:space="preserve">This activity logically makes sense as people set up, perform, and conclude action sequences. It also suggests that several actions are classifiable through composite action classification models. </w:t>
      </w:r>
      <w:proofErr w:type="spellStart"/>
      <w:r>
        <w:t>Amerineni</w:t>
      </w:r>
      <w:proofErr w:type="spellEnd"/>
      <w:r>
        <w:t xml:space="preserve"> et al. (2021) recommended a similar mechanism that utilizes </w:t>
      </w:r>
      <w:r>
        <w:lastRenderedPageBreak/>
        <w:t xml:space="preserve">seven classification models to score 18 punches and 24 kicks. While this approach </w:t>
      </w:r>
      <w:r w:rsidR="003F00CE">
        <w:t>is intuitive</w:t>
      </w:r>
      <w:r>
        <w:t>,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p>
    <w:p w14:paraId="68A2A174" w14:textId="37701C04" w:rsidR="006C7178" w:rsidRDefault="006C7178" w:rsidP="006C7178">
      <w:pPr>
        <w:pStyle w:val="Heading2"/>
        <w:ind w:firstLine="0"/>
      </w:pPr>
      <w:bookmarkStart w:id="421" w:name="_Toc131970518"/>
      <w:r>
        <w:t>Summary</w:t>
      </w:r>
      <w:bookmarkEnd w:id="421"/>
    </w:p>
    <w:p w14:paraId="2DF541F3" w14:textId="77777777" w:rsidR="00A4437A" w:rsidRDefault="00A4437A" w:rsidP="00A4437A">
      <w:pPr>
        <w:ind w:firstLine="0"/>
      </w:pPr>
      <w:r>
        <w:tab/>
        <w:t xml:space="preserve">This research project extracted metadata from thousands of YouTube clips and used that information to evaluate seven hundred discrete actions. Based on those findings, the evidence suggests an efficient and effective mechanism exists for classifying human activity recognition within video sequences. Medical care facilities could leverage these capabilities to monitor their patients securely while maintaining privacy requirements. </w:t>
      </w:r>
    </w:p>
    <w:p w14:paraId="06EE8870" w14:textId="389CE0A0" w:rsidR="00A4437A" w:rsidRDefault="00A4437A" w:rsidP="00A4437A">
      <w:r>
        <w:t xml:space="preserve">Realizing this outcome is possible through a hierarchical action space with root behaviors like seating, standing, and running. Object detection and </w:t>
      </w:r>
      <w:commentRangeStart w:id="422"/>
      <w:r>
        <w:t xml:space="preserve">image annotation </w:t>
      </w:r>
      <w:commentRangeEnd w:id="422"/>
      <w:r w:rsidR="004C15C9">
        <w:rPr>
          <w:rStyle w:val="CommentReference"/>
          <w:rFonts w:eastAsia="Times New Roman" w:cs="Arial"/>
          <w:szCs w:val="20"/>
        </w:rPr>
        <w:commentReference w:id="422"/>
      </w:r>
      <w:r>
        <w:t>can provide sufficient information to derive child activities like playing soccer versus basketball. The taxonomy could derive and expand to an arbitrary depth through additional levels of annotations. After collecting sufficient information, commoditized hardware can economically run computer vision models within patients’ homes. This approach restricts the data movement within the local network and removes the need to exfiltrate sensitive information for analysis.</w:t>
      </w:r>
    </w:p>
    <w:p w14:paraId="2AB237C8" w14:textId="16FC8EB3" w:rsidR="006C7178" w:rsidRPr="00B21582" w:rsidRDefault="00A4437A" w:rsidP="00B21582">
      <w:pPr>
        <w:rPr>
          <w:i/>
          <w:iCs/>
        </w:rPr>
      </w:pPr>
      <w:r>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would open the door to association rule mining like </w:t>
      </w:r>
      <w:proofErr w:type="spellStart"/>
      <w:r w:rsidR="00B25108">
        <w:t>apriori</w:t>
      </w:r>
      <w:proofErr w:type="spellEnd"/>
      <w:r w:rsidR="00B25108">
        <w:t xml:space="preserve"> algorithms. Let’s examine the future </w:t>
      </w:r>
      <w:del w:id="423" w:author="Nate Bachmeier [AWS-SA]" w:date="2023-04-20T13:50:00Z">
        <w:r w:rsidR="00B25108" w:rsidDel="00E7411D">
          <w:delText>implication</w:delText>
        </w:r>
      </w:del>
      <w:ins w:id="424" w:author="Nate Bachmeier [AWS-SA]" w:date="2023-04-20T13:50:00Z">
        <w:r w:rsidR="00E7411D">
          <w:t>implications</w:t>
        </w:r>
      </w:ins>
      <w:r w:rsidR="00B25108">
        <w:t xml:space="preserve">, recommendations, and conclusions next.  </w:t>
      </w:r>
      <w:r>
        <w:t xml:space="preserve">              </w:t>
      </w:r>
      <w:r w:rsidR="006C7178" w:rsidRPr="00B21582">
        <w:rPr>
          <w:i/>
          <w:iCs/>
        </w:rPr>
        <w:br w:type="page"/>
      </w:r>
    </w:p>
    <w:p w14:paraId="6722F90E" w14:textId="4206FBF9" w:rsidR="006C7178" w:rsidRPr="006C7178" w:rsidRDefault="006C7178" w:rsidP="00B21582">
      <w:pPr>
        <w:pStyle w:val="Heading1"/>
        <w:ind w:firstLine="0"/>
      </w:pPr>
      <w:bookmarkStart w:id="425" w:name="_Toc131970519"/>
      <w:commentRangeStart w:id="426"/>
      <w:commentRangeStart w:id="427"/>
      <w:r>
        <w:lastRenderedPageBreak/>
        <w:t>Chapter 5: Implications, Recommendations, and Conclusions</w:t>
      </w:r>
      <w:commentRangeEnd w:id="426"/>
      <w:r w:rsidR="004C15C9">
        <w:rPr>
          <w:rStyle w:val="CommentReference"/>
          <w:b w:val="0"/>
          <w:bCs w:val="0"/>
          <w:szCs w:val="20"/>
        </w:rPr>
        <w:commentReference w:id="426"/>
      </w:r>
      <w:bookmarkEnd w:id="425"/>
      <w:commentRangeEnd w:id="427"/>
      <w:r w:rsidR="00A96DFD">
        <w:rPr>
          <w:rStyle w:val="CommentReference"/>
          <w:b w:val="0"/>
          <w:bCs w:val="0"/>
          <w:szCs w:val="20"/>
        </w:rPr>
        <w:commentReference w:id="427"/>
      </w:r>
    </w:p>
    <w:p w14:paraId="76550301" w14:textId="75622A12" w:rsidR="008D2AD7" w:rsidRDefault="008D2AD7" w:rsidP="008D2AD7">
      <w:r w:rsidRPr="0021511C">
        <w:t>The problem to be addressed in this study is 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These situations have a high barrier to entry in studying due to technical constraints, limitations in reproducing results, and privacy and safety concerns. This constructive research study </w:t>
      </w:r>
      <w:r w:rsidR="005E187E">
        <w:t xml:space="preserve">was designed </w:t>
      </w:r>
      <w:r>
        <w:t>to provide an understanding of the effectiveness and efficiency of autonomous assistants in elderly and special needs care scenarios. It delivers this capability by modeling human movements within labeled video recordings.</w:t>
      </w:r>
    </w:p>
    <w:p w14:paraId="7BBFC53A" w14:textId="77777777" w:rsidR="00D25342" w:rsidRDefault="00140D78" w:rsidP="00140D78">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information technology and communication (IT&amp;C) problems </w:t>
      </w:r>
      <w:r w:rsidRPr="00BD0461">
        <w:t>(</w:t>
      </w:r>
      <w:proofErr w:type="spellStart"/>
      <w:r w:rsidRPr="00BD0461">
        <w:t>Bryar</w:t>
      </w:r>
      <w:proofErr w:type="spellEnd"/>
      <w:r w:rsidRPr="00BD0461">
        <w:t xml:space="preserve"> &amp; </w:t>
      </w:r>
      <w:proofErr w:type="spellStart"/>
      <w:r w:rsidRPr="00BD0461">
        <w:t>Carr</w:t>
      </w:r>
      <w:proofErr w:type="spellEnd"/>
      <w:r w:rsidRPr="00BD0461">
        <w:t xml:space="preserve">, 2021; </w:t>
      </w:r>
      <w:proofErr w:type="spellStart"/>
      <w:r w:rsidRPr="00BD0461">
        <w:t>Peffers</w:t>
      </w:r>
      <w:proofErr w:type="spellEnd"/>
      <w:r w:rsidRPr="00BD0461">
        <w:t xml:space="preserve">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39BA8349" w14:textId="77777777" w:rsidR="00D25342" w:rsidRDefault="00D25342" w:rsidP="00140D78">
      <w:r>
        <w:t xml:space="preserve">This research project performed these steps by configuring an analytics pipeline that downloaded YouTube videos, extracted metadata, and aggregated the results. Based on that information, there’s sufficient evidence to conclude that modeling human activity recognition (HAR) within an arbitrary video works effectively and efficiently. However, there are challenges and limitations to a general-purpose HAR solution. For instance, the skeletal extraction process must behave differently for intricate hand gestures than entire body motions. </w:t>
      </w:r>
    </w:p>
    <w:p w14:paraId="0D47C82D" w14:textId="613533EF" w:rsidR="00140D78" w:rsidRDefault="00D25342" w:rsidP="00140D78">
      <w:r>
        <w:lastRenderedPageBreak/>
        <w:t xml:space="preserve">In the final chapter, </w:t>
      </w:r>
      <w:commentRangeStart w:id="428"/>
      <w:r>
        <w:t xml:space="preserve">this text examines </w:t>
      </w:r>
      <w:commentRangeEnd w:id="428"/>
      <w:r w:rsidR="005E187E">
        <w:rPr>
          <w:rStyle w:val="CommentReference"/>
          <w:rFonts w:eastAsia="Times New Roman" w:cs="Arial"/>
          <w:szCs w:val="20"/>
        </w:rPr>
        <w:commentReference w:id="428"/>
      </w:r>
      <w:r>
        <w:t>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429" w:name="_Toc51929242"/>
      <w:bookmarkStart w:id="430" w:name="_Toc131970520"/>
      <w:r>
        <w:t>Implications</w:t>
      </w:r>
      <w:bookmarkEnd w:id="429"/>
      <w:bookmarkEnd w:id="430"/>
    </w:p>
    <w:p w14:paraId="0946EEB2" w14:textId="4A8DAAFC"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aims to mitigate these issues by training the model with simulator data or open video repositories, which raises two related questions.</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26A12243" w14:textId="45283D86" w:rsidR="005820EA" w:rsidRDefault="005820EA" w:rsidP="0033517C">
      <w:r>
        <w:t xml:space="preserve">The foundational goal of this question is to determine the accuracy of a human activity recognition (HAR) solution. </w:t>
      </w:r>
      <w:r w:rsidR="005B6535">
        <w:t xml:space="preserve">This outcome </w:t>
      </w:r>
      <w:commentRangeStart w:id="431"/>
      <w:r w:rsidR="005B6535">
        <w:t xml:space="preserve">was achievable </w:t>
      </w:r>
      <w:commentRangeEnd w:id="431"/>
      <w:r w:rsidR="00E82EA6">
        <w:rPr>
          <w:rStyle w:val="CommentReference"/>
          <w:rFonts w:eastAsia="Times New Roman" w:cs="Arial"/>
          <w:szCs w:val="20"/>
        </w:rPr>
        <w:commentReference w:id="431"/>
      </w:r>
      <w:r w:rsidR="005B6535">
        <w:t xml:space="preserve">using the skeletal metadata to predict motion sequences and combine </w:t>
      </w:r>
      <w:r w:rsidR="0021614C">
        <w:t xml:space="preserve">them </w:t>
      </w:r>
      <w:r w:rsidR="005B6535">
        <w:t xml:space="preserve">with auxiliary sources. 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w:t>
      </w:r>
      <w:r w:rsidR="00B54B8F">
        <w:lastRenderedPageBreak/>
        <w:t>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w:t>
      </w:r>
      <w:commentRangeStart w:id="432"/>
      <w:r w:rsidR="0021614C">
        <w:t xml:space="preserve">Bell, </w:t>
      </w:r>
      <w:proofErr w:type="spellStart"/>
      <w:r w:rsidR="0021614C">
        <w:t>Koren</w:t>
      </w:r>
      <w:proofErr w:type="spellEnd"/>
      <w:r w:rsidR="0021614C">
        <w:t xml:space="preserve">, and </w:t>
      </w:r>
      <w:proofErr w:type="spellStart"/>
      <w:r w:rsidR="0021614C">
        <w:t>Volinsky’s</w:t>
      </w:r>
      <w:proofErr w:type="spellEnd"/>
      <w:r w:rsidR="0021614C">
        <w:t xml:space="preserve"> </w:t>
      </w:r>
      <w:commentRangeEnd w:id="432"/>
      <w:r w:rsidR="00E82EA6">
        <w:rPr>
          <w:rStyle w:val="CommentReference"/>
          <w:rFonts w:eastAsia="Times New Roman" w:cs="Arial"/>
          <w:szCs w:val="20"/>
        </w:rPr>
        <w:commentReference w:id="432"/>
      </w:r>
      <w:r w:rsidR="0021614C">
        <w:t>(200</w:t>
      </w:r>
      <w:r w:rsidR="00D414AD">
        <w:t>9</w:t>
      </w:r>
      <w:r w:rsidR="0021614C">
        <w:t>) Netflix Prize solution that combines 107 trivial predictors into one high-precise recommendation engine.</w:t>
      </w:r>
    </w:p>
    <w:p w14:paraId="33CD0A08" w14:textId="02BFAEE5" w:rsidR="00890A71" w:rsidRPr="00B21582" w:rsidRDefault="00890A71" w:rsidP="005D1C4A">
      <w:r>
        <w:t xml:space="preserve">One of the core strengths of ensemble algorithms is the ability to mature the various signal </w:t>
      </w:r>
      <w:proofErr w:type="gramStart"/>
      <w:r>
        <w:t>predictor</w:t>
      </w:r>
      <w:proofErr w:type="gramEnd"/>
      <w:r>
        <w:t xml:space="preserve"> independently.</w:t>
      </w:r>
      <w:r w:rsidR="009F63B9">
        <w:t xml:space="preserve"> That design pattern is beneficial for addressing some of the challenges and limitations of this project’s version. For example, several videos zoom in on the actor’s hands, confusing the model for detecting 25 body points. </w:t>
      </w:r>
      <w:proofErr w:type="spellStart"/>
      <w:r w:rsidR="009F63B9">
        <w:t>Preactions</w:t>
      </w:r>
      <w:proofErr w:type="spellEnd"/>
      <w:r w:rsidR="009F63B9">
        <w:t xml:space="preserve"> 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commentRangeStart w:id="433"/>
      <w:r>
        <w:rPr>
          <w:i/>
          <w:iCs/>
        </w:rPr>
        <w:t xml:space="preserve">efficiency </w:t>
      </w:r>
      <w:commentRangeEnd w:id="433"/>
      <w:r w:rsidR="00E82EA6">
        <w:rPr>
          <w:rStyle w:val="CommentReference"/>
          <w:rFonts w:eastAsia="Times New Roman" w:cs="Arial"/>
          <w:szCs w:val="20"/>
        </w:rPr>
        <w:commentReference w:id="433"/>
      </w:r>
      <w:r w:rsidRPr="00462221">
        <w:rPr>
          <w:i/>
          <w:iCs/>
        </w:rPr>
        <w:t>of autonomous assistants for classifying behaviors of elderly and special needs patients for care organizations?</w:t>
      </w:r>
    </w:p>
    <w:p w14:paraId="6E6F7F07" w14:textId="07E08EDC" w:rsidR="005B6535" w:rsidRDefault="0033517C" w:rsidP="0033517C">
      <w:r>
        <w:t xml:space="preserve">The foundational goal of this question is to determine the </w:t>
      </w:r>
      <w:r w:rsidR="005820EA">
        <w:t xml:space="preserve">scalability </w:t>
      </w:r>
      <w:r>
        <w:t>of a human activity recognition (HAR) solution. This project leveraged the kinetic-700 dataset to examine natural behaviors within labeled categories (see Chapter 4: Findings). Experimentation show</w:t>
      </w:r>
      <w:r w:rsidR="00E82EA6">
        <w:t>ed</w:t>
      </w:r>
      <w:r>
        <w:t xml:space="preserve"> that extracting metadata from 2-D frames and classifying the behavior into an arbitrary taxonomy is possible. </w:t>
      </w:r>
    </w:p>
    <w:p w14:paraId="4B115659" w14:textId="36AECAFD" w:rsidR="005B6535" w:rsidRPr="00B21582" w:rsidRDefault="005B6535" w:rsidP="00B21582">
      <w:pPr>
        <w:pStyle w:val="Caption"/>
        <w:ind w:firstLine="0"/>
        <w:rPr>
          <w:b/>
          <w:bCs/>
        </w:rPr>
      </w:pPr>
      <w:bookmarkStart w:id="434" w:name="_Toc128255065"/>
      <w:bookmarkStart w:id="435" w:name="_Toc128302251"/>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r w:rsidR="00BB265F">
        <w:rPr>
          <w:b/>
          <w:bCs/>
          <w:noProof/>
        </w:rPr>
        <w:t>33</w:t>
      </w:r>
      <w:bookmarkEnd w:id="434"/>
      <w:r w:rsidRPr="00FB0572">
        <w:rPr>
          <w:b/>
          <w:bCs/>
        </w:rPr>
        <w:fldChar w:fldCharType="end"/>
      </w:r>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3F32D213">
            <wp:extent cx="5935980" cy="1464310"/>
            <wp:effectExtent l="0" t="0" r="7620"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bookmarkEnd w:id="435"/>
      <w:r>
        <w:t xml:space="preserve"> </w:t>
      </w:r>
    </w:p>
    <w:p w14:paraId="5042D585" w14:textId="458DDD4C" w:rsidR="0033517C" w:rsidRDefault="004E1BCD" w:rsidP="0033517C">
      <w:r>
        <w:lastRenderedPageBreak/>
        <w:t xml:space="preserve">For instance, consider the </w:t>
      </w:r>
      <w:r w:rsidR="0033517C">
        <w:t xml:space="preserve">hand movements necessary to pour a beer or milk (see Figures </w:t>
      </w:r>
      <w:commentRangeStart w:id="436"/>
      <w:r w:rsidR="0033517C">
        <w:t>32 &amp; 33</w:t>
      </w:r>
      <w:commentRangeEnd w:id="436"/>
      <w:r w:rsidR="00E82EA6">
        <w:rPr>
          <w:rStyle w:val="CommentReference"/>
          <w:rFonts w:eastAsia="Times New Roman" w:cs="Arial"/>
          <w:szCs w:val="20"/>
        </w:rPr>
        <w:commentReference w:id="436"/>
      </w:r>
      <w:r w:rsidR="0033517C">
        <w:t xml:space="preserve">). </w:t>
      </w:r>
      <w:r>
        <w:t xml:space="preserve">These two actions derive from a common ancestor, and what makes them distinct is the specific object liquid. This situation creates a shortcut for the HAR model that only requires learning to recognize the </w:t>
      </w:r>
      <w:r w:rsidRPr="00B21582">
        <w:rPr>
          <w:i/>
          <w:iCs/>
        </w:rPr>
        <w:t>pouring</w:t>
      </w:r>
      <w:r>
        <w:rPr>
          <w:i/>
          <w:iCs/>
        </w:rPr>
        <w:t>-</w:t>
      </w:r>
      <w:r w:rsidRPr="00B21582">
        <w:rPr>
          <w:i/>
          <w:iCs/>
        </w:rPr>
        <w:t>liquid</w:t>
      </w:r>
      <w:r>
        <w:t xml:space="preserve"> action. Secondary computer vision (CV) systems can perform object detection to predict beer versus milk. A tertiary CV source could utilize a thermal camera to support the derived action of </w:t>
      </w:r>
      <w:r>
        <w:rPr>
          <w:i/>
          <w:iCs/>
        </w:rPr>
        <w:t>pouring hot milk</w:t>
      </w:r>
      <w:r>
        <w:t>.</w:t>
      </w:r>
    </w:p>
    <w:p w14:paraId="337B0891" w14:textId="2556DDB8" w:rsidR="0033517C" w:rsidRPr="00B21582" w:rsidRDefault="0033517C" w:rsidP="0033517C">
      <w:pPr>
        <w:pStyle w:val="Caption"/>
        <w:ind w:firstLine="0"/>
        <w:rPr>
          <w:b/>
          <w:bCs/>
        </w:rPr>
      </w:pPr>
      <w:bookmarkStart w:id="437" w:name="_Toc128255066"/>
      <w:bookmarkStart w:id="438" w:name="_Toc128302252"/>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34</w:t>
      </w:r>
      <w:bookmarkEnd w:id="437"/>
      <w:r w:rsidRPr="00B21582">
        <w:rPr>
          <w:b/>
          <w:bCs/>
        </w:rPr>
        <w:fldChar w:fldCharType="end"/>
      </w:r>
      <w:r w:rsidR="00D41F9D">
        <w:rPr>
          <w:b/>
          <w:bCs/>
        </w:rPr>
        <w:br/>
      </w:r>
      <w:r>
        <w:rPr>
          <w:i/>
          <w:iCs w:val="0"/>
        </w:rPr>
        <w:t>Pouring milk (</w:t>
      </w:r>
      <w:r w:rsidR="001941A4" w:rsidRPr="001941A4">
        <w:rPr>
          <w:i/>
          <w:iCs w:val="0"/>
        </w:rPr>
        <w:t>KRNkMLe-j6M</w:t>
      </w:r>
      <w:r>
        <w:rPr>
          <w:i/>
          <w:iCs w:val="0"/>
        </w:rPr>
        <w:t>)</w:t>
      </w:r>
      <w:bookmarkEnd w:id="438"/>
    </w:p>
    <w:p w14:paraId="4C9C72F5" w14:textId="734552D4" w:rsidR="0033517C" w:rsidRPr="00B21582" w:rsidRDefault="0033517C" w:rsidP="00B21582">
      <w:pPr>
        <w:ind w:firstLine="0"/>
      </w:pPr>
      <w:r w:rsidRPr="0033517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72"/>
                    <a:stretch>
                      <a:fillRect/>
                    </a:stretch>
                  </pic:blipFill>
                  <pic:spPr>
                    <a:xfrm>
                      <a:off x="0" y="0"/>
                      <a:ext cx="5943600" cy="2473325"/>
                    </a:xfrm>
                    <a:prstGeom prst="rect">
                      <a:avLst/>
                    </a:prstGeom>
                  </pic:spPr>
                </pic:pic>
              </a:graphicData>
            </a:graphic>
          </wp:inline>
        </w:drawing>
      </w:r>
    </w:p>
    <w:p w14:paraId="535FD021" w14:textId="23193BDC" w:rsidR="006514D0" w:rsidRDefault="006514D0">
      <w:pPr>
        <w:pStyle w:val="Heading2"/>
        <w:ind w:firstLine="0"/>
      </w:pPr>
      <w:bookmarkStart w:id="439" w:name="_Toc222132559"/>
      <w:bookmarkStart w:id="440" w:name="_Toc251424093"/>
      <w:bookmarkStart w:id="441" w:name="_Toc464831679"/>
      <w:bookmarkStart w:id="442" w:name="_Toc465328411"/>
      <w:bookmarkStart w:id="443" w:name="_Toc51929243"/>
      <w:bookmarkStart w:id="444" w:name="_Toc131970521"/>
      <w:r>
        <w:t>Recommendations</w:t>
      </w:r>
      <w:bookmarkEnd w:id="439"/>
      <w:bookmarkEnd w:id="440"/>
      <w:r>
        <w:t xml:space="preserve"> for </w:t>
      </w:r>
      <w:bookmarkEnd w:id="441"/>
      <w:bookmarkEnd w:id="442"/>
      <w:r>
        <w:t>Practice</w:t>
      </w:r>
      <w:bookmarkEnd w:id="443"/>
      <w:bookmarkEnd w:id="444"/>
    </w:p>
    <w:p w14:paraId="1A1A24D1" w14:textId="40305E51" w:rsidR="005D1C4A" w:rsidRPr="005D1C4A" w:rsidRDefault="005D1C4A" w:rsidP="00B21582">
      <w:commentRangeStart w:id="445"/>
      <w:r>
        <w:t>This dissertation examines human activity recognition within indoor settings for elderly and special needs care.</w:t>
      </w:r>
      <w:commentRangeEnd w:id="445"/>
      <w:r w:rsidR="004C15C9">
        <w:rPr>
          <w:rStyle w:val="CommentReference"/>
          <w:rFonts w:eastAsia="Times New Roman" w:cs="Arial"/>
          <w:szCs w:val="20"/>
        </w:rPr>
        <w:commentReference w:id="445"/>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w:t>
      </w:r>
      <w:commentRangeStart w:id="446"/>
      <w:r>
        <w:t>tracking the defendant's actions and producing a secure log of behaviors is possible</w:t>
      </w:r>
      <w:commentRangeEnd w:id="446"/>
      <w:r w:rsidR="00082EF8">
        <w:rPr>
          <w:rStyle w:val="CommentReference"/>
          <w:rFonts w:eastAsia="Times New Roman" w:cs="Arial"/>
          <w:szCs w:val="20"/>
        </w:rPr>
        <w:commentReference w:id="446"/>
      </w:r>
      <w:r>
        <w:t xml:space="preserve">. There are commercial applications outside of continuous </w:t>
      </w:r>
      <w:r>
        <w:lastRenderedPageBreak/>
        <w:t xml:space="preserve">personal monitoring scenarios. For instance, manufacturing and assembly lines can monitor for health and safety risks. </w:t>
      </w:r>
    </w:p>
    <w:p w14:paraId="301AFDBB" w14:textId="0ED3D5AD" w:rsidR="006514D0" w:rsidRDefault="006514D0">
      <w:pPr>
        <w:pStyle w:val="Heading2"/>
        <w:ind w:firstLine="0"/>
      </w:pPr>
      <w:bookmarkStart w:id="447" w:name="_Toc464831680"/>
      <w:bookmarkStart w:id="448" w:name="_Toc465328412"/>
      <w:bookmarkStart w:id="449" w:name="_Toc51929244"/>
      <w:bookmarkStart w:id="450" w:name="_Toc131970522"/>
      <w:r>
        <w:t>Recommendations for Future Research</w:t>
      </w:r>
      <w:bookmarkEnd w:id="447"/>
      <w:bookmarkEnd w:id="448"/>
      <w:bookmarkEnd w:id="449"/>
      <w:bookmarkEnd w:id="450"/>
      <w:r>
        <w:t xml:space="preserve"> </w:t>
      </w:r>
    </w:p>
    <w:p w14:paraId="6FB90D89" w14:textId="4A080903" w:rsidR="005A2FEA" w:rsidRDefault="00720D2E" w:rsidP="005A2FEA">
      <w:r>
        <w:t xml:space="preserve">Before transforming this research project into a commercial </w:t>
      </w:r>
      <w:r w:rsidR="004C15C9">
        <w:t>application</w:t>
      </w:r>
      <w:r>
        <w:t>, several areas require more exploration and consideration. First, the concept of the hierarchical action space needs formalization. Within the context of this dissertation, a partially automated process guided a manual exploration of the kinetic-700 dataset. For instance, heuristics recommend positive and negative comparison videos. Instead, an unsupervised clustering algorithm should bucket the actions automatically, like Zhang et al. (2021).</w:t>
      </w:r>
    </w:p>
    <w:p w14:paraId="4A9468AF" w14:textId="2555A98D" w:rsidR="00720D2E" w:rsidRDefault="00720D2E" w:rsidP="005A2FEA">
      <w:r>
        <w:t xml:space="preserve">The </w:t>
      </w:r>
      <w:proofErr w:type="spellStart"/>
      <w:r>
        <w:t>OpenPose</w:t>
      </w:r>
      <w:proofErr w:type="spellEnd"/>
      <w:r>
        <w:t xml:space="preserve"> framework also returns low-quality predictions when overlapping people exist in a small shot (see Figure 34). In these sequences like this clip, the camera pans and rotates as the children dance in a circle. Commercial libraries exist for path tracking within the video and could provide better support than the default </w:t>
      </w:r>
      <w:proofErr w:type="spellStart"/>
      <w:r>
        <w:t>OpenPose</w:t>
      </w:r>
      <w:proofErr w:type="spellEnd"/>
      <w:r>
        <w:t xml:space="preserve"> constructs. A cursory exploration shows these features support limited movements and are an open research topic.</w:t>
      </w:r>
    </w:p>
    <w:p w14:paraId="0D82DB8B" w14:textId="32C8BBD9" w:rsidR="00720D2E" w:rsidRPr="00B21582" w:rsidRDefault="00720D2E" w:rsidP="00B21582">
      <w:pPr>
        <w:pStyle w:val="Caption"/>
        <w:ind w:firstLine="0"/>
        <w:rPr>
          <w:b/>
          <w:bCs/>
          <w:i/>
        </w:rPr>
      </w:pPr>
      <w:bookmarkStart w:id="451" w:name="_Toc128302253"/>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35</w:t>
      </w:r>
      <w:r w:rsidRPr="00B21582">
        <w:rPr>
          <w:b/>
          <w:bCs/>
        </w:rPr>
        <w:fldChar w:fldCharType="end"/>
      </w:r>
      <w:r>
        <w:rPr>
          <w:i/>
          <w:iCs w:val="0"/>
        </w:rPr>
        <w:br/>
        <w:t>Clapping (</w:t>
      </w:r>
      <w:r w:rsidRPr="00720D2E">
        <w:rPr>
          <w:i/>
          <w:iCs w:val="0"/>
        </w:rPr>
        <w:t>0G1OirEz2OA</w:t>
      </w:r>
      <w:r>
        <w:rPr>
          <w:i/>
          <w:iCs w:val="0"/>
        </w:rPr>
        <w:t>)</w:t>
      </w:r>
      <w:r>
        <w:rPr>
          <w:i/>
          <w:iCs w:val="0"/>
        </w:rPr>
        <w:br/>
      </w:r>
      <w:r w:rsidRPr="00720D2E">
        <w:rPr>
          <w:i/>
          <w:iCs w:val="0"/>
          <w:noProof/>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52370"/>
                    </a:xfrm>
                    <a:prstGeom prst="rect">
                      <a:avLst/>
                    </a:prstGeom>
                  </pic:spPr>
                </pic:pic>
              </a:graphicData>
            </a:graphic>
          </wp:inline>
        </w:drawing>
      </w:r>
      <w:bookmarkEnd w:id="451"/>
    </w:p>
    <w:p w14:paraId="163F550E" w14:textId="77777777" w:rsidR="006514D0" w:rsidRDefault="006514D0" w:rsidP="00B21582">
      <w:pPr>
        <w:pStyle w:val="Heading2"/>
        <w:ind w:firstLine="0"/>
      </w:pPr>
      <w:bookmarkStart w:id="452" w:name="_Toc222132560"/>
      <w:bookmarkStart w:id="453" w:name="_Toc251424094"/>
      <w:bookmarkStart w:id="454" w:name="_Toc464831681"/>
      <w:bookmarkStart w:id="455" w:name="_Toc465328413"/>
      <w:bookmarkStart w:id="456" w:name="_Toc51929245"/>
      <w:bookmarkStart w:id="457" w:name="_Toc131970523"/>
      <w:r>
        <w:lastRenderedPageBreak/>
        <w:t>Conclusions</w:t>
      </w:r>
      <w:bookmarkEnd w:id="452"/>
      <w:bookmarkEnd w:id="453"/>
      <w:bookmarkEnd w:id="454"/>
      <w:bookmarkEnd w:id="455"/>
      <w:bookmarkEnd w:id="456"/>
      <w:bookmarkEnd w:id="457"/>
    </w:p>
    <w:p w14:paraId="600B9AAD" w14:textId="23EC1089" w:rsidR="00777764" w:rsidRDefault="00BC0264">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p>
    <w:p w14:paraId="48C4E68C" w14:textId="6DC4B072" w:rsidR="00BC0264" w:rsidRDefault="00777764" w:rsidP="00777764">
      <w:r>
        <w:t xml:space="preserve">However, building and training these computer vision-based agents has a litany of technical and practical challenges. First, researchers must </w:t>
      </w:r>
      <w:proofErr w:type="gramStart"/>
      <w:r>
        <w:t>provision</w:t>
      </w:r>
      <w:proofErr w:type="gramEnd"/>
      <w:r>
        <w:t xml:space="preserve"> enough cameras to collect the required training data, introducing scalability and economic constraints. Next, the patients are unlikely to permit researchers to record them 24/7. Third, assuming sufficient patients grant permission and forgo personal privacy, </w:t>
      </w:r>
      <w:r w:rsidR="00B033C1">
        <w:t>other researchers still have issue</w:t>
      </w:r>
      <w:r>
        <w:t>s reproducing snowflake data sets.</w:t>
      </w:r>
      <w:r w:rsidR="00B033C1">
        <w:t xml:space="preserve"> These limitations establish the need for training computer vision models with open-source video repositories and simulator-generated data.</w:t>
      </w:r>
    </w:p>
    <w:p w14:paraId="2DB208B1" w14:textId="0ACF523A" w:rsidR="00B033C1" w:rsidRDefault="00B033C1" w:rsidP="00777764">
      <w:r>
        <w:t xml:space="preserve">After arming this research project with a desired outcome and adequate source material, the critical component begins to create the mechanism in the middle. This mechanism must receive video clips and output human activity recognition (HAR) predictions. The literature review confirmed that state-of-the-art ML practitioners are developing these capabilities, which provides the initial confidence that this project could be successful. </w:t>
      </w:r>
    </w:p>
    <w:p w14:paraId="4E922C4C" w14:textId="4DC150C0" w:rsidR="00B033C1" w:rsidRDefault="00B033C1" w:rsidP="00777764">
      <w:commentRangeStart w:id="458"/>
      <w:r>
        <w:lastRenderedPageBreak/>
        <w:t>This study defined success criteria regarding the effectiveness (R1) and efficiency (R2) of identifying human behaviors for medical facilities</w:t>
      </w:r>
      <w:commentRangeEnd w:id="458"/>
      <w:r w:rsidR="00082EF8">
        <w:rPr>
          <w:rStyle w:val="CommentReference"/>
          <w:rFonts w:eastAsia="Times New Roman" w:cs="Arial"/>
          <w:szCs w:val="20"/>
        </w:rPr>
        <w:commentReference w:id="458"/>
      </w:r>
      <w:r>
        <w:t xml:space="preserve">. These two related questions aim to measure the accuracy and scalability of the proposed solution. Extracting skeletal movements from video demonstrated an ability to identify several foundational action sequences correctly. After enriching those frames with object detection metadata, the predictive system could handle an arbitrary depth of derived actions, each layer describing greater specificity. This metadata </w:t>
      </w:r>
      <w:proofErr w:type="spellStart"/>
      <w:r>
        <w:t>ensembling</w:t>
      </w:r>
      <w:proofErr w:type="spellEnd"/>
      <w:r>
        <w:t xml:space="preserve"> results in a </w:t>
      </w:r>
      <w:proofErr w:type="gramStart"/>
      <w:r>
        <w:t>highly-efficient</w:t>
      </w:r>
      <w:proofErr w:type="gramEnd"/>
      <w:r>
        <w:t xml:space="preserve">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DB9AF83" w:rsidR="00B033C1" w:rsidRDefault="00B033C1" w:rsidP="00B21582">
      <w:r>
        <w:t xml:space="preserve">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could and should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w:t>
      </w:r>
      <w:commentRangeStart w:id="459"/>
      <w:r>
        <w:t>constructs</w:t>
      </w:r>
      <w:commentRangeEnd w:id="459"/>
      <w:r w:rsidR="00082EF8">
        <w:rPr>
          <w:rStyle w:val="CommentReference"/>
          <w:rFonts w:eastAsia="Times New Roman" w:cs="Arial"/>
          <w:szCs w:val="20"/>
        </w:rPr>
        <w:commentReference w:id="459"/>
      </w:r>
      <w:r>
        <w:t>.</w:t>
      </w:r>
    </w:p>
    <w:p w14:paraId="1DF4C6F0" w14:textId="5DDD20DF" w:rsidR="00E16572" w:rsidRDefault="00E16572" w:rsidP="00E16572"/>
    <w:p w14:paraId="0742FB72" w14:textId="0C5F8036" w:rsidR="00E16572" w:rsidRDefault="00E16572">
      <w:pPr>
        <w:spacing w:after="160" w:line="259" w:lineRule="auto"/>
        <w:ind w:firstLine="0"/>
      </w:pPr>
      <w:r>
        <w:br w:type="page"/>
      </w:r>
    </w:p>
    <w:p w14:paraId="156527FB" w14:textId="2BFF6321" w:rsidR="008555BA" w:rsidRDefault="00E16572" w:rsidP="00DF58F5">
      <w:pPr>
        <w:pStyle w:val="Heading1"/>
      </w:pPr>
      <w:bookmarkStart w:id="460" w:name="_Toc131970524"/>
      <w:commentRangeStart w:id="461"/>
      <w:commentRangeStart w:id="462"/>
      <w:commentRangeStart w:id="463"/>
      <w:commentRangeStart w:id="464"/>
      <w:r>
        <w:lastRenderedPageBreak/>
        <w:t>Appendix</w:t>
      </w:r>
      <w:r w:rsidR="009A114F">
        <w:t xml:space="preserve">: </w:t>
      </w:r>
      <w:r w:rsidR="008555BA">
        <w:t>Categories</w:t>
      </w:r>
      <w:commentRangeEnd w:id="461"/>
      <w:r w:rsidR="009A114F">
        <w:rPr>
          <w:rStyle w:val="CommentReference"/>
          <w:b w:val="0"/>
          <w:bCs w:val="0"/>
          <w:szCs w:val="20"/>
        </w:rPr>
        <w:commentReference w:id="461"/>
      </w:r>
      <w:commentRangeEnd w:id="462"/>
      <w:r w:rsidR="009A114F">
        <w:rPr>
          <w:rStyle w:val="CommentReference"/>
          <w:b w:val="0"/>
          <w:bCs w:val="0"/>
          <w:szCs w:val="20"/>
        </w:rPr>
        <w:commentReference w:id="462"/>
      </w:r>
      <w:commentRangeEnd w:id="463"/>
      <w:r w:rsidR="009A114F">
        <w:rPr>
          <w:rStyle w:val="CommentReference"/>
          <w:b w:val="0"/>
          <w:bCs w:val="0"/>
          <w:szCs w:val="20"/>
        </w:rPr>
        <w:commentReference w:id="463"/>
      </w:r>
      <w:bookmarkEnd w:id="460"/>
      <w:commentRangeEnd w:id="464"/>
      <w:r w:rsidR="00082EF8">
        <w:rPr>
          <w:rStyle w:val="CommentReference"/>
          <w:b w:val="0"/>
          <w:bCs w:val="0"/>
          <w:szCs w:val="20"/>
        </w:rPr>
        <w:commentReference w:id="464"/>
      </w:r>
    </w:p>
    <w:p w14:paraId="33A5F0EE" w14:textId="7EC7C7C4" w:rsidR="00E16572" w:rsidRDefault="00E16572" w:rsidP="00E16572">
      <w:r>
        <w:t>The kinetic-700 training set videos that were processed successfully specify the following labels.</w:t>
      </w:r>
    </w:p>
    <w:tbl>
      <w:tblPr>
        <w:tblStyle w:val="GridTable4"/>
        <w:tblW w:w="9355" w:type="dxa"/>
        <w:tblLook w:val="04A0" w:firstRow="1" w:lastRow="0" w:firstColumn="1" w:lastColumn="0" w:noHBand="0" w:noVBand="1"/>
      </w:tblPr>
      <w:tblGrid>
        <w:gridCol w:w="4007"/>
        <w:gridCol w:w="5348"/>
      </w:tblGrid>
      <w:tr w:rsidR="00E16572" w:rsidRPr="00E16572" w14:paraId="56B28CAE" w14:textId="77777777" w:rsidTr="00B215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563B2A" w14:textId="77777777" w:rsidR="00E16572" w:rsidRPr="00B21582" w:rsidRDefault="00E16572" w:rsidP="00E16572">
            <w:pPr>
              <w:spacing w:line="240" w:lineRule="auto"/>
              <w:ind w:firstLine="0"/>
              <w:rPr>
                <w:rFonts w:ascii="Calibri" w:eastAsia="Times New Roman" w:hAnsi="Calibri" w:cs="Calibri"/>
                <w:sz w:val="22"/>
              </w:rPr>
            </w:pPr>
            <w:r w:rsidRPr="00B21582">
              <w:rPr>
                <w:rFonts w:ascii="Calibri" w:eastAsia="Times New Roman" w:hAnsi="Calibri" w:cs="Calibri"/>
                <w:color w:val="auto"/>
                <w:sz w:val="22"/>
              </w:rPr>
              <w:t>Category</w:t>
            </w:r>
          </w:p>
        </w:tc>
        <w:tc>
          <w:tcPr>
            <w:tcW w:w="5348" w:type="dxa"/>
            <w:noWrap/>
            <w:hideMark/>
          </w:tcPr>
          <w:p w14:paraId="3D28863C" w14:textId="77777777" w:rsidR="00E16572" w:rsidRPr="00B21582"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B21582">
              <w:rPr>
                <w:rFonts w:ascii="Calibri" w:eastAsia="Times New Roman" w:hAnsi="Calibri" w:cs="Calibri"/>
                <w:color w:val="auto"/>
                <w:sz w:val="22"/>
              </w:rPr>
              <w:t>Total</w:t>
            </w:r>
          </w:p>
        </w:tc>
      </w:tr>
      <w:tr w:rsidR="00E16572" w:rsidRPr="00E16572" w14:paraId="7F6FA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CBC3BC" w14:textId="77777777" w:rsidR="00E16572" w:rsidRPr="00E16572" w:rsidRDefault="00E16572" w:rsidP="00E16572">
            <w:pPr>
              <w:spacing w:line="240" w:lineRule="auto"/>
              <w:ind w:firstLine="0"/>
              <w:rPr>
                <w:rFonts w:ascii="Calibri" w:eastAsia="Times New Roman" w:hAnsi="Calibri" w:cs="Calibri"/>
                <w:color w:val="000000"/>
                <w:sz w:val="22"/>
              </w:rPr>
            </w:pPr>
            <w:r w:rsidRPr="00E16572">
              <w:rPr>
                <w:rFonts w:ascii="Calibri" w:eastAsia="Times New Roman" w:hAnsi="Calibri" w:cs="Calibri"/>
                <w:color w:val="000000"/>
                <w:sz w:val="22"/>
              </w:rPr>
              <w:t>abseiling</w:t>
            </w:r>
          </w:p>
        </w:tc>
        <w:tc>
          <w:tcPr>
            <w:tcW w:w="5348" w:type="dxa"/>
            <w:noWrap/>
            <w:hideMark/>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679</w:t>
            </w:r>
          </w:p>
        </w:tc>
      </w:tr>
      <w:tr w:rsidR="00E16572" w:rsidRPr="00E16572" w14:paraId="3326F3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C712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acting in play</w:t>
            </w:r>
          </w:p>
        </w:tc>
        <w:tc>
          <w:tcPr>
            <w:tcW w:w="5348" w:type="dxa"/>
            <w:noWrap/>
            <w:hideMark/>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7A8599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5D39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adjusting glasses</w:t>
            </w:r>
          </w:p>
        </w:tc>
        <w:tc>
          <w:tcPr>
            <w:tcW w:w="5348" w:type="dxa"/>
            <w:noWrap/>
            <w:hideMark/>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435738C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627C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air drumming</w:t>
            </w:r>
          </w:p>
        </w:tc>
        <w:tc>
          <w:tcPr>
            <w:tcW w:w="5348" w:type="dxa"/>
            <w:noWrap/>
            <w:hideMark/>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ED26C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2AE3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alligator wrestling</w:t>
            </w:r>
          </w:p>
        </w:tc>
        <w:tc>
          <w:tcPr>
            <w:tcW w:w="5348" w:type="dxa"/>
            <w:noWrap/>
            <w:hideMark/>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5956A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BAD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answering questions</w:t>
            </w:r>
          </w:p>
        </w:tc>
        <w:tc>
          <w:tcPr>
            <w:tcW w:w="5348" w:type="dxa"/>
            <w:noWrap/>
            <w:hideMark/>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443</w:t>
            </w:r>
          </w:p>
        </w:tc>
      </w:tr>
      <w:tr w:rsidR="00E16572" w:rsidRPr="00E16572" w14:paraId="51B353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111C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applauding</w:t>
            </w:r>
          </w:p>
        </w:tc>
        <w:tc>
          <w:tcPr>
            <w:tcW w:w="5348" w:type="dxa"/>
            <w:noWrap/>
            <w:hideMark/>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562</w:t>
            </w:r>
          </w:p>
        </w:tc>
      </w:tr>
      <w:tr w:rsidR="00E16572" w:rsidRPr="00E16572" w14:paraId="6D0934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759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applying cream</w:t>
            </w:r>
          </w:p>
        </w:tc>
        <w:tc>
          <w:tcPr>
            <w:tcW w:w="5348" w:type="dxa"/>
            <w:noWrap/>
            <w:hideMark/>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1C82B1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89E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archaeological excavation</w:t>
            </w:r>
          </w:p>
        </w:tc>
        <w:tc>
          <w:tcPr>
            <w:tcW w:w="5348" w:type="dxa"/>
            <w:noWrap/>
            <w:hideMark/>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0B873CA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EAA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archery</w:t>
            </w:r>
          </w:p>
        </w:tc>
        <w:tc>
          <w:tcPr>
            <w:tcW w:w="5348" w:type="dxa"/>
            <w:noWrap/>
            <w:hideMark/>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1A229E0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D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arguing</w:t>
            </w:r>
          </w:p>
        </w:tc>
        <w:tc>
          <w:tcPr>
            <w:tcW w:w="5348" w:type="dxa"/>
            <w:noWrap/>
            <w:hideMark/>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518</w:t>
            </w:r>
          </w:p>
        </w:tc>
      </w:tr>
      <w:tr w:rsidR="00E16572" w:rsidRPr="00E16572" w14:paraId="2E3A74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151D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arm wrestling</w:t>
            </w:r>
          </w:p>
        </w:tc>
        <w:tc>
          <w:tcPr>
            <w:tcW w:w="5348" w:type="dxa"/>
            <w:noWrap/>
            <w:hideMark/>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C98E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A44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arranging flowers</w:t>
            </w:r>
          </w:p>
        </w:tc>
        <w:tc>
          <w:tcPr>
            <w:tcW w:w="5348" w:type="dxa"/>
            <w:noWrap/>
            <w:hideMark/>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600370B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F30C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arresting</w:t>
            </w:r>
          </w:p>
        </w:tc>
        <w:tc>
          <w:tcPr>
            <w:tcW w:w="5348" w:type="dxa"/>
            <w:noWrap/>
            <w:hideMark/>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422</w:t>
            </w:r>
          </w:p>
        </w:tc>
      </w:tr>
      <w:tr w:rsidR="00E16572" w:rsidRPr="00E16572" w14:paraId="10F628F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8C4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bicycle</w:t>
            </w:r>
          </w:p>
        </w:tc>
        <w:tc>
          <w:tcPr>
            <w:tcW w:w="5348" w:type="dxa"/>
            <w:noWrap/>
            <w:hideMark/>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EAA0A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DC8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computer</w:t>
            </w:r>
          </w:p>
        </w:tc>
        <w:tc>
          <w:tcPr>
            <w:tcW w:w="5348" w:type="dxa"/>
            <w:noWrap/>
            <w:hideMark/>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15C01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570D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attending conference</w:t>
            </w:r>
          </w:p>
        </w:tc>
        <w:tc>
          <w:tcPr>
            <w:tcW w:w="5348" w:type="dxa"/>
            <w:noWrap/>
            <w:hideMark/>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06A3E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E8E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auctioning</w:t>
            </w:r>
          </w:p>
        </w:tc>
        <w:tc>
          <w:tcPr>
            <w:tcW w:w="5348" w:type="dxa"/>
            <w:noWrap/>
            <w:hideMark/>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2A5A97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baby waking up</w:t>
            </w:r>
          </w:p>
        </w:tc>
        <w:tc>
          <w:tcPr>
            <w:tcW w:w="5348" w:type="dxa"/>
            <w:noWrap/>
            <w:hideMark/>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521AA2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122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backflip (human)</w:t>
            </w:r>
          </w:p>
        </w:tc>
        <w:tc>
          <w:tcPr>
            <w:tcW w:w="5348" w:type="dxa"/>
            <w:noWrap/>
            <w:hideMark/>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63570B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642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baking cookies</w:t>
            </w:r>
          </w:p>
        </w:tc>
        <w:tc>
          <w:tcPr>
            <w:tcW w:w="5348" w:type="dxa"/>
            <w:noWrap/>
            <w:hideMark/>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659</w:t>
            </w:r>
          </w:p>
        </w:tc>
      </w:tr>
      <w:tr w:rsidR="00E16572" w:rsidRPr="00E16572" w14:paraId="4C257E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5C61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bandaging</w:t>
            </w:r>
          </w:p>
        </w:tc>
        <w:tc>
          <w:tcPr>
            <w:tcW w:w="5348" w:type="dxa"/>
            <w:noWrap/>
            <w:hideMark/>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788</w:t>
            </w:r>
          </w:p>
        </w:tc>
      </w:tr>
      <w:tr w:rsidR="00E16572" w:rsidRPr="00E16572" w14:paraId="7EFB55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7E25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barbequing</w:t>
            </w:r>
          </w:p>
        </w:tc>
        <w:tc>
          <w:tcPr>
            <w:tcW w:w="5348" w:type="dxa"/>
            <w:noWrap/>
            <w:hideMark/>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7485CA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0FAC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bartending</w:t>
            </w:r>
          </w:p>
        </w:tc>
        <w:tc>
          <w:tcPr>
            <w:tcW w:w="5348" w:type="dxa"/>
            <w:noWrap/>
            <w:hideMark/>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3814B30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AF3F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base jumping</w:t>
            </w:r>
          </w:p>
        </w:tc>
        <w:tc>
          <w:tcPr>
            <w:tcW w:w="5348" w:type="dxa"/>
            <w:noWrap/>
            <w:hideMark/>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BC029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260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bathing dog</w:t>
            </w:r>
          </w:p>
        </w:tc>
        <w:tc>
          <w:tcPr>
            <w:tcW w:w="5348" w:type="dxa"/>
            <w:noWrap/>
            <w:hideMark/>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2D0777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099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battle rope training</w:t>
            </w:r>
          </w:p>
        </w:tc>
        <w:tc>
          <w:tcPr>
            <w:tcW w:w="5348" w:type="dxa"/>
            <w:noWrap/>
            <w:hideMark/>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2C2C02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8A7AC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beatboxing</w:t>
            </w:r>
          </w:p>
        </w:tc>
        <w:tc>
          <w:tcPr>
            <w:tcW w:w="5348" w:type="dxa"/>
            <w:noWrap/>
            <w:hideMark/>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532EFCC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F4A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bee keeping</w:t>
            </w:r>
          </w:p>
        </w:tc>
        <w:tc>
          <w:tcPr>
            <w:tcW w:w="5348" w:type="dxa"/>
            <w:noWrap/>
            <w:hideMark/>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787</w:t>
            </w:r>
          </w:p>
        </w:tc>
      </w:tr>
      <w:tr w:rsidR="00E16572" w:rsidRPr="00E16572" w14:paraId="2682D1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3DB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excited</w:t>
            </w:r>
          </w:p>
        </w:tc>
        <w:tc>
          <w:tcPr>
            <w:tcW w:w="5348" w:type="dxa"/>
            <w:noWrap/>
            <w:hideMark/>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0464D0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9E68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in zero gravity</w:t>
            </w:r>
          </w:p>
        </w:tc>
        <w:tc>
          <w:tcPr>
            <w:tcW w:w="5348" w:type="dxa"/>
            <w:noWrap/>
            <w:hideMark/>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2D14804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9F64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belly dancing</w:t>
            </w:r>
          </w:p>
        </w:tc>
        <w:tc>
          <w:tcPr>
            <w:tcW w:w="5348" w:type="dxa"/>
            <w:noWrap/>
            <w:hideMark/>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344</w:t>
            </w:r>
          </w:p>
        </w:tc>
      </w:tr>
      <w:tr w:rsidR="00E16572" w:rsidRPr="00E16572" w14:paraId="5317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8A20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bench pressing</w:t>
            </w:r>
          </w:p>
        </w:tc>
        <w:tc>
          <w:tcPr>
            <w:tcW w:w="5348" w:type="dxa"/>
            <w:noWrap/>
            <w:hideMark/>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42E0B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82D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back</w:t>
            </w:r>
          </w:p>
        </w:tc>
        <w:tc>
          <w:tcPr>
            <w:tcW w:w="5348" w:type="dxa"/>
            <w:noWrap/>
            <w:hideMark/>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43C4D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811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metal</w:t>
            </w:r>
          </w:p>
        </w:tc>
        <w:tc>
          <w:tcPr>
            <w:tcW w:w="5348" w:type="dxa"/>
            <w:noWrap/>
            <w:hideMark/>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535496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888F43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biking through snow</w:t>
            </w:r>
          </w:p>
        </w:tc>
        <w:tc>
          <w:tcPr>
            <w:tcW w:w="5348" w:type="dxa"/>
            <w:noWrap/>
            <w:hideMark/>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0A919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26C1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blasting sand</w:t>
            </w:r>
          </w:p>
        </w:tc>
        <w:tc>
          <w:tcPr>
            <w:tcW w:w="5348" w:type="dxa"/>
            <w:noWrap/>
            <w:hideMark/>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9E017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7C9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blending fruit</w:t>
            </w:r>
          </w:p>
        </w:tc>
        <w:tc>
          <w:tcPr>
            <w:tcW w:w="5348" w:type="dxa"/>
            <w:noWrap/>
            <w:hideMark/>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DBB793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F1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blowdrying</w:t>
            </w:r>
            <w:proofErr w:type="spellEnd"/>
            <w:r w:rsidRPr="00E16572">
              <w:rPr>
                <w:rFonts w:ascii="Calibri" w:eastAsia="Times New Roman" w:hAnsi="Calibri" w:cs="Calibri"/>
                <w:color w:val="000000"/>
                <w:sz w:val="22"/>
              </w:rPr>
              <w:t xml:space="preserve"> hair</w:t>
            </w:r>
          </w:p>
        </w:tc>
        <w:tc>
          <w:tcPr>
            <w:tcW w:w="5348" w:type="dxa"/>
            <w:noWrap/>
            <w:hideMark/>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255B8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5A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bubble gum</w:t>
            </w:r>
          </w:p>
        </w:tc>
        <w:tc>
          <w:tcPr>
            <w:tcW w:w="5348" w:type="dxa"/>
            <w:noWrap/>
            <w:hideMark/>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3EF10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A172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glass</w:t>
            </w:r>
          </w:p>
        </w:tc>
        <w:tc>
          <w:tcPr>
            <w:tcW w:w="5348" w:type="dxa"/>
            <w:noWrap/>
            <w:hideMark/>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7A180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EB8D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leaves</w:t>
            </w:r>
          </w:p>
        </w:tc>
        <w:tc>
          <w:tcPr>
            <w:tcW w:w="5348" w:type="dxa"/>
            <w:noWrap/>
            <w:hideMark/>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1EBB6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D48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nose</w:t>
            </w:r>
          </w:p>
        </w:tc>
        <w:tc>
          <w:tcPr>
            <w:tcW w:w="5348" w:type="dxa"/>
            <w:noWrap/>
            <w:hideMark/>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5C34EA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019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out candles</w:t>
            </w:r>
          </w:p>
        </w:tc>
        <w:tc>
          <w:tcPr>
            <w:tcW w:w="5348" w:type="dxa"/>
            <w:noWrap/>
            <w:hideMark/>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881</w:t>
            </w:r>
          </w:p>
        </w:tc>
      </w:tr>
      <w:tr w:rsidR="00E16572" w:rsidRPr="00E16572" w14:paraId="19E842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12A3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bobsledding</w:t>
            </w:r>
          </w:p>
        </w:tc>
        <w:tc>
          <w:tcPr>
            <w:tcW w:w="5348" w:type="dxa"/>
            <w:noWrap/>
            <w:hideMark/>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570</w:t>
            </w:r>
          </w:p>
        </w:tc>
      </w:tr>
      <w:tr w:rsidR="00E16572" w:rsidRPr="00E16572" w14:paraId="3734CC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5DC8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bodysurfing</w:t>
            </w:r>
          </w:p>
        </w:tc>
        <w:tc>
          <w:tcPr>
            <w:tcW w:w="5348" w:type="dxa"/>
            <w:noWrap/>
            <w:hideMark/>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376E5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A927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bookbinding</w:t>
            </w:r>
          </w:p>
        </w:tc>
        <w:tc>
          <w:tcPr>
            <w:tcW w:w="5348" w:type="dxa"/>
            <w:noWrap/>
            <w:hideMark/>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75CB85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4CFD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bottling</w:t>
            </w:r>
          </w:p>
        </w:tc>
        <w:tc>
          <w:tcPr>
            <w:tcW w:w="5348" w:type="dxa"/>
            <w:noWrap/>
            <w:hideMark/>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4AE3E58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6F6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ball (not juggling)</w:t>
            </w:r>
          </w:p>
        </w:tc>
        <w:tc>
          <w:tcPr>
            <w:tcW w:w="5348" w:type="dxa"/>
            <w:noWrap/>
            <w:hideMark/>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003F54B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EA60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bouncy castle</w:t>
            </w:r>
          </w:p>
        </w:tc>
        <w:tc>
          <w:tcPr>
            <w:tcW w:w="5348" w:type="dxa"/>
            <w:noWrap/>
            <w:hideMark/>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694</w:t>
            </w:r>
          </w:p>
        </w:tc>
      </w:tr>
      <w:tr w:rsidR="00E16572" w:rsidRPr="00E16572" w14:paraId="0F1470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86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trampoline</w:t>
            </w:r>
          </w:p>
        </w:tc>
        <w:tc>
          <w:tcPr>
            <w:tcW w:w="5348" w:type="dxa"/>
            <w:noWrap/>
            <w:hideMark/>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778</w:t>
            </w:r>
          </w:p>
        </w:tc>
      </w:tr>
      <w:tr w:rsidR="00E16572" w:rsidRPr="00E16572" w14:paraId="662D1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8C1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bowling</w:t>
            </w:r>
          </w:p>
        </w:tc>
        <w:tc>
          <w:tcPr>
            <w:tcW w:w="5348" w:type="dxa"/>
            <w:noWrap/>
            <w:hideMark/>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4CD4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EB33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braiding hair</w:t>
            </w:r>
          </w:p>
        </w:tc>
        <w:tc>
          <w:tcPr>
            <w:tcW w:w="5348" w:type="dxa"/>
            <w:noWrap/>
            <w:hideMark/>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00CF28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7E0D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breading or breadcrumbing</w:t>
            </w:r>
          </w:p>
        </w:tc>
        <w:tc>
          <w:tcPr>
            <w:tcW w:w="5348" w:type="dxa"/>
            <w:noWrap/>
            <w:hideMark/>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554</w:t>
            </w:r>
          </w:p>
        </w:tc>
      </w:tr>
      <w:tr w:rsidR="00E16572" w:rsidRPr="00E16572" w14:paraId="480379F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6291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breakdancing</w:t>
            </w:r>
          </w:p>
        </w:tc>
        <w:tc>
          <w:tcPr>
            <w:tcW w:w="5348" w:type="dxa"/>
            <w:noWrap/>
            <w:hideMark/>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7700C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6B54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boards</w:t>
            </w:r>
          </w:p>
        </w:tc>
        <w:tc>
          <w:tcPr>
            <w:tcW w:w="5348" w:type="dxa"/>
            <w:noWrap/>
            <w:hideMark/>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17FA3D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B0F5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glass</w:t>
            </w:r>
          </w:p>
        </w:tc>
        <w:tc>
          <w:tcPr>
            <w:tcW w:w="5348" w:type="dxa"/>
            <w:noWrap/>
            <w:hideMark/>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4101F26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BE66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breathing fire</w:t>
            </w:r>
          </w:p>
        </w:tc>
        <w:tc>
          <w:tcPr>
            <w:tcW w:w="5348" w:type="dxa"/>
            <w:noWrap/>
            <w:hideMark/>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572</w:t>
            </w:r>
          </w:p>
        </w:tc>
      </w:tr>
      <w:tr w:rsidR="00E16572" w:rsidRPr="00E16572" w14:paraId="72A4DC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BC40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 painting</w:t>
            </w:r>
          </w:p>
        </w:tc>
        <w:tc>
          <w:tcPr>
            <w:tcW w:w="5348" w:type="dxa"/>
            <w:noWrap/>
            <w:hideMark/>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210A81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FF0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floor</w:t>
            </w:r>
          </w:p>
        </w:tc>
        <w:tc>
          <w:tcPr>
            <w:tcW w:w="5348" w:type="dxa"/>
            <w:noWrap/>
            <w:hideMark/>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E09E7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6DA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hair</w:t>
            </w:r>
          </w:p>
        </w:tc>
        <w:tc>
          <w:tcPr>
            <w:tcW w:w="5348" w:type="dxa"/>
            <w:noWrap/>
            <w:hideMark/>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E2E315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A9DF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teeth</w:t>
            </w:r>
          </w:p>
        </w:tc>
        <w:tc>
          <w:tcPr>
            <w:tcW w:w="5348" w:type="dxa"/>
            <w:noWrap/>
            <w:hideMark/>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855</w:t>
            </w:r>
          </w:p>
        </w:tc>
      </w:tr>
      <w:tr w:rsidR="00E16572" w:rsidRPr="00E16572" w14:paraId="06F3A0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2703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cabinet</w:t>
            </w:r>
          </w:p>
        </w:tc>
        <w:tc>
          <w:tcPr>
            <w:tcW w:w="5348" w:type="dxa"/>
            <w:noWrap/>
            <w:hideMark/>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0C0B24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D73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building </w:t>
            </w:r>
            <w:proofErr w:type="spellStart"/>
            <w:r w:rsidRPr="00E16572">
              <w:rPr>
                <w:rFonts w:ascii="Calibri" w:eastAsia="Times New Roman" w:hAnsi="Calibri" w:cs="Calibri"/>
                <w:color w:val="000000"/>
                <w:sz w:val="22"/>
              </w:rPr>
              <w:t>lego</w:t>
            </w:r>
            <w:proofErr w:type="spellEnd"/>
          </w:p>
        </w:tc>
        <w:tc>
          <w:tcPr>
            <w:tcW w:w="5348" w:type="dxa"/>
            <w:noWrap/>
            <w:hideMark/>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0B51081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7241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sandcastle</w:t>
            </w:r>
          </w:p>
        </w:tc>
        <w:tc>
          <w:tcPr>
            <w:tcW w:w="5348" w:type="dxa"/>
            <w:noWrap/>
            <w:hideMark/>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872BF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AEFF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shed</w:t>
            </w:r>
          </w:p>
        </w:tc>
        <w:tc>
          <w:tcPr>
            <w:tcW w:w="5348" w:type="dxa"/>
            <w:noWrap/>
            <w:hideMark/>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7D6DC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A6E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bulldozing</w:t>
            </w:r>
          </w:p>
        </w:tc>
        <w:tc>
          <w:tcPr>
            <w:tcW w:w="5348" w:type="dxa"/>
            <w:noWrap/>
            <w:hideMark/>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3565BB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F2C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bungee jumping</w:t>
            </w:r>
          </w:p>
        </w:tc>
        <w:tc>
          <w:tcPr>
            <w:tcW w:w="5348" w:type="dxa"/>
            <w:noWrap/>
            <w:hideMark/>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635</w:t>
            </w:r>
          </w:p>
        </w:tc>
      </w:tr>
      <w:tr w:rsidR="00E16572" w:rsidRPr="00E16572" w14:paraId="7F96D0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8CF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burping</w:t>
            </w:r>
          </w:p>
        </w:tc>
        <w:tc>
          <w:tcPr>
            <w:tcW w:w="5348" w:type="dxa"/>
            <w:noWrap/>
            <w:hideMark/>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12BEE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934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busking</w:t>
            </w:r>
          </w:p>
        </w:tc>
        <w:tc>
          <w:tcPr>
            <w:tcW w:w="5348" w:type="dxa"/>
            <w:noWrap/>
            <w:hideMark/>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837</w:t>
            </w:r>
          </w:p>
        </w:tc>
      </w:tr>
      <w:tr w:rsidR="00E16572" w:rsidRPr="00E16572" w14:paraId="51244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255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calculating</w:t>
            </w:r>
          </w:p>
        </w:tc>
        <w:tc>
          <w:tcPr>
            <w:tcW w:w="5348" w:type="dxa"/>
            <w:noWrap/>
            <w:hideMark/>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615099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2509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calligraphy</w:t>
            </w:r>
          </w:p>
        </w:tc>
        <w:tc>
          <w:tcPr>
            <w:tcW w:w="5348" w:type="dxa"/>
            <w:noWrap/>
            <w:hideMark/>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598</w:t>
            </w:r>
          </w:p>
        </w:tc>
      </w:tr>
      <w:tr w:rsidR="00E16572" w:rsidRPr="00E16572" w14:paraId="3FA07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0F51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canoeing or kayaking</w:t>
            </w:r>
          </w:p>
        </w:tc>
        <w:tc>
          <w:tcPr>
            <w:tcW w:w="5348" w:type="dxa"/>
            <w:noWrap/>
            <w:hideMark/>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4F687F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29C5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capoeira</w:t>
            </w:r>
          </w:p>
        </w:tc>
        <w:tc>
          <w:tcPr>
            <w:tcW w:w="5348" w:type="dxa"/>
            <w:noWrap/>
            <w:hideMark/>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7B1479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345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capsizing</w:t>
            </w:r>
          </w:p>
        </w:tc>
        <w:tc>
          <w:tcPr>
            <w:tcW w:w="5348" w:type="dxa"/>
            <w:noWrap/>
            <w:hideMark/>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8D383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9592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card stacking</w:t>
            </w:r>
          </w:p>
        </w:tc>
        <w:tc>
          <w:tcPr>
            <w:tcW w:w="5348" w:type="dxa"/>
            <w:noWrap/>
            <w:hideMark/>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060AC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7A3B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card throwing</w:t>
            </w:r>
          </w:p>
        </w:tc>
        <w:tc>
          <w:tcPr>
            <w:tcW w:w="5348" w:type="dxa"/>
            <w:noWrap/>
            <w:hideMark/>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2A2DF17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D2D7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baby</w:t>
            </w:r>
          </w:p>
        </w:tc>
        <w:tc>
          <w:tcPr>
            <w:tcW w:w="5348" w:type="dxa"/>
            <w:noWrap/>
            <w:hideMark/>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62A742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514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weight</w:t>
            </w:r>
          </w:p>
        </w:tc>
        <w:tc>
          <w:tcPr>
            <w:tcW w:w="5348" w:type="dxa"/>
            <w:noWrap/>
            <w:hideMark/>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078CD6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A74D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cartwheeling</w:t>
            </w:r>
          </w:p>
        </w:tc>
        <w:tc>
          <w:tcPr>
            <w:tcW w:w="5348" w:type="dxa"/>
            <w:noWrap/>
            <w:hideMark/>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851</w:t>
            </w:r>
          </w:p>
        </w:tc>
      </w:tr>
      <w:tr w:rsidR="00E16572" w:rsidRPr="00E16572" w14:paraId="07B05D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535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ice</w:t>
            </w:r>
          </w:p>
        </w:tc>
        <w:tc>
          <w:tcPr>
            <w:tcW w:w="5348" w:type="dxa"/>
            <w:noWrap/>
            <w:hideMark/>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4ABF45B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06D0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marble</w:t>
            </w:r>
          </w:p>
        </w:tc>
        <w:tc>
          <w:tcPr>
            <w:tcW w:w="5348" w:type="dxa"/>
            <w:noWrap/>
            <w:hideMark/>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234FC7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E1E9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pumpkin</w:t>
            </w:r>
          </w:p>
        </w:tc>
        <w:tc>
          <w:tcPr>
            <w:tcW w:w="5348" w:type="dxa"/>
            <w:noWrap/>
            <w:hideMark/>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74C24D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99D5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wood with a knife</w:t>
            </w:r>
          </w:p>
        </w:tc>
        <w:tc>
          <w:tcPr>
            <w:tcW w:w="5348" w:type="dxa"/>
            <w:noWrap/>
            <w:hideMark/>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0F6C68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294B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casting fishing line</w:t>
            </w:r>
          </w:p>
        </w:tc>
        <w:tc>
          <w:tcPr>
            <w:tcW w:w="5348" w:type="dxa"/>
            <w:noWrap/>
            <w:hideMark/>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4D8AC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F055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fish</w:t>
            </w:r>
          </w:p>
        </w:tc>
        <w:tc>
          <w:tcPr>
            <w:tcW w:w="5348" w:type="dxa"/>
            <w:noWrap/>
            <w:hideMark/>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1E4B5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6084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baseball</w:t>
            </w:r>
          </w:p>
        </w:tc>
        <w:tc>
          <w:tcPr>
            <w:tcW w:w="5348" w:type="dxa"/>
            <w:noWrap/>
            <w:hideMark/>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B2C98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6CE4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frisbee</w:t>
            </w:r>
          </w:p>
        </w:tc>
        <w:tc>
          <w:tcPr>
            <w:tcW w:w="5348" w:type="dxa"/>
            <w:noWrap/>
            <w:hideMark/>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683</w:t>
            </w:r>
          </w:p>
        </w:tc>
      </w:tr>
      <w:tr w:rsidR="00E16572" w:rsidRPr="00E16572" w14:paraId="50F1F6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B5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softball</w:t>
            </w:r>
          </w:p>
        </w:tc>
        <w:tc>
          <w:tcPr>
            <w:tcW w:w="5348" w:type="dxa"/>
            <w:noWrap/>
            <w:hideMark/>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AEB08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068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celebrating</w:t>
            </w:r>
          </w:p>
        </w:tc>
        <w:tc>
          <w:tcPr>
            <w:tcW w:w="5348" w:type="dxa"/>
            <w:noWrap/>
            <w:hideMark/>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794</w:t>
            </w:r>
          </w:p>
        </w:tc>
      </w:tr>
      <w:tr w:rsidR="00E16572" w:rsidRPr="00E16572" w14:paraId="243C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C199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gear in car</w:t>
            </w:r>
          </w:p>
        </w:tc>
        <w:tc>
          <w:tcPr>
            <w:tcW w:w="5348" w:type="dxa"/>
            <w:noWrap/>
            <w:hideMark/>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0CBFC02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69054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oil</w:t>
            </w:r>
          </w:p>
        </w:tc>
        <w:tc>
          <w:tcPr>
            <w:tcW w:w="5348" w:type="dxa"/>
            <w:noWrap/>
            <w:hideMark/>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63237A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3A78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wheel (not on bike)</w:t>
            </w:r>
          </w:p>
        </w:tc>
        <w:tc>
          <w:tcPr>
            <w:tcW w:w="5348" w:type="dxa"/>
            <w:noWrap/>
            <w:hideMark/>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EAE9E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31819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chasing</w:t>
            </w:r>
          </w:p>
        </w:tc>
        <w:tc>
          <w:tcPr>
            <w:tcW w:w="5348" w:type="dxa"/>
            <w:noWrap/>
            <w:hideMark/>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657865B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0E47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tires</w:t>
            </w:r>
          </w:p>
        </w:tc>
        <w:tc>
          <w:tcPr>
            <w:tcW w:w="5348" w:type="dxa"/>
            <w:noWrap/>
            <w:hideMark/>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D39CB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E336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watch</w:t>
            </w:r>
          </w:p>
        </w:tc>
        <w:tc>
          <w:tcPr>
            <w:tcW w:w="5348" w:type="dxa"/>
            <w:noWrap/>
            <w:hideMark/>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6061FB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EDB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cheerleading</w:t>
            </w:r>
          </w:p>
        </w:tc>
        <w:tc>
          <w:tcPr>
            <w:tcW w:w="5348" w:type="dxa"/>
            <w:noWrap/>
            <w:hideMark/>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755</w:t>
            </w:r>
          </w:p>
        </w:tc>
      </w:tr>
      <w:tr w:rsidR="00E16572" w:rsidRPr="00E16572" w14:paraId="679A02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0811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chewing gum</w:t>
            </w:r>
          </w:p>
        </w:tc>
        <w:tc>
          <w:tcPr>
            <w:tcW w:w="5348" w:type="dxa"/>
            <w:noWrap/>
            <w:hideMark/>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552</w:t>
            </w:r>
          </w:p>
        </w:tc>
      </w:tr>
      <w:tr w:rsidR="00E16572" w:rsidRPr="00E16572" w14:paraId="618B314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B5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stone</w:t>
            </w:r>
          </w:p>
        </w:tc>
        <w:tc>
          <w:tcPr>
            <w:tcW w:w="5348" w:type="dxa"/>
            <w:noWrap/>
            <w:hideMark/>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8E28B2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EEEE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wood</w:t>
            </w:r>
          </w:p>
        </w:tc>
        <w:tc>
          <w:tcPr>
            <w:tcW w:w="5348" w:type="dxa"/>
            <w:noWrap/>
            <w:hideMark/>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193FE75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1CB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meat</w:t>
            </w:r>
          </w:p>
        </w:tc>
        <w:tc>
          <w:tcPr>
            <w:tcW w:w="5348" w:type="dxa"/>
            <w:noWrap/>
            <w:hideMark/>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37E4466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9AA3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wood</w:t>
            </w:r>
          </w:p>
        </w:tc>
        <w:tc>
          <w:tcPr>
            <w:tcW w:w="5348" w:type="dxa"/>
            <w:noWrap/>
            <w:hideMark/>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0C469C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CB0D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clam digging</w:t>
            </w:r>
          </w:p>
        </w:tc>
        <w:tc>
          <w:tcPr>
            <w:tcW w:w="5348" w:type="dxa"/>
            <w:noWrap/>
            <w:hideMark/>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2E77D2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F239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clapping</w:t>
            </w:r>
          </w:p>
        </w:tc>
        <w:tc>
          <w:tcPr>
            <w:tcW w:w="5348" w:type="dxa"/>
            <w:noWrap/>
            <w:hideMark/>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5DCD24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CF0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clay pottery making</w:t>
            </w:r>
          </w:p>
        </w:tc>
        <w:tc>
          <w:tcPr>
            <w:tcW w:w="5348" w:type="dxa"/>
            <w:noWrap/>
            <w:hideMark/>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780</w:t>
            </w:r>
          </w:p>
        </w:tc>
      </w:tr>
      <w:tr w:rsidR="00E16572" w:rsidRPr="00E16572" w14:paraId="08663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0ED7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 and jerk</w:t>
            </w:r>
          </w:p>
        </w:tc>
        <w:tc>
          <w:tcPr>
            <w:tcW w:w="5348" w:type="dxa"/>
            <w:noWrap/>
            <w:hideMark/>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646640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6B96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gutters</w:t>
            </w:r>
          </w:p>
        </w:tc>
        <w:tc>
          <w:tcPr>
            <w:tcW w:w="5348" w:type="dxa"/>
            <w:noWrap/>
            <w:hideMark/>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739D9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D7B9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pool</w:t>
            </w:r>
          </w:p>
        </w:tc>
        <w:tc>
          <w:tcPr>
            <w:tcW w:w="5348" w:type="dxa"/>
            <w:noWrap/>
            <w:hideMark/>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4B55DC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5EF4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shoes</w:t>
            </w:r>
          </w:p>
        </w:tc>
        <w:tc>
          <w:tcPr>
            <w:tcW w:w="5348" w:type="dxa"/>
            <w:noWrap/>
            <w:hideMark/>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713</w:t>
            </w:r>
          </w:p>
        </w:tc>
      </w:tr>
      <w:tr w:rsidR="00E16572" w:rsidRPr="00E16572" w14:paraId="46042B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70C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toilet</w:t>
            </w:r>
          </w:p>
        </w:tc>
        <w:tc>
          <w:tcPr>
            <w:tcW w:w="5348" w:type="dxa"/>
            <w:noWrap/>
            <w:hideMark/>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619</w:t>
            </w:r>
          </w:p>
        </w:tc>
      </w:tr>
      <w:tr w:rsidR="00E16572" w:rsidRPr="00E16572" w14:paraId="7C57ACC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0ED3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windows</w:t>
            </w:r>
          </w:p>
        </w:tc>
        <w:tc>
          <w:tcPr>
            <w:tcW w:w="5348" w:type="dxa"/>
            <w:noWrap/>
            <w:hideMark/>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08DDCE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8C6A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a rope</w:t>
            </w:r>
          </w:p>
        </w:tc>
        <w:tc>
          <w:tcPr>
            <w:tcW w:w="5348" w:type="dxa"/>
            <w:noWrap/>
            <w:hideMark/>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1F45953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414B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ladder</w:t>
            </w:r>
          </w:p>
        </w:tc>
        <w:tc>
          <w:tcPr>
            <w:tcW w:w="5348" w:type="dxa"/>
            <w:noWrap/>
            <w:hideMark/>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678</w:t>
            </w:r>
          </w:p>
        </w:tc>
      </w:tr>
      <w:tr w:rsidR="00E16572" w:rsidRPr="00E16572" w14:paraId="23DE425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7AE2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tree</w:t>
            </w:r>
          </w:p>
        </w:tc>
        <w:tc>
          <w:tcPr>
            <w:tcW w:w="5348" w:type="dxa"/>
            <w:noWrap/>
            <w:hideMark/>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6FF23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A3629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closing door</w:t>
            </w:r>
          </w:p>
        </w:tc>
        <w:tc>
          <w:tcPr>
            <w:tcW w:w="5348" w:type="dxa"/>
            <w:noWrap/>
            <w:hideMark/>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20F10F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75D2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coloring in</w:t>
            </w:r>
          </w:p>
        </w:tc>
        <w:tc>
          <w:tcPr>
            <w:tcW w:w="5348" w:type="dxa"/>
            <w:noWrap/>
            <w:hideMark/>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6F7314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0B4B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combing hair</w:t>
            </w:r>
          </w:p>
        </w:tc>
        <w:tc>
          <w:tcPr>
            <w:tcW w:w="5348" w:type="dxa"/>
            <w:noWrap/>
            <w:hideMark/>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473</w:t>
            </w:r>
          </w:p>
        </w:tc>
      </w:tr>
      <w:tr w:rsidR="00E16572" w:rsidRPr="00E16572" w14:paraId="1CA0FA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ED39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contact juggling</w:t>
            </w:r>
          </w:p>
        </w:tc>
        <w:tc>
          <w:tcPr>
            <w:tcW w:w="5348" w:type="dxa"/>
            <w:noWrap/>
            <w:hideMark/>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BFFA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AD33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contorting</w:t>
            </w:r>
          </w:p>
        </w:tc>
        <w:tc>
          <w:tcPr>
            <w:tcW w:w="5348" w:type="dxa"/>
            <w:noWrap/>
            <w:hideMark/>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566</w:t>
            </w:r>
          </w:p>
        </w:tc>
      </w:tr>
      <w:tr w:rsidR="00E16572" w:rsidRPr="00E16572" w14:paraId="78F92A4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9B73A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chicken</w:t>
            </w:r>
          </w:p>
        </w:tc>
        <w:tc>
          <w:tcPr>
            <w:tcW w:w="5348" w:type="dxa"/>
            <w:noWrap/>
            <w:hideMark/>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179B5A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786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egg</w:t>
            </w:r>
          </w:p>
        </w:tc>
        <w:tc>
          <w:tcPr>
            <w:tcW w:w="5348" w:type="dxa"/>
            <w:noWrap/>
            <w:hideMark/>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628CE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FC3E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on campfire</w:t>
            </w:r>
          </w:p>
        </w:tc>
        <w:tc>
          <w:tcPr>
            <w:tcW w:w="5348" w:type="dxa"/>
            <w:noWrap/>
            <w:hideMark/>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67687A5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96A8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sausages (not on barbeque)</w:t>
            </w:r>
          </w:p>
        </w:tc>
        <w:tc>
          <w:tcPr>
            <w:tcW w:w="5348" w:type="dxa"/>
            <w:noWrap/>
            <w:hideMark/>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1B609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2B76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scallops</w:t>
            </w:r>
          </w:p>
        </w:tc>
        <w:tc>
          <w:tcPr>
            <w:tcW w:w="5348" w:type="dxa"/>
            <w:noWrap/>
            <w:hideMark/>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CD9D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43A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cosplaying</w:t>
            </w:r>
          </w:p>
        </w:tc>
        <w:tc>
          <w:tcPr>
            <w:tcW w:w="5348" w:type="dxa"/>
            <w:noWrap/>
            <w:hideMark/>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3BF6AE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F7ED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coughing</w:t>
            </w:r>
          </w:p>
        </w:tc>
        <w:tc>
          <w:tcPr>
            <w:tcW w:w="5348" w:type="dxa"/>
            <w:noWrap/>
            <w:hideMark/>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444</w:t>
            </w:r>
          </w:p>
        </w:tc>
      </w:tr>
      <w:tr w:rsidR="00E16572" w:rsidRPr="00E16572" w14:paraId="71B0D8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0F6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counting money</w:t>
            </w:r>
          </w:p>
        </w:tc>
        <w:tc>
          <w:tcPr>
            <w:tcW w:w="5348" w:type="dxa"/>
            <w:noWrap/>
            <w:hideMark/>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3C8EAF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6147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country line dancing</w:t>
            </w:r>
          </w:p>
        </w:tc>
        <w:tc>
          <w:tcPr>
            <w:tcW w:w="5348" w:type="dxa"/>
            <w:noWrap/>
            <w:hideMark/>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257</w:t>
            </w:r>
          </w:p>
        </w:tc>
      </w:tr>
      <w:tr w:rsidR="00E16572" w:rsidRPr="00E16572" w14:paraId="2E55A72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DD17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back</w:t>
            </w:r>
          </w:p>
        </w:tc>
        <w:tc>
          <w:tcPr>
            <w:tcW w:w="5348" w:type="dxa"/>
            <w:noWrap/>
            <w:hideMark/>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220D04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FB42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knuckles</w:t>
            </w:r>
          </w:p>
        </w:tc>
        <w:tc>
          <w:tcPr>
            <w:tcW w:w="5348" w:type="dxa"/>
            <w:noWrap/>
            <w:hideMark/>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48580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7439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neck</w:t>
            </w:r>
          </w:p>
        </w:tc>
        <w:tc>
          <w:tcPr>
            <w:tcW w:w="5348" w:type="dxa"/>
            <w:noWrap/>
            <w:hideMark/>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432C718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8D6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crawling baby</w:t>
            </w:r>
          </w:p>
        </w:tc>
        <w:tc>
          <w:tcPr>
            <w:tcW w:w="5348" w:type="dxa"/>
            <w:noWrap/>
            <w:hideMark/>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2A774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B52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crocheting</w:t>
            </w:r>
          </w:p>
        </w:tc>
        <w:tc>
          <w:tcPr>
            <w:tcW w:w="5348" w:type="dxa"/>
            <w:noWrap/>
            <w:hideMark/>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4194A6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EA34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eyes</w:t>
            </w:r>
          </w:p>
        </w:tc>
        <w:tc>
          <w:tcPr>
            <w:tcW w:w="5348" w:type="dxa"/>
            <w:noWrap/>
            <w:hideMark/>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664</w:t>
            </w:r>
          </w:p>
        </w:tc>
      </w:tr>
      <w:tr w:rsidR="00E16572" w:rsidRPr="00E16572" w14:paraId="2F76C4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D48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river</w:t>
            </w:r>
          </w:p>
        </w:tc>
        <w:tc>
          <w:tcPr>
            <w:tcW w:w="5348" w:type="dxa"/>
            <w:noWrap/>
            <w:hideMark/>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25F725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271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crying</w:t>
            </w:r>
          </w:p>
        </w:tc>
        <w:tc>
          <w:tcPr>
            <w:tcW w:w="5348" w:type="dxa"/>
            <w:noWrap/>
            <w:hideMark/>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362EC2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5508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cumbia</w:t>
            </w:r>
          </w:p>
        </w:tc>
        <w:tc>
          <w:tcPr>
            <w:tcW w:w="5348" w:type="dxa"/>
            <w:noWrap/>
            <w:hideMark/>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087DC0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DE70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(sport)</w:t>
            </w:r>
          </w:p>
        </w:tc>
        <w:tc>
          <w:tcPr>
            <w:tcW w:w="5348" w:type="dxa"/>
            <w:noWrap/>
            <w:hideMark/>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6757FB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44FE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eyelashes</w:t>
            </w:r>
          </w:p>
        </w:tc>
        <w:tc>
          <w:tcPr>
            <w:tcW w:w="5348" w:type="dxa"/>
            <w:noWrap/>
            <w:hideMark/>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1E003A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5CB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hair</w:t>
            </w:r>
          </w:p>
        </w:tc>
        <w:tc>
          <w:tcPr>
            <w:tcW w:w="5348" w:type="dxa"/>
            <w:noWrap/>
            <w:hideMark/>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656A7B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E247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apple</w:t>
            </w:r>
          </w:p>
        </w:tc>
        <w:tc>
          <w:tcPr>
            <w:tcW w:w="5348" w:type="dxa"/>
            <w:noWrap/>
            <w:hideMark/>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C6F45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1E3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cake</w:t>
            </w:r>
          </w:p>
        </w:tc>
        <w:tc>
          <w:tcPr>
            <w:tcW w:w="5348" w:type="dxa"/>
            <w:noWrap/>
            <w:hideMark/>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5270FE4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D6F3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nails</w:t>
            </w:r>
          </w:p>
        </w:tc>
        <w:tc>
          <w:tcPr>
            <w:tcW w:w="5348" w:type="dxa"/>
            <w:noWrap/>
            <w:hideMark/>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6605117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D909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orange</w:t>
            </w:r>
          </w:p>
        </w:tc>
        <w:tc>
          <w:tcPr>
            <w:tcW w:w="5348" w:type="dxa"/>
            <w:noWrap/>
            <w:hideMark/>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4387ED1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7B6F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pineapple</w:t>
            </w:r>
          </w:p>
        </w:tc>
        <w:tc>
          <w:tcPr>
            <w:tcW w:w="5348" w:type="dxa"/>
            <w:noWrap/>
            <w:hideMark/>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433AFB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9EC2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watermelon</w:t>
            </w:r>
          </w:p>
        </w:tc>
        <w:tc>
          <w:tcPr>
            <w:tcW w:w="5348" w:type="dxa"/>
            <w:noWrap/>
            <w:hideMark/>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681</w:t>
            </w:r>
          </w:p>
        </w:tc>
      </w:tr>
      <w:tr w:rsidR="00E16572" w:rsidRPr="00E16572" w14:paraId="6645AED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0A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ballet</w:t>
            </w:r>
          </w:p>
        </w:tc>
        <w:tc>
          <w:tcPr>
            <w:tcW w:w="5348" w:type="dxa"/>
            <w:noWrap/>
            <w:hideMark/>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70B9F79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0B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dancing </w:t>
            </w:r>
            <w:proofErr w:type="spellStart"/>
            <w:r w:rsidRPr="00E16572">
              <w:rPr>
                <w:rFonts w:ascii="Calibri" w:eastAsia="Times New Roman" w:hAnsi="Calibri" w:cs="Calibri"/>
                <w:color w:val="000000"/>
                <w:sz w:val="22"/>
              </w:rPr>
              <w:t>charleston</w:t>
            </w:r>
            <w:proofErr w:type="spellEnd"/>
          </w:p>
        </w:tc>
        <w:tc>
          <w:tcPr>
            <w:tcW w:w="5348" w:type="dxa"/>
            <w:noWrap/>
            <w:hideMark/>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616</w:t>
            </w:r>
          </w:p>
        </w:tc>
      </w:tr>
      <w:tr w:rsidR="00E16572" w:rsidRPr="00E16572" w14:paraId="73956C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5B70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dancing </w:t>
            </w:r>
            <w:proofErr w:type="spellStart"/>
            <w:r w:rsidRPr="00E16572">
              <w:rPr>
                <w:rFonts w:ascii="Calibri" w:eastAsia="Times New Roman" w:hAnsi="Calibri" w:cs="Calibri"/>
                <w:color w:val="000000"/>
                <w:sz w:val="22"/>
              </w:rPr>
              <w:t>gangnam</w:t>
            </w:r>
            <w:proofErr w:type="spellEnd"/>
            <w:r w:rsidRPr="00E16572">
              <w:rPr>
                <w:rFonts w:ascii="Calibri" w:eastAsia="Times New Roman" w:hAnsi="Calibri" w:cs="Calibri"/>
                <w:color w:val="000000"/>
                <w:sz w:val="22"/>
              </w:rPr>
              <w:t xml:space="preserve"> style</w:t>
            </w:r>
          </w:p>
        </w:tc>
        <w:tc>
          <w:tcPr>
            <w:tcW w:w="5348" w:type="dxa"/>
            <w:noWrap/>
            <w:hideMark/>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B3BD8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7C86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macarena</w:t>
            </w:r>
          </w:p>
        </w:tc>
        <w:tc>
          <w:tcPr>
            <w:tcW w:w="5348" w:type="dxa"/>
            <w:noWrap/>
            <w:hideMark/>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1F5001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E880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deadlifting</w:t>
            </w:r>
          </w:p>
        </w:tc>
        <w:tc>
          <w:tcPr>
            <w:tcW w:w="5348" w:type="dxa"/>
            <w:noWrap/>
            <w:hideMark/>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797</w:t>
            </w:r>
          </w:p>
        </w:tc>
      </w:tr>
      <w:tr w:rsidR="00E16572" w:rsidRPr="00E16572" w14:paraId="3A44B3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116D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dealing cards</w:t>
            </w:r>
          </w:p>
        </w:tc>
        <w:tc>
          <w:tcPr>
            <w:tcW w:w="5348" w:type="dxa"/>
            <w:noWrap/>
            <w:hideMark/>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476</w:t>
            </w:r>
          </w:p>
        </w:tc>
      </w:tr>
      <w:tr w:rsidR="00E16572" w:rsidRPr="00E16572" w14:paraId="387979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B6F1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decorating the </w:t>
            </w:r>
            <w:proofErr w:type="spellStart"/>
            <w:r w:rsidRPr="00E16572">
              <w:rPr>
                <w:rFonts w:ascii="Calibri" w:eastAsia="Times New Roman" w:hAnsi="Calibri" w:cs="Calibri"/>
                <w:color w:val="000000"/>
                <w:sz w:val="22"/>
              </w:rPr>
              <w:t>christmas</w:t>
            </w:r>
            <w:proofErr w:type="spellEnd"/>
            <w:r w:rsidRPr="00E16572">
              <w:rPr>
                <w:rFonts w:ascii="Calibri" w:eastAsia="Times New Roman" w:hAnsi="Calibri" w:cs="Calibri"/>
                <w:color w:val="000000"/>
                <w:sz w:val="22"/>
              </w:rPr>
              <w:t xml:space="preserve"> tree</w:t>
            </w:r>
          </w:p>
        </w:tc>
        <w:tc>
          <w:tcPr>
            <w:tcW w:w="5348" w:type="dxa"/>
            <w:noWrap/>
            <w:hideMark/>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039FBC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251D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decoupage</w:t>
            </w:r>
          </w:p>
        </w:tc>
        <w:tc>
          <w:tcPr>
            <w:tcW w:w="5348" w:type="dxa"/>
            <w:noWrap/>
            <w:hideMark/>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4152C17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177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delivering mail</w:t>
            </w:r>
          </w:p>
        </w:tc>
        <w:tc>
          <w:tcPr>
            <w:tcW w:w="5348" w:type="dxa"/>
            <w:noWrap/>
            <w:hideMark/>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DA4DF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D5D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digging</w:t>
            </w:r>
          </w:p>
        </w:tc>
        <w:tc>
          <w:tcPr>
            <w:tcW w:w="5348" w:type="dxa"/>
            <w:noWrap/>
            <w:hideMark/>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1B0E74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15099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dining</w:t>
            </w:r>
          </w:p>
        </w:tc>
        <w:tc>
          <w:tcPr>
            <w:tcW w:w="5348" w:type="dxa"/>
            <w:noWrap/>
            <w:hideMark/>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3679F0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A64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directing traffic</w:t>
            </w:r>
          </w:p>
        </w:tc>
        <w:tc>
          <w:tcPr>
            <w:tcW w:w="5348" w:type="dxa"/>
            <w:noWrap/>
            <w:hideMark/>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7D3A0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27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disc golfing</w:t>
            </w:r>
          </w:p>
        </w:tc>
        <w:tc>
          <w:tcPr>
            <w:tcW w:w="5348" w:type="dxa"/>
            <w:noWrap/>
            <w:hideMark/>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4B5B90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B78C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diving cliff</w:t>
            </w:r>
          </w:p>
        </w:tc>
        <w:tc>
          <w:tcPr>
            <w:tcW w:w="5348" w:type="dxa"/>
            <w:noWrap/>
            <w:hideMark/>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44852E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1AB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docking boat</w:t>
            </w:r>
          </w:p>
        </w:tc>
        <w:tc>
          <w:tcPr>
            <w:tcW w:w="5348" w:type="dxa"/>
            <w:noWrap/>
            <w:hideMark/>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1A5113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5119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dodgeball</w:t>
            </w:r>
          </w:p>
        </w:tc>
        <w:tc>
          <w:tcPr>
            <w:tcW w:w="5348" w:type="dxa"/>
            <w:noWrap/>
            <w:hideMark/>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10FEFED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53EA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aerobics</w:t>
            </w:r>
          </w:p>
        </w:tc>
        <w:tc>
          <w:tcPr>
            <w:tcW w:w="5348" w:type="dxa"/>
            <w:noWrap/>
            <w:hideMark/>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00C56C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831C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jigsaw puzzle</w:t>
            </w:r>
          </w:p>
        </w:tc>
        <w:tc>
          <w:tcPr>
            <w:tcW w:w="5348" w:type="dxa"/>
            <w:noWrap/>
            <w:hideMark/>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3B745C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EBF2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laundry</w:t>
            </w:r>
          </w:p>
        </w:tc>
        <w:tc>
          <w:tcPr>
            <w:tcW w:w="5348" w:type="dxa"/>
            <w:noWrap/>
            <w:hideMark/>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E2EE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1D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nails</w:t>
            </w:r>
          </w:p>
        </w:tc>
        <w:tc>
          <w:tcPr>
            <w:tcW w:w="5348" w:type="dxa"/>
            <w:noWrap/>
            <w:hideMark/>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420C1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E42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sudoku</w:t>
            </w:r>
          </w:p>
        </w:tc>
        <w:tc>
          <w:tcPr>
            <w:tcW w:w="5348" w:type="dxa"/>
            <w:noWrap/>
            <w:hideMark/>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55DE38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AAC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drawing</w:t>
            </w:r>
          </w:p>
        </w:tc>
        <w:tc>
          <w:tcPr>
            <w:tcW w:w="5348" w:type="dxa"/>
            <w:noWrap/>
            <w:hideMark/>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E82C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2E12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dribbling basketball</w:t>
            </w:r>
          </w:p>
        </w:tc>
        <w:tc>
          <w:tcPr>
            <w:tcW w:w="5348" w:type="dxa"/>
            <w:noWrap/>
            <w:hideMark/>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828</w:t>
            </w:r>
          </w:p>
        </w:tc>
      </w:tr>
      <w:tr w:rsidR="00E16572" w:rsidRPr="00E16572" w14:paraId="1ED56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E5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drinking shots</w:t>
            </w:r>
          </w:p>
        </w:tc>
        <w:tc>
          <w:tcPr>
            <w:tcW w:w="5348" w:type="dxa"/>
            <w:noWrap/>
            <w:hideMark/>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00B142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06BF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car</w:t>
            </w:r>
          </w:p>
        </w:tc>
        <w:tc>
          <w:tcPr>
            <w:tcW w:w="5348" w:type="dxa"/>
            <w:noWrap/>
            <w:hideMark/>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696</w:t>
            </w:r>
          </w:p>
        </w:tc>
      </w:tr>
      <w:tr w:rsidR="00E16572" w:rsidRPr="00E16572" w14:paraId="19BE0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426A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tractor</w:t>
            </w:r>
          </w:p>
        </w:tc>
        <w:tc>
          <w:tcPr>
            <w:tcW w:w="5348" w:type="dxa"/>
            <w:noWrap/>
            <w:hideMark/>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49AAD0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B4AE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drooling</w:t>
            </w:r>
          </w:p>
        </w:tc>
        <w:tc>
          <w:tcPr>
            <w:tcW w:w="5348" w:type="dxa"/>
            <w:noWrap/>
            <w:hideMark/>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0D62755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441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drop kicking</w:t>
            </w:r>
          </w:p>
        </w:tc>
        <w:tc>
          <w:tcPr>
            <w:tcW w:w="5348" w:type="dxa"/>
            <w:noWrap/>
            <w:hideMark/>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2FB5FD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C66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drumming fingers</w:t>
            </w:r>
          </w:p>
        </w:tc>
        <w:tc>
          <w:tcPr>
            <w:tcW w:w="5348" w:type="dxa"/>
            <w:noWrap/>
            <w:hideMark/>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38081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BA7E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dumpster diving</w:t>
            </w:r>
          </w:p>
        </w:tc>
        <w:tc>
          <w:tcPr>
            <w:tcW w:w="5348" w:type="dxa"/>
            <w:noWrap/>
            <w:hideMark/>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536</w:t>
            </w:r>
          </w:p>
        </w:tc>
      </w:tr>
      <w:tr w:rsidR="00E16572" w:rsidRPr="00E16572" w14:paraId="57509A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0D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dunking basketball</w:t>
            </w:r>
          </w:p>
        </w:tc>
        <w:tc>
          <w:tcPr>
            <w:tcW w:w="5348" w:type="dxa"/>
            <w:noWrap/>
            <w:hideMark/>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7E56948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41CC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eyebrows</w:t>
            </w:r>
          </w:p>
        </w:tc>
        <w:tc>
          <w:tcPr>
            <w:tcW w:w="5348" w:type="dxa"/>
            <w:noWrap/>
            <w:hideMark/>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441</w:t>
            </w:r>
          </w:p>
        </w:tc>
      </w:tr>
      <w:tr w:rsidR="00E16572" w:rsidRPr="00E16572" w14:paraId="691A0C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8CB1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hair</w:t>
            </w:r>
          </w:p>
        </w:tc>
        <w:tc>
          <w:tcPr>
            <w:tcW w:w="5348" w:type="dxa"/>
            <w:noWrap/>
            <w:hideMark/>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085EEE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59AC5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burger</w:t>
            </w:r>
          </w:p>
        </w:tc>
        <w:tc>
          <w:tcPr>
            <w:tcW w:w="5348" w:type="dxa"/>
            <w:noWrap/>
            <w:hideMark/>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737F33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2B4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cake</w:t>
            </w:r>
          </w:p>
        </w:tc>
        <w:tc>
          <w:tcPr>
            <w:tcW w:w="5348" w:type="dxa"/>
            <w:noWrap/>
            <w:hideMark/>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853</w:t>
            </w:r>
          </w:p>
        </w:tc>
      </w:tr>
      <w:tr w:rsidR="00E16572" w:rsidRPr="00E16572" w14:paraId="793CB6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FA2A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carrots</w:t>
            </w:r>
          </w:p>
        </w:tc>
        <w:tc>
          <w:tcPr>
            <w:tcW w:w="5348" w:type="dxa"/>
            <w:noWrap/>
            <w:hideMark/>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E9F94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3E89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chips</w:t>
            </w:r>
          </w:p>
        </w:tc>
        <w:tc>
          <w:tcPr>
            <w:tcW w:w="5348" w:type="dxa"/>
            <w:noWrap/>
            <w:hideMark/>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C3553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FE7D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doughnuts</w:t>
            </w:r>
          </w:p>
        </w:tc>
        <w:tc>
          <w:tcPr>
            <w:tcW w:w="5348" w:type="dxa"/>
            <w:noWrap/>
            <w:hideMark/>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422EA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5C6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hotdog</w:t>
            </w:r>
          </w:p>
        </w:tc>
        <w:tc>
          <w:tcPr>
            <w:tcW w:w="5348" w:type="dxa"/>
            <w:noWrap/>
            <w:hideMark/>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650</w:t>
            </w:r>
          </w:p>
        </w:tc>
      </w:tr>
      <w:tr w:rsidR="00E16572" w:rsidRPr="00E16572" w14:paraId="32E4E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9AD9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ice cream</w:t>
            </w:r>
          </w:p>
        </w:tc>
        <w:tc>
          <w:tcPr>
            <w:tcW w:w="5348" w:type="dxa"/>
            <w:noWrap/>
            <w:hideMark/>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04B4AD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B1F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nachos</w:t>
            </w:r>
          </w:p>
        </w:tc>
        <w:tc>
          <w:tcPr>
            <w:tcW w:w="5348" w:type="dxa"/>
            <w:noWrap/>
            <w:hideMark/>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791E41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68B1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spaghetti</w:t>
            </w:r>
          </w:p>
        </w:tc>
        <w:tc>
          <w:tcPr>
            <w:tcW w:w="5348" w:type="dxa"/>
            <w:noWrap/>
            <w:hideMark/>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46A3F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D241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watermelon</w:t>
            </w:r>
          </w:p>
        </w:tc>
        <w:tc>
          <w:tcPr>
            <w:tcW w:w="5348" w:type="dxa"/>
            <w:noWrap/>
            <w:hideMark/>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6C6E09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702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egg hunting</w:t>
            </w:r>
          </w:p>
        </w:tc>
        <w:tc>
          <w:tcPr>
            <w:tcW w:w="5348" w:type="dxa"/>
            <w:noWrap/>
            <w:hideMark/>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AA344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65BF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embroidering</w:t>
            </w:r>
          </w:p>
        </w:tc>
        <w:tc>
          <w:tcPr>
            <w:tcW w:w="5348" w:type="dxa"/>
            <w:noWrap/>
            <w:hideMark/>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745</w:t>
            </w:r>
          </w:p>
        </w:tc>
      </w:tr>
      <w:tr w:rsidR="00E16572" w:rsidRPr="00E16572" w14:paraId="25CF17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A3EB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entering church</w:t>
            </w:r>
          </w:p>
        </w:tc>
        <w:tc>
          <w:tcPr>
            <w:tcW w:w="5348" w:type="dxa"/>
            <w:noWrap/>
            <w:hideMark/>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000E5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C953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arm</w:t>
            </w:r>
          </w:p>
        </w:tc>
        <w:tc>
          <w:tcPr>
            <w:tcW w:w="5348" w:type="dxa"/>
            <w:noWrap/>
            <w:hideMark/>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017E5E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75BD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with an exercise ball</w:t>
            </w:r>
          </w:p>
        </w:tc>
        <w:tc>
          <w:tcPr>
            <w:tcW w:w="5348" w:type="dxa"/>
            <w:noWrap/>
            <w:hideMark/>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7844229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5CA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extinguishing fire</w:t>
            </w:r>
          </w:p>
        </w:tc>
        <w:tc>
          <w:tcPr>
            <w:tcW w:w="5348" w:type="dxa"/>
            <w:noWrap/>
            <w:hideMark/>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5A0AD3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F6C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faceplanting</w:t>
            </w:r>
          </w:p>
        </w:tc>
        <w:tc>
          <w:tcPr>
            <w:tcW w:w="5348" w:type="dxa"/>
            <w:noWrap/>
            <w:hideMark/>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769</w:t>
            </w:r>
          </w:p>
        </w:tc>
      </w:tr>
      <w:tr w:rsidR="00E16572" w:rsidRPr="00E16572" w14:paraId="42944B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6C5E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bike</w:t>
            </w:r>
          </w:p>
        </w:tc>
        <w:tc>
          <w:tcPr>
            <w:tcW w:w="5348" w:type="dxa"/>
            <w:noWrap/>
            <w:hideMark/>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0FBFD4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125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chair</w:t>
            </w:r>
          </w:p>
        </w:tc>
        <w:tc>
          <w:tcPr>
            <w:tcW w:w="5348" w:type="dxa"/>
            <w:noWrap/>
            <w:hideMark/>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684</w:t>
            </w:r>
          </w:p>
        </w:tc>
      </w:tr>
      <w:tr w:rsidR="00E16572" w:rsidRPr="00E16572" w14:paraId="2D1628A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3D6C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birds</w:t>
            </w:r>
          </w:p>
        </w:tc>
        <w:tc>
          <w:tcPr>
            <w:tcW w:w="5348" w:type="dxa"/>
            <w:noWrap/>
            <w:hideMark/>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698331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2331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feeding fish</w:t>
            </w:r>
          </w:p>
        </w:tc>
        <w:tc>
          <w:tcPr>
            <w:tcW w:w="5348" w:type="dxa"/>
            <w:noWrap/>
            <w:hideMark/>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72DDE92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0A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goats</w:t>
            </w:r>
          </w:p>
        </w:tc>
        <w:tc>
          <w:tcPr>
            <w:tcW w:w="5348" w:type="dxa"/>
            <w:noWrap/>
            <w:hideMark/>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2B6A1D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463B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fencing (sport)</w:t>
            </w:r>
          </w:p>
        </w:tc>
        <w:tc>
          <w:tcPr>
            <w:tcW w:w="5348" w:type="dxa"/>
            <w:noWrap/>
            <w:hideMark/>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0D3043B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EAF8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fidgeting</w:t>
            </w:r>
          </w:p>
        </w:tc>
        <w:tc>
          <w:tcPr>
            <w:tcW w:w="5348" w:type="dxa"/>
            <w:noWrap/>
            <w:hideMark/>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539</w:t>
            </w:r>
          </w:p>
        </w:tc>
      </w:tr>
      <w:tr w:rsidR="00E16572" w:rsidRPr="00E16572" w14:paraId="3F554C3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A3B4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cake</w:t>
            </w:r>
          </w:p>
        </w:tc>
        <w:tc>
          <w:tcPr>
            <w:tcW w:w="5348" w:type="dxa"/>
            <w:noWrap/>
            <w:hideMark/>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74F33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992E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eyebrows</w:t>
            </w:r>
          </w:p>
        </w:tc>
        <w:tc>
          <w:tcPr>
            <w:tcW w:w="5348" w:type="dxa"/>
            <w:noWrap/>
            <w:hideMark/>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1E649E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A245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finger snapping</w:t>
            </w:r>
          </w:p>
        </w:tc>
        <w:tc>
          <w:tcPr>
            <w:tcW w:w="5348" w:type="dxa"/>
            <w:noWrap/>
            <w:hideMark/>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799</w:t>
            </w:r>
          </w:p>
        </w:tc>
      </w:tr>
      <w:tr w:rsidR="00E16572" w:rsidRPr="00E16572" w14:paraId="1E4F57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13BE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bicycle</w:t>
            </w:r>
          </w:p>
        </w:tc>
        <w:tc>
          <w:tcPr>
            <w:tcW w:w="5348" w:type="dxa"/>
            <w:noWrap/>
            <w:hideMark/>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435</w:t>
            </w:r>
          </w:p>
        </w:tc>
      </w:tr>
      <w:tr w:rsidR="00E16572" w:rsidRPr="00E16572" w14:paraId="27668C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D9F0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hair</w:t>
            </w:r>
          </w:p>
        </w:tc>
        <w:tc>
          <w:tcPr>
            <w:tcW w:w="5348" w:type="dxa"/>
            <w:noWrap/>
            <w:hideMark/>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7E62B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39C76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flint knapping</w:t>
            </w:r>
          </w:p>
        </w:tc>
        <w:tc>
          <w:tcPr>
            <w:tcW w:w="5348" w:type="dxa"/>
            <w:noWrap/>
            <w:hideMark/>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03047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2E5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bottle</w:t>
            </w:r>
          </w:p>
        </w:tc>
        <w:tc>
          <w:tcPr>
            <w:tcW w:w="5348" w:type="dxa"/>
            <w:noWrap/>
            <w:hideMark/>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393</w:t>
            </w:r>
          </w:p>
        </w:tc>
      </w:tr>
      <w:tr w:rsidR="00E16572" w:rsidRPr="00E16572" w14:paraId="607976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35D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pancake</w:t>
            </w:r>
          </w:p>
        </w:tc>
        <w:tc>
          <w:tcPr>
            <w:tcW w:w="5348" w:type="dxa"/>
            <w:noWrap/>
            <w:hideMark/>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20A423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CA20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 tying</w:t>
            </w:r>
          </w:p>
        </w:tc>
        <w:tc>
          <w:tcPr>
            <w:tcW w:w="5348" w:type="dxa"/>
            <w:noWrap/>
            <w:hideMark/>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EE2A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034D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flying kite</w:t>
            </w:r>
          </w:p>
        </w:tc>
        <w:tc>
          <w:tcPr>
            <w:tcW w:w="5348" w:type="dxa"/>
            <w:noWrap/>
            <w:hideMark/>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078163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E00C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clothes</w:t>
            </w:r>
          </w:p>
        </w:tc>
        <w:tc>
          <w:tcPr>
            <w:tcW w:w="5348" w:type="dxa"/>
            <w:noWrap/>
            <w:hideMark/>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705</w:t>
            </w:r>
          </w:p>
        </w:tc>
      </w:tr>
      <w:tr w:rsidR="00E16572" w:rsidRPr="00E16572" w14:paraId="5E555D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C47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napkins</w:t>
            </w:r>
          </w:p>
        </w:tc>
        <w:tc>
          <w:tcPr>
            <w:tcW w:w="5348" w:type="dxa"/>
            <w:noWrap/>
            <w:hideMark/>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3C419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E27F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paper</w:t>
            </w:r>
          </w:p>
        </w:tc>
        <w:tc>
          <w:tcPr>
            <w:tcW w:w="5348" w:type="dxa"/>
            <w:noWrap/>
            <w:hideMark/>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0FAA3F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240A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front raises</w:t>
            </w:r>
          </w:p>
        </w:tc>
        <w:tc>
          <w:tcPr>
            <w:tcW w:w="5348" w:type="dxa"/>
            <w:noWrap/>
            <w:hideMark/>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5935E6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51A5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frying vegetables</w:t>
            </w:r>
          </w:p>
        </w:tc>
        <w:tc>
          <w:tcPr>
            <w:tcW w:w="5348" w:type="dxa"/>
            <w:noWrap/>
            <w:hideMark/>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4009E12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33B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gargling</w:t>
            </w:r>
          </w:p>
        </w:tc>
        <w:tc>
          <w:tcPr>
            <w:tcW w:w="5348" w:type="dxa"/>
            <w:noWrap/>
            <w:hideMark/>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0AEC00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0F94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geocaching</w:t>
            </w:r>
          </w:p>
        </w:tc>
        <w:tc>
          <w:tcPr>
            <w:tcW w:w="5348" w:type="dxa"/>
            <w:noWrap/>
            <w:hideMark/>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C41DF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E69C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haircut</w:t>
            </w:r>
          </w:p>
        </w:tc>
        <w:tc>
          <w:tcPr>
            <w:tcW w:w="5348" w:type="dxa"/>
            <w:noWrap/>
            <w:hideMark/>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601</w:t>
            </w:r>
          </w:p>
        </w:tc>
      </w:tr>
      <w:tr w:rsidR="00E16572" w:rsidRPr="00E16572" w14:paraId="7E8C17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17CC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piercing</w:t>
            </w:r>
          </w:p>
        </w:tc>
        <w:tc>
          <w:tcPr>
            <w:tcW w:w="5348" w:type="dxa"/>
            <w:noWrap/>
            <w:hideMark/>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7A2C77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216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tattoo</w:t>
            </w:r>
          </w:p>
        </w:tc>
        <w:tc>
          <w:tcPr>
            <w:tcW w:w="5348" w:type="dxa"/>
            <w:noWrap/>
            <w:hideMark/>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61A99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DEAAD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giving or receiving award</w:t>
            </w:r>
          </w:p>
        </w:tc>
        <w:tc>
          <w:tcPr>
            <w:tcW w:w="5348" w:type="dxa"/>
            <w:noWrap/>
            <w:hideMark/>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17BD3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23B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gold panning</w:t>
            </w:r>
          </w:p>
        </w:tc>
        <w:tc>
          <w:tcPr>
            <w:tcW w:w="5348" w:type="dxa"/>
            <w:noWrap/>
            <w:hideMark/>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4A970B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D1B9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chipping</w:t>
            </w:r>
          </w:p>
        </w:tc>
        <w:tc>
          <w:tcPr>
            <w:tcW w:w="5348" w:type="dxa"/>
            <w:noWrap/>
            <w:hideMark/>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733E21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AD1F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driving</w:t>
            </w:r>
          </w:p>
        </w:tc>
        <w:tc>
          <w:tcPr>
            <w:tcW w:w="5348" w:type="dxa"/>
            <w:noWrap/>
            <w:hideMark/>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23CDFC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2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putting</w:t>
            </w:r>
          </w:p>
        </w:tc>
        <w:tc>
          <w:tcPr>
            <w:tcW w:w="5348" w:type="dxa"/>
            <w:noWrap/>
            <w:hideMark/>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758B7B8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60B1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gospel singing in church</w:t>
            </w:r>
          </w:p>
        </w:tc>
        <w:tc>
          <w:tcPr>
            <w:tcW w:w="5348" w:type="dxa"/>
            <w:noWrap/>
            <w:hideMark/>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2825FC6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101A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grinding meat</w:t>
            </w:r>
          </w:p>
        </w:tc>
        <w:tc>
          <w:tcPr>
            <w:tcW w:w="5348" w:type="dxa"/>
            <w:noWrap/>
            <w:hideMark/>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465</w:t>
            </w:r>
          </w:p>
        </w:tc>
      </w:tr>
      <w:tr w:rsidR="00E16572" w:rsidRPr="00E16572" w14:paraId="584EAC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511A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cat</w:t>
            </w:r>
          </w:p>
        </w:tc>
        <w:tc>
          <w:tcPr>
            <w:tcW w:w="5348" w:type="dxa"/>
            <w:noWrap/>
            <w:hideMark/>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5908F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4F80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dog</w:t>
            </w:r>
          </w:p>
        </w:tc>
        <w:tc>
          <w:tcPr>
            <w:tcW w:w="5348" w:type="dxa"/>
            <w:noWrap/>
            <w:hideMark/>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70FF0E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EEC9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horse</w:t>
            </w:r>
          </w:p>
        </w:tc>
        <w:tc>
          <w:tcPr>
            <w:tcW w:w="5348" w:type="dxa"/>
            <w:noWrap/>
            <w:hideMark/>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701</w:t>
            </w:r>
          </w:p>
        </w:tc>
      </w:tr>
      <w:tr w:rsidR="00E16572" w:rsidRPr="00E16572" w14:paraId="387E9B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B1B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gymnastics tumbling</w:t>
            </w:r>
          </w:p>
        </w:tc>
        <w:tc>
          <w:tcPr>
            <w:tcW w:w="5348" w:type="dxa"/>
            <w:noWrap/>
            <w:hideMark/>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699</w:t>
            </w:r>
          </w:p>
        </w:tc>
      </w:tr>
      <w:tr w:rsidR="00E16572" w:rsidRPr="00E16572" w14:paraId="10409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1FB9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hammer throw</w:t>
            </w:r>
          </w:p>
        </w:tc>
        <w:tc>
          <w:tcPr>
            <w:tcW w:w="5348" w:type="dxa"/>
            <w:noWrap/>
            <w:hideMark/>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849</w:t>
            </w:r>
          </w:p>
        </w:tc>
      </w:tr>
      <w:tr w:rsidR="00E16572" w:rsidRPr="00E16572" w14:paraId="70B73F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2DC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hand washing clothes</w:t>
            </w:r>
          </w:p>
        </w:tc>
        <w:tc>
          <w:tcPr>
            <w:tcW w:w="5348" w:type="dxa"/>
            <w:noWrap/>
            <w:hideMark/>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50A6F09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D79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 stand</w:t>
            </w:r>
          </w:p>
        </w:tc>
        <w:tc>
          <w:tcPr>
            <w:tcW w:w="5348" w:type="dxa"/>
            <w:noWrap/>
            <w:hideMark/>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021893D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8B8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headbanging</w:t>
            </w:r>
          </w:p>
        </w:tc>
        <w:tc>
          <w:tcPr>
            <w:tcW w:w="5348" w:type="dxa"/>
            <w:noWrap/>
            <w:hideMark/>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117E73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27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headbutting</w:t>
            </w:r>
          </w:p>
        </w:tc>
        <w:tc>
          <w:tcPr>
            <w:tcW w:w="5348" w:type="dxa"/>
            <w:noWrap/>
            <w:hideMark/>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047918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0F0D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helmet diving</w:t>
            </w:r>
          </w:p>
        </w:tc>
        <w:tc>
          <w:tcPr>
            <w:tcW w:w="5348" w:type="dxa"/>
            <w:noWrap/>
            <w:hideMark/>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6B2AED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ACAD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herding cattle</w:t>
            </w:r>
          </w:p>
        </w:tc>
        <w:tc>
          <w:tcPr>
            <w:tcW w:w="5348" w:type="dxa"/>
            <w:noWrap/>
            <w:hideMark/>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12C939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C8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fiving</w:t>
            </w:r>
          </w:p>
        </w:tc>
        <w:tc>
          <w:tcPr>
            <w:tcW w:w="5348" w:type="dxa"/>
            <w:noWrap/>
            <w:hideMark/>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C58F98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049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jump</w:t>
            </w:r>
          </w:p>
        </w:tc>
        <w:tc>
          <w:tcPr>
            <w:tcW w:w="5348" w:type="dxa"/>
            <w:noWrap/>
            <w:hideMark/>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23A3F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8F5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kick</w:t>
            </w:r>
          </w:p>
        </w:tc>
        <w:tc>
          <w:tcPr>
            <w:tcW w:w="5348" w:type="dxa"/>
            <w:noWrap/>
            <w:hideMark/>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0853FA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B2D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historical reenactment</w:t>
            </w:r>
          </w:p>
        </w:tc>
        <w:tc>
          <w:tcPr>
            <w:tcW w:w="5348" w:type="dxa"/>
            <w:noWrap/>
            <w:hideMark/>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6D3EAE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633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hitting baseball</w:t>
            </w:r>
          </w:p>
        </w:tc>
        <w:tc>
          <w:tcPr>
            <w:tcW w:w="5348" w:type="dxa"/>
            <w:noWrap/>
            <w:hideMark/>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27C364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63D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hockey </w:t>
            </w:r>
            <w:proofErr w:type="gramStart"/>
            <w:r w:rsidRPr="00E16572">
              <w:rPr>
                <w:rFonts w:ascii="Calibri" w:eastAsia="Times New Roman" w:hAnsi="Calibri" w:cs="Calibri"/>
                <w:color w:val="000000"/>
                <w:sz w:val="22"/>
              </w:rPr>
              <w:t>stop</w:t>
            </w:r>
            <w:proofErr w:type="gramEnd"/>
          </w:p>
        </w:tc>
        <w:tc>
          <w:tcPr>
            <w:tcW w:w="5348" w:type="dxa"/>
            <w:noWrap/>
            <w:hideMark/>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3A8E58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E7E9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holding snake</w:t>
            </w:r>
          </w:p>
        </w:tc>
        <w:tc>
          <w:tcPr>
            <w:tcW w:w="5348" w:type="dxa"/>
            <w:noWrap/>
            <w:hideMark/>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012FC3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F0E6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home roasting coffee</w:t>
            </w:r>
          </w:p>
        </w:tc>
        <w:tc>
          <w:tcPr>
            <w:tcW w:w="5348" w:type="dxa"/>
            <w:noWrap/>
            <w:hideMark/>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525</w:t>
            </w:r>
          </w:p>
        </w:tc>
      </w:tr>
      <w:tr w:rsidR="00E16572" w:rsidRPr="00E16572" w14:paraId="09F2AE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59BA5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hopscotch</w:t>
            </w:r>
          </w:p>
        </w:tc>
        <w:tc>
          <w:tcPr>
            <w:tcW w:w="5348" w:type="dxa"/>
            <w:noWrap/>
            <w:hideMark/>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7401A0A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8E2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hoverboarding</w:t>
            </w:r>
          </w:p>
        </w:tc>
        <w:tc>
          <w:tcPr>
            <w:tcW w:w="5348" w:type="dxa"/>
            <w:noWrap/>
            <w:hideMark/>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57C4B0E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7D13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huddling</w:t>
            </w:r>
          </w:p>
        </w:tc>
        <w:tc>
          <w:tcPr>
            <w:tcW w:w="5348" w:type="dxa"/>
            <w:noWrap/>
            <w:hideMark/>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2100F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C34B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(not baby)</w:t>
            </w:r>
          </w:p>
        </w:tc>
        <w:tc>
          <w:tcPr>
            <w:tcW w:w="5348" w:type="dxa"/>
            <w:noWrap/>
            <w:hideMark/>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051FF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C2F6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baby</w:t>
            </w:r>
          </w:p>
        </w:tc>
        <w:tc>
          <w:tcPr>
            <w:tcW w:w="5348" w:type="dxa"/>
            <w:noWrap/>
            <w:hideMark/>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6891E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C3D0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hula hooping</w:t>
            </w:r>
          </w:p>
        </w:tc>
        <w:tc>
          <w:tcPr>
            <w:tcW w:w="5348" w:type="dxa"/>
            <w:noWrap/>
            <w:hideMark/>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667</w:t>
            </w:r>
          </w:p>
        </w:tc>
      </w:tr>
      <w:tr w:rsidR="00E16572" w:rsidRPr="00E16572" w14:paraId="52FF5D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84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hurdling</w:t>
            </w:r>
          </w:p>
        </w:tc>
        <w:tc>
          <w:tcPr>
            <w:tcW w:w="5348" w:type="dxa"/>
            <w:noWrap/>
            <w:hideMark/>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2C440F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A180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hurling (sport)</w:t>
            </w:r>
          </w:p>
        </w:tc>
        <w:tc>
          <w:tcPr>
            <w:tcW w:w="5348" w:type="dxa"/>
            <w:noWrap/>
            <w:hideMark/>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733</w:t>
            </w:r>
          </w:p>
        </w:tc>
      </w:tr>
      <w:tr w:rsidR="00E16572" w:rsidRPr="00E16572" w14:paraId="5169BA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199E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climbing</w:t>
            </w:r>
          </w:p>
        </w:tc>
        <w:tc>
          <w:tcPr>
            <w:tcW w:w="5348" w:type="dxa"/>
            <w:noWrap/>
            <w:hideMark/>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23F316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28B7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fishing</w:t>
            </w:r>
          </w:p>
        </w:tc>
        <w:tc>
          <w:tcPr>
            <w:tcW w:w="5348" w:type="dxa"/>
            <w:noWrap/>
            <w:hideMark/>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819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E6A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skating</w:t>
            </w:r>
          </w:p>
        </w:tc>
        <w:tc>
          <w:tcPr>
            <w:tcW w:w="5348" w:type="dxa"/>
            <w:noWrap/>
            <w:hideMark/>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F0210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BE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swimming</w:t>
            </w:r>
          </w:p>
        </w:tc>
        <w:tc>
          <w:tcPr>
            <w:tcW w:w="5348" w:type="dxa"/>
            <w:noWrap/>
            <w:hideMark/>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02D8D1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3C51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inflating balloons</w:t>
            </w:r>
          </w:p>
        </w:tc>
        <w:tc>
          <w:tcPr>
            <w:tcW w:w="5348" w:type="dxa"/>
            <w:noWrap/>
            <w:hideMark/>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785</w:t>
            </w:r>
          </w:p>
        </w:tc>
      </w:tr>
      <w:tr w:rsidR="00E16572" w:rsidRPr="00E16572" w14:paraId="09ABE5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D82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installing carpet</w:t>
            </w:r>
          </w:p>
        </w:tc>
        <w:tc>
          <w:tcPr>
            <w:tcW w:w="5348" w:type="dxa"/>
            <w:noWrap/>
            <w:hideMark/>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B5967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875C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w:t>
            </w:r>
          </w:p>
        </w:tc>
        <w:tc>
          <w:tcPr>
            <w:tcW w:w="5348" w:type="dxa"/>
            <w:noWrap/>
            <w:hideMark/>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744</w:t>
            </w:r>
          </w:p>
        </w:tc>
      </w:tr>
      <w:tr w:rsidR="00E16572" w:rsidRPr="00E16572" w14:paraId="09EAB9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AB7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 hair</w:t>
            </w:r>
          </w:p>
        </w:tc>
        <w:tc>
          <w:tcPr>
            <w:tcW w:w="5348" w:type="dxa"/>
            <w:noWrap/>
            <w:hideMark/>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523</w:t>
            </w:r>
          </w:p>
        </w:tc>
      </w:tr>
      <w:tr w:rsidR="00E16572" w:rsidRPr="00E16572" w14:paraId="3CCC28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CC96D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javelin throw</w:t>
            </w:r>
          </w:p>
        </w:tc>
        <w:tc>
          <w:tcPr>
            <w:tcW w:w="5348" w:type="dxa"/>
            <w:noWrap/>
            <w:hideMark/>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2076FB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4902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jaywalking</w:t>
            </w:r>
          </w:p>
        </w:tc>
        <w:tc>
          <w:tcPr>
            <w:tcW w:w="5348" w:type="dxa"/>
            <w:noWrap/>
            <w:hideMark/>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70C665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8BBE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jetskiing</w:t>
            </w:r>
            <w:proofErr w:type="spellEnd"/>
          </w:p>
        </w:tc>
        <w:tc>
          <w:tcPr>
            <w:tcW w:w="5348" w:type="dxa"/>
            <w:noWrap/>
            <w:hideMark/>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B7883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281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jogging</w:t>
            </w:r>
          </w:p>
        </w:tc>
        <w:tc>
          <w:tcPr>
            <w:tcW w:w="5348" w:type="dxa"/>
            <w:noWrap/>
            <w:hideMark/>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7A7FAB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6E4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balls</w:t>
            </w:r>
          </w:p>
        </w:tc>
        <w:tc>
          <w:tcPr>
            <w:tcW w:w="5348" w:type="dxa"/>
            <w:noWrap/>
            <w:hideMark/>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6B8DAF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DB4C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fire</w:t>
            </w:r>
          </w:p>
        </w:tc>
        <w:tc>
          <w:tcPr>
            <w:tcW w:w="5348" w:type="dxa"/>
            <w:noWrap/>
            <w:hideMark/>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FADE3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86FA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soccer ball</w:t>
            </w:r>
          </w:p>
        </w:tc>
        <w:tc>
          <w:tcPr>
            <w:tcW w:w="5348" w:type="dxa"/>
            <w:noWrap/>
            <w:hideMark/>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4470EF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EA8E4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bicycle</w:t>
            </w:r>
          </w:p>
        </w:tc>
        <w:tc>
          <w:tcPr>
            <w:tcW w:w="5348" w:type="dxa"/>
            <w:noWrap/>
            <w:hideMark/>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149D69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8EAE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into pool</w:t>
            </w:r>
          </w:p>
        </w:tc>
        <w:tc>
          <w:tcPr>
            <w:tcW w:w="5348" w:type="dxa"/>
            <w:noWrap/>
            <w:hideMark/>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3598C2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DA6C2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jacks</w:t>
            </w:r>
          </w:p>
        </w:tc>
        <w:tc>
          <w:tcPr>
            <w:tcW w:w="5348" w:type="dxa"/>
            <w:noWrap/>
            <w:hideMark/>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662</w:t>
            </w:r>
          </w:p>
        </w:tc>
      </w:tr>
      <w:tr w:rsidR="00E16572" w:rsidRPr="00E16572" w14:paraId="28DA48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763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sofa</w:t>
            </w:r>
          </w:p>
        </w:tc>
        <w:tc>
          <w:tcPr>
            <w:tcW w:w="5348" w:type="dxa"/>
            <w:noWrap/>
            <w:hideMark/>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1F05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23A9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jumpstyle</w:t>
            </w:r>
            <w:proofErr w:type="spellEnd"/>
            <w:r w:rsidRPr="00E16572">
              <w:rPr>
                <w:rFonts w:ascii="Calibri" w:eastAsia="Times New Roman" w:hAnsi="Calibri" w:cs="Calibri"/>
                <w:color w:val="000000"/>
                <w:sz w:val="22"/>
              </w:rPr>
              <w:t xml:space="preserve"> dancing</w:t>
            </w:r>
          </w:p>
        </w:tc>
        <w:tc>
          <w:tcPr>
            <w:tcW w:w="5348" w:type="dxa"/>
            <w:noWrap/>
            <w:hideMark/>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17766D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10D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karaoke</w:t>
            </w:r>
          </w:p>
        </w:tc>
        <w:tc>
          <w:tcPr>
            <w:tcW w:w="5348" w:type="dxa"/>
            <w:noWrap/>
            <w:hideMark/>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870BA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6D7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field goal</w:t>
            </w:r>
          </w:p>
        </w:tc>
        <w:tc>
          <w:tcPr>
            <w:tcW w:w="5348" w:type="dxa"/>
            <w:noWrap/>
            <w:hideMark/>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8561A0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09F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soccer ball</w:t>
            </w:r>
          </w:p>
        </w:tc>
        <w:tc>
          <w:tcPr>
            <w:tcW w:w="5348" w:type="dxa"/>
            <w:noWrap/>
            <w:hideMark/>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121FAB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31ED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kissing</w:t>
            </w:r>
          </w:p>
        </w:tc>
        <w:tc>
          <w:tcPr>
            <w:tcW w:w="5348" w:type="dxa"/>
            <w:noWrap/>
            <w:hideMark/>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373</w:t>
            </w:r>
          </w:p>
        </w:tc>
      </w:tr>
      <w:tr w:rsidR="00E16572" w:rsidRPr="00E16572" w14:paraId="55F9F0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C9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kitesurfing</w:t>
            </w:r>
          </w:p>
        </w:tc>
        <w:tc>
          <w:tcPr>
            <w:tcW w:w="5348" w:type="dxa"/>
            <w:noWrap/>
            <w:hideMark/>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676</w:t>
            </w:r>
          </w:p>
        </w:tc>
      </w:tr>
      <w:tr w:rsidR="00E16572" w:rsidRPr="00E16572" w14:paraId="2805CD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B15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knitting</w:t>
            </w:r>
          </w:p>
        </w:tc>
        <w:tc>
          <w:tcPr>
            <w:tcW w:w="5348" w:type="dxa"/>
            <w:noWrap/>
            <w:hideMark/>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602E7DB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A6F8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krumping</w:t>
            </w:r>
          </w:p>
        </w:tc>
        <w:tc>
          <w:tcPr>
            <w:tcW w:w="5348" w:type="dxa"/>
            <w:noWrap/>
            <w:hideMark/>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6EA5C0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99A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land sailing</w:t>
            </w:r>
          </w:p>
        </w:tc>
        <w:tc>
          <w:tcPr>
            <w:tcW w:w="5348" w:type="dxa"/>
            <w:noWrap/>
            <w:hideMark/>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661</w:t>
            </w:r>
          </w:p>
        </w:tc>
      </w:tr>
      <w:tr w:rsidR="00E16572" w:rsidRPr="00E16572" w14:paraId="2F1893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DC9F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laughing</w:t>
            </w:r>
          </w:p>
        </w:tc>
        <w:tc>
          <w:tcPr>
            <w:tcW w:w="5348" w:type="dxa"/>
            <w:noWrap/>
            <w:hideMark/>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781</w:t>
            </w:r>
          </w:p>
        </w:tc>
      </w:tr>
      <w:tr w:rsidR="00E16572" w:rsidRPr="00E16572" w14:paraId="268159F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E5F0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lawn mower racing</w:t>
            </w:r>
          </w:p>
        </w:tc>
        <w:tc>
          <w:tcPr>
            <w:tcW w:w="5348" w:type="dxa"/>
            <w:noWrap/>
            <w:hideMark/>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B8D15B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41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bricks</w:t>
            </w:r>
          </w:p>
        </w:tc>
        <w:tc>
          <w:tcPr>
            <w:tcW w:w="5348" w:type="dxa"/>
            <w:noWrap/>
            <w:hideMark/>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51A665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87C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concrete</w:t>
            </w:r>
          </w:p>
        </w:tc>
        <w:tc>
          <w:tcPr>
            <w:tcW w:w="5348" w:type="dxa"/>
            <w:noWrap/>
            <w:hideMark/>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717</w:t>
            </w:r>
          </w:p>
        </w:tc>
      </w:tr>
      <w:tr w:rsidR="00E16572" w:rsidRPr="00E16572" w14:paraId="6C94C8C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855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decking</w:t>
            </w:r>
          </w:p>
        </w:tc>
        <w:tc>
          <w:tcPr>
            <w:tcW w:w="5348" w:type="dxa"/>
            <w:noWrap/>
            <w:hideMark/>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5AE2C9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7DE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stone</w:t>
            </w:r>
          </w:p>
        </w:tc>
        <w:tc>
          <w:tcPr>
            <w:tcW w:w="5348" w:type="dxa"/>
            <w:noWrap/>
            <w:hideMark/>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25DF2BC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64A9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tiles</w:t>
            </w:r>
          </w:p>
        </w:tc>
        <w:tc>
          <w:tcPr>
            <w:tcW w:w="5348" w:type="dxa"/>
            <w:noWrap/>
            <w:hideMark/>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693F15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9FC2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leatherworking</w:t>
            </w:r>
          </w:p>
        </w:tc>
        <w:tc>
          <w:tcPr>
            <w:tcW w:w="5348" w:type="dxa"/>
            <w:noWrap/>
            <w:hideMark/>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1BA0FA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1A55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letting go of balloon</w:t>
            </w:r>
          </w:p>
        </w:tc>
        <w:tc>
          <w:tcPr>
            <w:tcW w:w="5348" w:type="dxa"/>
            <w:noWrap/>
            <w:hideMark/>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D15B2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A75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licking</w:t>
            </w:r>
          </w:p>
        </w:tc>
        <w:tc>
          <w:tcPr>
            <w:tcW w:w="5348" w:type="dxa"/>
            <w:noWrap/>
            <w:hideMark/>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3774E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7D88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lifting hat</w:t>
            </w:r>
          </w:p>
        </w:tc>
        <w:tc>
          <w:tcPr>
            <w:tcW w:w="5348" w:type="dxa"/>
            <w:noWrap/>
            <w:hideMark/>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504</w:t>
            </w:r>
          </w:p>
        </w:tc>
      </w:tr>
      <w:tr w:rsidR="00E16572" w:rsidRPr="00E16572" w14:paraId="6DCCF9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869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candle</w:t>
            </w:r>
          </w:p>
        </w:tc>
        <w:tc>
          <w:tcPr>
            <w:tcW w:w="5348" w:type="dxa"/>
            <w:noWrap/>
            <w:hideMark/>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2E66D9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8F01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fire</w:t>
            </w:r>
          </w:p>
        </w:tc>
        <w:tc>
          <w:tcPr>
            <w:tcW w:w="5348" w:type="dxa"/>
            <w:noWrap/>
            <w:hideMark/>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381</w:t>
            </w:r>
          </w:p>
        </w:tc>
      </w:tr>
      <w:tr w:rsidR="00E16572" w:rsidRPr="00E16572" w14:paraId="65791C1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25E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listening with headphones</w:t>
            </w:r>
          </w:p>
        </w:tc>
        <w:tc>
          <w:tcPr>
            <w:tcW w:w="5348" w:type="dxa"/>
            <w:noWrap/>
            <w:hideMark/>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416</w:t>
            </w:r>
          </w:p>
        </w:tc>
      </w:tr>
      <w:tr w:rsidR="00E16572" w:rsidRPr="00E16572" w14:paraId="5C24CF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36BF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lock picking</w:t>
            </w:r>
          </w:p>
        </w:tc>
        <w:tc>
          <w:tcPr>
            <w:tcW w:w="5348" w:type="dxa"/>
            <w:noWrap/>
            <w:hideMark/>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835</w:t>
            </w:r>
          </w:p>
        </w:tc>
      </w:tr>
      <w:tr w:rsidR="00E16572" w:rsidRPr="00E16572" w14:paraId="51E674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4310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 jump</w:t>
            </w:r>
          </w:p>
        </w:tc>
        <w:tc>
          <w:tcPr>
            <w:tcW w:w="5348" w:type="dxa"/>
            <w:noWrap/>
            <w:hideMark/>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38DBF2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FD6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longboarding</w:t>
            </w:r>
          </w:p>
        </w:tc>
        <w:tc>
          <w:tcPr>
            <w:tcW w:w="5348" w:type="dxa"/>
            <w:noWrap/>
            <w:hideMark/>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1859F8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F008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at phone</w:t>
            </w:r>
          </w:p>
        </w:tc>
        <w:tc>
          <w:tcPr>
            <w:tcW w:w="5348" w:type="dxa"/>
            <w:noWrap/>
            <w:hideMark/>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F5D79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935D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in mirror</w:t>
            </w:r>
          </w:p>
        </w:tc>
        <w:tc>
          <w:tcPr>
            <w:tcW w:w="5348" w:type="dxa"/>
            <w:noWrap/>
            <w:hideMark/>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318AD6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0D21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luge</w:t>
            </w:r>
          </w:p>
        </w:tc>
        <w:tc>
          <w:tcPr>
            <w:tcW w:w="5348" w:type="dxa"/>
            <w:noWrap/>
            <w:hideMark/>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729AE98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AF6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lunge</w:t>
            </w:r>
          </w:p>
        </w:tc>
        <w:tc>
          <w:tcPr>
            <w:tcW w:w="5348" w:type="dxa"/>
            <w:noWrap/>
            <w:hideMark/>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35077C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FDA6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cake</w:t>
            </w:r>
          </w:p>
        </w:tc>
        <w:tc>
          <w:tcPr>
            <w:tcW w:w="5348" w:type="dxa"/>
            <w:noWrap/>
            <w:hideMark/>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10C56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2E3B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sandwich</w:t>
            </w:r>
          </w:p>
        </w:tc>
        <w:tc>
          <w:tcPr>
            <w:tcW w:w="5348" w:type="dxa"/>
            <w:noWrap/>
            <w:hideMark/>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18FAD4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5D6C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balloon shapes</w:t>
            </w:r>
          </w:p>
        </w:tc>
        <w:tc>
          <w:tcPr>
            <w:tcW w:w="5348" w:type="dxa"/>
            <w:noWrap/>
            <w:hideMark/>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2DF4F1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9752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bubbles</w:t>
            </w:r>
          </w:p>
        </w:tc>
        <w:tc>
          <w:tcPr>
            <w:tcW w:w="5348" w:type="dxa"/>
            <w:noWrap/>
            <w:hideMark/>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46702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EAE2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cheese</w:t>
            </w:r>
          </w:p>
        </w:tc>
        <w:tc>
          <w:tcPr>
            <w:tcW w:w="5348" w:type="dxa"/>
            <w:noWrap/>
            <w:hideMark/>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8F003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F9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horseshoes</w:t>
            </w:r>
          </w:p>
        </w:tc>
        <w:tc>
          <w:tcPr>
            <w:tcW w:w="5348" w:type="dxa"/>
            <w:noWrap/>
            <w:hideMark/>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F9BFC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CD4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jewelry</w:t>
            </w:r>
          </w:p>
        </w:tc>
        <w:tc>
          <w:tcPr>
            <w:tcW w:w="5348" w:type="dxa"/>
            <w:noWrap/>
            <w:hideMark/>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0A27A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2918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latte art</w:t>
            </w:r>
          </w:p>
        </w:tc>
        <w:tc>
          <w:tcPr>
            <w:tcW w:w="5348" w:type="dxa"/>
            <w:noWrap/>
            <w:hideMark/>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27D5209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7198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making paper </w:t>
            </w:r>
            <w:proofErr w:type="spellStart"/>
            <w:r w:rsidRPr="00E16572">
              <w:rPr>
                <w:rFonts w:ascii="Calibri" w:eastAsia="Times New Roman" w:hAnsi="Calibri" w:cs="Calibri"/>
                <w:color w:val="000000"/>
                <w:sz w:val="22"/>
              </w:rPr>
              <w:t>aeroplanes</w:t>
            </w:r>
            <w:proofErr w:type="spellEnd"/>
          </w:p>
        </w:tc>
        <w:tc>
          <w:tcPr>
            <w:tcW w:w="5348" w:type="dxa"/>
            <w:noWrap/>
            <w:hideMark/>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082C33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0EA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pizza</w:t>
            </w:r>
          </w:p>
        </w:tc>
        <w:tc>
          <w:tcPr>
            <w:tcW w:w="5348" w:type="dxa"/>
            <w:noWrap/>
            <w:hideMark/>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796</w:t>
            </w:r>
          </w:p>
        </w:tc>
      </w:tr>
      <w:tr w:rsidR="00E16572" w:rsidRPr="00E16572" w14:paraId="1C9AA52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8833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slime</w:t>
            </w:r>
          </w:p>
        </w:tc>
        <w:tc>
          <w:tcPr>
            <w:tcW w:w="5348" w:type="dxa"/>
            <w:noWrap/>
            <w:hideMark/>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490</w:t>
            </w:r>
          </w:p>
        </w:tc>
      </w:tr>
      <w:tr w:rsidR="00E16572" w:rsidRPr="00E16572" w14:paraId="081921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F30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snowman</w:t>
            </w:r>
          </w:p>
        </w:tc>
        <w:tc>
          <w:tcPr>
            <w:tcW w:w="5348" w:type="dxa"/>
            <w:noWrap/>
            <w:hideMark/>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34B3F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1CD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sushi</w:t>
            </w:r>
          </w:p>
        </w:tc>
        <w:tc>
          <w:tcPr>
            <w:tcW w:w="5348" w:type="dxa"/>
            <w:noWrap/>
            <w:hideMark/>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687</w:t>
            </w:r>
          </w:p>
        </w:tc>
      </w:tr>
      <w:tr w:rsidR="00E16572" w:rsidRPr="00E16572" w14:paraId="788FEF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CC3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tea</w:t>
            </w:r>
          </w:p>
        </w:tc>
        <w:tc>
          <w:tcPr>
            <w:tcW w:w="5348" w:type="dxa"/>
            <w:noWrap/>
            <w:hideMark/>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2FF34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DF85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the bed</w:t>
            </w:r>
          </w:p>
        </w:tc>
        <w:tc>
          <w:tcPr>
            <w:tcW w:w="5348" w:type="dxa"/>
            <w:noWrap/>
            <w:hideMark/>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1E910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ECA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marching</w:t>
            </w:r>
          </w:p>
        </w:tc>
        <w:tc>
          <w:tcPr>
            <w:tcW w:w="5348" w:type="dxa"/>
            <w:noWrap/>
            <w:hideMark/>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47FE0A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1BF6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marriage proposal</w:t>
            </w:r>
          </w:p>
        </w:tc>
        <w:tc>
          <w:tcPr>
            <w:tcW w:w="5348" w:type="dxa"/>
            <w:noWrap/>
            <w:hideMark/>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162DCA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D391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back</w:t>
            </w:r>
          </w:p>
        </w:tc>
        <w:tc>
          <w:tcPr>
            <w:tcW w:w="5348" w:type="dxa"/>
            <w:noWrap/>
            <w:hideMark/>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18180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CE6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feet</w:t>
            </w:r>
          </w:p>
        </w:tc>
        <w:tc>
          <w:tcPr>
            <w:tcW w:w="5348" w:type="dxa"/>
            <w:noWrap/>
            <w:hideMark/>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4B5676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C8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legs</w:t>
            </w:r>
          </w:p>
        </w:tc>
        <w:tc>
          <w:tcPr>
            <w:tcW w:w="5348" w:type="dxa"/>
            <w:noWrap/>
            <w:hideMark/>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784CBB4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0C13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neck</w:t>
            </w:r>
          </w:p>
        </w:tc>
        <w:tc>
          <w:tcPr>
            <w:tcW w:w="5348" w:type="dxa"/>
            <w:noWrap/>
            <w:hideMark/>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439</w:t>
            </w:r>
          </w:p>
        </w:tc>
      </w:tr>
      <w:tr w:rsidR="00E16572" w:rsidRPr="00E16572" w14:paraId="4185D3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BAA9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person's head</w:t>
            </w:r>
          </w:p>
        </w:tc>
        <w:tc>
          <w:tcPr>
            <w:tcW w:w="5348" w:type="dxa"/>
            <w:noWrap/>
            <w:hideMark/>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80B62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52E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metal detecting</w:t>
            </w:r>
          </w:p>
        </w:tc>
        <w:tc>
          <w:tcPr>
            <w:tcW w:w="5348" w:type="dxa"/>
            <w:noWrap/>
            <w:hideMark/>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35694BA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CB14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cow</w:t>
            </w:r>
          </w:p>
        </w:tc>
        <w:tc>
          <w:tcPr>
            <w:tcW w:w="5348" w:type="dxa"/>
            <w:noWrap/>
            <w:hideMark/>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6B2F0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87B1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goat</w:t>
            </w:r>
          </w:p>
        </w:tc>
        <w:tc>
          <w:tcPr>
            <w:tcW w:w="5348" w:type="dxa"/>
            <w:noWrap/>
            <w:hideMark/>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B78ED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D7F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mixing </w:t>
            </w:r>
            <w:proofErr w:type="spellStart"/>
            <w:r w:rsidRPr="00E16572">
              <w:rPr>
                <w:rFonts w:ascii="Calibri" w:eastAsia="Times New Roman" w:hAnsi="Calibri" w:cs="Calibri"/>
                <w:color w:val="000000"/>
                <w:sz w:val="22"/>
              </w:rPr>
              <w:t>colours</w:t>
            </w:r>
            <w:proofErr w:type="spellEnd"/>
          </w:p>
        </w:tc>
        <w:tc>
          <w:tcPr>
            <w:tcW w:w="5348" w:type="dxa"/>
            <w:noWrap/>
            <w:hideMark/>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1EBB65D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43D9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moon walking</w:t>
            </w:r>
          </w:p>
        </w:tc>
        <w:tc>
          <w:tcPr>
            <w:tcW w:w="5348" w:type="dxa"/>
            <w:noWrap/>
            <w:hideMark/>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6EFD70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3EC7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mopping floor</w:t>
            </w:r>
          </w:p>
        </w:tc>
        <w:tc>
          <w:tcPr>
            <w:tcW w:w="5348" w:type="dxa"/>
            <w:noWrap/>
            <w:hideMark/>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57357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DBA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mosh pit dancing</w:t>
            </w:r>
          </w:p>
        </w:tc>
        <w:tc>
          <w:tcPr>
            <w:tcW w:w="5348" w:type="dxa"/>
            <w:noWrap/>
            <w:hideMark/>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453562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F86D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motorcycling</w:t>
            </w:r>
          </w:p>
        </w:tc>
        <w:tc>
          <w:tcPr>
            <w:tcW w:w="5348" w:type="dxa"/>
            <w:noWrap/>
            <w:hideMark/>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62FFA6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022F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mountain climber (exercise)</w:t>
            </w:r>
          </w:p>
        </w:tc>
        <w:tc>
          <w:tcPr>
            <w:tcW w:w="5348" w:type="dxa"/>
            <w:noWrap/>
            <w:hideMark/>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08FFB1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99D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baby</w:t>
            </w:r>
          </w:p>
        </w:tc>
        <w:tc>
          <w:tcPr>
            <w:tcW w:w="5348" w:type="dxa"/>
            <w:noWrap/>
            <w:hideMark/>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33B4065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472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child</w:t>
            </w:r>
          </w:p>
        </w:tc>
        <w:tc>
          <w:tcPr>
            <w:tcW w:w="5348" w:type="dxa"/>
            <w:noWrap/>
            <w:hideMark/>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2C78DF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48D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furniture</w:t>
            </w:r>
          </w:p>
        </w:tc>
        <w:tc>
          <w:tcPr>
            <w:tcW w:w="5348" w:type="dxa"/>
            <w:noWrap/>
            <w:hideMark/>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7832320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2953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mowing lawn</w:t>
            </w:r>
          </w:p>
        </w:tc>
        <w:tc>
          <w:tcPr>
            <w:tcW w:w="5348" w:type="dxa"/>
            <w:noWrap/>
            <w:hideMark/>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841</w:t>
            </w:r>
          </w:p>
        </w:tc>
      </w:tr>
      <w:tr w:rsidR="00E16572" w:rsidRPr="00E16572" w14:paraId="4172B0F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B6DD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mushroom foraging</w:t>
            </w:r>
          </w:p>
        </w:tc>
        <w:tc>
          <w:tcPr>
            <w:tcW w:w="5348" w:type="dxa"/>
            <w:noWrap/>
            <w:hideMark/>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407FF3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C7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needle felting</w:t>
            </w:r>
          </w:p>
        </w:tc>
        <w:tc>
          <w:tcPr>
            <w:tcW w:w="5348" w:type="dxa"/>
            <w:noWrap/>
            <w:hideMark/>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532</w:t>
            </w:r>
          </w:p>
        </w:tc>
      </w:tr>
      <w:tr w:rsidR="00E16572" w:rsidRPr="00E16572" w14:paraId="10E3CE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AD2A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news anchoring</w:t>
            </w:r>
          </w:p>
        </w:tc>
        <w:tc>
          <w:tcPr>
            <w:tcW w:w="5348" w:type="dxa"/>
            <w:noWrap/>
            <w:hideMark/>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613</w:t>
            </w:r>
          </w:p>
        </w:tc>
      </w:tr>
      <w:tr w:rsidR="00E16572" w:rsidRPr="00E16572" w14:paraId="77DE7F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7B8D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bottle (not wine)</w:t>
            </w:r>
          </w:p>
        </w:tc>
        <w:tc>
          <w:tcPr>
            <w:tcW w:w="5348" w:type="dxa"/>
            <w:noWrap/>
            <w:hideMark/>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11C71F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C66C3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coconuts</w:t>
            </w:r>
          </w:p>
        </w:tc>
        <w:tc>
          <w:tcPr>
            <w:tcW w:w="5348" w:type="dxa"/>
            <w:noWrap/>
            <w:hideMark/>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14B8BB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FD25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door</w:t>
            </w:r>
          </w:p>
        </w:tc>
        <w:tc>
          <w:tcPr>
            <w:tcW w:w="5348" w:type="dxa"/>
            <w:noWrap/>
            <w:hideMark/>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6D68CC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08BB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present</w:t>
            </w:r>
          </w:p>
        </w:tc>
        <w:tc>
          <w:tcPr>
            <w:tcW w:w="5348" w:type="dxa"/>
            <w:noWrap/>
            <w:hideMark/>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856</w:t>
            </w:r>
          </w:p>
        </w:tc>
      </w:tr>
      <w:tr w:rsidR="00E16572" w:rsidRPr="00E16572" w14:paraId="109766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896B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refrigerator</w:t>
            </w:r>
          </w:p>
        </w:tc>
        <w:tc>
          <w:tcPr>
            <w:tcW w:w="5348" w:type="dxa"/>
            <w:noWrap/>
            <w:hideMark/>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568</w:t>
            </w:r>
          </w:p>
        </w:tc>
      </w:tr>
      <w:tr w:rsidR="00E16572" w:rsidRPr="00E16572" w14:paraId="2F8A0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532D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wine bottle</w:t>
            </w:r>
          </w:p>
        </w:tc>
        <w:tc>
          <w:tcPr>
            <w:tcW w:w="5348" w:type="dxa"/>
            <w:noWrap/>
            <w:hideMark/>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379AF3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53A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packing</w:t>
            </w:r>
          </w:p>
        </w:tc>
        <w:tc>
          <w:tcPr>
            <w:tcW w:w="5348" w:type="dxa"/>
            <w:noWrap/>
            <w:hideMark/>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68205C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303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paragliding</w:t>
            </w:r>
          </w:p>
        </w:tc>
        <w:tc>
          <w:tcPr>
            <w:tcW w:w="5348" w:type="dxa"/>
            <w:noWrap/>
            <w:hideMark/>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726</w:t>
            </w:r>
          </w:p>
        </w:tc>
      </w:tr>
      <w:tr w:rsidR="00E16572" w:rsidRPr="00E16572" w14:paraId="2471AC5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C57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parasailing</w:t>
            </w:r>
          </w:p>
        </w:tc>
        <w:tc>
          <w:tcPr>
            <w:tcW w:w="5348" w:type="dxa"/>
            <w:noWrap/>
            <w:hideMark/>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64D82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E4D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parkour</w:t>
            </w:r>
          </w:p>
        </w:tc>
        <w:tc>
          <w:tcPr>
            <w:tcW w:w="5348" w:type="dxa"/>
            <w:noWrap/>
            <w:hideMark/>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0D2B9E3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B2CD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(in game)</w:t>
            </w:r>
          </w:p>
        </w:tc>
        <w:tc>
          <w:tcPr>
            <w:tcW w:w="5348" w:type="dxa"/>
            <w:noWrap/>
            <w:hideMark/>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557</w:t>
            </w:r>
          </w:p>
        </w:tc>
      </w:tr>
      <w:tr w:rsidR="00E16572" w:rsidRPr="00E16572" w14:paraId="50BAB4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6165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(not in game)</w:t>
            </w:r>
          </w:p>
        </w:tc>
        <w:tc>
          <w:tcPr>
            <w:tcW w:w="5348" w:type="dxa"/>
            <w:noWrap/>
            <w:hideMark/>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B0058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AFFE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soccer ball</w:t>
            </w:r>
          </w:p>
        </w:tc>
        <w:tc>
          <w:tcPr>
            <w:tcW w:w="5348" w:type="dxa"/>
            <w:noWrap/>
            <w:hideMark/>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162F34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30F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apples</w:t>
            </w:r>
          </w:p>
        </w:tc>
        <w:tc>
          <w:tcPr>
            <w:tcW w:w="5348" w:type="dxa"/>
            <w:noWrap/>
            <w:hideMark/>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131E1C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FCF2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banana</w:t>
            </w:r>
          </w:p>
        </w:tc>
        <w:tc>
          <w:tcPr>
            <w:tcW w:w="5348" w:type="dxa"/>
            <w:noWrap/>
            <w:hideMark/>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822D14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37ED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potatoes</w:t>
            </w:r>
          </w:p>
        </w:tc>
        <w:tc>
          <w:tcPr>
            <w:tcW w:w="5348" w:type="dxa"/>
            <w:noWrap/>
            <w:hideMark/>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7248B8A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C3CA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person collecting garbage</w:t>
            </w:r>
          </w:p>
        </w:tc>
        <w:tc>
          <w:tcPr>
            <w:tcW w:w="5348" w:type="dxa"/>
            <w:noWrap/>
            <w:hideMark/>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263D53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E06C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animal (not cat)</w:t>
            </w:r>
          </w:p>
        </w:tc>
        <w:tc>
          <w:tcPr>
            <w:tcW w:w="5348" w:type="dxa"/>
            <w:noWrap/>
            <w:hideMark/>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3887F3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A9E3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cat</w:t>
            </w:r>
          </w:p>
        </w:tc>
        <w:tc>
          <w:tcPr>
            <w:tcW w:w="5348" w:type="dxa"/>
            <w:noWrap/>
            <w:hideMark/>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540</w:t>
            </w:r>
          </w:p>
        </w:tc>
      </w:tr>
      <w:tr w:rsidR="00E16572" w:rsidRPr="00E16572" w14:paraId="7C9A17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8B2B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petting horse</w:t>
            </w:r>
          </w:p>
        </w:tc>
        <w:tc>
          <w:tcPr>
            <w:tcW w:w="5348" w:type="dxa"/>
            <w:noWrap/>
            <w:hideMark/>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D25F9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730F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photobombing</w:t>
            </w:r>
          </w:p>
        </w:tc>
        <w:tc>
          <w:tcPr>
            <w:tcW w:w="5348" w:type="dxa"/>
            <w:noWrap/>
            <w:hideMark/>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7B77F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ED90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photocopying</w:t>
            </w:r>
          </w:p>
        </w:tc>
        <w:tc>
          <w:tcPr>
            <w:tcW w:w="5348" w:type="dxa"/>
            <w:noWrap/>
            <w:hideMark/>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332B8C3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B74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apples</w:t>
            </w:r>
          </w:p>
        </w:tc>
        <w:tc>
          <w:tcPr>
            <w:tcW w:w="5348" w:type="dxa"/>
            <w:noWrap/>
            <w:hideMark/>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16DFD5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AF2E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blueberries</w:t>
            </w:r>
          </w:p>
        </w:tc>
        <w:tc>
          <w:tcPr>
            <w:tcW w:w="5348" w:type="dxa"/>
            <w:noWrap/>
            <w:hideMark/>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13E53B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15CC7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pillow fight</w:t>
            </w:r>
          </w:p>
        </w:tc>
        <w:tc>
          <w:tcPr>
            <w:tcW w:w="5348" w:type="dxa"/>
            <w:noWrap/>
            <w:hideMark/>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E1FAA3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2D6F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pinching</w:t>
            </w:r>
          </w:p>
        </w:tc>
        <w:tc>
          <w:tcPr>
            <w:tcW w:w="5348" w:type="dxa"/>
            <w:noWrap/>
            <w:hideMark/>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AFF279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17C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pirouetting</w:t>
            </w:r>
          </w:p>
        </w:tc>
        <w:tc>
          <w:tcPr>
            <w:tcW w:w="5348" w:type="dxa"/>
            <w:noWrap/>
            <w:hideMark/>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64E830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9F7EE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planing</w:t>
            </w:r>
            <w:proofErr w:type="spellEnd"/>
            <w:r w:rsidRPr="00E16572">
              <w:rPr>
                <w:rFonts w:ascii="Calibri" w:eastAsia="Times New Roman" w:hAnsi="Calibri" w:cs="Calibri"/>
                <w:color w:val="000000"/>
                <w:sz w:val="22"/>
              </w:rPr>
              <w:t xml:space="preserve"> wood</w:t>
            </w:r>
          </w:p>
        </w:tc>
        <w:tc>
          <w:tcPr>
            <w:tcW w:w="5348" w:type="dxa"/>
            <w:noWrap/>
            <w:hideMark/>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604</w:t>
            </w:r>
          </w:p>
        </w:tc>
      </w:tr>
      <w:tr w:rsidR="00E16572" w:rsidRPr="00E16572" w14:paraId="75EDBC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9FC3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planting trees</w:t>
            </w:r>
          </w:p>
        </w:tc>
        <w:tc>
          <w:tcPr>
            <w:tcW w:w="5348" w:type="dxa"/>
            <w:noWrap/>
            <w:hideMark/>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37F71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7D6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plastering</w:t>
            </w:r>
          </w:p>
        </w:tc>
        <w:tc>
          <w:tcPr>
            <w:tcW w:w="5348" w:type="dxa"/>
            <w:noWrap/>
            <w:hideMark/>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5EBF4A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972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accordion</w:t>
            </w:r>
          </w:p>
        </w:tc>
        <w:tc>
          <w:tcPr>
            <w:tcW w:w="5348" w:type="dxa"/>
            <w:noWrap/>
            <w:hideMark/>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40C818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E80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playing </w:t>
            </w:r>
            <w:proofErr w:type="spellStart"/>
            <w:r w:rsidRPr="00E16572">
              <w:rPr>
                <w:rFonts w:ascii="Calibri" w:eastAsia="Times New Roman" w:hAnsi="Calibri" w:cs="Calibri"/>
                <w:color w:val="000000"/>
                <w:sz w:val="22"/>
              </w:rPr>
              <w:t>american</w:t>
            </w:r>
            <w:proofErr w:type="spellEnd"/>
            <w:r w:rsidRPr="00E16572">
              <w:rPr>
                <w:rFonts w:ascii="Calibri" w:eastAsia="Times New Roman" w:hAnsi="Calibri" w:cs="Calibri"/>
                <w:color w:val="000000"/>
                <w:sz w:val="22"/>
              </w:rPr>
              <w:t xml:space="preserve"> football</w:t>
            </w:r>
          </w:p>
        </w:tc>
        <w:tc>
          <w:tcPr>
            <w:tcW w:w="5348" w:type="dxa"/>
            <w:noWrap/>
            <w:hideMark/>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26303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5E51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badminton</w:t>
            </w:r>
          </w:p>
        </w:tc>
        <w:tc>
          <w:tcPr>
            <w:tcW w:w="5348" w:type="dxa"/>
            <w:noWrap/>
            <w:hideMark/>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09D48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F18F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bagpipes</w:t>
            </w:r>
          </w:p>
        </w:tc>
        <w:tc>
          <w:tcPr>
            <w:tcW w:w="5348" w:type="dxa"/>
            <w:noWrap/>
            <w:hideMark/>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866</w:t>
            </w:r>
          </w:p>
        </w:tc>
      </w:tr>
      <w:tr w:rsidR="00E16572" w:rsidRPr="00E16572" w14:paraId="4AC9FD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EBB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basketball</w:t>
            </w:r>
          </w:p>
        </w:tc>
        <w:tc>
          <w:tcPr>
            <w:tcW w:w="5348" w:type="dxa"/>
            <w:noWrap/>
            <w:hideMark/>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1251CE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1A0B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bass guitar</w:t>
            </w:r>
          </w:p>
        </w:tc>
        <w:tc>
          <w:tcPr>
            <w:tcW w:w="5348" w:type="dxa"/>
            <w:noWrap/>
            <w:hideMark/>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394</w:t>
            </w:r>
          </w:p>
        </w:tc>
      </w:tr>
      <w:tr w:rsidR="00E16572" w:rsidRPr="00E16572" w14:paraId="6AB1C61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6AD4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beer pong</w:t>
            </w:r>
          </w:p>
        </w:tc>
        <w:tc>
          <w:tcPr>
            <w:tcW w:w="5348" w:type="dxa"/>
            <w:noWrap/>
            <w:hideMark/>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5B678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9F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billiards</w:t>
            </w:r>
          </w:p>
        </w:tc>
        <w:tc>
          <w:tcPr>
            <w:tcW w:w="5348" w:type="dxa"/>
            <w:noWrap/>
            <w:hideMark/>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2A39267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9E4A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blackjack</w:t>
            </w:r>
          </w:p>
        </w:tc>
        <w:tc>
          <w:tcPr>
            <w:tcW w:w="5348" w:type="dxa"/>
            <w:noWrap/>
            <w:hideMark/>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57A763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4A6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cards</w:t>
            </w:r>
          </w:p>
        </w:tc>
        <w:tc>
          <w:tcPr>
            <w:tcW w:w="5348" w:type="dxa"/>
            <w:noWrap/>
            <w:hideMark/>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6C9213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9937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cello</w:t>
            </w:r>
          </w:p>
        </w:tc>
        <w:tc>
          <w:tcPr>
            <w:tcW w:w="5348" w:type="dxa"/>
            <w:noWrap/>
            <w:hideMark/>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00A91F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F0D36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checkers</w:t>
            </w:r>
          </w:p>
        </w:tc>
        <w:tc>
          <w:tcPr>
            <w:tcW w:w="5348" w:type="dxa"/>
            <w:noWrap/>
            <w:hideMark/>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664FDC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3B48A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chess</w:t>
            </w:r>
          </w:p>
        </w:tc>
        <w:tc>
          <w:tcPr>
            <w:tcW w:w="5348" w:type="dxa"/>
            <w:noWrap/>
            <w:hideMark/>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748</w:t>
            </w:r>
          </w:p>
        </w:tc>
      </w:tr>
      <w:tr w:rsidR="00E16572" w:rsidRPr="00E16572" w14:paraId="55D85B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BDB2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clarinet</w:t>
            </w:r>
          </w:p>
        </w:tc>
        <w:tc>
          <w:tcPr>
            <w:tcW w:w="5348" w:type="dxa"/>
            <w:noWrap/>
            <w:hideMark/>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67C102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2928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controller</w:t>
            </w:r>
          </w:p>
        </w:tc>
        <w:tc>
          <w:tcPr>
            <w:tcW w:w="5348" w:type="dxa"/>
            <w:noWrap/>
            <w:hideMark/>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48EC4B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0FF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cricket</w:t>
            </w:r>
          </w:p>
        </w:tc>
        <w:tc>
          <w:tcPr>
            <w:tcW w:w="5348" w:type="dxa"/>
            <w:noWrap/>
            <w:hideMark/>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353EB2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1467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cymbals</w:t>
            </w:r>
          </w:p>
        </w:tc>
        <w:tc>
          <w:tcPr>
            <w:tcW w:w="5348" w:type="dxa"/>
            <w:noWrap/>
            <w:hideMark/>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204E0DC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46B7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darts</w:t>
            </w:r>
          </w:p>
        </w:tc>
        <w:tc>
          <w:tcPr>
            <w:tcW w:w="5348" w:type="dxa"/>
            <w:noWrap/>
            <w:hideMark/>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096B7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7363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didgeridoo</w:t>
            </w:r>
          </w:p>
        </w:tc>
        <w:tc>
          <w:tcPr>
            <w:tcW w:w="5348" w:type="dxa"/>
            <w:noWrap/>
            <w:hideMark/>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879</w:t>
            </w:r>
          </w:p>
        </w:tc>
      </w:tr>
      <w:tr w:rsidR="00E16572" w:rsidRPr="00E16572" w14:paraId="2E27B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5D0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dominoes</w:t>
            </w:r>
          </w:p>
        </w:tc>
        <w:tc>
          <w:tcPr>
            <w:tcW w:w="5348" w:type="dxa"/>
            <w:noWrap/>
            <w:hideMark/>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4A2CA0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3EC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drums</w:t>
            </w:r>
          </w:p>
        </w:tc>
        <w:tc>
          <w:tcPr>
            <w:tcW w:w="5348" w:type="dxa"/>
            <w:noWrap/>
            <w:hideMark/>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33915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265B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field hockey</w:t>
            </w:r>
          </w:p>
        </w:tc>
        <w:tc>
          <w:tcPr>
            <w:tcW w:w="5348" w:type="dxa"/>
            <w:noWrap/>
            <w:hideMark/>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FDA933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0114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flute</w:t>
            </w:r>
          </w:p>
        </w:tc>
        <w:tc>
          <w:tcPr>
            <w:tcW w:w="5348" w:type="dxa"/>
            <w:noWrap/>
            <w:hideMark/>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5F058D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F0D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gong</w:t>
            </w:r>
          </w:p>
        </w:tc>
        <w:tc>
          <w:tcPr>
            <w:tcW w:w="5348" w:type="dxa"/>
            <w:noWrap/>
            <w:hideMark/>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3A8A232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0CE8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guitar</w:t>
            </w:r>
          </w:p>
        </w:tc>
        <w:tc>
          <w:tcPr>
            <w:tcW w:w="5348" w:type="dxa"/>
            <w:noWrap/>
            <w:hideMark/>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511184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72C1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hand clapping games</w:t>
            </w:r>
          </w:p>
        </w:tc>
        <w:tc>
          <w:tcPr>
            <w:tcW w:w="5348" w:type="dxa"/>
            <w:noWrap/>
            <w:hideMark/>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534</w:t>
            </w:r>
          </w:p>
        </w:tc>
      </w:tr>
      <w:tr w:rsidR="00E16572" w:rsidRPr="00E16572" w14:paraId="037DF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13C2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harmonica</w:t>
            </w:r>
          </w:p>
        </w:tc>
        <w:tc>
          <w:tcPr>
            <w:tcW w:w="5348" w:type="dxa"/>
            <w:noWrap/>
            <w:hideMark/>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71B3DD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CDCF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harp</w:t>
            </w:r>
          </w:p>
        </w:tc>
        <w:tc>
          <w:tcPr>
            <w:tcW w:w="5348" w:type="dxa"/>
            <w:noWrap/>
            <w:hideMark/>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2A35CE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4ED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ice hockey</w:t>
            </w:r>
          </w:p>
        </w:tc>
        <w:tc>
          <w:tcPr>
            <w:tcW w:w="5348" w:type="dxa"/>
            <w:noWrap/>
            <w:hideMark/>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792</w:t>
            </w:r>
          </w:p>
        </w:tc>
      </w:tr>
      <w:tr w:rsidR="00E16572" w:rsidRPr="00E16572" w14:paraId="026B96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05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keyboard</w:t>
            </w:r>
          </w:p>
        </w:tc>
        <w:tc>
          <w:tcPr>
            <w:tcW w:w="5348" w:type="dxa"/>
            <w:noWrap/>
            <w:hideMark/>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39723F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7C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playing kickball</w:t>
            </w:r>
          </w:p>
        </w:tc>
        <w:tc>
          <w:tcPr>
            <w:tcW w:w="5348" w:type="dxa"/>
            <w:noWrap/>
            <w:hideMark/>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612EC9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988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laser tag</w:t>
            </w:r>
          </w:p>
        </w:tc>
        <w:tc>
          <w:tcPr>
            <w:tcW w:w="5348" w:type="dxa"/>
            <w:noWrap/>
            <w:hideMark/>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7145AA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06A8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lute</w:t>
            </w:r>
          </w:p>
        </w:tc>
        <w:tc>
          <w:tcPr>
            <w:tcW w:w="5348" w:type="dxa"/>
            <w:noWrap/>
            <w:hideMark/>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4C941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EB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mahjong</w:t>
            </w:r>
          </w:p>
        </w:tc>
        <w:tc>
          <w:tcPr>
            <w:tcW w:w="5348" w:type="dxa"/>
            <w:noWrap/>
            <w:hideMark/>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434</w:t>
            </w:r>
          </w:p>
        </w:tc>
      </w:tr>
      <w:tr w:rsidR="00E16572" w:rsidRPr="00E16572" w14:paraId="34B19C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E47A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maracas</w:t>
            </w:r>
          </w:p>
        </w:tc>
        <w:tc>
          <w:tcPr>
            <w:tcW w:w="5348" w:type="dxa"/>
            <w:noWrap/>
            <w:hideMark/>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19F208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C5E4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marbles</w:t>
            </w:r>
          </w:p>
        </w:tc>
        <w:tc>
          <w:tcPr>
            <w:tcW w:w="5348" w:type="dxa"/>
            <w:noWrap/>
            <w:hideMark/>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20F8D9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3CA56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monopoly</w:t>
            </w:r>
          </w:p>
        </w:tc>
        <w:tc>
          <w:tcPr>
            <w:tcW w:w="5348" w:type="dxa"/>
            <w:noWrap/>
            <w:hideMark/>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508B9F8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35A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netball</w:t>
            </w:r>
          </w:p>
        </w:tc>
        <w:tc>
          <w:tcPr>
            <w:tcW w:w="5348" w:type="dxa"/>
            <w:noWrap/>
            <w:hideMark/>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76AE2D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7345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nose flute</w:t>
            </w:r>
          </w:p>
        </w:tc>
        <w:tc>
          <w:tcPr>
            <w:tcW w:w="5348" w:type="dxa"/>
            <w:noWrap/>
            <w:hideMark/>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74D08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18F5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oboe</w:t>
            </w:r>
          </w:p>
        </w:tc>
        <w:tc>
          <w:tcPr>
            <w:tcW w:w="5348" w:type="dxa"/>
            <w:noWrap/>
            <w:hideMark/>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5061B5C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158E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ocarina</w:t>
            </w:r>
          </w:p>
        </w:tc>
        <w:tc>
          <w:tcPr>
            <w:tcW w:w="5348" w:type="dxa"/>
            <w:noWrap/>
            <w:hideMark/>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739</w:t>
            </w:r>
          </w:p>
        </w:tc>
      </w:tr>
      <w:tr w:rsidR="00E16572" w:rsidRPr="00E16572" w14:paraId="5DB7A8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86B4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organ</w:t>
            </w:r>
          </w:p>
        </w:tc>
        <w:tc>
          <w:tcPr>
            <w:tcW w:w="5348" w:type="dxa"/>
            <w:noWrap/>
            <w:hideMark/>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860</w:t>
            </w:r>
          </w:p>
        </w:tc>
      </w:tr>
      <w:tr w:rsidR="00E16572" w:rsidRPr="00E16572" w14:paraId="2499D4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D18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paintball</w:t>
            </w:r>
          </w:p>
        </w:tc>
        <w:tc>
          <w:tcPr>
            <w:tcW w:w="5348" w:type="dxa"/>
            <w:noWrap/>
            <w:hideMark/>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6B7892F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8A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pan pipes</w:t>
            </w:r>
          </w:p>
        </w:tc>
        <w:tc>
          <w:tcPr>
            <w:tcW w:w="5348" w:type="dxa"/>
            <w:noWrap/>
            <w:hideMark/>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F3D5C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AB00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piano</w:t>
            </w:r>
          </w:p>
        </w:tc>
        <w:tc>
          <w:tcPr>
            <w:tcW w:w="5348" w:type="dxa"/>
            <w:noWrap/>
            <w:hideMark/>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0F1F2B7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023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piccolo</w:t>
            </w:r>
          </w:p>
        </w:tc>
        <w:tc>
          <w:tcPr>
            <w:tcW w:w="5348" w:type="dxa"/>
            <w:noWrap/>
            <w:hideMark/>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467</w:t>
            </w:r>
          </w:p>
        </w:tc>
      </w:tr>
      <w:tr w:rsidR="00E16572" w:rsidRPr="00E16572" w14:paraId="3C17CED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D3C98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pinball</w:t>
            </w:r>
          </w:p>
        </w:tc>
        <w:tc>
          <w:tcPr>
            <w:tcW w:w="5348" w:type="dxa"/>
            <w:noWrap/>
            <w:hideMark/>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7DB298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6620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ping pong</w:t>
            </w:r>
          </w:p>
        </w:tc>
        <w:tc>
          <w:tcPr>
            <w:tcW w:w="5348" w:type="dxa"/>
            <w:noWrap/>
            <w:hideMark/>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700</w:t>
            </w:r>
          </w:p>
        </w:tc>
      </w:tr>
      <w:tr w:rsidR="00E16572" w:rsidRPr="00E16572" w14:paraId="431B7C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D6266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poker</w:t>
            </w:r>
          </w:p>
        </w:tc>
        <w:tc>
          <w:tcPr>
            <w:tcW w:w="5348" w:type="dxa"/>
            <w:noWrap/>
            <w:hideMark/>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0D0044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9693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polo</w:t>
            </w:r>
          </w:p>
        </w:tc>
        <w:tc>
          <w:tcPr>
            <w:tcW w:w="5348" w:type="dxa"/>
            <w:noWrap/>
            <w:hideMark/>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1D43F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4DB7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recorder</w:t>
            </w:r>
          </w:p>
        </w:tc>
        <w:tc>
          <w:tcPr>
            <w:tcW w:w="5348" w:type="dxa"/>
            <w:noWrap/>
            <w:hideMark/>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B5522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B36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road hockey</w:t>
            </w:r>
          </w:p>
        </w:tc>
        <w:tc>
          <w:tcPr>
            <w:tcW w:w="5348" w:type="dxa"/>
            <w:noWrap/>
            <w:hideMark/>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5F7DE7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12E4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rounders</w:t>
            </w:r>
          </w:p>
        </w:tc>
        <w:tc>
          <w:tcPr>
            <w:tcW w:w="5348" w:type="dxa"/>
            <w:noWrap/>
            <w:hideMark/>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521</w:t>
            </w:r>
          </w:p>
        </w:tc>
      </w:tr>
      <w:tr w:rsidR="00E16572" w:rsidRPr="00E16572" w14:paraId="05A007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2F0D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playing </w:t>
            </w:r>
            <w:proofErr w:type="spellStart"/>
            <w:r w:rsidRPr="00E16572">
              <w:rPr>
                <w:rFonts w:ascii="Calibri" w:eastAsia="Times New Roman" w:hAnsi="Calibri" w:cs="Calibri"/>
                <w:color w:val="000000"/>
                <w:sz w:val="22"/>
              </w:rPr>
              <w:t>rubiks</w:t>
            </w:r>
            <w:proofErr w:type="spellEnd"/>
            <w:r w:rsidRPr="00E16572">
              <w:rPr>
                <w:rFonts w:ascii="Calibri" w:eastAsia="Times New Roman" w:hAnsi="Calibri" w:cs="Calibri"/>
                <w:color w:val="000000"/>
                <w:sz w:val="22"/>
              </w:rPr>
              <w:t xml:space="preserve"> cube</w:t>
            </w:r>
          </w:p>
        </w:tc>
        <w:tc>
          <w:tcPr>
            <w:tcW w:w="5348" w:type="dxa"/>
            <w:noWrap/>
            <w:hideMark/>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F5CEA5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ED0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saxophone</w:t>
            </w:r>
          </w:p>
        </w:tc>
        <w:tc>
          <w:tcPr>
            <w:tcW w:w="5348" w:type="dxa"/>
            <w:noWrap/>
            <w:hideMark/>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70A728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95C6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scrabble</w:t>
            </w:r>
          </w:p>
        </w:tc>
        <w:tc>
          <w:tcPr>
            <w:tcW w:w="5348" w:type="dxa"/>
            <w:noWrap/>
            <w:hideMark/>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64B78A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4FD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shuffleboard</w:t>
            </w:r>
          </w:p>
        </w:tc>
        <w:tc>
          <w:tcPr>
            <w:tcW w:w="5348" w:type="dxa"/>
            <w:noWrap/>
            <w:hideMark/>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B27E0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46BFE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slot machine</w:t>
            </w:r>
          </w:p>
        </w:tc>
        <w:tc>
          <w:tcPr>
            <w:tcW w:w="5348" w:type="dxa"/>
            <w:noWrap/>
            <w:hideMark/>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930D5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E21D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squash or racquetball</w:t>
            </w:r>
          </w:p>
        </w:tc>
        <w:tc>
          <w:tcPr>
            <w:tcW w:w="5348" w:type="dxa"/>
            <w:noWrap/>
            <w:hideMark/>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05CD9D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65F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tennis</w:t>
            </w:r>
          </w:p>
        </w:tc>
        <w:tc>
          <w:tcPr>
            <w:tcW w:w="5348" w:type="dxa"/>
            <w:noWrap/>
            <w:hideMark/>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1F701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2DF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trombone</w:t>
            </w:r>
          </w:p>
        </w:tc>
        <w:tc>
          <w:tcPr>
            <w:tcW w:w="5348" w:type="dxa"/>
            <w:noWrap/>
            <w:hideMark/>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68D5FD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0022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trumpet</w:t>
            </w:r>
          </w:p>
        </w:tc>
        <w:tc>
          <w:tcPr>
            <w:tcW w:w="5348" w:type="dxa"/>
            <w:noWrap/>
            <w:hideMark/>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817</w:t>
            </w:r>
          </w:p>
        </w:tc>
      </w:tr>
      <w:tr w:rsidR="00E16572" w:rsidRPr="00E16572" w14:paraId="4C66F7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85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ukulele</w:t>
            </w:r>
          </w:p>
        </w:tc>
        <w:tc>
          <w:tcPr>
            <w:tcW w:w="5348" w:type="dxa"/>
            <w:noWrap/>
            <w:hideMark/>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751</w:t>
            </w:r>
          </w:p>
        </w:tc>
      </w:tr>
      <w:tr w:rsidR="00E16572" w:rsidRPr="00E16572" w14:paraId="2D62A5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76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violin</w:t>
            </w:r>
          </w:p>
        </w:tc>
        <w:tc>
          <w:tcPr>
            <w:tcW w:w="5348" w:type="dxa"/>
            <w:noWrap/>
            <w:hideMark/>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AB780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838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volleyball</w:t>
            </w:r>
          </w:p>
        </w:tc>
        <w:tc>
          <w:tcPr>
            <w:tcW w:w="5348" w:type="dxa"/>
            <w:noWrap/>
            <w:hideMark/>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632221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B9BD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with trains</w:t>
            </w:r>
          </w:p>
        </w:tc>
        <w:tc>
          <w:tcPr>
            <w:tcW w:w="5348" w:type="dxa"/>
            <w:noWrap/>
            <w:hideMark/>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446</w:t>
            </w:r>
          </w:p>
        </w:tc>
      </w:tr>
      <w:tr w:rsidR="00E16572" w:rsidRPr="00E16572" w14:paraId="3D69C08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A31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xylophone</w:t>
            </w:r>
          </w:p>
        </w:tc>
        <w:tc>
          <w:tcPr>
            <w:tcW w:w="5348" w:type="dxa"/>
            <w:noWrap/>
            <w:hideMark/>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3FCD55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3B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poaching eggs</w:t>
            </w:r>
          </w:p>
        </w:tc>
        <w:tc>
          <w:tcPr>
            <w:tcW w:w="5348" w:type="dxa"/>
            <w:noWrap/>
            <w:hideMark/>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B83BB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4DF8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poking bellybutton</w:t>
            </w:r>
          </w:p>
        </w:tc>
        <w:tc>
          <w:tcPr>
            <w:tcW w:w="5348" w:type="dxa"/>
            <w:noWrap/>
            <w:hideMark/>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255</w:t>
            </w:r>
          </w:p>
        </w:tc>
      </w:tr>
      <w:tr w:rsidR="00E16572" w:rsidRPr="00E16572" w14:paraId="4547D4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D784D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pole vault</w:t>
            </w:r>
          </w:p>
        </w:tc>
        <w:tc>
          <w:tcPr>
            <w:tcW w:w="5348" w:type="dxa"/>
            <w:noWrap/>
            <w:hideMark/>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846</w:t>
            </w:r>
          </w:p>
        </w:tc>
      </w:tr>
      <w:tr w:rsidR="00E16572" w:rsidRPr="00E16572" w14:paraId="567FF1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C323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polishing furniture</w:t>
            </w:r>
          </w:p>
        </w:tc>
        <w:tc>
          <w:tcPr>
            <w:tcW w:w="5348" w:type="dxa"/>
            <w:noWrap/>
            <w:hideMark/>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5A6A35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5EB9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polishing metal</w:t>
            </w:r>
          </w:p>
        </w:tc>
        <w:tc>
          <w:tcPr>
            <w:tcW w:w="5348" w:type="dxa"/>
            <w:noWrap/>
            <w:hideMark/>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2BD1B9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9EC6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popping balloons</w:t>
            </w:r>
          </w:p>
        </w:tc>
        <w:tc>
          <w:tcPr>
            <w:tcW w:w="5348" w:type="dxa"/>
            <w:noWrap/>
            <w:hideMark/>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28A6568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D6B8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beer</w:t>
            </w:r>
          </w:p>
        </w:tc>
        <w:tc>
          <w:tcPr>
            <w:tcW w:w="5348" w:type="dxa"/>
            <w:noWrap/>
            <w:hideMark/>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2EB801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5290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milk</w:t>
            </w:r>
          </w:p>
        </w:tc>
        <w:tc>
          <w:tcPr>
            <w:tcW w:w="5348" w:type="dxa"/>
            <w:noWrap/>
            <w:hideMark/>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6C01EB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0F0F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wine</w:t>
            </w:r>
          </w:p>
        </w:tc>
        <w:tc>
          <w:tcPr>
            <w:tcW w:w="5348" w:type="dxa"/>
            <w:noWrap/>
            <w:hideMark/>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7E70EF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C33E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preparing salad</w:t>
            </w:r>
          </w:p>
        </w:tc>
        <w:tc>
          <w:tcPr>
            <w:tcW w:w="5348" w:type="dxa"/>
            <w:noWrap/>
            <w:hideMark/>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804</w:t>
            </w:r>
          </w:p>
        </w:tc>
      </w:tr>
      <w:tr w:rsidR="00E16572" w:rsidRPr="00E16572" w14:paraId="08605E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9F2A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presenting weather forecast</w:t>
            </w:r>
          </w:p>
        </w:tc>
        <w:tc>
          <w:tcPr>
            <w:tcW w:w="5348" w:type="dxa"/>
            <w:noWrap/>
            <w:hideMark/>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09FE0B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0893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pretending to be a statue</w:t>
            </w:r>
          </w:p>
        </w:tc>
        <w:tc>
          <w:tcPr>
            <w:tcW w:w="5348" w:type="dxa"/>
            <w:noWrap/>
            <w:hideMark/>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576CB84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1A4B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 ups</w:t>
            </w:r>
          </w:p>
        </w:tc>
        <w:tc>
          <w:tcPr>
            <w:tcW w:w="5348" w:type="dxa"/>
            <w:noWrap/>
            <w:hideMark/>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2CB77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E6C2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espresso shot</w:t>
            </w:r>
          </w:p>
        </w:tc>
        <w:tc>
          <w:tcPr>
            <w:tcW w:w="5348" w:type="dxa"/>
            <w:noWrap/>
            <w:hideMark/>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495</w:t>
            </w:r>
          </w:p>
        </w:tc>
      </w:tr>
      <w:tr w:rsidR="00E16572" w:rsidRPr="00E16572" w14:paraId="2539BFD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A4A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rope (game)</w:t>
            </w:r>
          </w:p>
        </w:tc>
        <w:tc>
          <w:tcPr>
            <w:tcW w:w="5348" w:type="dxa"/>
            <w:noWrap/>
            <w:hideMark/>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03122E9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80ED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fist</w:t>
            </w:r>
          </w:p>
        </w:tc>
        <w:tc>
          <w:tcPr>
            <w:tcW w:w="5348" w:type="dxa"/>
            <w:noWrap/>
            <w:hideMark/>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28A0EB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125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gas</w:t>
            </w:r>
          </w:p>
        </w:tc>
        <w:tc>
          <w:tcPr>
            <w:tcW w:w="5348" w:type="dxa"/>
            <w:noWrap/>
            <w:hideMark/>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599</w:t>
            </w:r>
          </w:p>
        </w:tc>
      </w:tr>
      <w:tr w:rsidR="00E16572" w:rsidRPr="00E16572" w14:paraId="33634F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6AA4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bag</w:t>
            </w:r>
          </w:p>
        </w:tc>
        <w:tc>
          <w:tcPr>
            <w:tcW w:w="5348" w:type="dxa"/>
            <w:noWrap/>
            <w:hideMark/>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02555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E1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person (boxing)</w:t>
            </w:r>
          </w:p>
        </w:tc>
        <w:tc>
          <w:tcPr>
            <w:tcW w:w="5348" w:type="dxa"/>
            <w:noWrap/>
            <w:hideMark/>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0B7C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20C2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 up</w:t>
            </w:r>
          </w:p>
        </w:tc>
        <w:tc>
          <w:tcPr>
            <w:tcW w:w="5348" w:type="dxa"/>
            <w:noWrap/>
            <w:hideMark/>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24696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C0C9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w:t>
            </w:r>
          </w:p>
        </w:tc>
        <w:tc>
          <w:tcPr>
            <w:tcW w:w="5348" w:type="dxa"/>
            <w:noWrap/>
            <w:hideMark/>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349F73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84C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cart</w:t>
            </w:r>
          </w:p>
        </w:tc>
        <w:tc>
          <w:tcPr>
            <w:tcW w:w="5348" w:type="dxa"/>
            <w:noWrap/>
            <w:hideMark/>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4C42E2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15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wheelbarrow</w:t>
            </w:r>
          </w:p>
        </w:tc>
        <w:tc>
          <w:tcPr>
            <w:tcW w:w="5348" w:type="dxa"/>
            <w:noWrap/>
            <w:hideMark/>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30AD4A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F1DE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wheelchair</w:t>
            </w:r>
          </w:p>
        </w:tc>
        <w:tc>
          <w:tcPr>
            <w:tcW w:w="5348" w:type="dxa"/>
            <w:noWrap/>
            <w:hideMark/>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06BA2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0D2B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in contact lenses</w:t>
            </w:r>
          </w:p>
        </w:tc>
        <w:tc>
          <w:tcPr>
            <w:tcW w:w="5348" w:type="dxa"/>
            <w:noWrap/>
            <w:hideMark/>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3A480D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363F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eyeliner</w:t>
            </w:r>
          </w:p>
        </w:tc>
        <w:tc>
          <w:tcPr>
            <w:tcW w:w="5348" w:type="dxa"/>
            <w:noWrap/>
            <w:hideMark/>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27BD28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EFDF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foundation</w:t>
            </w:r>
          </w:p>
        </w:tc>
        <w:tc>
          <w:tcPr>
            <w:tcW w:w="5348" w:type="dxa"/>
            <w:noWrap/>
            <w:hideMark/>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357312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C357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lipstick</w:t>
            </w:r>
          </w:p>
        </w:tc>
        <w:tc>
          <w:tcPr>
            <w:tcW w:w="5348" w:type="dxa"/>
            <w:noWrap/>
            <w:hideMark/>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3A77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AA09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mascara</w:t>
            </w:r>
          </w:p>
        </w:tc>
        <w:tc>
          <w:tcPr>
            <w:tcW w:w="5348" w:type="dxa"/>
            <w:noWrap/>
            <w:hideMark/>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7977F8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D5D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sari</w:t>
            </w:r>
          </w:p>
        </w:tc>
        <w:tc>
          <w:tcPr>
            <w:tcW w:w="5348" w:type="dxa"/>
            <w:noWrap/>
            <w:hideMark/>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384</w:t>
            </w:r>
          </w:p>
        </w:tc>
      </w:tr>
      <w:tr w:rsidR="00E16572" w:rsidRPr="00E16572" w14:paraId="0229907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8AF3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shoes</w:t>
            </w:r>
          </w:p>
        </w:tc>
        <w:tc>
          <w:tcPr>
            <w:tcW w:w="5348" w:type="dxa"/>
            <w:noWrap/>
            <w:hideMark/>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538A204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9821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wallpaper on wall</w:t>
            </w:r>
          </w:p>
        </w:tc>
        <w:tc>
          <w:tcPr>
            <w:tcW w:w="5348" w:type="dxa"/>
            <w:noWrap/>
            <w:hideMark/>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0A7DC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051D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raising eyebrows</w:t>
            </w:r>
          </w:p>
        </w:tc>
        <w:tc>
          <w:tcPr>
            <w:tcW w:w="5348" w:type="dxa"/>
            <w:noWrap/>
            <w:hideMark/>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801</w:t>
            </w:r>
          </w:p>
        </w:tc>
      </w:tr>
      <w:tr w:rsidR="00E16572" w:rsidRPr="00E16572" w14:paraId="1FF6F0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C7DE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book</w:t>
            </w:r>
          </w:p>
        </w:tc>
        <w:tc>
          <w:tcPr>
            <w:tcW w:w="5348" w:type="dxa"/>
            <w:noWrap/>
            <w:hideMark/>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574B006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F3B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newspaper</w:t>
            </w:r>
          </w:p>
        </w:tc>
        <w:tc>
          <w:tcPr>
            <w:tcW w:w="5348" w:type="dxa"/>
            <w:noWrap/>
            <w:hideMark/>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591</w:t>
            </w:r>
          </w:p>
        </w:tc>
      </w:tr>
      <w:tr w:rsidR="00E16572" w:rsidRPr="00E16572" w14:paraId="737655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C24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recording music</w:t>
            </w:r>
          </w:p>
        </w:tc>
        <w:tc>
          <w:tcPr>
            <w:tcW w:w="5348" w:type="dxa"/>
            <w:noWrap/>
            <w:hideMark/>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CDCD0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BBBB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repairing puncture</w:t>
            </w:r>
          </w:p>
        </w:tc>
        <w:tc>
          <w:tcPr>
            <w:tcW w:w="5348" w:type="dxa"/>
            <w:noWrap/>
            <w:hideMark/>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3D6D2B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4FF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a bike</w:t>
            </w:r>
          </w:p>
        </w:tc>
        <w:tc>
          <w:tcPr>
            <w:tcW w:w="5348" w:type="dxa"/>
            <w:noWrap/>
            <w:hideMark/>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766</w:t>
            </w:r>
          </w:p>
        </w:tc>
      </w:tr>
      <w:tr w:rsidR="00E16572" w:rsidRPr="00E16572" w14:paraId="3672F87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30F9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camel</w:t>
            </w:r>
          </w:p>
        </w:tc>
        <w:tc>
          <w:tcPr>
            <w:tcW w:w="5348" w:type="dxa"/>
            <w:noWrap/>
            <w:hideMark/>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7493A5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3C2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elephant</w:t>
            </w:r>
          </w:p>
        </w:tc>
        <w:tc>
          <w:tcPr>
            <w:tcW w:w="5348" w:type="dxa"/>
            <w:noWrap/>
            <w:hideMark/>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25E5E7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716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mechanical bull</w:t>
            </w:r>
          </w:p>
        </w:tc>
        <w:tc>
          <w:tcPr>
            <w:tcW w:w="5348" w:type="dxa"/>
            <w:noWrap/>
            <w:hideMark/>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707F40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E3A1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mule</w:t>
            </w:r>
          </w:p>
        </w:tc>
        <w:tc>
          <w:tcPr>
            <w:tcW w:w="5348" w:type="dxa"/>
            <w:noWrap/>
            <w:hideMark/>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A2E40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B71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or walking with horse</w:t>
            </w:r>
          </w:p>
        </w:tc>
        <w:tc>
          <w:tcPr>
            <w:tcW w:w="5348" w:type="dxa"/>
            <w:noWrap/>
            <w:hideMark/>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588</w:t>
            </w:r>
          </w:p>
        </w:tc>
      </w:tr>
      <w:tr w:rsidR="00E16572" w:rsidRPr="00E16572" w14:paraId="4C9CAC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7F79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scooter</w:t>
            </w:r>
          </w:p>
        </w:tc>
        <w:tc>
          <w:tcPr>
            <w:tcW w:w="5348" w:type="dxa"/>
            <w:noWrap/>
            <w:hideMark/>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0B9F8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0F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snow blower</w:t>
            </w:r>
          </w:p>
        </w:tc>
        <w:tc>
          <w:tcPr>
            <w:tcW w:w="5348" w:type="dxa"/>
            <w:noWrap/>
            <w:hideMark/>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1C96116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7DC8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riding unicycle</w:t>
            </w:r>
          </w:p>
        </w:tc>
        <w:tc>
          <w:tcPr>
            <w:tcW w:w="5348" w:type="dxa"/>
            <w:noWrap/>
            <w:hideMark/>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782</w:t>
            </w:r>
          </w:p>
        </w:tc>
      </w:tr>
      <w:tr w:rsidR="00E16572" w:rsidRPr="00E16572" w14:paraId="5D1728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5B3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ripping paper</w:t>
            </w:r>
          </w:p>
        </w:tc>
        <w:tc>
          <w:tcPr>
            <w:tcW w:w="5348" w:type="dxa"/>
            <w:noWrap/>
            <w:hideMark/>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28C05E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726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marshmallows</w:t>
            </w:r>
          </w:p>
        </w:tc>
        <w:tc>
          <w:tcPr>
            <w:tcW w:w="5348" w:type="dxa"/>
            <w:noWrap/>
            <w:hideMark/>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440A975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74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pig</w:t>
            </w:r>
          </w:p>
        </w:tc>
        <w:tc>
          <w:tcPr>
            <w:tcW w:w="5348" w:type="dxa"/>
            <w:noWrap/>
            <w:hideMark/>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553</w:t>
            </w:r>
          </w:p>
        </w:tc>
      </w:tr>
      <w:tr w:rsidR="00E16572" w:rsidRPr="00E16572" w14:paraId="5F25D7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55CF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robot dancing</w:t>
            </w:r>
          </w:p>
        </w:tc>
        <w:tc>
          <w:tcPr>
            <w:tcW w:w="5348" w:type="dxa"/>
            <w:noWrap/>
            <w:hideMark/>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2FEEFA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D424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climbing</w:t>
            </w:r>
          </w:p>
        </w:tc>
        <w:tc>
          <w:tcPr>
            <w:tcW w:w="5348" w:type="dxa"/>
            <w:noWrap/>
            <w:hideMark/>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5117AA0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0ABB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scissors paper</w:t>
            </w:r>
          </w:p>
        </w:tc>
        <w:tc>
          <w:tcPr>
            <w:tcW w:w="5348" w:type="dxa"/>
            <w:noWrap/>
            <w:hideMark/>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4F21ACF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E19A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roller skating</w:t>
            </w:r>
          </w:p>
        </w:tc>
        <w:tc>
          <w:tcPr>
            <w:tcW w:w="5348" w:type="dxa"/>
            <w:noWrap/>
            <w:hideMark/>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1201FC2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67C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eyes</w:t>
            </w:r>
          </w:p>
        </w:tc>
        <w:tc>
          <w:tcPr>
            <w:tcW w:w="5348" w:type="dxa"/>
            <w:noWrap/>
            <w:hideMark/>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CCF69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33EE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pastry</w:t>
            </w:r>
          </w:p>
        </w:tc>
        <w:tc>
          <w:tcPr>
            <w:tcW w:w="5348" w:type="dxa"/>
            <w:noWrap/>
            <w:hideMark/>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1D4B78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FE7F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rope pushdown</w:t>
            </w:r>
          </w:p>
        </w:tc>
        <w:tc>
          <w:tcPr>
            <w:tcW w:w="5348" w:type="dxa"/>
            <w:noWrap/>
            <w:hideMark/>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76E7C6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AF23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running on treadmill</w:t>
            </w:r>
          </w:p>
        </w:tc>
        <w:tc>
          <w:tcPr>
            <w:tcW w:w="5348" w:type="dxa"/>
            <w:noWrap/>
            <w:hideMark/>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6B819A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C0A2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sailing</w:t>
            </w:r>
          </w:p>
        </w:tc>
        <w:tc>
          <w:tcPr>
            <w:tcW w:w="5348" w:type="dxa"/>
            <w:noWrap/>
            <w:hideMark/>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1CDE1D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07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salsa dancing</w:t>
            </w:r>
          </w:p>
        </w:tc>
        <w:tc>
          <w:tcPr>
            <w:tcW w:w="5348" w:type="dxa"/>
            <w:noWrap/>
            <w:hideMark/>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427</w:t>
            </w:r>
          </w:p>
        </w:tc>
      </w:tr>
      <w:tr w:rsidR="00E16572" w:rsidRPr="00E16572" w14:paraId="594924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5DE0C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saluting</w:t>
            </w:r>
          </w:p>
        </w:tc>
        <w:tc>
          <w:tcPr>
            <w:tcW w:w="5348" w:type="dxa"/>
            <w:noWrap/>
            <w:hideMark/>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1BBC76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E6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floor</w:t>
            </w:r>
          </w:p>
        </w:tc>
        <w:tc>
          <w:tcPr>
            <w:tcW w:w="5348" w:type="dxa"/>
            <w:noWrap/>
            <w:hideMark/>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3825BE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2582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wood</w:t>
            </w:r>
          </w:p>
        </w:tc>
        <w:tc>
          <w:tcPr>
            <w:tcW w:w="5348" w:type="dxa"/>
            <w:noWrap/>
            <w:hideMark/>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56B7AB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A29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sausage making</w:t>
            </w:r>
          </w:p>
        </w:tc>
        <w:tc>
          <w:tcPr>
            <w:tcW w:w="5348" w:type="dxa"/>
            <w:noWrap/>
            <w:hideMark/>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564863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816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sawing wood</w:t>
            </w:r>
          </w:p>
        </w:tc>
        <w:tc>
          <w:tcPr>
            <w:tcW w:w="5348" w:type="dxa"/>
            <w:noWrap/>
            <w:hideMark/>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0DB05C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29B8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scrambling eggs</w:t>
            </w:r>
          </w:p>
        </w:tc>
        <w:tc>
          <w:tcPr>
            <w:tcW w:w="5348" w:type="dxa"/>
            <w:noWrap/>
            <w:hideMark/>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7D166F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CF89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scrapbooking</w:t>
            </w:r>
          </w:p>
        </w:tc>
        <w:tc>
          <w:tcPr>
            <w:tcW w:w="5348" w:type="dxa"/>
            <w:noWrap/>
            <w:hideMark/>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6026D0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C051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scrubbing face</w:t>
            </w:r>
          </w:p>
        </w:tc>
        <w:tc>
          <w:tcPr>
            <w:tcW w:w="5348" w:type="dxa"/>
            <w:noWrap/>
            <w:hideMark/>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3225CBE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1E4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scuba diving</w:t>
            </w:r>
          </w:p>
        </w:tc>
        <w:tc>
          <w:tcPr>
            <w:tcW w:w="5348" w:type="dxa"/>
            <w:noWrap/>
            <w:hideMark/>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634</w:t>
            </w:r>
          </w:p>
        </w:tc>
      </w:tr>
      <w:tr w:rsidR="00E16572" w:rsidRPr="00E16572" w14:paraId="6937CE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BD2F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seasoning food</w:t>
            </w:r>
          </w:p>
        </w:tc>
        <w:tc>
          <w:tcPr>
            <w:tcW w:w="5348" w:type="dxa"/>
            <w:noWrap/>
            <w:hideMark/>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0419FA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4F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separating eggs</w:t>
            </w:r>
          </w:p>
        </w:tc>
        <w:tc>
          <w:tcPr>
            <w:tcW w:w="5348" w:type="dxa"/>
            <w:noWrap/>
            <w:hideMark/>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4D2F99E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95E2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setting table</w:t>
            </w:r>
          </w:p>
        </w:tc>
        <w:tc>
          <w:tcPr>
            <w:tcW w:w="5348" w:type="dxa"/>
            <w:noWrap/>
            <w:hideMark/>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2D4759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301B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sewing</w:t>
            </w:r>
          </w:p>
        </w:tc>
        <w:tc>
          <w:tcPr>
            <w:tcW w:w="5348" w:type="dxa"/>
            <w:noWrap/>
            <w:hideMark/>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4E09719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2546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hands</w:t>
            </w:r>
          </w:p>
        </w:tc>
        <w:tc>
          <w:tcPr>
            <w:tcW w:w="5348" w:type="dxa"/>
            <w:noWrap/>
            <w:hideMark/>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632</w:t>
            </w:r>
          </w:p>
        </w:tc>
      </w:tr>
      <w:tr w:rsidR="00E16572" w:rsidRPr="00E16572" w14:paraId="7C2C10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57D6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head</w:t>
            </w:r>
          </w:p>
        </w:tc>
        <w:tc>
          <w:tcPr>
            <w:tcW w:w="5348" w:type="dxa"/>
            <w:noWrap/>
            <w:hideMark/>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6EAB61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1D7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shaping bread dough</w:t>
            </w:r>
          </w:p>
        </w:tc>
        <w:tc>
          <w:tcPr>
            <w:tcW w:w="5348" w:type="dxa"/>
            <w:noWrap/>
            <w:hideMark/>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32383B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AB5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knives</w:t>
            </w:r>
          </w:p>
        </w:tc>
        <w:tc>
          <w:tcPr>
            <w:tcW w:w="5348" w:type="dxa"/>
            <w:noWrap/>
            <w:hideMark/>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2918993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5804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pencil</w:t>
            </w:r>
          </w:p>
        </w:tc>
        <w:tc>
          <w:tcPr>
            <w:tcW w:w="5348" w:type="dxa"/>
            <w:noWrap/>
            <w:hideMark/>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63F4656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BB6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head</w:t>
            </w:r>
          </w:p>
        </w:tc>
        <w:tc>
          <w:tcPr>
            <w:tcW w:w="5348" w:type="dxa"/>
            <w:noWrap/>
            <w:hideMark/>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5D993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E24F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legs</w:t>
            </w:r>
          </w:p>
        </w:tc>
        <w:tc>
          <w:tcPr>
            <w:tcW w:w="5348" w:type="dxa"/>
            <w:noWrap/>
            <w:hideMark/>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432CE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F192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shearing sheep</w:t>
            </w:r>
          </w:p>
        </w:tc>
        <w:tc>
          <w:tcPr>
            <w:tcW w:w="5348" w:type="dxa"/>
            <w:noWrap/>
            <w:hideMark/>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833</w:t>
            </w:r>
          </w:p>
        </w:tc>
      </w:tr>
      <w:tr w:rsidR="00E16572" w:rsidRPr="00E16572" w14:paraId="623D28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A563A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flashlight</w:t>
            </w:r>
          </w:p>
        </w:tc>
        <w:tc>
          <w:tcPr>
            <w:tcW w:w="5348" w:type="dxa"/>
            <w:noWrap/>
            <w:hideMark/>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7CB0B5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C15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shoes</w:t>
            </w:r>
          </w:p>
        </w:tc>
        <w:tc>
          <w:tcPr>
            <w:tcW w:w="5348" w:type="dxa"/>
            <w:noWrap/>
            <w:hideMark/>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5463F36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2ED1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 dance</w:t>
            </w:r>
          </w:p>
        </w:tc>
        <w:tc>
          <w:tcPr>
            <w:tcW w:w="5348" w:type="dxa"/>
            <w:noWrap/>
            <w:hideMark/>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5669F5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7D4C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basketball</w:t>
            </w:r>
          </w:p>
        </w:tc>
        <w:tc>
          <w:tcPr>
            <w:tcW w:w="5348" w:type="dxa"/>
            <w:noWrap/>
            <w:hideMark/>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1EF814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0E24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goal (soccer)</w:t>
            </w:r>
          </w:p>
        </w:tc>
        <w:tc>
          <w:tcPr>
            <w:tcW w:w="5348" w:type="dxa"/>
            <w:noWrap/>
            <w:hideMark/>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B9360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488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off fireworks</w:t>
            </w:r>
          </w:p>
        </w:tc>
        <w:tc>
          <w:tcPr>
            <w:tcW w:w="5348" w:type="dxa"/>
            <w:noWrap/>
            <w:hideMark/>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376</w:t>
            </w:r>
          </w:p>
        </w:tc>
      </w:tr>
      <w:tr w:rsidR="00E16572" w:rsidRPr="00E16572" w14:paraId="77B5CC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E675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shopping</w:t>
            </w:r>
          </w:p>
        </w:tc>
        <w:tc>
          <w:tcPr>
            <w:tcW w:w="5348" w:type="dxa"/>
            <w:noWrap/>
            <w:hideMark/>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4515DF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7251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shot put</w:t>
            </w:r>
          </w:p>
        </w:tc>
        <w:tc>
          <w:tcPr>
            <w:tcW w:w="5348" w:type="dxa"/>
            <w:noWrap/>
            <w:hideMark/>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873</w:t>
            </w:r>
          </w:p>
        </w:tc>
      </w:tr>
      <w:tr w:rsidR="00E16572" w:rsidRPr="00E16572" w14:paraId="7AA4BA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23F9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shouting</w:t>
            </w:r>
          </w:p>
        </w:tc>
        <w:tc>
          <w:tcPr>
            <w:tcW w:w="5348" w:type="dxa"/>
            <w:noWrap/>
            <w:hideMark/>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752D17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847E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shoveling snow</w:t>
            </w:r>
          </w:p>
        </w:tc>
        <w:tc>
          <w:tcPr>
            <w:tcW w:w="5348" w:type="dxa"/>
            <w:noWrap/>
            <w:hideMark/>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FE8046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EDD8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shredding paper</w:t>
            </w:r>
          </w:p>
        </w:tc>
        <w:tc>
          <w:tcPr>
            <w:tcW w:w="5348" w:type="dxa"/>
            <w:noWrap/>
            <w:hideMark/>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437</w:t>
            </w:r>
          </w:p>
        </w:tc>
      </w:tr>
      <w:tr w:rsidR="00E16572" w:rsidRPr="00E16572" w14:paraId="7C406B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FDD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shucking oysters</w:t>
            </w:r>
          </w:p>
        </w:tc>
        <w:tc>
          <w:tcPr>
            <w:tcW w:w="5348" w:type="dxa"/>
            <w:noWrap/>
            <w:hideMark/>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7C61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0AA4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cards</w:t>
            </w:r>
          </w:p>
        </w:tc>
        <w:tc>
          <w:tcPr>
            <w:tcW w:w="5348" w:type="dxa"/>
            <w:noWrap/>
            <w:hideMark/>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69F76CE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032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feet</w:t>
            </w:r>
          </w:p>
        </w:tc>
        <w:tc>
          <w:tcPr>
            <w:tcW w:w="5348" w:type="dxa"/>
            <w:noWrap/>
            <w:hideMark/>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296829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1A12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side kick</w:t>
            </w:r>
          </w:p>
        </w:tc>
        <w:tc>
          <w:tcPr>
            <w:tcW w:w="5348" w:type="dxa"/>
            <w:noWrap/>
            <w:hideMark/>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4A56744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1B9E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sieving</w:t>
            </w:r>
          </w:p>
        </w:tc>
        <w:tc>
          <w:tcPr>
            <w:tcW w:w="5348" w:type="dxa"/>
            <w:noWrap/>
            <w:hideMark/>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615E07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B6B9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sign language interpreting</w:t>
            </w:r>
          </w:p>
        </w:tc>
        <w:tc>
          <w:tcPr>
            <w:tcW w:w="5348" w:type="dxa"/>
            <w:noWrap/>
            <w:hideMark/>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23587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5C8F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silent disco</w:t>
            </w:r>
          </w:p>
        </w:tc>
        <w:tc>
          <w:tcPr>
            <w:tcW w:w="5348" w:type="dxa"/>
            <w:noWrap/>
            <w:hideMark/>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638</w:t>
            </w:r>
          </w:p>
        </w:tc>
      </w:tr>
      <w:tr w:rsidR="00E16572" w:rsidRPr="00E16572" w14:paraId="74C327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DA89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singing</w:t>
            </w:r>
          </w:p>
        </w:tc>
        <w:tc>
          <w:tcPr>
            <w:tcW w:w="5348" w:type="dxa"/>
            <w:noWrap/>
            <w:hideMark/>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2F0E82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DA48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sipping cup</w:t>
            </w:r>
          </w:p>
        </w:tc>
        <w:tc>
          <w:tcPr>
            <w:tcW w:w="5348" w:type="dxa"/>
            <w:noWrap/>
            <w:hideMark/>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7CA275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BB3C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situp</w:t>
            </w:r>
            <w:proofErr w:type="spellEnd"/>
          </w:p>
        </w:tc>
        <w:tc>
          <w:tcPr>
            <w:tcW w:w="5348" w:type="dxa"/>
            <w:noWrap/>
            <w:hideMark/>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6A9E35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77AE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skateboarding</w:t>
            </w:r>
          </w:p>
        </w:tc>
        <w:tc>
          <w:tcPr>
            <w:tcW w:w="5348" w:type="dxa"/>
            <w:noWrap/>
            <w:hideMark/>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24352B4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34D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ballet</w:t>
            </w:r>
          </w:p>
        </w:tc>
        <w:tc>
          <w:tcPr>
            <w:tcW w:w="5348" w:type="dxa"/>
            <w:noWrap/>
            <w:hideMark/>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01C331B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CAD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jumping</w:t>
            </w:r>
          </w:p>
        </w:tc>
        <w:tc>
          <w:tcPr>
            <w:tcW w:w="5348" w:type="dxa"/>
            <w:noWrap/>
            <w:hideMark/>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6BD1A2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57A2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skiing </w:t>
            </w:r>
            <w:proofErr w:type="spellStart"/>
            <w:r w:rsidRPr="00E16572">
              <w:rPr>
                <w:rFonts w:ascii="Calibri" w:eastAsia="Times New Roman" w:hAnsi="Calibri" w:cs="Calibri"/>
                <w:color w:val="000000"/>
                <w:sz w:val="22"/>
              </w:rPr>
              <w:t>crosscountry</w:t>
            </w:r>
            <w:proofErr w:type="spellEnd"/>
          </w:p>
        </w:tc>
        <w:tc>
          <w:tcPr>
            <w:tcW w:w="5348" w:type="dxa"/>
            <w:noWrap/>
            <w:hideMark/>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649336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44786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mono</w:t>
            </w:r>
          </w:p>
        </w:tc>
        <w:tc>
          <w:tcPr>
            <w:tcW w:w="5348" w:type="dxa"/>
            <w:noWrap/>
            <w:hideMark/>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22B0B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92B9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slalom</w:t>
            </w:r>
          </w:p>
        </w:tc>
        <w:tc>
          <w:tcPr>
            <w:tcW w:w="5348" w:type="dxa"/>
            <w:noWrap/>
            <w:hideMark/>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3897B2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68C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rope</w:t>
            </w:r>
          </w:p>
        </w:tc>
        <w:tc>
          <w:tcPr>
            <w:tcW w:w="5348" w:type="dxa"/>
            <w:noWrap/>
            <w:hideMark/>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671</w:t>
            </w:r>
          </w:p>
        </w:tc>
      </w:tr>
      <w:tr w:rsidR="00E16572" w:rsidRPr="00E16572" w14:paraId="394AF3D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9AC0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stone</w:t>
            </w:r>
          </w:p>
        </w:tc>
        <w:tc>
          <w:tcPr>
            <w:tcW w:w="5348" w:type="dxa"/>
            <w:noWrap/>
            <w:hideMark/>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2C4F8C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78B7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skydiving</w:t>
            </w:r>
          </w:p>
        </w:tc>
        <w:tc>
          <w:tcPr>
            <w:tcW w:w="5348" w:type="dxa"/>
            <w:noWrap/>
            <w:hideMark/>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625</w:t>
            </w:r>
          </w:p>
        </w:tc>
      </w:tr>
      <w:tr w:rsidR="00E16572" w:rsidRPr="00E16572" w14:paraId="46F456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530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slacklining</w:t>
            </w:r>
          </w:p>
        </w:tc>
        <w:tc>
          <w:tcPr>
            <w:tcW w:w="5348" w:type="dxa"/>
            <w:noWrap/>
            <w:hideMark/>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721B7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B4D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slapping</w:t>
            </w:r>
          </w:p>
        </w:tc>
        <w:tc>
          <w:tcPr>
            <w:tcW w:w="5348" w:type="dxa"/>
            <w:noWrap/>
            <w:hideMark/>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779</w:t>
            </w:r>
          </w:p>
        </w:tc>
      </w:tr>
      <w:tr w:rsidR="00E16572" w:rsidRPr="00E16572" w14:paraId="4D40C8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99B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sled dog racing</w:t>
            </w:r>
          </w:p>
        </w:tc>
        <w:tc>
          <w:tcPr>
            <w:tcW w:w="5348" w:type="dxa"/>
            <w:noWrap/>
            <w:hideMark/>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043A8F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491C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sleeping</w:t>
            </w:r>
          </w:p>
        </w:tc>
        <w:tc>
          <w:tcPr>
            <w:tcW w:w="5348" w:type="dxa"/>
            <w:noWrap/>
            <w:hideMark/>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2CEBE0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903E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slicing onion</w:t>
            </w:r>
          </w:p>
        </w:tc>
        <w:tc>
          <w:tcPr>
            <w:tcW w:w="5348" w:type="dxa"/>
            <w:noWrap/>
            <w:hideMark/>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529</w:t>
            </w:r>
          </w:p>
        </w:tc>
      </w:tr>
      <w:tr w:rsidR="00E16572" w:rsidRPr="00E16572" w14:paraId="6A4D42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1AD4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smashing</w:t>
            </w:r>
          </w:p>
        </w:tc>
        <w:tc>
          <w:tcPr>
            <w:tcW w:w="5348" w:type="dxa"/>
            <w:noWrap/>
            <w:hideMark/>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0C053B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0491D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smelling feet</w:t>
            </w:r>
          </w:p>
        </w:tc>
        <w:tc>
          <w:tcPr>
            <w:tcW w:w="5348" w:type="dxa"/>
            <w:noWrap/>
            <w:hideMark/>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79DA07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D7E4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w:t>
            </w:r>
          </w:p>
        </w:tc>
        <w:tc>
          <w:tcPr>
            <w:tcW w:w="5348" w:type="dxa"/>
            <w:noWrap/>
            <w:hideMark/>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250</w:t>
            </w:r>
          </w:p>
        </w:tc>
      </w:tr>
      <w:tr w:rsidR="00E16572" w:rsidRPr="00E16572" w14:paraId="55F8C8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AC8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hookah</w:t>
            </w:r>
          </w:p>
        </w:tc>
        <w:tc>
          <w:tcPr>
            <w:tcW w:w="5348" w:type="dxa"/>
            <w:noWrap/>
            <w:hideMark/>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2E4309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3E2D7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pipe</w:t>
            </w:r>
          </w:p>
        </w:tc>
        <w:tc>
          <w:tcPr>
            <w:tcW w:w="5348" w:type="dxa"/>
            <w:noWrap/>
            <w:hideMark/>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541</w:t>
            </w:r>
          </w:p>
        </w:tc>
      </w:tr>
      <w:tr w:rsidR="00E16572" w:rsidRPr="00E16572" w14:paraId="4B81D3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805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snatch </w:t>
            </w:r>
            <w:proofErr w:type="gramStart"/>
            <w:r w:rsidRPr="00E16572">
              <w:rPr>
                <w:rFonts w:ascii="Calibri" w:eastAsia="Times New Roman" w:hAnsi="Calibri" w:cs="Calibri"/>
                <w:color w:val="000000"/>
                <w:sz w:val="22"/>
              </w:rPr>
              <w:t>weight lifting</w:t>
            </w:r>
            <w:proofErr w:type="gramEnd"/>
          </w:p>
        </w:tc>
        <w:tc>
          <w:tcPr>
            <w:tcW w:w="5348" w:type="dxa"/>
            <w:noWrap/>
            <w:hideMark/>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222ADE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A63F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sneezing</w:t>
            </w:r>
          </w:p>
        </w:tc>
        <w:tc>
          <w:tcPr>
            <w:tcW w:w="5348" w:type="dxa"/>
            <w:noWrap/>
            <w:hideMark/>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929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96BE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snorkeling</w:t>
            </w:r>
          </w:p>
        </w:tc>
        <w:tc>
          <w:tcPr>
            <w:tcW w:w="5348" w:type="dxa"/>
            <w:noWrap/>
            <w:hideMark/>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08FFEE1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AB99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snowboarding</w:t>
            </w:r>
          </w:p>
        </w:tc>
        <w:tc>
          <w:tcPr>
            <w:tcW w:w="5348" w:type="dxa"/>
            <w:noWrap/>
            <w:hideMark/>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656</w:t>
            </w:r>
          </w:p>
        </w:tc>
      </w:tr>
      <w:tr w:rsidR="00E16572" w:rsidRPr="00E16572" w14:paraId="2844911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5EB42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snowkiting</w:t>
            </w:r>
            <w:proofErr w:type="spellEnd"/>
          </w:p>
        </w:tc>
        <w:tc>
          <w:tcPr>
            <w:tcW w:w="5348" w:type="dxa"/>
            <w:noWrap/>
            <w:hideMark/>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099B5E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7EB5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snowmobiling</w:t>
            </w:r>
          </w:p>
        </w:tc>
        <w:tc>
          <w:tcPr>
            <w:tcW w:w="5348" w:type="dxa"/>
            <w:noWrap/>
            <w:hideMark/>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763</w:t>
            </w:r>
          </w:p>
        </w:tc>
      </w:tr>
      <w:tr w:rsidR="00E16572" w:rsidRPr="00E16572" w14:paraId="1EFC97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7951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somersaulting</w:t>
            </w:r>
          </w:p>
        </w:tc>
        <w:tc>
          <w:tcPr>
            <w:tcW w:w="5348" w:type="dxa"/>
            <w:noWrap/>
            <w:hideMark/>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60C46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BF2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spelunking</w:t>
            </w:r>
          </w:p>
        </w:tc>
        <w:tc>
          <w:tcPr>
            <w:tcW w:w="5348" w:type="dxa"/>
            <w:noWrap/>
            <w:hideMark/>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786</w:t>
            </w:r>
          </w:p>
        </w:tc>
      </w:tr>
      <w:tr w:rsidR="00E16572" w:rsidRPr="00E16572" w14:paraId="4460242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D80B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plates</w:t>
            </w:r>
          </w:p>
        </w:tc>
        <w:tc>
          <w:tcPr>
            <w:tcW w:w="5348" w:type="dxa"/>
            <w:noWrap/>
            <w:hideMark/>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510</w:t>
            </w:r>
          </w:p>
        </w:tc>
      </w:tr>
      <w:tr w:rsidR="00E16572" w:rsidRPr="00E16572" w14:paraId="1E6EB4A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56FF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poi</w:t>
            </w:r>
          </w:p>
        </w:tc>
        <w:tc>
          <w:tcPr>
            <w:tcW w:w="5348" w:type="dxa"/>
            <w:noWrap/>
            <w:hideMark/>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123A1B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142F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splashing water</w:t>
            </w:r>
          </w:p>
        </w:tc>
        <w:tc>
          <w:tcPr>
            <w:tcW w:w="5348" w:type="dxa"/>
            <w:noWrap/>
            <w:hideMark/>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4CEBA0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30E4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 painting</w:t>
            </w:r>
          </w:p>
        </w:tc>
        <w:tc>
          <w:tcPr>
            <w:tcW w:w="5348" w:type="dxa"/>
            <w:noWrap/>
            <w:hideMark/>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3ED7EF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6F5D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spraying</w:t>
            </w:r>
          </w:p>
        </w:tc>
        <w:tc>
          <w:tcPr>
            <w:tcW w:w="5348" w:type="dxa"/>
            <w:noWrap/>
            <w:hideMark/>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98C7E2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100E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springboard diving</w:t>
            </w:r>
          </w:p>
        </w:tc>
        <w:tc>
          <w:tcPr>
            <w:tcW w:w="5348" w:type="dxa"/>
            <w:noWrap/>
            <w:hideMark/>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482</w:t>
            </w:r>
          </w:p>
        </w:tc>
      </w:tr>
      <w:tr w:rsidR="00E16572" w:rsidRPr="00E16572" w14:paraId="5C71E4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CF9A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square dancing</w:t>
            </w:r>
          </w:p>
        </w:tc>
        <w:tc>
          <w:tcPr>
            <w:tcW w:w="5348" w:type="dxa"/>
            <w:noWrap/>
            <w:hideMark/>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7472EB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47CB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squat</w:t>
            </w:r>
          </w:p>
        </w:tc>
        <w:tc>
          <w:tcPr>
            <w:tcW w:w="5348" w:type="dxa"/>
            <w:noWrap/>
            <w:hideMark/>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752</w:t>
            </w:r>
          </w:p>
        </w:tc>
      </w:tr>
      <w:tr w:rsidR="00E16572" w:rsidRPr="00E16572" w14:paraId="07FBC40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CC97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squeezing orange</w:t>
            </w:r>
          </w:p>
        </w:tc>
        <w:tc>
          <w:tcPr>
            <w:tcW w:w="5348" w:type="dxa"/>
            <w:noWrap/>
            <w:hideMark/>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23BB87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9D28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cups</w:t>
            </w:r>
          </w:p>
        </w:tc>
        <w:tc>
          <w:tcPr>
            <w:tcW w:w="5348" w:type="dxa"/>
            <w:noWrap/>
            <w:hideMark/>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70B5BE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5CC9E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dice</w:t>
            </w:r>
          </w:p>
        </w:tc>
        <w:tc>
          <w:tcPr>
            <w:tcW w:w="5348" w:type="dxa"/>
            <w:noWrap/>
            <w:hideMark/>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3EF1B0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5C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standing on hands</w:t>
            </w:r>
          </w:p>
        </w:tc>
        <w:tc>
          <w:tcPr>
            <w:tcW w:w="5348" w:type="dxa"/>
            <w:noWrap/>
            <w:hideMark/>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4F1932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FB46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staring</w:t>
            </w:r>
          </w:p>
        </w:tc>
        <w:tc>
          <w:tcPr>
            <w:tcW w:w="5348" w:type="dxa"/>
            <w:noWrap/>
            <w:hideMark/>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106ADBF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B20A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 roping</w:t>
            </w:r>
          </w:p>
        </w:tc>
        <w:tc>
          <w:tcPr>
            <w:tcW w:w="5348" w:type="dxa"/>
            <w:noWrap/>
            <w:hideMark/>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1CE55E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4FE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steering car</w:t>
            </w:r>
          </w:p>
        </w:tc>
        <w:tc>
          <w:tcPr>
            <w:tcW w:w="5348" w:type="dxa"/>
            <w:noWrap/>
            <w:hideMark/>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52500FC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5A409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sticking tongue out</w:t>
            </w:r>
          </w:p>
        </w:tc>
        <w:tc>
          <w:tcPr>
            <w:tcW w:w="5348" w:type="dxa"/>
            <w:noWrap/>
            <w:hideMark/>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6871AA2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7B5E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stomping grapes</w:t>
            </w:r>
          </w:p>
        </w:tc>
        <w:tc>
          <w:tcPr>
            <w:tcW w:w="5348" w:type="dxa"/>
            <w:noWrap/>
            <w:hideMark/>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2C1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8E8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arm</w:t>
            </w:r>
          </w:p>
        </w:tc>
        <w:tc>
          <w:tcPr>
            <w:tcW w:w="5348" w:type="dxa"/>
            <w:noWrap/>
            <w:hideMark/>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64FB49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D1D5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leg</w:t>
            </w:r>
          </w:p>
        </w:tc>
        <w:tc>
          <w:tcPr>
            <w:tcW w:w="5348" w:type="dxa"/>
            <w:noWrap/>
            <w:hideMark/>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9987F0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458B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sucking </w:t>
            </w:r>
            <w:proofErr w:type="spellStart"/>
            <w:r w:rsidRPr="00E16572">
              <w:rPr>
                <w:rFonts w:ascii="Calibri" w:eastAsia="Times New Roman" w:hAnsi="Calibri" w:cs="Calibri"/>
                <w:color w:val="000000"/>
                <w:sz w:val="22"/>
              </w:rPr>
              <w:t>lolly</w:t>
            </w:r>
            <w:proofErr w:type="spellEnd"/>
          </w:p>
        </w:tc>
        <w:tc>
          <w:tcPr>
            <w:tcW w:w="5348" w:type="dxa"/>
            <w:noWrap/>
            <w:hideMark/>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415</w:t>
            </w:r>
          </w:p>
        </w:tc>
      </w:tr>
      <w:tr w:rsidR="00E16572" w:rsidRPr="00E16572" w14:paraId="5EF6D6A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4EF6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crowd</w:t>
            </w:r>
          </w:p>
        </w:tc>
        <w:tc>
          <w:tcPr>
            <w:tcW w:w="5348" w:type="dxa"/>
            <w:noWrap/>
            <w:hideMark/>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847</w:t>
            </w:r>
          </w:p>
        </w:tc>
      </w:tr>
      <w:tr w:rsidR="00E16572" w:rsidRPr="00E16572" w14:paraId="79CA0E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95DC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water</w:t>
            </w:r>
          </w:p>
        </w:tc>
        <w:tc>
          <w:tcPr>
            <w:tcW w:w="5348" w:type="dxa"/>
            <w:noWrap/>
            <w:hideMark/>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F002E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9BFB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surveying</w:t>
            </w:r>
          </w:p>
        </w:tc>
        <w:tc>
          <w:tcPr>
            <w:tcW w:w="5348" w:type="dxa"/>
            <w:noWrap/>
            <w:hideMark/>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1BCE56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124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sweeping floor</w:t>
            </w:r>
          </w:p>
        </w:tc>
        <w:tc>
          <w:tcPr>
            <w:tcW w:w="5348" w:type="dxa"/>
            <w:noWrap/>
            <w:hideMark/>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192E60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D3BA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backstroke</w:t>
            </w:r>
          </w:p>
        </w:tc>
        <w:tc>
          <w:tcPr>
            <w:tcW w:w="5348" w:type="dxa"/>
            <w:noWrap/>
            <w:hideMark/>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325C89C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36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swimming </w:t>
            </w:r>
            <w:proofErr w:type="gramStart"/>
            <w:r w:rsidRPr="00E16572">
              <w:rPr>
                <w:rFonts w:ascii="Calibri" w:eastAsia="Times New Roman" w:hAnsi="Calibri" w:cs="Calibri"/>
                <w:color w:val="000000"/>
                <w:sz w:val="22"/>
              </w:rPr>
              <w:t>breast stroke</w:t>
            </w:r>
            <w:proofErr w:type="gramEnd"/>
          </w:p>
        </w:tc>
        <w:tc>
          <w:tcPr>
            <w:tcW w:w="5348" w:type="dxa"/>
            <w:noWrap/>
            <w:hideMark/>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06974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1E67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butterfly stroke</w:t>
            </w:r>
          </w:p>
        </w:tc>
        <w:tc>
          <w:tcPr>
            <w:tcW w:w="5348" w:type="dxa"/>
            <w:noWrap/>
            <w:hideMark/>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36676C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0F6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front crawl</w:t>
            </w:r>
          </w:p>
        </w:tc>
        <w:tc>
          <w:tcPr>
            <w:tcW w:w="5348" w:type="dxa"/>
            <w:noWrap/>
            <w:hideMark/>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EED03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C360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dolphins</w:t>
            </w:r>
          </w:p>
        </w:tc>
        <w:tc>
          <w:tcPr>
            <w:tcW w:w="5348" w:type="dxa"/>
            <w:noWrap/>
            <w:hideMark/>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E7736B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A41F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sharks</w:t>
            </w:r>
          </w:p>
        </w:tc>
        <w:tc>
          <w:tcPr>
            <w:tcW w:w="5348" w:type="dxa"/>
            <w:noWrap/>
            <w:hideMark/>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573</w:t>
            </w:r>
          </w:p>
        </w:tc>
      </w:tr>
      <w:tr w:rsidR="00E16572" w:rsidRPr="00E16572" w14:paraId="760DA4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7A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 dancing</w:t>
            </w:r>
          </w:p>
        </w:tc>
        <w:tc>
          <w:tcPr>
            <w:tcW w:w="5348" w:type="dxa"/>
            <w:noWrap/>
            <w:hideMark/>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622</w:t>
            </w:r>
          </w:p>
        </w:tc>
      </w:tr>
      <w:tr w:rsidR="00E16572" w:rsidRPr="00E16572" w14:paraId="1C9E6E2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7E4B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baseball bat</w:t>
            </w:r>
          </w:p>
        </w:tc>
        <w:tc>
          <w:tcPr>
            <w:tcW w:w="5348" w:type="dxa"/>
            <w:noWrap/>
            <w:hideMark/>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6FF5DE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F425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on something</w:t>
            </w:r>
          </w:p>
        </w:tc>
        <w:tc>
          <w:tcPr>
            <w:tcW w:w="5348" w:type="dxa"/>
            <w:noWrap/>
            <w:hideMark/>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5D2341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C33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fighting</w:t>
            </w:r>
          </w:p>
        </w:tc>
        <w:tc>
          <w:tcPr>
            <w:tcW w:w="5348" w:type="dxa"/>
            <w:noWrap/>
            <w:hideMark/>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6A65CC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8C04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swallowing</w:t>
            </w:r>
          </w:p>
        </w:tc>
        <w:tc>
          <w:tcPr>
            <w:tcW w:w="5348" w:type="dxa"/>
            <w:noWrap/>
            <w:hideMark/>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419</w:t>
            </w:r>
          </w:p>
        </w:tc>
      </w:tr>
      <w:tr w:rsidR="00E16572" w:rsidRPr="00E16572" w14:paraId="73B1B2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68F4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tackling</w:t>
            </w:r>
          </w:p>
        </w:tc>
        <w:tc>
          <w:tcPr>
            <w:tcW w:w="5348" w:type="dxa"/>
            <w:noWrap/>
            <w:hideMark/>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617</w:t>
            </w:r>
          </w:p>
        </w:tc>
      </w:tr>
      <w:tr w:rsidR="00E16572" w:rsidRPr="00E16572" w14:paraId="2CD194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2794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tagging graffiti</w:t>
            </w:r>
          </w:p>
        </w:tc>
        <w:tc>
          <w:tcPr>
            <w:tcW w:w="5348" w:type="dxa"/>
            <w:noWrap/>
            <w:hideMark/>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FD53E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3800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tai chi</w:t>
            </w:r>
          </w:p>
        </w:tc>
        <w:tc>
          <w:tcPr>
            <w:tcW w:w="5348" w:type="dxa"/>
            <w:noWrap/>
            <w:hideMark/>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614</w:t>
            </w:r>
          </w:p>
        </w:tc>
      </w:tr>
      <w:tr w:rsidR="00E16572" w:rsidRPr="00E16572" w14:paraId="54A831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C1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taking photo</w:t>
            </w:r>
          </w:p>
        </w:tc>
        <w:tc>
          <w:tcPr>
            <w:tcW w:w="5348" w:type="dxa"/>
            <w:noWrap/>
            <w:hideMark/>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458</w:t>
            </w:r>
          </w:p>
        </w:tc>
      </w:tr>
      <w:tr w:rsidR="00E16572" w:rsidRPr="00E16572" w14:paraId="0C54976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9181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talking on cell phone</w:t>
            </w:r>
          </w:p>
        </w:tc>
        <w:tc>
          <w:tcPr>
            <w:tcW w:w="5348" w:type="dxa"/>
            <w:noWrap/>
            <w:hideMark/>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3ACEDD7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41F1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tango dancing</w:t>
            </w:r>
          </w:p>
        </w:tc>
        <w:tc>
          <w:tcPr>
            <w:tcW w:w="5348" w:type="dxa"/>
            <w:noWrap/>
            <w:hideMark/>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487</w:t>
            </w:r>
          </w:p>
        </w:tc>
      </w:tr>
      <w:tr w:rsidR="00E16572" w:rsidRPr="00E16572" w14:paraId="387851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11FB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 dancing</w:t>
            </w:r>
          </w:p>
        </w:tc>
        <w:tc>
          <w:tcPr>
            <w:tcW w:w="5348" w:type="dxa"/>
            <w:noWrap/>
            <w:hideMark/>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43C11E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C99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guitar</w:t>
            </w:r>
          </w:p>
        </w:tc>
        <w:tc>
          <w:tcPr>
            <w:tcW w:w="5348" w:type="dxa"/>
            <w:noWrap/>
            <w:hideMark/>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260CC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C239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pen</w:t>
            </w:r>
          </w:p>
        </w:tc>
        <w:tc>
          <w:tcPr>
            <w:tcW w:w="5348" w:type="dxa"/>
            <w:noWrap/>
            <w:hideMark/>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5674F22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074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beer</w:t>
            </w:r>
          </w:p>
        </w:tc>
        <w:tc>
          <w:tcPr>
            <w:tcW w:w="5348" w:type="dxa"/>
            <w:noWrap/>
            <w:hideMark/>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1CB92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BB8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food</w:t>
            </w:r>
          </w:p>
        </w:tc>
        <w:tc>
          <w:tcPr>
            <w:tcW w:w="5348" w:type="dxa"/>
            <w:noWrap/>
            <w:hideMark/>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5EF2A7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54A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wine</w:t>
            </w:r>
          </w:p>
        </w:tc>
        <w:tc>
          <w:tcPr>
            <w:tcW w:w="5348" w:type="dxa"/>
            <w:noWrap/>
            <w:hideMark/>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B252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0D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testifying</w:t>
            </w:r>
          </w:p>
        </w:tc>
        <w:tc>
          <w:tcPr>
            <w:tcW w:w="5348" w:type="dxa"/>
            <w:noWrap/>
            <w:hideMark/>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4A3F3E0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08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texting</w:t>
            </w:r>
          </w:p>
        </w:tc>
        <w:tc>
          <w:tcPr>
            <w:tcW w:w="5348" w:type="dxa"/>
            <w:noWrap/>
            <w:hideMark/>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3F94A1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3B56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threading needle</w:t>
            </w:r>
          </w:p>
        </w:tc>
        <w:tc>
          <w:tcPr>
            <w:tcW w:w="5348" w:type="dxa"/>
            <w:noWrap/>
            <w:hideMark/>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26A18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C9E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axe</w:t>
            </w:r>
          </w:p>
        </w:tc>
        <w:tc>
          <w:tcPr>
            <w:tcW w:w="5348" w:type="dxa"/>
            <w:noWrap/>
            <w:hideMark/>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36A270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A4A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ball (not baseball or American football)</w:t>
            </w:r>
          </w:p>
        </w:tc>
        <w:tc>
          <w:tcPr>
            <w:tcW w:w="5348" w:type="dxa"/>
            <w:noWrap/>
            <w:hideMark/>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697A4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8AF1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discus</w:t>
            </w:r>
          </w:p>
        </w:tc>
        <w:tc>
          <w:tcPr>
            <w:tcW w:w="5348" w:type="dxa"/>
            <w:noWrap/>
            <w:hideMark/>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839</w:t>
            </w:r>
          </w:p>
        </w:tc>
      </w:tr>
      <w:tr w:rsidR="00E16572" w:rsidRPr="00E16572" w14:paraId="233C7A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127D3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knife</w:t>
            </w:r>
          </w:p>
        </w:tc>
        <w:tc>
          <w:tcPr>
            <w:tcW w:w="5348" w:type="dxa"/>
            <w:noWrap/>
            <w:hideMark/>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702CAF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4737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snowballs</w:t>
            </w:r>
          </w:p>
        </w:tc>
        <w:tc>
          <w:tcPr>
            <w:tcW w:w="5348" w:type="dxa"/>
            <w:noWrap/>
            <w:hideMark/>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48992D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5B03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tantrum</w:t>
            </w:r>
          </w:p>
        </w:tc>
        <w:tc>
          <w:tcPr>
            <w:tcW w:w="5348" w:type="dxa"/>
            <w:noWrap/>
            <w:hideMark/>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2CB7E7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834D1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water balloon</w:t>
            </w:r>
          </w:p>
        </w:tc>
        <w:tc>
          <w:tcPr>
            <w:tcW w:w="5348" w:type="dxa"/>
            <w:noWrap/>
            <w:hideMark/>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2755466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449F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tickling</w:t>
            </w:r>
          </w:p>
        </w:tc>
        <w:tc>
          <w:tcPr>
            <w:tcW w:w="5348" w:type="dxa"/>
            <w:noWrap/>
            <w:hideMark/>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2AEAF1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7A4B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tie dying</w:t>
            </w:r>
          </w:p>
        </w:tc>
        <w:tc>
          <w:tcPr>
            <w:tcW w:w="5348" w:type="dxa"/>
            <w:noWrap/>
            <w:hideMark/>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452</w:t>
            </w:r>
          </w:p>
        </w:tc>
      </w:tr>
      <w:tr w:rsidR="00E16572" w:rsidRPr="00E16572" w14:paraId="5095FE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2D8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tightrope walking</w:t>
            </w:r>
          </w:p>
        </w:tc>
        <w:tc>
          <w:tcPr>
            <w:tcW w:w="5348" w:type="dxa"/>
            <w:noWrap/>
            <w:hideMark/>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721</w:t>
            </w:r>
          </w:p>
        </w:tc>
      </w:tr>
      <w:tr w:rsidR="00E16572" w:rsidRPr="00E16572" w14:paraId="22E067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5A6F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tiptoeing</w:t>
            </w:r>
          </w:p>
        </w:tc>
        <w:tc>
          <w:tcPr>
            <w:tcW w:w="5348" w:type="dxa"/>
            <w:noWrap/>
            <w:hideMark/>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613381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F8EF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tobogganing</w:t>
            </w:r>
          </w:p>
        </w:tc>
        <w:tc>
          <w:tcPr>
            <w:tcW w:w="5348" w:type="dxa"/>
            <w:noWrap/>
            <w:hideMark/>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3C84DF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F230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coin</w:t>
            </w:r>
          </w:p>
        </w:tc>
        <w:tc>
          <w:tcPr>
            <w:tcW w:w="5348" w:type="dxa"/>
            <w:noWrap/>
            <w:hideMark/>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0F462B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6C4A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salad</w:t>
            </w:r>
          </w:p>
        </w:tc>
        <w:tc>
          <w:tcPr>
            <w:tcW w:w="5348" w:type="dxa"/>
            <w:noWrap/>
            <w:hideMark/>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7569C8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F29B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training dog</w:t>
            </w:r>
          </w:p>
        </w:tc>
        <w:tc>
          <w:tcPr>
            <w:tcW w:w="5348" w:type="dxa"/>
            <w:noWrap/>
            <w:hideMark/>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644</w:t>
            </w:r>
          </w:p>
        </w:tc>
      </w:tr>
      <w:tr w:rsidR="00E16572" w:rsidRPr="00E16572" w14:paraId="2D66BA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C06A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trapezing</w:t>
            </w:r>
          </w:p>
        </w:tc>
        <w:tc>
          <w:tcPr>
            <w:tcW w:w="5348" w:type="dxa"/>
            <w:noWrap/>
            <w:hideMark/>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5CE9755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142B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treating wood</w:t>
            </w:r>
          </w:p>
        </w:tc>
        <w:tc>
          <w:tcPr>
            <w:tcW w:w="5348" w:type="dxa"/>
            <w:noWrap/>
            <w:hideMark/>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A27588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469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or shaving beard</w:t>
            </w:r>
          </w:p>
        </w:tc>
        <w:tc>
          <w:tcPr>
            <w:tcW w:w="5348" w:type="dxa"/>
            <w:noWrap/>
            <w:hideMark/>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1ECA50F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7C3B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shrubs</w:t>
            </w:r>
          </w:p>
        </w:tc>
        <w:tc>
          <w:tcPr>
            <w:tcW w:w="5348" w:type="dxa"/>
            <w:noWrap/>
            <w:hideMark/>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7D56D8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9108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trees</w:t>
            </w:r>
          </w:p>
        </w:tc>
        <w:tc>
          <w:tcPr>
            <w:tcW w:w="5348" w:type="dxa"/>
            <w:noWrap/>
            <w:hideMark/>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010B61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C049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triple jump</w:t>
            </w:r>
          </w:p>
        </w:tc>
        <w:tc>
          <w:tcPr>
            <w:tcW w:w="5348" w:type="dxa"/>
            <w:noWrap/>
            <w:hideMark/>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C79E45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B73D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twiddling fingers</w:t>
            </w:r>
          </w:p>
        </w:tc>
        <w:tc>
          <w:tcPr>
            <w:tcW w:w="5348" w:type="dxa"/>
            <w:noWrap/>
            <w:hideMark/>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69F3D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90D8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bow tie</w:t>
            </w:r>
          </w:p>
        </w:tc>
        <w:tc>
          <w:tcPr>
            <w:tcW w:w="5348" w:type="dxa"/>
            <w:noWrap/>
            <w:hideMark/>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51DF0B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25E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knot (not on a tie)</w:t>
            </w:r>
          </w:p>
        </w:tc>
        <w:tc>
          <w:tcPr>
            <w:tcW w:w="5348" w:type="dxa"/>
            <w:noWrap/>
            <w:hideMark/>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077648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0FF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necktie</w:t>
            </w:r>
          </w:p>
        </w:tc>
        <w:tc>
          <w:tcPr>
            <w:tcW w:w="5348" w:type="dxa"/>
            <w:noWrap/>
            <w:hideMark/>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712</w:t>
            </w:r>
          </w:p>
        </w:tc>
      </w:tr>
      <w:tr w:rsidR="00E16572" w:rsidRPr="00E16572" w14:paraId="5DF240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CFAD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tying </w:t>
            </w:r>
            <w:proofErr w:type="gramStart"/>
            <w:r w:rsidRPr="00E16572">
              <w:rPr>
                <w:rFonts w:ascii="Calibri" w:eastAsia="Times New Roman" w:hAnsi="Calibri" w:cs="Calibri"/>
                <w:color w:val="000000"/>
                <w:sz w:val="22"/>
              </w:rPr>
              <w:t>shoe laces</w:t>
            </w:r>
            <w:proofErr w:type="gramEnd"/>
          </w:p>
        </w:tc>
        <w:tc>
          <w:tcPr>
            <w:tcW w:w="5348" w:type="dxa"/>
            <w:noWrap/>
            <w:hideMark/>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730</w:t>
            </w:r>
          </w:p>
        </w:tc>
      </w:tr>
      <w:tr w:rsidR="00E16572" w:rsidRPr="00E16572" w14:paraId="55105E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9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unboxing</w:t>
            </w:r>
          </w:p>
        </w:tc>
        <w:tc>
          <w:tcPr>
            <w:tcW w:w="5348" w:type="dxa"/>
            <w:noWrap/>
            <w:hideMark/>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623</w:t>
            </w:r>
          </w:p>
        </w:tc>
      </w:tr>
      <w:tr w:rsidR="00E16572" w:rsidRPr="00E16572" w14:paraId="28BF7BD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04A1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uncorking champagne</w:t>
            </w:r>
          </w:p>
        </w:tc>
        <w:tc>
          <w:tcPr>
            <w:tcW w:w="5348" w:type="dxa"/>
            <w:noWrap/>
            <w:hideMark/>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74A0A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FF38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unloading truck</w:t>
            </w:r>
          </w:p>
        </w:tc>
        <w:tc>
          <w:tcPr>
            <w:tcW w:w="5348" w:type="dxa"/>
            <w:noWrap/>
            <w:hideMark/>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0624A5B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573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microscope</w:t>
            </w:r>
          </w:p>
        </w:tc>
        <w:tc>
          <w:tcPr>
            <w:tcW w:w="5348" w:type="dxa"/>
            <w:noWrap/>
            <w:hideMark/>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A2D25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F6A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using a paint roller</w:t>
            </w:r>
          </w:p>
        </w:tc>
        <w:tc>
          <w:tcPr>
            <w:tcW w:w="5348" w:type="dxa"/>
            <w:noWrap/>
            <w:hideMark/>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25A559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FCC5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power drill</w:t>
            </w:r>
          </w:p>
        </w:tc>
        <w:tc>
          <w:tcPr>
            <w:tcW w:w="5348" w:type="dxa"/>
            <w:noWrap/>
            <w:hideMark/>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2C5F1F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77A5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using a </w:t>
            </w:r>
            <w:proofErr w:type="gramStart"/>
            <w:r w:rsidRPr="00E16572">
              <w:rPr>
                <w:rFonts w:ascii="Calibri" w:eastAsia="Times New Roman" w:hAnsi="Calibri" w:cs="Calibri"/>
                <w:color w:val="000000"/>
                <w:sz w:val="22"/>
              </w:rPr>
              <w:t>sledge hammer</w:t>
            </w:r>
            <w:proofErr w:type="gramEnd"/>
          </w:p>
        </w:tc>
        <w:tc>
          <w:tcPr>
            <w:tcW w:w="5348" w:type="dxa"/>
            <w:noWrap/>
            <w:hideMark/>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1034C6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459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wrench</w:t>
            </w:r>
          </w:p>
        </w:tc>
        <w:tc>
          <w:tcPr>
            <w:tcW w:w="5348" w:type="dxa"/>
            <w:noWrap/>
            <w:hideMark/>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527</w:t>
            </w:r>
          </w:p>
        </w:tc>
      </w:tr>
      <w:tr w:rsidR="00E16572" w:rsidRPr="00E16572" w14:paraId="2FB0DE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AC6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atm</w:t>
            </w:r>
          </w:p>
        </w:tc>
        <w:tc>
          <w:tcPr>
            <w:tcW w:w="5348" w:type="dxa"/>
            <w:noWrap/>
            <w:hideMark/>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526</w:t>
            </w:r>
          </w:p>
        </w:tc>
      </w:tr>
      <w:tr w:rsidR="00E16572" w:rsidRPr="00E16572" w14:paraId="7A4B08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5B4A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bagging machine</w:t>
            </w:r>
          </w:p>
        </w:tc>
        <w:tc>
          <w:tcPr>
            <w:tcW w:w="5348" w:type="dxa"/>
            <w:noWrap/>
            <w:hideMark/>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31BEC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999E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circular saw</w:t>
            </w:r>
          </w:p>
        </w:tc>
        <w:tc>
          <w:tcPr>
            <w:tcW w:w="5348" w:type="dxa"/>
            <w:noWrap/>
            <w:hideMark/>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4BF0DC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3FB3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inhaler</w:t>
            </w:r>
          </w:p>
        </w:tc>
        <w:tc>
          <w:tcPr>
            <w:tcW w:w="5348" w:type="dxa"/>
            <w:noWrap/>
            <w:hideMark/>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760B6A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D44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megaphone</w:t>
            </w:r>
          </w:p>
        </w:tc>
        <w:tc>
          <w:tcPr>
            <w:tcW w:w="5348" w:type="dxa"/>
            <w:noWrap/>
            <w:hideMark/>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0EE74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0EBB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puppets</w:t>
            </w:r>
          </w:p>
        </w:tc>
        <w:tc>
          <w:tcPr>
            <w:tcW w:w="5348" w:type="dxa"/>
            <w:noWrap/>
            <w:hideMark/>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92BE2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5DD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remote controller (not gaming)</w:t>
            </w:r>
          </w:p>
        </w:tc>
        <w:tc>
          <w:tcPr>
            <w:tcW w:w="5348" w:type="dxa"/>
            <w:noWrap/>
            <w:hideMark/>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72B5A9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A59B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segway</w:t>
            </w:r>
          </w:p>
        </w:tc>
        <w:tc>
          <w:tcPr>
            <w:tcW w:w="5348" w:type="dxa"/>
            <w:noWrap/>
            <w:hideMark/>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14B44B3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50CF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car</w:t>
            </w:r>
          </w:p>
        </w:tc>
        <w:tc>
          <w:tcPr>
            <w:tcW w:w="5348" w:type="dxa"/>
            <w:noWrap/>
            <w:hideMark/>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AC6E0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B589F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floor</w:t>
            </w:r>
          </w:p>
        </w:tc>
        <w:tc>
          <w:tcPr>
            <w:tcW w:w="5348" w:type="dxa"/>
            <w:noWrap/>
            <w:hideMark/>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842</w:t>
            </w:r>
          </w:p>
        </w:tc>
      </w:tr>
      <w:tr w:rsidR="00E16572" w:rsidRPr="00E16572" w14:paraId="358FC2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A67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visiting the zoo</w:t>
            </w:r>
          </w:p>
        </w:tc>
        <w:tc>
          <w:tcPr>
            <w:tcW w:w="5348" w:type="dxa"/>
            <w:noWrap/>
            <w:hideMark/>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771E11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6D0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mud</w:t>
            </w:r>
          </w:p>
        </w:tc>
        <w:tc>
          <w:tcPr>
            <w:tcW w:w="5348" w:type="dxa"/>
            <w:noWrap/>
            <w:hideMark/>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5BCFDE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A43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water</w:t>
            </w:r>
          </w:p>
        </w:tc>
        <w:tc>
          <w:tcPr>
            <w:tcW w:w="5348" w:type="dxa"/>
            <w:noWrap/>
            <w:hideMark/>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57628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6472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waiting in line</w:t>
            </w:r>
          </w:p>
        </w:tc>
        <w:tc>
          <w:tcPr>
            <w:tcW w:w="5348" w:type="dxa"/>
            <w:noWrap/>
            <w:hideMark/>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130D60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18CA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waking up</w:t>
            </w:r>
          </w:p>
        </w:tc>
        <w:tc>
          <w:tcPr>
            <w:tcW w:w="5348" w:type="dxa"/>
            <w:noWrap/>
            <w:hideMark/>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768</w:t>
            </w:r>
          </w:p>
        </w:tc>
      </w:tr>
      <w:tr w:rsidR="00E16572" w:rsidRPr="00E16572" w14:paraId="69378A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378F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on stilts</w:t>
            </w:r>
          </w:p>
        </w:tc>
        <w:tc>
          <w:tcPr>
            <w:tcW w:w="5348" w:type="dxa"/>
            <w:noWrap/>
            <w:hideMark/>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0252445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99F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the dog</w:t>
            </w:r>
          </w:p>
        </w:tc>
        <w:tc>
          <w:tcPr>
            <w:tcW w:w="5348" w:type="dxa"/>
            <w:noWrap/>
            <w:hideMark/>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25B5FC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13C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through snow</w:t>
            </w:r>
          </w:p>
        </w:tc>
        <w:tc>
          <w:tcPr>
            <w:tcW w:w="5348" w:type="dxa"/>
            <w:noWrap/>
            <w:hideMark/>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2C2DD1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B3F9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with crutches</w:t>
            </w:r>
          </w:p>
        </w:tc>
        <w:tc>
          <w:tcPr>
            <w:tcW w:w="5348" w:type="dxa"/>
            <w:noWrap/>
            <w:hideMark/>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6D6E8C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B02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dishes</w:t>
            </w:r>
          </w:p>
        </w:tc>
        <w:tc>
          <w:tcPr>
            <w:tcW w:w="5348" w:type="dxa"/>
            <w:noWrap/>
            <w:hideMark/>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6B7A80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22BE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feet</w:t>
            </w:r>
          </w:p>
        </w:tc>
        <w:tc>
          <w:tcPr>
            <w:tcW w:w="5348" w:type="dxa"/>
            <w:noWrap/>
            <w:hideMark/>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120D0A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B0BCD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hair</w:t>
            </w:r>
          </w:p>
        </w:tc>
        <w:tc>
          <w:tcPr>
            <w:tcW w:w="5348" w:type="dxa"/>
            <w:noWrap/>
            <w:hideMark/>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6446F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901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hands</w:t>
            </w:r>
          </w:p>
        </w:tc>
        <w:tc>
          <w:tcPr>
            <w:tcW w:w="5348" w:type="dxa"/>
            <w:noWrap/>
            <w:hideMark/>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00A3C2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AE33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watching tv</w:t>
            </w:r>
          </w:p>
        </w:tc>
        <w:tc>
          <w:tcPr>
            <w:tcW w:w="5348" w:type="dxa"/>
            <w:noWrap/>
            <w:hideMark/>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362B35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6F0E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skiing</w:t>
            </w:r>
          </w:p>
        </w:tc>
        <w:tc>
          <w:tcPr>
            <w:tcW w:w="5348" w:type="dxa"/>
            <w:noWrap/>
            <w:hideMark/>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779DB6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A91E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sliding</w:t>
            </w:r>
          </w:p>
        </w:tc>
        <w:tc>
          <w:tcPr>
            <w:tcW w:w="5348" w:type="dxa"/>
            <w:noWrap/>
            <w:hideMark/>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6C4CF5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E350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watering plants</w:t>
            </w:r>
          </w:p>
        </w:tc>
        <w:tc>
          <w:tcPr>
            <w:tcW w:w="5348" w:type="dxa"/>
            <w:noWrap/>
            <w:hideMark/>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762EFA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67DA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waving hand</w:t>
            </w:r>
          </w:p>
        </w:tc>
        <w:tc>
          <w:tcPr>
            <w:tcW w:w="5348" w:type="dxa"/>
            <w:noWrap/>
            <w:hideMark/>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639</w:t>
            </w:r>
          </w:p>
        </w:tc>
      </w:tr>
      <w:tr w:rsidR="00E16572" w:rsidRPr="00E16572" w14:paraId="7D2EE6A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58E8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armpits</w:t>
            </w:r>
          </w:p>
        </w:tc>
        <w:tc>
          <w:tcPr>
            <w:tcW w:w="5348" w:type="dxa"/>
            <w:noWrap/>
            <w:hideMark/>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584514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4C0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back</w:t>
            </w:r>
          </w:p>
        </w:tc>
        <w:tc>
          <w:tcPr>
            <w:tcW w:w="5348" w:type="dxa"/>
            <w:noWrap/>
            <w:hideMark/>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5EE5526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2E91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chest</w:t>
            </w:r>
          </w:p>
        </w:tc>
        <w:tc>
          <w:tcPr>
            <w:tcW w:w="5348" w:type="dxa"/>
            <w:noWrap/>
            <w:hideMark/>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672</w:t>
            </w:r>
          </w:p>
        </w:tc>
      </w:tr>
      <w:tr w:rsidR="00E16572" w:rsidRPr="00E16572" w14:paraId="164D250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96F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eyebrows</w:t>
            </w:r>
          </w:p>
        </w:tc>
        <w:tc>
          <w:tcPr>
            <w:tcW w:w="5348" w:type="dxa"/>
            <w:noWrap/>
            <w:hideMark/>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524</w:t>
            </w:r>
          </w:p>
        </w:tc>
      </w:tr>
      <w:tr w:rsidR="00E16572" w:rsidRPr="00E16572" w14:paraId="1D89D8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9187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legs</w:t>
            </w:r>
          </w:p>
        </w:tc>
        <w:tc>
          <w:tcPr>
            <w:tcW w:w="5348" w:type="dxa"/>
            <w:noWrap/>
            <w:hideMark/>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4E530B8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417D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basket</w:t>
            </w:r>
          </w:p>
        </w:tc>
        <w:tc>
          <w:tcPr>
            <w:tcW w:w="5348" w:type="dxa"/>
            <w:noWrap/>
            <w:hideMark/>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754</w:t>
            </w:r>
          </w:p>
        </w:tc>
      </w:tr>
      <w:tr w:rsidR="00E16572" w:rsidRPr="00E16572" w14:paraId="6327A4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EC3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fabric</w:t>
            </w:r>
          </w:p>
        </w:tc>
        <w:tc>
          <w:tcPr>
            <w:tcW w:w="5348" w:type="dxa"/>
            <w:noWrap/>
            <w:hideMark/>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DB143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E1B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welding</w:t>
            </w:r>
          </w:p>
        </w:tc>
        <w:tc>
          <w:tcPr>
            <w:tcW w:w="5348" w:type="dxa"/>
            <w:noWrap/>
            <w:hideMark/>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29C40A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A47B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whistling</w:t>
            </w:r>
          </w:p>
        </w:tc>
        <w:tc>
          <w:tcPr>
            <w:tcW w:w="5348" w:type="dxa"/>
            <w:noWrap/>
            <w:hideMark/>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15ADC7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E321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windsurfing</w:t>
            </w:r>
          </w:p>
        </w:tc>
        <w:tc>
          <w:tcPr>
            <w:tcW w:w="5348" w:type="dxa"/>
            <w:noWrap/>
            <w:hideMark/>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442</w:t>
            </w:r>
          </w:p>
        </w:tc>
      </w:tr>
      <w:tr w:rsidR="00E16572" w:rsidRPr="00E16572" w14:paraId="2AB9AB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BDF0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winking</w:t>
            </w:r>
          </w:p>
        </w:tc>
        <w:tc>
          <w:tcPr>
            <w:tcW w:w="5348" w:type="dxa"/>
            <w:noWrap/>
            <w:hideMark/>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77F8BA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E7FB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wood burning (art)</w:t>
            </w:r>
          </w:p>
        </w:tc>
        <w:tc>
          <w:tcPr>
            <w:tcW w:w="5348" w:type="dxa"/>
            <w:noWrap/>
            <w:hideMark/>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592</w:t>
            </w:r>
          </w:p>
        </w:tc>
      </w:tr>
      <w:tr w:rsidR="00E16572" w:rsidRPr="00E16572" w14:paraId="3898B4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714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wrapping present</w:t>
            </w:r>
          </w:p>
        </w:tc>
        <w:tc>
          <w:tcPr>
            <w:tcW w:w="5348" w:type="dxa"/>
            <w:noWrap/>
            <w:hideMark/>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4D79755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4223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wrestling</w:t>
            </w:r>
          </w:p>
        </w:tc>
        <w:tc>
          <w:tcPr>
            <w:tcW w:w="5348" w:type="dxa"/>
            <w:noWrap/>
            <w:hideMark/>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255052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9675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writing</w:t>
            </w:r>
          </w:p>
        </w:tc>
        <w:tc>
          <w:tcPr>
            <w:tcW w:w="5348" w:type="dxa"/>
            <w:noWrap/>
            <w:hideMark/>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53D8F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86CB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yarn spinning</w:t>
            </w:r>
          </w:p>
        </w:tc>
        <w:tc>
          <w:tcPr>
            <w:tcW w:w="5348" w:type="dxa"/>
            <w:noWrap/>
            <w:hideMark/>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1D3542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B6EB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yawning</w:t>
            </w:r>
          </w:p>
        </w:tc>
        <w:tc>
          <w:tcPr>
            <w:tcW w:w="5348" w:type="dxa"/>
            <w:noWrap/>
            <w:hideMark/>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4095A6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3751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yoga</w:t>
            </w:r>
          </w:p>
        </w:tc>
        <w:tc>
          <w:tcPr>
            <w:tcW w:w="5348" w:type="dxa"/>
            <w:noWrap/>
            <w:hideMark/>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471</w:t>
            </w:r>
          </w:p>
        </w:tc>
      </w:tr>
      <w:tr w:rsidR="00E16572" w:rsidRPr="00E16572" w14:paraId="483ABC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15A3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zumba</w:t>
            </w:r>
            <w:proofErr w:type="spellEnd"/>
          </w:p>
        </w:tc>
        <w:tc>
          <w:tcPr>
            <w:tcW w:w="5348" w:type="dxa"/>
            <w:noWrap/>
            <w:hideMark/>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404</w:t>
            </w:r>
          </w:p>
        </w:tc>
      </w:tr>
    </w:tbl>
    <w:p w14:paraId="5C4BF612" w14:textId="77777777" w:rsidR="00E16572" w:rsidRPr="00E16572" w:rsidRDefault="00E16572" w:rsidP="00B21582"/>
    <w:bookmarkStart w:id="465" w:name="_Toc464831651" w:displacedByCustomXml="next"/>
    <w:bookmarkEnd w:id="465" w:displacedByCustomXml="next"/>
    <w:bookmarkStart w:id="466" w:name="_Toc465328388" w:displacedByCustomXml="next"/>
    <w:bookmarkEnd w:id="466"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467" w:name="_Toc131970525"/>
          <w:r w:rsidRPr="00FE3EEF">
            <w:rPr>
              <w:b w:val="0"/>
              <w:bCs w:val="0"/>
            </w:rPr>
            <w:lastRenderedPageBreak/>
            <w:t>References</w:t>
          </w:r>
          <w:bookmarkEnd w:id="467"/>
        </w:p>
        <w:sdt>
          <w:sdtPr>
            <w:rPr>
              <w:rFonts w:cstheme="minorBidi"/>
              <w:szCs w:val="22"/>
            </w:rPr>
            <w:id w:val="-573587230"/>
            <w:bibliography/>
          </w:sdtPr>
          <w:sdtContent>
            <w:p w14:paraId="302D1A8A" w14:textId="77777777" w:rsidR="00EC3688" w:rsidRDefault="00E72F1F" w:rsidP="00EC3688">
              <w:pPr>
                <w:pStyle w:val="Bibliography"/>
                <w:ind w:left="720" w:hanging="720"/>
                <w:rPr>
                  <w:noProof/>
                </w:rPr>
              </w:pPr>
              <w:r>
                <w:fldChar w:fldCharType="begin"/>
              </w:r>
              <w:r>
                <w:instrText xml:space="preserve"> BIBLIOGRAPHY </w:instrText>
              </w:r>
              <w:r>
                <w:fldChar w:fldCharType="separate"/>
              </w:r>
              <w:r w:rsidR="00EC3688">
                <w:rPr>
                  <w:noProof/>
                </w:rPr>
                <w:t xml:space="preserve">Aguida, M., Ouchani, S., &amp; Benmalek, M. (2020). A review on cyber-physical systems. </w:t>
              </w:r>
              <w:r w:rsidR="00EC3688">
                <w:rPr>
                  <w:i/>
                  <w:iCs/>
                  <w:noProof/>
                </w:rPr>
                <w:t>International Conference on Enabling Technologies</w:t>
              </w:r>
              <w:r w:rsidR="00EC3688">
                <w:rPr>
                  <w:noProof/>
                </w:rPr>
                <w:t xml:space="preserve"> (pp. 275-278). Basque Coast, Bayonne; France: IEEE. doi:https://doi.org/10.1109/WETICE49692.2020.00060</w:t>
              </w:r>
            </w:p>
            <w:p w14:paraId="4D5FDA34" w14:textId="77777777" w:rsidR="00EC3688" w:rsidRDefault="00EC3688" w:rsidP="00EC3688">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7142CDF6" w14:textId="77777777" w:rsidR="00EC3688" w:rsidRDefault="00EC3688" w:rsidP="00EC3688">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2AE444BD" w14:textId="77777777" w:rsidR="00EC3688" w:rsidRDefault="00EC3688" w:rsidP="00EC3688">
              <w:pPr>
                <w:pStyle w:val="Bibliography"/>
                <w:ind w:left="720" w:hanging="720"/>
                <w:rPr>
                  <w:noProof/>
                </w:rPr>
              </w:pPr>
              <w:r>
                <w:rPr>
                  <w:noProof/>
                </w:rPr>
                <w:t xml:space="preserve">Asimov, I. (1942). </w:t>
              </w:r>
              <w:r>
                <w:rPr>
                  <w:i/>
                  <w:iCs/>
                  <w:noProof/>
                </w:rPr>
                <w:t>Runaround.</w:t>
              </w:r>
              <w:r>
                <w:rPr>
                  <w:noProof/>
                </w:rPr>
                <w:t xml:space="preserve"> </w:t>
              </w:r>
            </w:p>
            <w:p w14:paraId="122DCF92" w14:textId="77777777" w:rsidR="00EC3688" w:rsidRDefault="00EC3688" w:rsidP="00EC3688">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0280BD67" w14:textId="77777777" w:rsidR="00EC3688" w:rsidRDefault="00EC3688" w:rsidP="00EC3688">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1FEED616" w14:textId="77777777" w:rsidR="00EC3688" w:rsidRDefault="00EC3688" w:rsidP="00EC3688">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2897D047" w14:textId="77777777" w:rsidR="00EC3688" w:rsidRDefault="00EC3688" w:rsidP="00EC3688">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631E0CCE" w14:textId="77777777" w:rsidR="00EC3688" w:rsidRDefault="00EC3688" w:rsidP="00EC3688">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12DE32F3" w14:textId="77777777" w:rsidR="00EC3688" w:rsidRDefault="00EC3688" w:rsidP="00EC3688">
              <w:pPr>
                <w:pStyle w:val="Bibliography"/>
                <w:ind w:left="720" w:hanging="720"/>
                <w:rPr>
                  <w:noProof/>
                </w:rPr>
              </w:pPr>
              <w:r>
                <w:rPr>
                  <w:noProof/>
                </w:rPr>
                <w:lastRenderedPageBreak/>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71554E45" w14:textId="77777777" w:rsidR="00EC3688" w:rsidRDefault="00EC3688" w:rsidP="00EC3688">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70A89D88" w14:textId="77777777" w:rsidR="00EC3688" w:rsidRDefault="00EC3688" w:rsidP="00EC3688">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0FB05CFA" w14:textId="77777777" w:rsidR="00EC3688" w:rsidRDefault="00EC3688" w:rsidP="00EC3688">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7BEB8BF4" w14:textId="77777777" w:rsidR="00EC3688" w:rsidRDefault="00EC3688" w:rsidP="00EC3688">
              <w:pPr>
                <w:pStyle w:val="Bibliography"/>
                <w:ind w:left="720" w:hanging="720"/>
                <w:rPr>
                  <w:noProof/>
                </w:rPr>
              </w:pPr>
              <w:r>
                <w:rPr>
                  <w:noProof/>
                </w:rPr>
                <w:t xml:space="preserve">Brown, T. (2015). A Primer on Data Security. </w:t>
              </w:r>
              <w:r>
                <w:rPr>
                  <w:i/>
                  <w:iCs/>
                  <w:noProof/>
                </w:rPr>
                <w:t>CPA Journal May Volume 85, Issue 5</w:t>
              </w:r>
              <w:r>
                <w:rPr>
                  <w:noProof/>
                </w:rPr>
                <w:t>, 58-62.</w:t>
              </w:r>
            </w:p>
            <w:p w14:paraId="16650522" w14:textId="77777777" w:rsidR="00EC3688" w:rsidRDefault="00EC3688" w:rsidP="00EC3688">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3C8295A2" w14:textId="77777777" w:rsidR="00EC3688" w:rsidRDefault="00EC3688" w:rsidP="00EC3688">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78B34F1A" w14:textId="77777777" w:rsidR="00EC3688" w:rsidRDefault="00EC3688" w:rsidP="00EC3688">
              <w:pPr>
                <w:pStyle w:val="Bibliography"/>
                <w:ind w:left="720" w:hanging="720"/>
                <w:rPr>
                  <w:noProof/>
                </w:rPr>
              </w:pPr>
              <w:r>
                <w:rPr>
                  <w:noProof/>
                </w:rPr>
                <w:t xml:space="preserve">Burr, V. (2015). </w:t>
              </w:r>
              <w:r>
                <w:rPr>
                  <w:i/>
                  <w:iCs/>
                  <w:noProof/>
                </w:rPr>
                <w:t>Social Constructionism.</w:t>
              </w:r>
              <w:r>
                <w:rPr>
                  <w:noProof/>
                </w:rPr>
                <w:t xml:space="preserve"> Routledge.</w:t>
              </w:r>
            </w:p>
            <w:p w14:paraId="11EE7DD4" w14:textId="77777777" w:rsidR="00EC3688" w:rsidRDefault="00EC3688" w:rsidP="00EC3688">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055DD85B" w14:textId="77777777" w:rsidR="00EC3688" w:rsidRDefault="00EC3688" w:rsidP="00EC3688">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7C41C038" w14:textId="77777777" w:rsidR="00EC3688" w:rsidRDefault="00EC3688" w:rsidP="00EC3688">
              <w:pPr>
                <w:pStyle w:val="Bibliography"/>
                <w:ind w:left="720" w:hanging="720"/>
                <w:rPr>
                  <w:noProof/>
                </w:rPr>
              </w:pPr>
              <w:r>
                <w:rPr>
                  <w:noProof/>
                </w:rPr>
                <w:lastRenderedPageBreak/>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01782826" w14:textId="77777777" w:rsidR="00EC3688" w:rsidRDefault="00EC3688" w:rsidP="00EC3688">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79A8DA65" w14:textId="77777777" w:rsidR="00EC3688" w:rsidRDefault="00EC3688" w:rsidP="00EC3688">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5DCF556B" w14:textId="77777777" w:rsidR="00EC3688" w:rsidRDefault="00EC3688" w:rsidP="00EC3688">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760CD17E" w14:textId="77777777" w:rsidR="00EC3688" w:rsidRDefault="00EC3688" w:rsidP="00EC3688">
              <w:pPr>
                <w:pStyle w:val="Bibliography"/>
                <w:ind w:left="720" w:hanging="720"/>
                <w:rPr>
                  <w:noProof/>
                </w:rPr>
              </w:pPr>
              <w:r>
                <w:rPr>
                  <w:noProof/>
                </w:rPr>
                <w:t xml:space="preserve">Cohen, B. (2013, November 14). </w:t>
              </w:r>
              <w:r>
                <w:rPr>
                  <w:i/>
                  <w:iCs/>
                  <w:noProof/>
                </w:rPr>
                <w:t>The 10 smartest cities In North America</w:t>
              </w:r>
              <w:r>
                <w:rPr>
                  <w:noProof/>
                </w:rPr>
                <w:t>. Retrieved from Fast Company: https://www.fastcompany.com/3021592/the-10-smartest-cities-in-north-america</w:t>
              </w:r>
            </w:p>
            <w:p w14:paraId="64CDD6FE" w14:textId="77777777" w:rsidR="00EC3688" w:rsidRDefault="00EC3688" w:rsidP="00EC3688">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7BDB0CE" w14:textId="77777777" w:rsidR="00EC3688" w:rsidRDefault="00EC3688" w:rsidP="00EC3688">
              <w:pPr>
                <w:pStyle w:val="Bibliography"/>
                <w:ind w:left="720" w:hanging="720"/>
                <w:rPr>
                  <w:noProof/>
                </w:rPr>
              </w:pPr>
              <w:r>
                <w:rPr>
                  <w:noProof/>
                </w:rPr>
                <w:t xml:space="preserve">Darwin, C. (1859). </w:t>
              </w:r>
              <w:r>
                <w:rPr>
                  <w:i/>
                  <w:iCs/>
                  <w:noProof/>
                </w:rPr>
                <w:t>On the origin of species.</w:t>
              </w:r>
              <w:r>
                <w:rPr>
                  <w:noProof/>
                </w:rPr>
                <w:t xml:space="preserve"> </w:t>
              </w:r>
            </w:p>
            <w:p w14:paraId="5334A334" w14:textId="77777777" w:rsidR="00EC3688" w:rsidRDefault="00EC3688" w:rsidP="00EC3688">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565EFF6" w14:textId="77777777" w:rsidR="00EC3688" w:rsidRDefault="00EC3688" w:rsidP="00EC3688">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52B383B0" w14:textId="77777777" w:rsidR="00EC3688" w:rsidRDefault="00EC3688" w:rsidP="00EC3688">
              <w:pPr>
                <w:pStyle w:val="Bibliography"/>
                <w:ind w:left="720" w:hanging="720"/>
                <w:rPr>
                  <w:noProof/>
                </w:rPr>
              </w:pPr>
              <w:r>
                <w:rPr>
                  <w:noProof/>
                </w:rPr>
                <w:lastRenderedPageBreak/>
                <w:t xml:space="preserve">Denis, D. (2015). </w:t>
              </w:r>
              <w:r>
                <w:rPr>
                  <w:i/>
                  <w:iCs/>
                  <w:noProof/>
                </w:rPr>
                <w:t>Applied Univariate, Bivariate, and Multivariate Statistics</w:t>
              </w:r>
              <w:r>
                <w:rPr>
                  <w:noProof/>
                </w:rPr>
                <w:t xml:space="preserve"> (1st ed.). John Wiley &amp; Sons, Incorporated.</w:t>
              </w:r>
            </w:p>
            <w:p w14:paraId="4BCFD02D" w14:textId="77777777" w:rsidR="00EC3688" w:rsidRDefault="00EC3688" w:rsidP="00EC3688">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E7234FF" w14:textId="77777777" w:rsidR="00EC3688" w:rsidRDefault="00EC3688" w:rsidP="00EC3688">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7E6814FE" w14:textId="77777777" w:rsidR="00EC3688" w:rsidRDefault="00EC3688" w:rsidP="00EC3688">
              <w:pPr>
                <w:pStyle w:val="Bibliography"/>
                <w:ind w:left="720" w:hanging="720"/>
                <w:rPr>
                  <w:noProof/>
                </w:rPr>
              </w:pPr>
              <w:r>
                <w:rPr>
                  <w:noProof/>
                </w:rPr>
                <w:t xml:space="preserve">Edureka. (2018, October 16). </w:t>
              </w:r>
              <w:r>
                <w:rPr>
                  <w:i/>
                  <w:iCs/>
                  <w:noProof/>
                </w:rPr>
                <w:t>Natural language processing in 10 minutes</w:t>
              </w:r>
              <w:r>
                <w:rPr>
                  <w:noProof/>
                </w:rPr>
                <w:t>. Retrieved from YouTube: https://www.youtube.com/watch?v=5ctbvkAMQO4</w:t>
              </w:r>
            </w:p>
            <w:p w14:paraId="79FA45F0" w14:textId="77777777" w:rsidR="00EC3688" w:rsidRDefault="00EC3688" w:rsidP="00EC3688">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1159F729" w14:textId="77777777" w:rsidR="00EC3688" w:rsidRDefault="00EC3688" w:rsidP="00EC3688">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36B93D2" w14:textId="77777777" w:rsidR="00EC3688" w:rsidRDefault="00EC3688" w:rsidP="00EC3688">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1112B469" w14:textId="77777777" w:rsidR="00EC3688" w:rsidRDefault="00EC3688" w:rsidP="00EC3688">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159FE0D0" w14:textId="77777777" w:rsidR="00EC3688" w:rsidRDefault="00EC3688" w:rsidP="00EC3688">
              <w:pPr>
                <w:pStyle w:val="Bibliography"/>
                <w:ind w:left="720" w:hanging="720"/>
                <w:rPr>
                  <w:noProof/>
                </w:rPr>
              </w:pPr>
              <w:r>
                <w:rPr>
                  <w:noProof/>
                </w:rPr>
                <w:lastRenderedPageBreak/>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318035AC" w14:textId="77777777" w:rsidR="00EC3688" w:rsidRDefault="00EC3688" w:rsidP="00EC3688">
              <w:pPr>
                <w:pStyle w:val="Bibliography"/>
                <w:ind w:left="720" w:hanging="720"/>
                <w:rPr>
                  <w:noProof/>
                </w:rPr>
              </w:pPr>
              <w:r>
                <w:rPr>
                  <w:noProof/>
                </w:rPr>
                <w:t xml:space="preserve">Fu, Z. (2019). An introduction of deep learning based word representation applied to natural language processing. </w:t>
              </w:r>
              <w:r>
                <w:rPr>
                  <w:i/>
                  <w:iCs/>
                  <w:noProof/>
                </w:rPr>
                <w:t>International Conference on Machine Learning, Big Data and Business Intelligence</w:t>
              </w:r>
              <w:r>
                <w:rPr>
                  <w:noProof/>
                </w:rPr>
                <w:t>, (pp. 92-104). doi:https://doi-org.proxy1.ncu.edu/10.1109/MLBDBI48998.2019.00025</w:t>
              </w:r>
            </w:p>
            <w:p w14:paraId="1E97E479" w14:textId="77777777" w:rsidR="00EC3688" w:rsidRDefault="00EC3688" w:rsidP="00EC3688">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4424B964" w14:textId="77777777" w:rsidR="00EC3688" w:rsidRDefault="00EC3688" w:rsidP="00EC3688">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4FE91D73" w14:textId="77777777" w:rsidR="00EC3688" w:rsidRDefault="00EC3688" w:rsidP="00EC3688">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3D1BA2BD" w14:textId="77777777" w:rsidR="00EC3688" w:rsidRDefault="00EC3688" w:rsidP="00EC3688">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683EFDF5" w14:textId="77777777" w:rsidR="00EC3688" w:rsidRDefault="00EC3688" w:rsidP="00EC3688">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53A17CEA" w14:textId="77777777" w:rsidR="00EC3688" w:rsidRDefault="00EC3688" w:rsidP="00EC3688">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7541FFD6" w14:textId="77777777" w:rsidR="00EC3688" w:rsidRDefault="00EC3688" w:rsidP="00EC3688">
              <w:pPr>
                <w:pStyle w:val="Bibliography"/>
                <w:ind w:left="720" w:hanging="720"/>
                <w:rPr>
                  <w:noProof/>
                </w:rPr>
              </w:pPr>
              <w:r>
                <w:rPr>
                  <w:noProof/>
                </w:rPr>
                <w:lastRenderedPageBreak/>
                <w:t xml:space="preserve">Hornberg, A. (2017). </w:t>
              </w:r>
              <w:r>
                <w:rPr>
                  <w:i/>
                  <w:iCs/>
                  <w:noProof/>
                </w:rPr>
                <w:t>Handbook of machine and computer vision.</w:t>
              </w:r>
              <w:r>
                <w:rPr>
                  <w:noProof/>
                </w:rPr>
                <w:t xml:space="preserve"> John Wiley &amp; Sons, Incorporated.</w:t>
              </w:r>
            </w:p>
            <w:p w14:paraId="0000A4FD" w14:textId="77777777" w:rsidR="00EC3688" w:rsidRDefault="00EC3688" w:rsidP="00EC3688">
              <w:pPr>
                <w:pStyle w:val="Bibliography"/>
                <w:ind w:left="720" w:hanging="720"/>
                <w:rPr>
                  <w:noProof/>
                </w:rPr>
              </w:pPr>
              <w:r>
                <w:rPr>
                  <w:noProof/>
                </w:rPr>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33C63549" w14:textId="77777777" w:rsidR="00EC3688" w:rsidRDefault="00EC3688" w:rsidP="00EC3688">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5F6EDEA" w14:textId="77777777" w:rsidR="00EC3688" w:rsidRDefault="00EC3688" w:rsidP="00EC3688">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7D11FAB4" w14:textId="77777777" w:rsidR="00EC3688" w:rsidRDefault="00EC3688" w:rsidP="00EC3688">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35CBBD48" w14:textId="77777777" w:rsidR="00EC3688" w:rsidRDefault="00EC3688" w:rsidP="00EC3688">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64295097" w14:textId="77777777" w:rsidR="00EC3688" w:rsidRDefault="00EC3688" w:rsidP="00EC3688">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20059E1A" w14:textId="77777777" w:rsidR="00EC3688" w:rsidRDefault="00EC3688" w:rsidP="00EC3688">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28F1ED8" w14:textId="77777777" w:rsidR="00EC3688" w:rsidRDefault="00EC3688" w:rsidP="00EC3688">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179EFE51" w14:textId="77777777" w:rsidR="00EC3688" w:rsidRDefault="00EC3688" w:rsidP="00EC3688">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498F2598" w14:textId="77777777" w:rsidR="00EC3688" w:rsidRDefault="00EC3688" w:rsidP="00EC3688">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13A20C97" w14:textId="77777777" w:rsidR="00EC3688" w:rsidRDefault="00EC3688" w:rsidP="00EC3688">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4AC9C490" w14:textId="77777777" w:rsidR="00EC3688" w:rsidRDefault="00EC3688" w:rsidP="00EC3688">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9869BA2" w14:textId="77777777" w:rsidR="00EC3688" w:rsidRDefault="00EC3688" w:rsidP="00EC3688">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7C0D6F16" w14:textId="77777777" w:rsidR="00EC3688" w:rsidRDefault="00EC3688" w:rsidP="00EC3688">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2A6BAC02" w14:textId="77777777" w:rsidR="00EC3688" w:rsidRDefault="00EC3688" w:rsidP="00EC3688">
              <w:pPr>
                <w:pStyle w:val="Bibliography"/>
                <w:ind w:left="720" w:hanging="720"/>
                <w:rPr>
                  <w:noProof/>
                </w:rPr>
              </w:pPr>
              <w:r>
                <w:rPr>
                  <w:noProof/>
                </w:rPr>
                <w:t xml:space="preserve">Lui, H., K, S., Fernando, C., &amp; Kavukcuoglu, K. (2018). Hierarchical representations for efficient architecture search. </w:t>
              </w:r>
              <w:r>
                <w:rPr>
                  <w:i/>
                  <w:iCs/>
                  <w:noProof/>
                </w:rPr>
                <w:t>International Conference on Learning Representations</w:t>
              </w:r>
              <w:r>
                <w:rPr>
                  <w:noProof/>
                </w:rPr>
                <w:t xml:space="preserve"> (pp. </w:t>
              </w:r>
              <w:r>
                <w:rPr>
                  <w:noProof/>
                </w:rPr>
                <w:lastRenderedPageBreak/>
                <w:t>1-13). Vancouver, WA: Carnegie Mellon University. doi:https://doi.org/10.48550/arXiv.1711.00436</w:t>
              </w:r>
            </w:p>
            <w:p w14:paraId="7FB29CDE" w14:textId="77777777" w:rsidR="00EC3688" w:rsidRDefault="00EC3688" w:rsidP="00EC3688">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0238F02E" w14:textId="77777777" w:rsidR="00EC3688" w:rsidRDefault="00EC3688" w:rsidP="00EC3688">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5D62CE2E" w14:textId="77777777" w:rsidR="00EC3688" w:rsidRDefault="00EC3688" w:rsidP="00EC3688">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28CA0C4" w14:textId="77777777" w:rsidR="00EC3688" w:rsidRDefault="00EC3688" w:rsidP="00EC3688">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0058D1" w14:textId="77777777" w:rsidR="00EC3688" w:rsidRDefault="00EC3688" w:rsidP="00EC3688">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205C2D0F" w14:textId="77777777" w:rsidR="00EC3688" w:rsidRDefault="00EC3688" w:rsidP="00EC3688">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0B3957D8" w14:textId="77777777" w:rsidR="00EC3688" w:rsidRDefault="00EC3688" w:rsidP="00EC3688">
              <w:pPr>
                <w:pStyle w:val="Bibliography"/>
                <w:ind w:left="720" w:hanging="720"/>
                <w:rPr>
                  <w:noProof/>
                </w:rPr>
              </w:pPr>
              <w:r>
                <w:rPr>
                  <w:noProof/>
                </w:rPr>
                <w:t xml:space="preserve">Morris, J. (2008). </w:t>
              </w:r>
              <w:r>
                <w:rPr>
                  <w:i/>
                  <w:iCs/>
                  <w:noProof/>
                </w:rPr>
                <w:t>Disability research and policy: current perspectives.</w:t>
              </w:r>
              <w:r>
                <w:rPr>
                  <w:noProof/>
                </w:rPr>
                <w:t xml:space="preserve"> Lawrence Erlbaum Associates.</w:t>
              </w:r>
            </w:p>
            <w:p w14:paraId="31EBA035" w14:textId="77777777" w:rsidR="00EC3688" w:rsidRDefault="00EC3688" w:rsidP="00EC3688">
              <w:pPr>
                <w:pStyle w:val="Bibliography"/>
                <w:ind w:left="720" w:hanging="720"/>
                <w:rPr>
                  <w:noProof/>
                </w:rPr>
              </w:pPr>
              <w:r>
                <w:rPr>
                  <w:noProof/>
                </w:rPr>
                <w:lastRenderedPageBreak/>
                <w:t xml:space="preserve">Ng, A. (2016). </w:t>
              </w:r>
              <w:r>
                <w:rPr>
                  <w:i/>
                  <w:iCs/>
                  <w:noProof/>
                </w:rPr>
                <w:t>Machine Learning</w:t>
              </w:r>
              <w:r>
                <w:rPr>
                  <w:noProof/>
                </w:rPr>
                <w:t>. Retrieved from Coursera: https://www.coursera.org/learn/machine-learning</w:t>
              </w:r>
            </w:p>
            <w:p w14:paraId="376DE792" w14:textId="77777777" w:rsidR="00EC3688" w:rsidRDefault="00EC3688" w:rsidP="00EC3688">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0E59AF79" w14:textId="77777777" w:rsidR="00EC3688" w:rsidRDefault="00EC3688" w:rsidP="00EC3688">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1AD69DC" w14:textId="77777777" w:rsidR="00EC3688" w:rsidRDefault="00EC3688" w:rsidP="00EC3688">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14C2D98B" w14:textId="77777777" w:rsidR="00EC3688" w:rsidRDefault="00EC3688" w:rsidP="00EC3688">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12205AF4" w14:textId="77777777" w:rsidR="00EC3688" w:rsidRDefault="00EC3688" w:rsidP="00EC3688">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7E4DF19E" w14:textId="77777777" w:rsidR="00EC3688" w:rsidRDefault="00EC3688" w:rsidP="00EC3688">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0F3B3655" w14:textId="77777777" w:rsidR="00EC3688" w:rsidRDefault="00EC3688" w:rsidP="00EC3688">
              <w:pPr>
                <w:pStyle w:val="Bibliography"/>
                <w:ind w:left="720" w:hanging="720"/>
                <w:rPr>
                  <w:noProof/>
                </w:rPr>
              </w:pPr>
              <w:r>
                <w:rPr>
                  <w:noProof/>
                </w:rPr>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6DA01F23" w14:textId="77777777" w:rsidR="00EC3688" w:rsidRDefault="00EC3688" w:rsidP="00EC3688">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 xml:space="preserve">(4), 206-234. Retrieved from </w:t>
              </w:r>
              <w:r>
                <w:rPr>
                  <w:noProof/>
                </w:rPr>
                <w:lastRenderedPageBreak/>
                <w:t>https://search.ebscohost.com/login.aspx?direct=true&amp;AuthType=ip,shib&amp;db=bth&amp;AN=95116694&amp;site=eds-live</w:t>
              </w:r>
            </w:p>
            <w:p w14:paraId="32D76DC3" w14:textId="77777777" w:rsidR="00EC3688" w:rsidRDefault="00EC3688" w:rsidP="00EC3688">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0D9AA8FC" w14:textId="77777777" w:rsidR="00EC3688" w:rsidRDefault="00EC3688" w:rsidP="00EC3688">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0151888B" w14:textId="77777777" w:rsidR="00EC3688" w:rsidRDefault="00EC3688" w:rsidP="00EC3688">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2FEFEA6E" w14:textId="77777777" w:rsidR="00EC3688" w:rsidRDefault="00EC3688" w:rsidP="00EC3688">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22013EB4" w14:textId="77777777" w:rsidR="00EC3688" w:rsidRDefault="00EC3688" w:rsidP="00EC3688">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24CF3BF9" w14:textId="77777777" w:rsidR="00EC3688" w:rsidRDefault="00EC3688" w:rsidP="00EC3688">
              <w:pPr>
                <w:pStyle w:val="Bibliography"/>
                <w:ind w:left="720" w:hanging="720"/>
                <w:rPr>
                  <w:noProof/>
                </w:rPr>
              </w:pPr>
              <w:r>
                <w:rPr>
                  <w:noProof/>
                </w:rPr>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3D3C809C" w14:textId="77777777" w:rsidR="00EC3688" w:rsidRDefault="00EC3688" w:rsidP="00EC3688">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551EA4E5" w14:textId="77777777" w:rsidR="00EC3688" w:rsidRDefault="00EC3688" w:rsidP="00EC3688">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13A8BA9D" w14:textId="77777777" w:rsidR="00EC3688" w:rsidRDefault="00EC3688" w:rsidP="00EC3688">
              <w:pPr>
                <w:pStyle w:val="Bibliography"/>
                <w:ind w:left="720" w:hanging="720"/>
                <w:rPr>
                  <w:noProof/>
                </w:rPr>
              </w:pPr>
              <w:r>
                <w:rPr>
                  <w:noProof/>
                </w:rPr>
                <w:lastRenderedPageBreak/>
                <w:t xml:space="preserve">Sonmez et al. (2018). Anomaly Detection Using Data Mining Methods in IT Systems: A Decision Support Application. </w:t>
              </w:r>
              <w:r>
                <w:rPr>
                  <w:i/>
                  <w:iCs/>
                  <w:noProof/>
                </w:rPr>
                <w:t>Sakarya University Journal of Science, 22(4)</w:t>
              </w:r>
              <w:r>
                <w:rPr>
                  <w:noProof/>
                </w:rPr>
                <w:t>, 1109-1123.</w:t>
              </w:r>
            </w:p>
            <w:p w14:paraId="4B0BCF35" w14:textId="77777777" w:rsidR="00EC3688" w:rsidRDefault="00EC3688" w:rsidP="00EC3688">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1F190A9C" w14:textId="77777777" w:rsidR="00EC3688" w:rsidRDefault="00EC3688" w:rsidP="00EC3688">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1EB8BACC" w14:textId="77777777" w:rsidR="00EC3688" w:rsidRDefault="00EC3688" w:rsidP="00EC3688">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2FE2D976" w14:textId="77777777" w:rsidR="00EC3688" w:rsidRDefault="00EC3688" w:rsidP="00EC3688">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2CBD43EF" w14:textId="77777777" w:rsidR="00EC3688" w:rsidRDefault="00EC3688" w:rsidP="00EC3688">
              <w:pPr>
                <w:pStyle w:val="Bibliography"/>
                <w:ind w:left="720" w:hanging="720"/>
                <w:rPr>
                  <w:noProof/>
                </w:rPr>
              </w:pPr>
              <w:r>
                <w:rPr>
                  <w:noProof/>
                </w:rPr>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73E3E6E9" w14:textId="77777777" w:rsidR="00EC3688" w:rsidRDefault="00EC3688" w:rsidP="00EC3688">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091E769A" w14:textId="77777777" w:rsidR="00EC3688" w:rsidRDefault="00EC3688" w:rsidP="00EC3688">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70B8B275" w14:textId="77777777" w:rsidR="00EC3688" w:rsidRDefault="00EC3688" w:rsidP="00EC3688">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78A31B66" w14:textId="77777777" w:rsidR="00EC3688" w:rsidRDefault="00EC3688" w:rsidP="00EC3688">
              <w:pPr>
                <w:pStyle w:val="Bibliography"/>
                <w:ind w:left="720" w:hanging="720"/>
                <w:rPr>
                  <w:noProof/>
                </w:rPr>
              </w:pPr>
              <w:r>
                <w:rPr>
                  <w:noProof/>
                </w:rPr>
                <w:lastRenderedPageBreak/>
                <w:t xml:space="preserve">Vosshall, P. (2018, November 27). </w:t>
              </w:r>
              <w:r>
                <w:rPr>
                  <w:i/>
                  <w:iCs/>
                  <w:noProof/>
                </w:rPr>
                <w:t>How AWS Minimizes the Blast Radius of Failures</w:t>
              </w:r>
              <w:r>
                <w:rPr>
                  <w:noProof/>
                </w:rPr>
                <w:t>. Retrieved from YouTube: https://youtu.be/swQbA4zub20</w:t>
              </w:r>
            </w:p>
            <w:p w14:paraId="245F23A6" w14:textId="77777777" w:rsidR="00EC3688" w:rsidRDefault="00EC3688" w:rsidP="00EC3688">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70E75A10" w14:textId="77777777" w:rsidR="00EC3688" w:rsidRDefault="00EC3688" w:rsidP="00EC3688">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767711F1" w14:textId="77777777" w:rsidR="00EC3688" w:rsidRDefault="00EC3688" w:rsidP="00EC3688">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50F84DC0" w14:textId="77777777" w:rsidR="00EC3688" w:rsidRDefault="00EC3688" w:rsidP="00EC3688">
              <w:pPr>
                <w:pStyle w:val="Bibliography"/>
                <w:ind w:left="720" w:hanging="720"/>
                <w:rPr>
                  <w:noProof/>
                </w:rPr>
              </w:pPr>
              <w:r>
                <w:rPr>
                  <w:noProof/>
                </w:rPr>
                <w:t xml:space="preserve">Zhang, J., Johnstone, M., Le, V., Khan, B., Anwar Hosen, M., Creighton, D., . . . Lynch, M. (2021). Dynamic time warp-based clustering: Application of machine learning algorithms to simulation input modelling. </w:t>
              </w:r>
              <w:r>
                <w:rPr>
                  <w:i/>
                  <w:iCs/>
                  <w:noProof/>
                </w:rPr>
                <w:t>Expert Systems with Applications, 186</w:t>
              </w:r>
              <w:r>
                <w:rPr>
                  <w:noProof/>
                </w:rPr>
                <w:t>. doi:https://doi.org/10.1016/j.eswa.2021.115684</w:t>
              </w:r>
            </w:p>
            <w:p w14:paraId="60CB9AAF" w14:textId="77777777" w:rsidR="00EC3688" w:rsidRDefault="00EC3688" w:rsidP="00EC3688">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7DFA26E7" w14:textId="77777777" w:rsidR="00EC3688" w:rsidRDefault="00EC3688" w:rsidP="00EC3688">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5AC47CF3" w:rsidR="00E72F1F" w:rsidRDefault="00E72F1F" w:rsidP="00EC3688">
              <w:r>
                <w:rPr>
                  <w:b/>
                  <w:bCs/>
                  <w:noProof/>
                </w:rPr>
                <w:fldChar w:fldCharType="end"/>
              </w:r>
            </w:p>
          </w:sdtContent>
        </w:sdt>
      </w:sdtContent>
    </w:sdt>
    <w:bookmarkStart w:id="468" w:name="_Toc231285448" w:displacedByCustomXml="prev"/>
    <w:bookmarkEnd w:id="468"/>
    <w:p w14:paraId="765F17F1" w14:textId="77777777" w:rsidR="00887A22" w:rsidRPr="00887A22" w:rsidRDefault="00887A22" w:rsidP="00DA5CF7"/>
    <w:sectPr w:rsidR="00887A22" w:rsidRPr="00887A22" w:rsidSect="00887A22">
      <w:headerReference w:type="default" r:id="rId74"/>
      <w:footerReference w:type="default" r:id="rId75"/>
      <w:headerReference w:type="first" r:id="rId76"/>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22" w:author="David Hildebrandt" w:date="2023-03-22T14:36:00Z" w:initials="DH">
    <w:p w14:paraId="03F235E0" w14:textId="77777777" w:rsidR="005A4129" w:rsidRDefault="005A4129" w:rsidP="005A4129">
      <w:pPr>
        <w:pStyle w:val="CommentText"/>
        <w:ind w:firstLine="0"/>
      </w:pPr>
      <w:r>
        <w:rPr>
          <w:rStyle w:val="CommentReference"/>
        </w:rPr>
        <w:annotationRef/>
      </w:r>
      <w:r>
        <w:t>How would an image be annotated in a live monitoring system in a care facility. I have not see sufficient discussion on testing your model with the RQs and purpose.</w:t>
      </w:r>
    </w:p>
  </w:comment>
  <w:comment w:id="426" w:author="David Hildebrandt" w:date="2023-03-22T14:41:00Z" w:initials="DH">
    <w:p w14:paraId="3F700023" w14:textId="77777777" w:rsidR="005A4129" w:rsidRDefault="005A4129" w:rsidP="005A4129">
      <w:pPr>
        <w:pStyle w:val="CommentText"/>
        <w:ind w:firstLine="0"/>
      </w:pPr>
      <w:r>
        <w:rPr>
          <w:rStyle w:val="CommentReference"/>
        </w:rPr>
        <w:annotationRef/>
      </w:r>
      <w:r>
        <w:t xml:space="preserve">I made a few comments in this chapter, but I have not read it in depth. I cannot evaluate Chapter 5 until Chapter 4 is revised. </w:t>
      </w:r>
    </w:p>
  </w:comment>
  <w:comment w:id="427" w:author="David Hildebrandt" w:date="2023-04-12T15:23:00Z" w:initials="DH">
    <w:p w14:paraId="720025D8" w14:textId="77777777" w:rsidR="00A96DFD" w:rsidRDefault="00A96DFD">
      <w:pPr>
        <w:pStyle w:val="CommentText"/>
        <w:ind w:firstLine="0"/>
      </w:pPr>
      <w:r>
        <w:rPr>
          <w:rStyle w:val="CommentReference"/>
        </w:rPr>
        <w:annotationRef/>
      </w:r>
      <w:r>
        <w:t xml:space="preserve">I would like to see more discussion on the results of Chapter 4 in this chapter. Remember, Chapter 5 is where you share your opinion based on the research results and the lit review in Chapter 2. </w:t>
      </w:r>
    </w:p>
    <w:p w14:paraId="0AB8CF26" w14:textId="77777777" w:rsidR="00A96DFD" w:rsidRDefault="00A96DFD">
      <w:pPr>
        <w:pStyle w:val="CommentText"/>
        <w:ind w:firstLine="0"/>
      </w:pPr>
    </w:p>
    <w:p w14:paraId="6EEFAC0F" w14:textId="77777777" w:rsidR="00A96DFD" w:rsidRDefault="00A96DFD">
      <w:pPr>
        <w:pStyle w:val="CommentText"/>
        <w:ind w:firstLine="0"/>
      </w:pPr>
      <w:r>
        <w:t xml:space="preserve">Your claims of success need to be supported by the data. </w:t>
      </w:r>
    </w:p>
    <w:p w14:paraId="7BA8B1AF" w14:textId="77777777" w:rsidR="00A96DFD" w:rsidRDefault="00A96DFD">
      <w:pPr>
        <w:pStyle w:val="CommentText"/>
        <w:ind w:firstLine="0"/>
      </w:pPr>
    </w:p>
    <w:p w14:paraId="11B578B1" w14:textId="77777777" w:rsidR="00A96DFD" w:rsidRDefault="00A96DFD">
      <w:pPr>
        <w:pStyle w:val="CommentText"/>
        <w:ind w:firstLine="0"/>
      </w:pPr>
      <w:r>
        <w:t xml:space="preserve">I would like to see some data on model performance in Chapter 4 and then you discuss what it means in Chapter 5. </w:t>
      </w:r>
    </w:p>
    <w:p w14:paraId="79E3EA5A" w14:textId="77777777" w:rsidR="00A96DFD" w:rsidRDefault="00A96DFD">
      <w:pPr>
        <w:pStyle w:val="CommentText"/>
        <w:ind w:firstLine="0"/>
      </w:pPr>
    </w:p>
    <w:p w14:paraId="44382D4F" w14:textId="77777777" w:rsidR="00A96DFD" w:rsidRDefault="00A96DFD" w:rsidP="00CE4751">
      <w:pPr>
        <w:pStyle w:val="CommentText"/>
        <w:ind w:firstLine="0"/>
      </w:pPr>
      <w:r>
        <w:t xml:space="preserve">How long did it take to analyze a frame of video? How many frames did it take for an accurate determination? This would be good discussion in Chapter 4. Then in this chapter you can discuss what it would take to build a working system. </w:t>
      </w:r>
    </w:p>
  </w:comment>
  <w:comment w:id="428" w:author="David Hildebrandt" w:date="2023-04-12T15:03:00Z" w:initials="DH">
    <w:p w14:paraId="6192A1D8" w14:textId="6C44D968" w:rsidR="005E187E" w:rsidRDefault="005E187E">
      <w:pPr>
        <w:pStyle w:val="CommentText"/>
        <w:ind w:firstLine="0"/>
      </w:pPr>
      <w:r>
        <w:rPr>
          <w:rStyle w:val="CommentReference"/>
        </w:rPr>
        <w:annotationRef/>
      </w:r>
      <w:r>
        <w:t>Text does not examine. Avoid anthropomorphisms.  See APA 7 section 4.11 to learn more. Anthropomorphism is defined as giving human characteristics to inanimate objects.</w:t>
      </w:r>
    </w:p>
    <w:p w14:paraId="5157D826" w14:textId="77777777" w:rsidR="005E187E" w:rsidRDefault="005E187E">
      <w:pPr>
        <w:pStyle w:val="CommentText"/>
        <w:ind w:firstLine="0"/>
      </w:pPr>
      <w:r>
        <w:t xml:space="preserve">- Incorrect: The research study will investigate…  </w:t>
      </w:r>
    </w:p>
    <w:p w14:paraId="320C0D3C" w14:textId="77777777" w:rsidR="005E187E" w:rsidRDefault="005E187E">
      <w:pPr>
        <w:pStyle w:val="CommentText"/>
        <w:ind w:firstLine="0"/>
      </w:pPr>
      <w:r>
        <w:t>- Correct: In this research study, I will investigate…</w:t>
      </w:r>
    </w:p>
    <w:p w14:paraId="13649210" w14:textId="77777777" w:rsidR="005E187E" w:rsidRDefault="005E187E">
      <w:pPr>
        <w:pStyle w:val="CommentText"/>
        <w:ind w:firstLine="0"/>
      </w:pPr>
    </w:p>
    <w:p w14:paraId="14442C6F" w14:textId="77777777" w:rsidR="005E187E" w:rsidRDefault="005E187E">
      <w:pPr>
        <w:pStyle w:val="CommentText"/>
        <w:ind w:firstLine="0"/>
      </w:pPr>
      <w:r>
        <w:t>Note: Studies should not have human qualities</w:t>
      </w:r>
    </w:p>
    <w:p w14:paraId="16694FC8" w14:textId="77777777" w:rsidR="005E187E" w:rsidRDefault="005E187E">
      <w:pPr>
        <w:pStyle w:val="CommentText"/>
        <w:ind w:firstLine="0"/>
      </w:pPr>
    </w:p>
    <w:p w14:paraId="3827BED6" w14:textId="77777777" w:rsidR="005E187E" w:rsidRDefault="005E187E" w:rsidP="00CE4751">
      <w:pPr>
        <w:pStyle w:val="CommentText"/>
        <w:ind w:firstLine="0"/>
      </w:pPr>
      <w:r>
        <w:t xml:space="preserve">Please review the entire document for issues of anthropomorphism. </w:t>
      </w:r>
    </w:p>
  </w:comment>
  <w:comment w:id="431" w:author="David Hildebrandt" w:date="2023-04-12T15:05:00Z" w:initials="DH">
    <w:p w14:paraId="0188B578" w14:textId="77777777" w:rsidR="00E82EA6" w:rsidRDefault="00E82EA6" w:rsidP="00CE4751">
      <w:pPr>
        <w:pStyle w:val="CommentText"/>
        <w:ind w:firstLine="0"/>
      </w:pPr>
      <w:r>
        <w:rPr>
          <w:rStyle w:val="CommentReference"/>
        </w:rPr>
        <w:annotationRef/>
      </w:r>
      <w:r>
        <w:t>Was achievable or achieved? What data support this?</w:t>
      </w:r>
    </w:p>
  </w:comment>
  <w:comment w:id="432" w:author="David Hildebrandt" w:date="2023-04-12T15:07:00Z" w:initials="DH">
    <w:p w14:paraId="61693B85" w14:textId="77777777" w:rsidR="00E82EA6" w:rsidRDefault="00E82EA6">
      <w:pPr>
        <w:pStyle w:val="CommentText"/>
        <w:ind w:firstLine="0"/>
      </w:pPr>
      <w:r>
        <w:rPr>
          <w:rStyle w:val="CommentReference"/>
        </w:rPr>
        <w:annotationRef/>
      </w:r>
      <w:r>
        <w:t xml:space="preserve">APA 7 section 8.17 states that articles with three or more authors should use et al. See Table 8.1 for examples. </w:t>
      </w:r>
    </w:p>
    <w:p w14:paraId="1D1D48C4" w14:textId="77777777" w:rsidR="00E82EA6" w:rsidRDefault="00E82EA6">
      <w:pPr>
        <w:pStyle w:val="CommentText"/>
        <w:ind w:firstLine="0"/>
      </w:pPr>
      <w:r>
        <w:t>Correct use of “et al.” is:</w:t>
      </w:r>
    </w:p>
    <w:p w14:paraId="077D4CD1" w14:textId="77777777" w:rsidR="00E82EA6" w:rsidRDefault="00E82EA6">
      <w:pPr>
        <w:pStyle w:val="CommentText"/>
        <w:ind w:firstLine="0"/>
      </w:pPr>
      <w:r>
        <w:t>In the text state Author et al. (year).</w:t>
      </w:r>
    </w:p>
    <w:p w14:paraId="5C683EAC" w14:textId="77777777" w:rsidR="00E82EA6" w:rsidRDefault="00E82EA6" w:rsidP="00CE4751">
      <w:pPr>
        <w:pStyle w:val="CommentText"/>
        <w:ind w:firstLine="0"/>
      </w:pPr>
      <w:r>
        <w:t>You can also write it as (Author et al., year).</w:t>
      </w:r>
    </w:p>
  </w:comment>
  <w:comment w:id="433" w:author="David Hildebrandt" w:date="2023-04-12T15:09:00Z" w:initials="DH">
    <w:p w14:paraId="00BFAB9B" w14:textId="77777777" w:rsidR="00E82EA6" w:rsidRDefault="00E82EA6" w:rsidP="00CE4751">
      <w:pPr>
        <w:pStyle w:val="CommentText"/>
        <w:ind w:firstLine="0"/>
      </w:pPr>
      <w:r>
        <w:rPr>
          <w:rStyle w:val="CommentReference"/>
        </w:rPr>
        <w:annotationRef/>
      </w:r>
      <w:r>
        <w:t xml:space="preserve">What is meant by efficiency? Where in Chapter 4 that you can refer to that supports efficiency? </w:t>
      </w:r>
    </w:p>
  </w:comment>
  <w:comment w:id="436" w:author="David Hildebrandt" w:date="2023-04-12T15:08:00Z" w:initials="DH">
    <w:p w14:paraId="4B4A2F8E" w14:textId="77777777" w:rsidR="00E82EA6" w:rsidRDefault="00E82EA6" w:rsidP="00CE4751">
      <w:pPr>
        <w:pStyle w:val="CommentText"/>
        <w:ind w:firstLine="0"/>
      </w:pPr>
      <w:r>
        <w:rPr>
          <w:rStyle w:val="CommentReference"/>
        </w:rPr>
        <w:annotationRef/>
      </w:r>
      <w:r>
        <w:t xml:space="preserve">Check all the figure and table references. Remember, using the insert cross-reference will solve this issue. </w:t>
      </w:r>
    </w:p>
  </w:comment>
  <w:comment w:id="445" w:author="David Hildebrandt" w:date="2023-03-22T14:39:00Z" w:initials="DH">
    <w:p w14:paraId="46A99ECB" w14:textId="50500F3E" w:rsidR="005A4129" w:rsidRDefault="005A4129" w:rsidP="005A4129">
      <w:pPr>
        <w:pStyle w:val="CommentText"/>
        <w:ind w:firstLine="0"/>
      </w:pPr>
      <w:r>
        <w:rPr>
          <w:rStyle w:val="CommentReference"/>
        </w:rPr>
        <w:annotationRef/>
      </w:r>
      <w:r>
        <w:t>I did not get that perception from the data and video frames in Chapter 4.</w:t>
      </w:r>
    </w:p>
  </w:comment>
  <w:comment w:id="446" w:author="David Hildebrandt" w:date="2023-04-12T15:14:00Z" w:initials="DH">
    <w:p w14:paraId="579337A3" w14:textId="77777777" w:rsidR="00082EF8" w:rsidRDefault="00082EF8">
      <w:pPr>
        <w:pStyle w:val="CommentText"/>
        <w:ind w:firstLine="0"/>
      </w:pPr>
      <w:r>
        <w:rPr>
          <w:rStyle w:val="CommentReference"/>
        </w:rPr>
        <w:annotationRef/>
      </w:r>
      <w:r>
        <w:t xml:space="preserve">Perhaps. Video is still captured and analyzed. The capture and analysis could create artifacts that would still violate privacy. </w:t>
      </w:r>
    </w:p>
    <w:p w14:paraId="45CA5F47" w14:textId="77777777" w:rsidR="00082EF8" w:rsidRDefault="00082EF8">
      <w:pPr>
        <w:pStyle w:val="CommentText"/>
        <w:ind w:firstLine="0"/>
      </w:pPr>
    </w:p>
    <w:p w14:paraId="21C3C590" w14:textId="77777777" w:rsidR="00082EF8" w:rsidRDefault="00082EF8" w:rsidP="00CE4751">
      <w:pPr>
        <w:pStyle w:val="CommentText"/>
        <w:ind w:firstLine="0"/>
      </w:pPr>
      <w:r>
        <w:t>One use case could be in jails or prisons where there is very little expectation of privacy.</w:t>
      </w:r>
    </w:p>
  </w:comment>
  <w:comment w:id="458" w:author="David Hildebrandt" w:date="2023-04-12T15:17:00Z" w:initials="DH">
    <w:p w14:paraId="406BCD4C" w14:textId="77777777" w:rsidR="00082EF8" w:rsidRDefault="00082EF8" w:rsidP="00CE4751">
      <w:pPr>
        <w:pStyle w:val="CommentText"/>
        <w:ind w:firstLine="0"/>
      </w:pPr>
      <w:r>
        <w:rPr>
          <w:rStyle w:val="CommentReference"/>
        </w:rPr>
        <w:annotationRef/>
      </w:r>
      <w:r>
        <w:t>With what criteria?</w:t>
      </w:r>
    </w:p>
  </w:comment>
  <w:comment w:id="459" w:author="David Hildebrandt" w:date="2023-04-12T15:18:00Z" w:initials="DH">
    <w:p w14:paraId="3D303BE8" w14:textId="77777777" w:rsidR="00082EF8" w:rsidRDefault="00082EF8" w:rsidP="00CE4751">
      <w:pPr>
        <w:pStyle w:val="CommentText"/>
        <w:ind w:firstLine="0"/>
      </w:pPr>
      <w:r>
        <w:rPr>
          <w:rStyle w:val="CommentReference"/>
        </w:rPr>
        <w:annotationRef/>
      </w:r>
      <w:r>
        <w:t>The conclusion is the entire dissertation. Think about the key take-aways from each chapter. Then add them to the conclusion.</w:t>
      </w:r>
    </w:p>
  </w:comment>
  <w:comment w:id="461" w:author="David Hildebrandt" w:date="2023-03-22T14:11:00Z" w:initials="DH">
    <w:p w14:paraId="62F70DCF" w14:textId="2B3EACB1" w:rsidR="005A4129" w:rsidRDefault="005A4129" w:rsidP="005A4129">
      <w:pPr>
        <w:pStyle w:val="CommentText"/>
        <w:ind w:firstLine="0"/>
      </w:pPr>
      <w:r>
        <w:rPr>
          <w:rStyle w:val="CommentReference"/>
        </w:rPr>
        <w:annotationRef/>
      </w:r>
      <w:r>
        <w:t xml:space="preserve">When you only have one item in an appendix, it is not numbered. </w:t>
      </w:r>
    </w:p>
  </w:comment>
  <w:comment w:id="462" w:author="David Hildebrandt" w:date="2023-03-22T14:11:00Z" w:initials="DH">
    <w:p w14:paraId="6A1E656C" w14:textId="77777777" w:rsidR="005A4129" w:rsidRDefault="005A4129" w:rsidP="005A4129">
      <w:pPr>
        <w:pStyle w:val="CommentText"/>
        <w:ind w:firstLine="0"/>
      </w:pPr>
      <w:r>
        <w:rPr>
          <w:rStyle w:val="CommentReference"/>
        </w:rPr>
        <w:annotationRef/>
      </w:r>
      <w:r>
        <w:t xml:space="preserve">Also, an appendix is labeled alphabetically, not numerically. </w:t>
      </w:r>
    </w:p>
  </w:comment>
  <w:comment w:id="463" w:author="David Hildebrandt" w:date="2023-03-22T14:12:00Z" w:initials="DH">
    <w:p w14:paraId="66B4260B" w14:textId="77777777" w:rsidR="005A4129" w:rsidRDefault="005A4129" w:rsidP="005A4129">
      <w:pPr>
        <w:pStyle w:val="CommentText"/>
        <w:ind w:firstLine="0"/>
      </w:pPr>
      <w:r>
        <w:rPr>
          <w:rStyle w:val="CommentReference"/>
        </w:rPr>
        <w:annotationRef/>
      </w:r>
      <w:r>
        <w:t>The appendix is after the reference list, not before.</w:t>
      </w:r>
    </w:p>
  </w:comment>
  <w:comment w:id="464" w:author="David Hildebrandt" w:date="2023-04-12T15:18:00Z" w:initials="DH">
    <w:p w14:paraId="7556663F" w14:textId="77777777" w:rsidR="00082EF8" w:rsidRDefault="00082EF8" w:rsidP="00CE4751">
      <w:pPr>
        <w:pStyle w:val="CommentText"/>
        <w:ind w:firstLine="0"/>
      </w:pPr>
      <w:r>
        <w:rPr>
          <w:rStyle w:val="CommentReference"/>
        </w:rPr>
        <w:annotationRef/>
      </w:r>
      <w:r>
        <w:t>This still needs to be moved.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3F235E0" w15:done="0"/>
  <w15:commentEx w15:paraId="3F700023" w15:done="0"/>
  <w15:commentEx w15:paraId="44382D4F" w15:paraIdParent="3F700023" w15:done="0"/>
  <w15:commentEx w15:paraId="3827BED6" w15:done="0"/>
  <w15:commentEx w15:paraId="0188B578" w15:done="0"/>
  <w15:commentEx w15:paraId="5C683EAC" w15:done="0"/>
  <w15:commentEx w15:paraId="00BFAB9B" w15:done="0"/>
  <w15:commentEx w15:paraId="4B4A2F8E" w15:done="0"/>
  <w15:commentEx w15:paraId="46A99ECB" w15:done="0"/>
  <w15:commentEx w15:paraId="21C3C590" w15:done="0"/>
  <w15:commentEx w15:paraId="406BCD4C" w15:done="0"/>
  <w15:commentEx w15:paraId="3D303BE8" w15:done="0"/>
  <w15:commentEx w15:paraId="62F70DCF" w15:done="0"/>
  <w15:commentEx w15:paraId="6A1E656C" w15:paraIdParent="62F70DCF" w15:done="0"/>
  <w15:commentEx w15:paraId="66B4260B" w15:paraIdParent="62F70DCF" w15:done="0"/>
  <w15:commentEx w15:paraId="7556663F" w15:paraIdParent="62F70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590E6" w16cex:dateUtc="2023-03-22T21:36:00Z"/>
  <w16cex:commentExtensible w16cex:durableId="27C59210" w16cex:dateUtc="2023-03-22T21:41:00Z"/>
  <w16cex:commentExtensible w16cex:durableId="27E14B74" w16cex:dateUtc="2023-04-12T22:23:00Z"/>
  <w16cex:commentExtensible w16cex:durableId="27E146AC" w16cex:dateUtc="2023-04-12T22:03:00Z"/>
  <w16cex:commentExtensible w16cex:durableId="27E1473E" w16cex:dateUtc="2023-04-12T22:05:00Z"/>
  <w16cex:commentExtensible w16cex:durableId="27E14794" w16cex:dateUtc="2023-04-12T22:07:00Z"/>
  <w16cex:commentExtensible w16cex:durableId="27E14833" w16cex:dateUtc="2023-04-12T22:09:00Z"/>
  <w16cex:commentExtensible w16cex:durableId="27E147FC" w16cex:dateUtc="2023-04-12T22:08:00Z"/>
  <w16cex:commentExtensible w16cex:durableId="27C591A9" w16cex:dateUtc="2023-03-22T21:39:00Z"/>
  <w16cex:commentExtensible w16cex:durableId="27E14971" w16cex:dateUtc="2023-04-12T22:14:00Z"/>
  <w16cex:commentExtensible w16cex:durableId="27E14A09" w16cex:dateUtc="2023-04-12T22:17:00Z"/>
  <w16cex:commentExtensible w16cex:durableId="27E14A59" w16cex:dateUtc="2023-04-12T22:18:00Z"/>
  <w16cex:commentExtensible w16cex:durableId="27C58B03" w16cex:dateUtc="2023-03-22T21:11:00Z"/>
  <w16cex:commentExtensible w16cex:durableId="27C58B1A" w16cex:dateUtc="2023-03-22T21:11:00Z"/>
  <w16cex:commentExtensible w16cex:durableId="27C58B34" w16cex:dateUtc="2023-03-22T21:12:00Z"/>
  <w16cex:commentExtensible w16cex:durableId="27E14A29" w16cex:dateUtc="2023-04-12T22: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3F235E0" w16cid:durableId="27C590E6"/>
  <w16cid:commentId w16cid:paraId="3F700023" w16cid:durableId="27C59210"/>
  <w16cid:commentId w16cid:paraId="44382D4F" w16cid:durableId="27E14B74"/>
  <w16cid:commentId w16cid:paraId="3827BED6" w16cid:durableId="27E146AC"/>
  <w16cid:commentId w16cid:paraId="0188B578" w16cid:durableId="27E1473E"/>
  <w16cid:commentId w16cid:paraId="5C683EAC" w16cid:durableId="27E14794"/>
  <w16cid:commentId w16cid:paraId="00BFAB9B" w16cid:durableId="27E14833"/>
  <w16cid:commentId w16cid:paraId="4B4A2F8E" w16cid:durableId="27E147FC"/>
  <w16cid:commentId w16cid:paraId="46A99ECB" w16cid:durableId="27C591A9"/>
  <w16cid:commentId w16cid:paraId="21C3C590" w16cid:durableId="27E14971"/>
  <w16cid:commentId w16cid:paraId="406BCD4C" w16cid:durableId="27E14A09"/>
  <w16cid:commentId w16cid:paraId="3D303BE8" w16cid:durableId="27E14A59"/>
  <w16cid:commentId w16cid:paraId="62F70DCF" w16cid:durableId="27C58B03"/>
  <w16cid:commentId w16cid:paraId="6A1E656C" w16cid:durableId="27C58B1A"/>
  <w16cid:commentId w16cid:paraId="66B4260B" w16cid:durableId="27C58B34"/>
  <w16cid:commentId w16cid:paraId="7556663F" w16cid:durableId="27E14A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9CC338" w14:textId="77777777" w:rsidR="003F52C6" w:rsidRDefault="003F52C6" w:rsidP="00DA5CF7">
      <w:r>
        <w:separator/>
      </w:r>
    </w:p>
  </w:endnote>
  <w:endnote w:type="continuationSeparator" w:id="0">
    <w:p w14:paraId="10A70DC9" w14:textId="77777777" w:rsidR="003F52C6" w:rsidRDefault="003F52C6" w:rsidP="00DA5CF7">
      <w:r>
        <w:continuationSeparator/>
      </w:r>
    </w:p>
  </w:endnote>
  <w:endnote w:type="continuationNotice" w:id="1">
    <w:p w14:paraId="7162845F" w14:textId="77777777" w:rsidR="003F52C6" w:rsidRDefault="003F52C6"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27FB2" w14:textId="77777777" w:rsidR="007A1D4D" w:rsidRDefault="007A1D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408D518" w:rsidR="005A4129" w:rsidRDefault="005A4129" w:rsidP="00104C3A">
    <w:pPr>
      <w:pStyle w:val="Footer"/>
      <w:ind w:firstLine="0"/>
      <w:jc w:val="cen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5A4129" w:rsidRDefault="005A4129" w:rsidP="00DA5CF7">
    <w:pPr>
      <w:pStyle w:val="Footer"/>
    </w:pPr>
  </w:p>
  <w:p w14:paraId="07AF2958" w14:textId="05FC8071" w:rsidR="005A4129" w:rsidRDefault="005A4129"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5A4129" w:rsidRDefault="005A4129" w:rsidP="00DA5CF7">
    <w:pPr>
      <w:pStyle w:val="Footer"/>
    </w:pPr>
  </w:p>
  <w:p w14:paraId="31C8F4D5" w14:textId="77777777" w:rsidR="005A4129" w:rsidRDefault="005A4129"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33355F" w14:textId="77777777" w:rsidR="003F52C6" w:rsidRDefault="003F52C6" w:rsidP="00DA5CF7">
      <w:r>
        <w:separator/>
      </w:r>
    </w:p>
  </w:footnote>
  <w:footnote w:type="continuationSeparator" w:id="0">
    <w:p w14:paraId="24EA47A2" w14:textId="77777777" w:rsidR="003F52C6" w:rsidRDefault="003F52C6" w:rsidP="00DA5CF7">
      <w:r>
        <w:continuationSeparator/>
      </w:r>
    </w:p>
  </w:footnote>
  <w:footnote w:type="continuationNotice" w:id="1">
    <w:p w14:paraId="60B8F0E9" w14:textId="77777777" w:rsidR="003F52C6" w:rsidRDefault="003F52C6"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EBB6F" w14:textId="77777777" w:rsidR="007A1D4D" w:rsidRDefault="007A1D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E720" w14:textId="77777777" w:rsidR="007A1D4D" w:rsidRDefault="007A1D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7B837" w14:textId="77777777" w:rsidR="007A1D4D" w:rsidRDefault="007A1D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5A4129" w:rsidRPr="00A82120" w:rsidRDefault="005A4129" w:rsidP="00104C3A">
        <w:pPr>
          <w:pStyle w:val="Header"/>
          <w:ind w:firstLine="0"/>
          <w:jc w:val="right"/>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5A4129" w:rsidRDefault="005A4129" w:rsidP="00DA5CF7">
    <w:pPr>
      <w:pStyle w:val="Header"/>
    </w:pPr>
  </w:p>
  <w:p w14:paraId="5D13FE69" w14:textId="77777777" w:rsidR="005A4129" w:rsidRDefault="005A4129"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A3B2A"/>
    <w:multiLevelType w:val="hybridMultilevel"/>
    <w:tmpl w:val="71263E42"/>
    <w:lvl w:ilvl="0" w:tplc="C504A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4322255">
    <w:abstractNumId w:val="3"/>
  </w:num>
  <w:num w:numId="2" w16cid:durableId="2063365839">
    <w:abstractNumId w:val="1"/>
  </w:num>
  <w:num w:numId="3" w16cid:durableId="1358889329">
    <w:abstractNumId w:val="6"/>
  </w:num>
  <w:num w:numId="4" w16cid:durableId="1486774588">
    <w:abstractNumId w:val="2"/>
  </w:num>
  <w:num w:numId="5" w16cid:durableId="569733338">
    <w:abstractNumId w:val="5"/>
  </w:num>
  <w:num w:numId="6" w16cid:durableId="1097100714">
    <w:abstractNumId w:val="7"/>
  </w:num>
  <w:num w:numId="7" w16cid:durableId="352728493">
    <w:abstractNumId w:val="4"/>
  </w:num>
  <w:num w:numId="8" w16cid:durableId="2090735709">
    <w:abstractNumId w:val="0"/>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e Bachmeier [AWS-SA]">
    <w15:presenceInfo w15:providerId="Windows Live" w15:userId="baac45e78b3aa41f"/>
  </w15:person>
  <w15:person w15:author="David Hildebrandt">
    <w15:presenceInfo w15:providerId="AD" w15:userId="S::dhildebrandt@nu.edu::2cf137f2-ffdf-4b6c-a2d4-2566c6ddff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tDCwsDA0sDAwtbAwNrBU0lEKTi0uzszPAykwMawFACVt4Z4tAAAA"/>
  </w:docVars>
  <w:rsids>
    <w:rsidRoot w:val="00887A22"/>
    <w:rsid w:val="00000584"/>
    <w:rsid w:val="00001EAE"/>
    <w:rsid w:val="00002A1F"/>
    <w:rsid w:val="0000740C"/>
    <w:rsid w:val="000074A1"/>
    <w:rsid w:val="000079EB"/>
    <w:rsid w:val="00007A7B"/>
    <w:rsid w:val="0001475A"/>
    <w:rsid w:val="0001480B"/>
    <w:rsid w:val="0001709F"/>
    <w:rsid w:val="00017B79"/>
    <w:rsid w:val="00021F27"/>
    <w:rsid w:val="000245AE"/>
    <w:rsid w:val="00027636"/>
    <w:rsid w:val="0003669B"/>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1F2B"/>
    <w:rsid w:val="00082EF8"/>
    <w:rsid w:val="000869AC"/>
    <w:rsid w:val="00092BE3"/>
    <w:rsid w:val="00095475"/>
    <w:rsid w:val="00096688"/>
    <w:rsid w:val="00096B27"/>
    <w:rsid w:val="00097912"/>
    <w:rsid w:val="000A0D1F"/>
    <w:rsid w:val="000A1441"/>
    <w:rsid w:val="000A34DE"/>
    <w:rsid w:val="000A5678"/>
    <w:rsid w:val="000A5B90"/>
    <w:rsid w:val="000A6904"/>
    <w:rsid w:val="000B402E"/>
    <w:rsid w:val="000B5810"/>
    <w:rsid w:val="000C017C"/>
    <w:rsid w:val="000C1B34"/>
    <w:rsid w:val="000C3454"/>
    <w:rsid w:val="000C381D"/>
    <w:rsid w:val="000C6657"/>
    <w:rsid w:val="000C6EE8"/>
    <w:rsid w:val="000C6FC1"/>
    <w:rsid w:val="000D0900"/>
    <w:rsid w:val="000D29D8"/>
    <w:rsid w:val="000D5D6C"/>
    <w:rsid w:val="000D62B6"/>
    <w:rsid w:val="000D6362"/>
    <w:rsid w:val="000D7AC9"/>
    <w:rsid w:val="000E1EC6"/>
    <w:rsid w:val="000E43A1"/>
    <w:rsid w:val="000E7F9A"/>
    <w:rsid w:val="000F1076"/>
    <w:rsid w:val="000F49D2"/>
    <w:rsid w:val="000F70E7"/>
    <w:rsid w:val="0010238E"/>
    <w:rsid w:val="0010303F"/>
    <w:rsid w:val="0010316D"/>
    <w:rsid w:val="00104B25"/>
    <w:rsid w:val="00104C3A"/>
    <w:rsid w:val="00104D69"/>
    <w:rsid w:val="001119FC"/>
    <w:rsid w:val="001126D9"/>
    <w:rsid w:val="00113FD4"/>
    <w:rsid w:val="0011439B"/>
    <w:rsid w:val="00116489"/>
    <w:rsid w:val="0011677D"/>
    <w:rsid w:val="001209B3"/>
    <w:rsid w:val="001218BB"/>
    <w:rsid w:val="001226AD"/>
    <w:rsid w:val="001236EF"/>
    <w:rsid w:val="00124308"/>
    <w:rsid w:val="001255E9"/>
    <w:rsid w:val="00126887"/>
    <w:rsid w:val="00127E2D"/>
    <w:rsid w:val="0013127C"/>
    <w:rsid w:val="00136358"/>
    <w:rsid w:val="0013717E"/>
    <w:rsid w:val="00140D78"/>
    <w:rsid w:val="00147510"/>
    <w:rsid w:val="00151A0D"/>
    <w:rsid w:val="0015334D"/>
    <w:rsid w:val="00153C10"/>
    <w:rsid w:val="00161033"/>
    <w:rsid w:val="00161877"/>
    <w:rsid w:val="0016251F"/>
    <w:rsid w:val="00167C2C"/>
    <w:rsid w:val="001703B6"/>
    <w:rsid w:val="0017341B"/>
    <w:rsid w:val="00177A8E"/>
    <w:rsid w:val="00186728"/>
    <w:rsid w:val="001901DC"/>
    <w:rsid w:val="001941A4"/>
    <w:rsid w:val="00194E3E"/>
    <w:rsid w:val="00196B39"/>
    <w:rsid w:val="001A0924"/>
    <w:rsid w:val="001A0CED"/>
    <w:rsid w:val="001A0F17"/>
    <w:rsid w:val="001A3B8C"/>
    <w:rsid w:val="001B0351"/>
    <w:rsid w:val="001B093C"/>
    <w:rsid w:val="001B0FB8"/>
    <w:rsid w:val="001B26EE"/>
    <w:rsid w:val="001B38B1"/>
    <w:rsid w:val="001B748F"/>
    <w:rsid w:val="001C24A5"/>
    <w:rsid w:val="001C4899"/>
    <w:rsid w:val="001D3352"/>
    <w:rsid w:val="001D4012"/>
    <w:rsid w:val="001D6FD4"/>
    <w:rsid w:val="001E0515"/>
    <w:rsid w:val="001E1D9E"/>
    <w:rsid w:val="001E5FEC"/>
    <w:rsid w:val="001F0692"/>
    <w:rsid w:val="001F28CB"/>
    <w:rsid w:val="001F2EF9"/>
    <w:rsid w:val="001F3098"/>
    <w:rsid w:val="001F3ACE"/>
    <w:rsid w:val="002029F2"/>
    <w:rsid w:val="00204571"/>
    <w:rsid w:val="00210939"/>
    <w:rsid w:val="00213AB2"/>
    <w:rsid w:val="002141F2"/>
    <w:rsid w:val="002149B1"/>
    <w:rsid w:val="0021511C"/>
    <w:rsid w:val="0021614C"/>
    <w:rsid w:val="0022345F"/>
    <w:rsid w:val="002255D3"/>
    <w:rsid w:val="00236AE0"/>
    <w:rsid w:val="00237644"/>
    <w:rsid w:val="00240EB2"/>
    <w:rsid w:val="0024547B"/>
    <w:rsid w:val="002505F7"/>
    <w:rsid w:val="0025143A"/>
    <w:rsid w:val="00251EDA"/>
    <w:rsid w:val="00253197"/>
    <w:rsid w:val="00255989"/>
    <w:rsid w:val="002577EF"/>
    <w:rsid w:val="002613AE"/>
    <w:rsid w:val="00263CE5"/>
    <w:rsid w:val="00273A7D"/>
    <w:rsid w:val="00280191"/>
    <w:rsid w:val="0028130F"/>
    <w:rsid w:val="002820DE"/>
    <w:rsid w:val="00297371"/>
    <w:rsid w:val="002974A1"/>
    <w:rsid w:val="002A0E83"/>
    <w:rsid w:val="002A1A29"/>
    <w:rsid w:val="002A1AB4"/>
    <w:rsid w:val="002A25CE"/>
    <w:rsid w:val="002A2E0C"/>
    <w:rsid w:val="002A530B"/>
    <w:rsid w:val="002A5662"/>
    <w:rsid w:val="002A6836"/>
    <w:rsid w:val="002B4D76"/>
    <w:rsid w:val="002B5F8E"/>
    <w:rsid w:val="002C104B"/>
    <w:rsid w:val="002C1DA7"/>
    <w:rsid w:val="002C259A"/>
    <w:rsid w:val="002C71CA"/>
    <w:rsid w:val="002C7BE6"/>
    <w:rsid w:val="002D22BF"/>
    <w:rsid w:val="002D2E24"/>
    <w:rsid w:val="002D30A5"/>
    <w:rsid w:val="002D742F"/>
    <w:rsid w:val="002E7308"/>
    <w:rsid w:val="002F4DE9"/>
    <w:rsid w:val="002F59EF"/>
    <w:rsid w:val="00310DC2"/>
    <w:rsid w:val="003117A5"/>
    <w:rsid w:val="003139DA"/>
    <w:rsid w:val="00314926"/>
    <w:rsid w:val="00316CC1"/>
    <w:rsid w:val="0031745F"/>
    <w:rsid w:val="00317999"/>
    <w:rsid w:val="00317B68"/>
    <w:rsid w:val="00322676"/>
    <w:rsid w:val="00325C4A"/>
    <w:rsid w:val="00332538"/>
    <w:rsid w:val="00333B71"/>
    <w:rsid w:val="0033517C"/>
    <w:rsid w:val="003359CD"/>
    <w:rsid w:val="00340A38"/>
    <w:rsid w:val="0034258C"/>
    <w:rsid w:val="00342F9B"/>
    <w:rsid w:val="00344556"/>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06E8"/>
    <w:rsid w:val="003925DA"/>
    <w:rsid w:val="003943A4"/>
    <w:rsid w:val="003959FD"/>
    <w:rsid w:val="00396DFB"/>
    <w:rsid w:val="00397940"/>
    <w:rsid w:val="003A3FC9"/>
    <w:rsid w:val="003A421E"/>
    <w:rsid w:val="003A4285"/>
    <w:rsid w:val="003A4779"/>
    <w:rsid w:val="003B3586"/>
    <w:rsid w:val="003B383B"/>
    <w:rsid w:val="003B423F"/>
    <w:rsid w:val="003B60BE"/>
    <w:rsid w:val="003C0221"/>
    <w:rsid w:val="003C299E"/>
    <w:rsid w:val="003C41F3"/>
    <w:rsid w:val="003C576D"/>
    <w:rsid w:val="003D01DB"/>
    <w:rsid w:val="003F00CE"/>
    <w:rsid w:val="003F0F9A"/>
    <w:rsid w:val="003F1660"/>
    <w:rsid w:val="003F2371"/>
    <w:rsid w:val="003F23AB"/>
    <w:rsid w:val="003F52C6"/>
    <w:rsid w:val="003F5700"/>
    <w:rsid w:val="003F7C93"/>
    <w:rsid w:val="00400C8D"/>
    <w:rsid w:val="00401F96"/>
    <w:rsid w:val="00404F45"/>
    <w:rsid w:val="00406DDB"/>
    <w:rsid w:val="00414DA3"/>
    <w:rsid w:val="00416722"/>
    <w:rsid w:val="0041771B"/>
    <w:rsid w:val="00421FD7"/>
    <w:rsid w:val="00423ACD"/>
    <w:rsid w:val="00426AA3"/>
    <w:rsid w:val="00437910"/>
    <w:rsid w:val="00445C66"/>
    <w:rsid w:val="0044671E"/>
    <w:rsid w:val="00450464"/>
    <w:rsid w:val="004527D8"/>
    <w:rsid w:val="00456425"/>
    <w:rsid w:val="00456BC5"/>
    <w:rsid w:val="00457BA5"/>
    <w:rsid w:val="004712BC"/>
    <w:rsid w:val="00472077"/>
    <w:rsid w:val="004727E1"/>
    <w:rsid w:val="0047371C"/>
    <w:rsid w:val="00473BB3"/>
    <w:rsid w:val="004845C6"/>
    <w:rsid w:val="004847BF"/>
    <w:rsid w:val="00485715"/>
    <w:rsid w:val="00485828"/>
    <w:rsid w:val="00495599"/>
    <w:rsid w:val="0049778A"/>
    <w:rsid w:val="004A10F3"/>
    <w:rsid w:val="004A39F1"/>
    <w:rsid w:val="004A4404"/>
    <w:rsid w:val="004A68E9"/>
    <w:rsid w:val="004A7CE6"/>
    <w:rsid w:val="004B0186"/>
    <w:rsid w:val="004B0C52"/>
    <w:rsid w:val="004B1C1F"/>
    <w:rsid w:val="004B43B3"/>
    <w:rsid w:val="004B5986"/>
    <w:rsid w:val="004C15C9"/>
    <w:rsid w:val="004C779B"/>
    <w:rsid w:val="004D5E6E"/>
    <w:rsid w:val="004D681A"/>
    <w:rsid w:val="004D7966"/>
    <w:rsid w:val="004E1BCD"/>
    <w:rsid w:val="004F0B64"/>
    <w:rsid w:val="004F3710"/>
    <w:rsid w:val="004F53AC"/>
    <w:rsid w:val="004F7A2B"/>
    <w:rsid w:val="005042C6"/>
    <w:rsid w:val="00507982"/>
    <w:rsid w:val="0051464D"/>
    <w:rsid w:val="00520D40"/>
    <w:rsid w:val="005237FE"/>
    <w:rsid w:val="00524E27"/>
    <w:rsid w:val="00530234"/>
    <w:rsid w:val="005322E6"/>
    <w:rsid w:val="00533343"/>
    <w:rsid w:val="005333A5"/>
    <w:rsid w:val="00541718"/>
    <w:rsid w:val="005422DF"/>
    <w:rsid w:val="005422F4"/>
    <w:rsid w:val="005511EA"/>
    <w:rsid w:val="00551E59"/>
    <w:rsid w:val="005521AA"/>
    <w:rsid w:val="005546CC"/>
    <w:rsid w:val="00557AAA"/>
    <w:rsid w:val="00561AA8"/>
    <w:rsid w:val="00564912"/>
    <w:rsid w:val="00567308"/>
    <w:rsid w:val="00571DEA"/>
    <w:rsid w:val="005747C0"/>
    <w:rsid w:val="00577B33"/>
    <w:rsid w:val="005820EA"/>
    <w:rsid w:val="00587499"/>
    <w:rsid w:val="005874FD"/>
    <w:rsid w:val="00590F0E"/>
    <w:rsid w:val="005919DC"/>
    <w:rsid w:val="005931F9"/>
    <w:rsid w:val="005A06CC"/>
    <w:rsid w:val="005A0C32"/>
    <w:rsid w:val="005A2518"/>
    <w:rsid w:val="005A2FEA"/>
    <w:rsid w:val="005A4129"/>
    <w:rsid w:val="005A5EB1"/>
    <w:rsid w:val="005B0D64"/>
    <w:rsid w:val="005B0E27"/>
    <w:rsid w:val="005B43D9"/>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187E"/>
    <w:rsid w:val="005E3CCF"/>
    <w:rsid w:val="005E466F"/>
    <w:rsid w:val="005E6972"/>
    <w:rsid w:val="005F147E"/>
    <w:rsid w:val="005F2D8E"/>
    <w:rsid w:val="005F3496"/>
    <w:rsid w:val="005F6D98"/>
    <w:rsid w:val="005F7564"/>
    <w:rsid w:val="006001DD"/>
    <w:rsid w:val="00601A0D"/>
    <w:rsid w:val="00602B21"/>
    <w:rsid w:val="00607BAA"/>
    <w:rsid w:val="006152BE"/>
    <w:rsid w:val="006247B5"/>
    <w:rsid w:val="006305D2"/>
    <w:rsid w:val="00630D34"/>
    <w:rsid w:val="006314C7"/>
    <w:rsid w:val="00634884"/>
    <w:rsid w:val="00644A5A"/>
    <w:rsid w:val="00646C44"/>
    <w:rsid w:val="006514D0"/>
    <w:rsid w:val="00653B6A"/>
    <w:rsid w:val="00657C20"/>
    <w:rsid w:val="00657E24"/>
    <w:rsid w:val="00663C73"/>
    <w:rsid w:val="00664476"/>
    <w:rsid w:val="0066674E"/>
    <w:rsid w:val="00667189"/>
    <w:rsid w:val="0067047E"/>
    <w:rsid w:val="00670B91"/>
    <w:rsid w:val="00674290"/>
    <w:rsid w:val="00677A83"/>
    <w:rsid w:val="00680AD6"/>
    <w:rsid w:val="00681A05"/>
    <w:rsid w:val="006839A7"/>
    <w:rsid w:val="00683AAA"/>
    <w:rsid w:val="00686DEC"/>
    <w:rsid w:val="00686E27"/>
    <w:rsid w:val="00695956"/>
    <w:rsid w:val="00695983"/>
    <w:rsid w:val="006A0C2B"/>
    <w:rsid w:val="006A48CC"/>
    <w:rsid w:val="006B759C"/>
    <w:rsid w:val="006C1D7B"/>
    <w:rsid w:val="006C2599"/>
    <w:rsid w:val="006C330F"/>
    <w:rsid w:val="006C7178"/>
    <w:rsid w:val="006D08A6"/>
    <w:rsid w:val="006D2C08"/>
    <w:rsid w:val="006D3517"/>
    <w:rsid w:val="006D634D"/>
    <w:rsid w:val="006E0AD7"/>
    <w:rsid w:val="006E667F"/>
    <w:rsid w:val="006F2026"/>
    <w:rsid w:val="006F6029"/>
    <w:rsid w:val="006F6646"/>
    <w:rsid w:val="006F7A8D"/>
    <w:rsid w:val="006F7F25"/>
    <w:rsid w:val="0070192C"/>
    <w:rsid w:val="00701AB5"/>
    <w:rsid w:val="007049ED"/>
    <w:rsid w:val="00704F59"/>
    <w:rsid w:val="00713616"/>
    <w:rsid w:val="00715B8D"/>
    <w:rsid w:val="007161BA"/>
    <w:rsid w:val="00716C58"/>
    <w:rsid w:val="00720125"/>
    <w:rsid w:val="00720D2E"/>
    <w:rsid w:val="007224B3"/>
    <w:rsid w:val="00722651"/>
    <w:rsid w:val="00722C2E"/>
    <w:rsid w:val="00730BAE"/>
    <w:rsid w:val="00736019"/>
    <w:rsid w:val="00736757"/>
    <w:rsid w:val="007408A7"/>
    <w:rsid w:val="00743722"/>
    <w:rsid w:val="0075009B"/>
    <w:rsid w:val="0075142B"/>
    <w:rsid w:val="00751670"/>
    <w:rsid w:val="00752598"/>
    <w:rsid w:val="00756489"/>
    <w:rsid w:val="007573D9"/>
    <w:rsid w:val="00761763"/>
    <w:rsid w:val="007640F1"/>
    <w:rsid w:val="00764782"/>
    <w:rsid w:val="00765ADD"/>
    <w:rsid w:val="00765E48"/>
    <w:rsid w:val="0076606C"/>
    <w:rsid w:val="00766C85"/>
    <w:rsid w:val="00767176"/>
    <w:rsid w:val="00774E9F"/>
    <w:rsid w:val="00775EA5"/>
    <w:rsid w:val="00777764"/>
    <w:rsid w:val="0077790A"/>
    <w:rsid w:val="00784EE6"/>
    <w:rsid w:val="00795508"/>
    <w:rsid w:val="007966F3"/>
    <w:rsid w:val="007978A4"/>
    <w:rsid w:val="007A09ED"/>
    <w:rsid w:val="007A1D4D"/>
    <w:rsid w:val="007A64A8"/>
    <w:rsid w:val="007B24DA"/>
    <w:rsid w:val="007B483B"/>
    <w:rsid w:val="007B6685"/>
    <w:rsid w:val="007C474E"/>
    <w:rsid w:val="007D1B8A"/>
    <w:rsid w:val="007D28A5"/>
    <w:rsid w:val="007D5A13"/>
    <w:rsid w:val="007D5CFF"/>
    <w:rsid w:val="007D5EBE"/>
    <w:rsid w:val="007D626A"/>
    <w:rsid w:val="007E256C"/>
    <w:rsid w:val="007E4E23"/>
    <w:rsid w:val="007E6B84"/>
    <w:rsid w:val="007E702B"/>
    <w:rsid w:val="007E7A6C"/>
    <w:rsid w:val="007F54A2"/>
    <w:rsid w:val="007F59F3"/>
    <w:rsid w:val="00800948"/>
    <w:rsid w:val="00800D83"/>
    <w:rsid w:val="00801CD9"/>
    <w:rsid w:val="0080426A"/>
    <w:rsid w:val="00810600"/>
    <w:rsid w:val="0081503D"/>
    <w:rsid w:val="00821856"/>
    <w:rsid w:val="0083107B"/>
    <w:rsid w:val="00836B56"/>
    <w:rsid w:val="00840B4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8BD"/>
    <w:rsid w:val="008A0C93"/>
    <w:rsid w:val="008A237A"/>
    <w:rsid w:val="008A5A99"/>
    <w:rsid w:val="008A6625"/>
    <w:rsid w:val="008A7C72"/>
    <w:rsid w:val="008B66EB"/>
    <w:rsid w:val="008C08BC"/>
    <w:rsid w:val="008D28B2"/>
    <w:rsid w:val="008D2AD7"/>
    <w:rsid w:val="008D41F2"/>
    <w:rsid w:val="008D6225"/>
    <w:rsid w:val="008E12AA"/>
    <w:rsid w:val="008E13AF"/>
    <w:rsid w:val="008E1546"/>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34C9B"/>
    <w:rsid w:val="009419EF"/>
    <w:rsid w:val="0094287F"/>
    <w:rsid w:val="009441CB"/>
    <w:rsid w:val="00947985"/>
    <w:rsid w:val="00951A54"/>
    <w:rsid w:val="009528D3"/>
    <w:rsid w:val="0095457A"/>
    <w:rsid w:val="009545E1"/>
    <w:rsid w:val="00960D22"/>
    <w:rsid w:val="00964AD3"/>
    <w:rsid w:val="009665AC"/>
    <w:rsid w:val="00966A4E"/>
    <w:rsid w:val="00966EF7"/>
    <w:rsid w:val="00967826"/>
    <w:rsid w:val="00967E88"/>
    <w:rsid w:val="00971DB0"/>
    <w:rsid w:val="00971EC7"/>
    <w:rsid w:val="00974340"/>
    <w:rsid w:val="009766CD"/>
    <w:rsid w:val="00981175"/>
    <w:rsid w:val="0098329E"/>
    <w:rsid w:val="00985545"/>
    <w:rsid w:val="00985B0B"/>
    <w:rsid w:val="00986937"/>
    <w:rsid w:val="00991A82"/>
    <w:rsid w:val="00992F06"/>
    <w:rsid w:val="00994640"/>
    <w:rsid w:val="009946D3"/>
    <w:rsid w:val="00997BD2"/>
    <w:rsid w:val="009A0672"/>
    <w:rsid w:val="009A06FB"/>
    <w:rsid w:val="009A114F"/>
    <w:rsid w:val="009A3879"/>
    <w:rsid w:val="009A4BD4"/>
    <w:rsid w:val="009A5606"/>
    <w:rsid w:val="009A74A3"/>
    <w:rsid w:val="009B2C56"/>
    <w:rsid w:val="009B5DA1"/>
    <w:rsid w:val="009C0CE1"/>
    <w:rsid w:val="009C3643"/>
    <w:rsid w:val="009C6CAE"/>
    <w:rsid w:val="009D1A29"/>
    <w:rsid w:val="009D3ACE"/>
    <w:rsid w:val="009D7DBB"/>
    <w:rsid w:val="009E2483"/>
    <w:rsid w:val="009E2802"/>
    <w:rsid w:val="009F55A7"/>
    <w:rsid w:val="009F5716"/>
    <w:rsid w:val="009F63B9"/>
    <w:rsid w:val="00A018BF"/>
    <w:rsid w:val="00A01F20"/>
    <w:rsid w:val="00A02308"/>
    <w:rsid w:val="00A125F3"/>
    <w:rsid w:val="00A1461A"/>
    <w:rsid w:val="00A15C15"/>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6C30"/>
    <w:rsid w:val="00A96DFD"/>
    <w:rsid w:val="00A97D5A"/>
    <w:rsid w:val="00AA1111"/>
    <w:rsid w:val="00AA2846"/>
    <w:rsid w:val="00AB22F6"/>
    <w:rsid w:val="00AB690D"/>
    <w:rsid w:val="00AC1A31"/>
    <w:rsid w:val="00AC30BD"/>
    <w:rsid w:val="00AC3BED"/>
    <w:rsid w:val="00AD0CA9"/>
    <w:rsid w:val="00AD3014"/>
    <w:rsid w:val="00AD3A74"/>
    <w:rsid w:val="00AD77F1"/>
    <w:rsid w:val="00AE080A"/>
    <w:rsid w:val="00AE085D"/>
    <w:rsid w:val="00AF1042"/>
    <w:rsid w:val="00AF2792"/>
    <w:rsid w:val="00AF4D58"/>
    <w:rsid w:val="00AF60B1"/>
    <w:rsid w:val="00B033C1"/>
    <w:rsid w:val="00B10F15"/>
    <w:rsid w:val="00B157DA"/>
    <w:rsid w:val="00B15984"/>
    <w:rsid w:val="00B20CB5"/>
    <w:rsid w:val="00B21582"/>
    <w:rsid w:val="00B22EB9"/>
    <w:rsid w:val="00B242D9"/>
    <w:rsid w:val="00B25108"/>
    <w:rsid w:val="00B2562D"/>
    <w:rsid w:val="00B377C8"/>
    <w:rsid w:val="00B43C8C"/>
    <w:rsid w:val="00B454B9"/>
    <w:rsid w:val="00B52AA8"/>
    <w:rsid w:val="00B5397A"/>
    <w:rsid w:val="00B54551"/>
    <w:rsid w:val="00B54B8F"/>
    <w:rsid w:val="00B5740C"/>
    <w:rsid w:val="00B60C98"/>
    <w:rsid w:val="00B61C1D"/>
    <w:rsid w:val="00B71646"/>
    <w:rsid w:val="00B72670"/>
    <w:rsid w:val="00B73DEC"/>
    <w:rsid w:val="00B741DB"/>
    <w:rsid w:val="00B75049"/>
    <w:rsid w:val="00B76F1A"/>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C0264"/>
    <w:rsid w:val="00BC12DE"/>
    <w:rsid w:val="00BC2757"/>
    <w:rsid w:val="00BC7152"/>
    <w:rsid w:val="00BC7214"/>
    <w:rsid w:val="00BC7691"/>
    <w:rsid w:val="00BC7D34"/>
    <w:rsid w:val="00BD0461"/>
    <w:rsid w:val="00BD1033"/>
    <w:rsid w:val="00BD4565"/>
    <w:rsid w:val="00BD527F"/>
    <w:rsid w:val="00BD5282"/>
    <w:rsid w:val="00BD6D10"/>
    <w:rsid w:val="00BE7A5D"/>
    <w:rsid w:val="00BE7B65"/>
    <w:rsid w:val="00BF0267"/>
    <w:rsid w:val="00BF30FF"/>
    <w:rsid w:val="00BF4570"/>
    <w:rsid w:val="00C0552B"/>
    <w:rsid w:val="00C118EC"/>
    <w:rsid w:val="00C11D70"/>
    <w:rsid w:val="00C135BE"/>
    <w:rsid w:val="00C14612"/>
    <w:rsid w:val="00C23A48"/>
    <w:rsid w:val="00C326A2"/>
    <w:rsid w:val="00C334F5"/>
    <w:rsid w:val="00C378E0"/>
    <w:rsid w:val="00C41810"/>
    <w:rsid w:val="00C435F5"/>
    <w:rsid w:val="00C5134E"/>
    <w:rsid w:val="00C55CD6"/>
    <w:rsid w:val="00C56C3C"/>
    <w:rsid w:val="00C5763B"/>
    <w:rsid w:val="00C64BC0"/>
    <w:rsid w:val="00C65F8E"/>
    <w:rsid w:val="00C70842"/>
    <w:rsid w:val="00C714B9"/>
    <w:rsid w:val="00C7163D"/>
    <w:rsid w:val="00C71B24"/>
    <w:rsid w:val="00C726FF"/>
    <w:rsid w:val="00C75C41"/>
    <w:rsid w:val="00C8042F"/>
    <w:rsid w:val="00C80A00"/>
    <w:rsid w:val="00C82343"/>
    <w:rsid w:val="00C82666"/>
    <w:rsid w:val="00CA061C"/>
    <w:rsid w:val="00CA2369"/>
    <w:rsid w:val="00CA4AC4"/>
    <w:rsid w:val="00CA5814"/>
    <w:rsid w:val="00CA5900"/>
    <w:rsid w:val="00CB70ED"/>
    <w:rsid w:val="00CC32C0"/>
    <w:rsid w:val="00CC32F5"/>
    <w:rsid w:val="00CC3790"/>
    <w:rsid w:val="00CC4296"/>
    <w:rsid w:val="00CC6CB1"/>
    <w:rsid w:val="00CC7DDB"/>
    <w:rsid w:val="00CD1874"/>
    <w:rsid w:val="00CD266B"/>
    <w:rsid w:val="00CD6932"/>
    <w:rsid w:val="00CD6E95"/>
    <w:rsid w:val="00CE269B"/>
    <w:rsid w:val="00CE4751"/>
    <w:rsid w:val="00D00B18"/>
    <w:rsid w:val="00D07FD2"/>
    <w:rsid w:val="00D13402"/>
    <w:rsid w:val="00D14F90"/>
    <w:rsid w:val="00D21458"/>
    <w:rsid w:val="00D225C2"/>
    <w:rsid w:val="00D22622"/>
    <w:rsid w:val="00D245BE"/>
    <w:rsid w:val="00D25342"/>
    <w:rsid w:val="00D25DC1"/>
    <w:rsid w:val="00D2626A"/>
    <w:rsid w:val="00D320EA"/>
    <w:rsid w:val="00D320FF"/>
    <w:rsid w:val="00D3228B"/>
    <w:rsid w:val="00D3675A"/>
    <w:rsid w:val="00D400F7"/>
    <w:rsid w:val="00D414AD"/>
    <w:rsid w:val="00D41F7B"/>
    <w:rsid w:val="00D41F9D"/>
    <w:rsid w:val="00D46D23"/>
    <w:rsid w:val="00D46D46"/>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B6674"/>
    <w:rsid w:val="00DC32E3"/>
    <w:rsid w:val="00DC3AFD"/>
    <w:rsid w:val="00DC70D7"/>
    <w:rsid w:val="00DE052E"/>
    <w:rsid w:val="00DE0FD1"/>
    <w:rsid w:val="00DE3164"/>
    <w:rsid w:val="00DE3879"/>
    <w:rsid w:val="00DE4188"/>
    <w:rsid w:val="00DE423D"/>
    <w:rsid w:val="00DE5599"/>
    <w:rsid w:val="00DF0C88"/>
    <w:rsid w:val="00DF503B"/>
    <w:rsid w:val="00DF58F5"/>
    <w:rsid w:val="00DF708E"/>
    <w:rsid w:val="00E0162C"/>
    <w:rsid w:val="00E01E9B"/>
    <w:rsid w:val="00E04CF0"/>
    <w:rsid w:val="00E14B05"/>
    <w:rsid w:val="00E16572"/>
    <w:rsid w:val="00E217CF"/>
    <w:rsid w:val="00E21892"/>
    <w:rsid w:val="00E22B14"/>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411D"/>
    <w:rsid w:val="00E75097"/>
    <w:rsid w:val="00E8092F"/>
    <w:rsid w:val="00E80B97"/>
    <w:rsid w:val="00E81D0D"/>
    <w:rsid w:val="00E82EA6"/>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3688"/>
    <w:rsid w:val="00EC6472"/>
    <w:rsid w:val="00ED2C77"/>
    <w:rsid w:val="00ED61AA"/>
    <w:rsid w:val="00ED70C0"/>
    <w:rsid w:val="00ED7CFE"/>
    <w:rsid w:val="00EE7722"/>
    <w:rsid w:val="00EE7751"/>
    <w:rsid w:val="00EF1470"/>
    <w:rsid w:val="00EF1536"/>
    <w:rsid w:val="00EF53C0"/>
    <w:rsid w:val="00EF5646"/>
    <w:rsid w:val="00EF783D"/>
    <w:rsid w:val="00F01F39"/>
    <w:rsid w:val="00F04240"/>
    <w:rsid w:val="00F07708"/>
    <w:rsid w:val="00F10C00"/>
    <w:rsid w:val="00F10DCF"/>
    <w:rsid w:val="00F11930"/>
    <w:rsid w:val="00F1334F"/>
    <w:rsid w:val="00F13744"/>
    <w:rsid w:val="00F1620E"/>
    <w:rsid w:val="00F17972"/>
    <w:rsid w:val="00F21E96"/>
    <w:rsid w:val="00F30157"/>
    <w:rsid w:val="00F34D38"/>
    <w:rsid w:val="00F364CC"/>
    <w:rsid w:val="00F36621"/>
    <w:rsid w:val="00F3692D"/>
    <w:rsid w:val="00F42D24"/>
    <w:rsid w:val="00F4459E"/>
    <w:rsid w:val="00F474C2"/>
    <w:rsid w:val="00F52AAA"/>
    <w:rsid w:val="00F5303C"/>
    <w:rsid w:val="00F53DD4"/>
    <w:rsid w:val="00F56C6A"/>
    <w:rsid w:val="00F576D9"/>
    <w:rsid w:val="00F609C6"/>
    <w:rsid w:val="00F6147A"/>
    <w:rsid w:val="00F61CA8"/>
    <w:rsid w:val="00F63545"/>
    <w:rsid w:val="00F75FDE"/>
    <w:rsid w:val="00F769ED"/>
    <w:rsid w:val="00F773E7"/>
    <w:rsid w:val="00F77851"/>
    <w:rsid w:val="00F81758"/>
    <w:rsid w:val="00F82B01"/>
    <w:rsid w:val="00F8617E"/>
    <w:rsid w:val="00F920D8"/>
    <w:rsid w:val="00F9272D"/>
    <w:rsid w:val="00F92A8C"/>
    <w:rsid w:val="00F9441A"/>
    <w:rsid w:val="00F948E5"/>
    <w:rsid w:val="00F957A8"/>
    <w:rsid w:val="00FA3132"/>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docId w15:val="{7660B8A1-7AD7-47D2-81D3-337A0EECE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 w:type="paragraph" w:customStyle="1" w:styleId="SC-Source">
    <w:name w:val="SC - Source"/>
    <w:basedOn w:val="Normal"/>
    <w:qFormat/>
    <w:rsid w:val="00590F0E"/>
    <w:pPr>
      <w:shd w:val="pct50" w:color="DEEAF6" w:themeColor="accent1" w:themeTint="33" w:fill="auto"/>
      <w:spacing w:after="160" w:line="259" w:lineRule="auto"/>
      <w:ind w:firstLine="0"/>
    </w:pPr>
    <w:rPr>
      <w:rFonts w:ascii="Courier" w:eastAsia="Arial" w:hAnsi="Courier" w:cs="Consolas"/>
      <w:sz w:val="22"/>
      <w:szCs w:val="21"/>
      <w:lang w:val="en"/>
    </w:rPr>
  </w:style>
  <w:style w:type="table" w:styleId="GridTable5Dark">
    <w:name w:val="Grid Table 5 Dark"/>
    <w:basedOn w:val="TableNormal"/>
    <w:uiPriority w:val="50"/>
    <w:rsid w:val="00590F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TMLPreformatted">
    <w:name w:val="HTML Preformatted"/>
    <w:basedOn w:val="Normal"/>
    <w:link w:val="HTMLPreformattedChar"/>
    <w:uiPriority w:val="99"/>
    <w:semiHidden/>
    <w:unhideWhenUsed/>
    <w:rsid w:val="00213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13A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87985696">
      <w:bodyDiv w:val="1"/>
      <w:marLeft w:val="0"/>
      <w:marRight w:val="0"/>
      <w:marTop w:val="0"/>
      <w:marBottom w:val="0"/>
      <w:divBdr>
        <w:top w:val="none" w:sz="0" w:space="0" w:color="auto"/>
        <w:left w:val="none" w:sz="0" w:space="0" w:color="auto"/>
        <w:bottom w:val="none" w:sz="0" w:space="0" w:color="auto"/>
        <w:right w:val="none" w:sz="0" w:space="0" w:color="auto"/>
      </w:divBdr>
      <w:divsChild>
        <w:div w:id="1640644032">
          <w:marLeft w:val="0"/>
          <w:marRight w:val="0"/>
          <w:marTop w:val="0"/>
          <w:marBottom w:val="0"/>
          <w:divBdr>
            <w:top w:val="none" w:sz="0" w:space="0" w:color="auto"/>
            <w:left w:val="none" w:sz="0" w:space="0" w:color="auto"/>
            <w:bottom w:val="none" w:sz="0" w:space="0" w:color="auto"/>
            <w:right w:val="none" w:sz="0" w:space="0" w:color="auto"/>
          </w:divBdr>
          <w:divsChild>
            <w:div w:id="574972106">
              <w:marLeft w:val="0"/>
              <w:marRight w:val="0"/>
              <w:marTop w:val="0"/>
              <w:marBottom w:val="0"/>
              <w:divBdr>
                <w:top w:val="none" w:sz="0" w:space="0" w:color="auto"/>
                <w:left w:val="none" w:sz="0" w:space="0" w:color="auto"/>
                <w:bottom w:val="none" w:sz="0" w:space="0" w:color="auto"/>
                <w:right w:val="none" w:sz="0" w:space="0" w:color="auto"/>
              </w:divBdr>
            </w:div>
            <w:div w:id="729307582">
              <w:marLeft w:val="0"/>
              <w:marRight w:val="0"/>
              <w:marTop w:val="0"/>
              <w:marBottom w:val="0"/>
              <w:divBdr>
                <w:top w:val="none" w:sz="0" w:space="0" w:color="auto"/>
                <w:left w:val="none" w:sz="0" w:space="0" w:color="auto"/>
                <w:bottom w:val="none" w:sz="0" w:space="0" w:color="auto"/>
                <w:right w:val="none" w:sz="0" w:space="0" w:color="auto"/>
              </w:divBdr>
            </w:div>
            <w:div w:id="883173800">
              <w:marLeft w:val="0"/>
              <w:marRight w:val="0"/>
              <w:marTop w:val="0"/>
              <w:marBottom w:val="0"/>
              <w:divBdr>
                <w:top w:val="none" w:sz="0" w:space="0" w:color="auto"/>
                <w:left w:val="none" w:sz="0" w:space="0" w:color="auto"/>
                <w:bottom w:val="none" w:sz="0" w:space="0" w:color="auto"/>
                <w:right w:val="none" w:sz="0" w:space="0" w:color="auto"/>
              </w:divBdr>
            </w:div>
            <w:div w:id="886380139">
              <w:marLeft w:val="0"/>
              <w:marRight w:val="0"/>
              <w:marTop w:val="0"/>
              <w:marBottom w:val="0"/>
              <w:divBdr>
                <w:top w:val="none" w:sz="0" w:space="0" w:color="auto"/>
                <w:left w:val="none" w:sz="0" w:space="0" w:color="auto"/>
                <w:bottom w:val="none" w:sz="0" w:space="0" w:color="auto"/>
                <w:right w:val="none" w:sz="0" w:space="0" w:color="auto"/>
              </w:divBdr>
            </w:div>
            <w:div w:id="913205612">
              <w:marLeft w:val="0"/>
              <w:marRight w:val="0"/>
              <w:marTop w:val="0"/>
              <w:marBottom w:val="0"/>
              <w:divBdr>
                <w:top w:val="none" w:sz="0" w:space="0" w:color="auto"/>
                <w:left w:val="none" w:sz="0" w:space="0" w:color="auto"/>
                <w:bottom w:val="none" w:sz="0" w:space="0" w:color="auto"/>
                <w:right w:val="none" w:sz="0" w:space="0" w:color="auto"/>
              </w:divBdr>
            </w:div>
            <w:div w:id="934437974">
              <w:marLeft w:val="0"/>
              <w:marRight w:val="0"/>
              <w:marTop w:val="0"/>
              <w:marBottom w:val="0"/>
              <w:divBdr>
                <w:top w:val="none" w:sz="0" w:space="0" w:color="auto"/>
                <w:left w:val="none" w:sz="0" w:space="0" w:color="auto"/>
                <w:bottom w:val="none" w:sz="0" w:space="0" w:color="auto"/>
                <w:right w:val="none" w:sz="0" w:space="0" w:color="auto"/>
              </w:divBdr>
            </w:div>
            <w:div w:id="1447307263">
              <w:marLeft w:val="0"/>
              <w:marRight w:val="0"/>
              <w:marTop w:val="0"/>
              <w:marBottom w:val="0"/>
              <w:divBdr>
                <w:top w:val="none" w:sz="0" w:space="0" w:color="auto"/>
                <w:left w:val="none" w:sz="0" w:space="0" w:color="auto"/>
                <w:bottom w:val="none" w:sz="0" w:space="0" w:color="auto"/>
                <w:right w:val="none" w:sz="0" w:space="0" w:color="auto"/>
              </w:divBdr>
            </w:div>
            <w:div w:id="1635718747">
              <w:marLeft w:val="0"/>
              <w:marRight w:val="0"/>
              <w:marTop w:val="0"/>
              <w:marBottom w:val="0"/>
              <w:divBdr>
                <w:top w:val="none" w:sz="0" w:space="0" w:color="auto"/>
                <w:left w:val="none" w:sz="0" w:space="0" w:color="auto"/>
                <w:bottom w:val="none" w:sz="0" w:space="0" w:color="auto"/>
                <w:right w:val="none" w:sz="0" w:space="0" w:color="auto"/>
              </w:divBdr>
            </w:div>
            <w:div w:id="1640308203">
              <w:marLeft w:val="0"/>
              <w:marRight w:val="0"/>
              <w:marTop w:val="0"/>
              <w:marBottom w:val="0"/>
              <w:divBdr>
                <w:top w:val="none" w:sz="0" w:space="0" w:color="auto"/>
                <w:left w:val="none" w:sz="0" w:space="0" w:color="auto"/>
                <w:bottom w:val="none" w:sz="0" w:space="0" w:color="auto"/>
                <w:right w:val="none" w:sz="0" w:space="0" w:color="auto"/>
              </w:divBdr>
            </w:div>
            <w:div w:id="1771782131">
              <w:marLeft w:val="0"/>
              <w:marRight w:val="0"/>
              <w:marTop w:val="0"/>
              <w:marBottom w:val="0"/>
              <w:divBdr>
                <w:top w:val="none" w:sz="0" w:space="0" w:color="auto"/>
                <w:left w:val="none" w:sz="0" w:space="0" w:color="auto"/>
                <w:bottom w:val="none" w:sz="0" w:space="0" w:color="auto"/>
                <w:right w:val="none" w:sz="0" w:space="0" w:color="auto"/>
              </w:divBdr>
            </w:div>
            <w:div w:id="2036802831">
              <w:marLeft w:val="0"/>
              <w:marRight w:val="0"/>
              <w:marTop w:val="0"/>
              <w:marBottom w:val="0"/>
              <w:divBdr>
                <w:top w:val="none" w:sz="0" w:space="0" w:color="auto"/>
                <w:left w:val="none" w:sz="0" w:space="0" w:color="auto"/>
                <w:bottom w:val="none" w:sz="0" w:space="0" w:color="auto"/>
                <w:right w:val="none" w:sz="0" w:space="0" w:color="auto"/>
              </w:divBdr>
            </w:div>
            <w:div w:id="20573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0064448">
      <w:bodyDiv w:val="1"/>
      <w:marLeft w:val="0"/>
      <w:marRight w:val="0"/>
      <w:marTop w:val="0"/>
      <w:marBottom w:val="0"/>
      <w:divBdr>
        <w:top w:val="none" w:sz="0" w:space="0" w:color="auto"/>
        <w:left w:val="none" w:sz="0" w:space="0" w:color="auto"/>
        <w:bottom w:val="none" w:sz="0" w:space="0" w:color="auto"/>
        <w:right w:val="none" w:sz="0" w:space="0" w:color="auto"/>
      </w:divBdr>
      <w:divsChild>
        <w:div w:id="901864588">
          <w:marLeft w:val="0"/>
          <w:marRight w:val="0"/>
          <w:marTop w:val="0"/>
          <w:marBottom w:val="0"/>
          <w:divBdr>
            <w:top w:val="none" w:sz="0" w:space="0" w:color="auto"/>
            <w:left w:val="none" w:sz="0" w:space="0" w:color="auto"/>
            <w:bottom w:val="none" w:sz="0" w:space="0" w:color="auto"/>
            <w:right w:val="none" w:sz="0" w:space="0" w:color="auto"/>
          </w:divBdr>
          <w:divsChild>
            <w:div w:id="23330976">
              <w:marLeft w:val="0"/>
              <w:marRight w:val="0"/>
              <w:marTop w:val="0"/>
              <w:marBottom w:val="0"/>
              <w:divBdr>
                <w:top w:val="none" w:sz="0" w:space="0" w:color="auto"/>
                <w:left w:val="none" w:sz="0" w:space="0" w:color="auto"/>
                <w:bottom w:val="none" w:sz="0" w:space="0" w:color="auto"/>
                <w:right w:val="none" w:sz="0" w:space="0" w:color="auto"/>
              </w:divBdr>
            </w:div>
            <w:div w:id="278268403">
              <w:marLeft w:val="0"/>
              <w:marRight w:val="0"/>
              <w:marTop w:val="0"/>
              <w:marBottom w:val="0"/>
              <w:divBdr>
                <w:top w:val="none" w:sz="0" w:space="0" w:color="auto"/>
                <w:left w:val="none" w:sz="0" w:space="0" w:color="auto"/>
                <w:bottom w:val="none" w:sz="0" w:space="0" w:color="auto"/>
                <w:right w:val="none" w:sz="0" w:space="0" w:color="auto"/>
              </w:divBdr>
            </w:div>
            <w:div w:id="288705675">
              <w:marLeft w:val="0"/>
              <w:marRight w:val="0"/>
              <w:marTop w:val="0"/>
              <w:marBottom w:val="0"/>
              <w:divBdr>
                <w:top w:val="none" w:sz="0" w:space="0" w:color="auto"/>
                <w:left w:val="none" w:sz="0" w:space="0" w:color="auto"/>
                <w:bottom w:val="none" w:sz="0" w:space="0" w:color="auto"/>
                <w:right w:val="none" w:sz="0" w:space="0" w:color="auto"/>
              </w:divBdr>
            </w:div>
            <w:div w:id="345179832">
              <w:marLeft w:val="0"/>
              <w:marRight w:val="0"/>
              <w:marTop w:val="0"/>
              <w:marBottom w:val="0"/>
              <w:divBdr>
                <w:top w:val="none" w:sz="0" w:space="0" w:color="auto"/>
                <w:left w:val="none" w:sz="0" w:space="0" w:color="auto"/>
                <w:bottom w:val="none" w:sz="0" w:space="0" w:color="auto"/>
                <w:right w:val="none" w:sz="0" w:space="0" w:color="auto"/>
              </w:divBdr>
            </w:div>
            <w:div w:id="403532956">
              <w:marLeft w:val="0"/>
              <w:marRight w:val="0"/>
              <w:marTop w:val="0"/>
              <w:marBottom w:val="0"/>
              <w:divBdr>
                <w:top w:val="none" w:sz="0" w:space="0" w:color="auto"/>
                <w:left w:val="none" w:sz="0" w:space="0" w:color="auto"/>
                <w:bottom w:val="none" w:sz="0" w:space="0" w:color="auto"/>
                <w:right w:val="none" w:sz="0" w:space="0" w:color="auto"/>
              </w:divBdr>
            </w:div>
            <w:div w:id="447773829">
              <w:marLeft w:val="0"/>
              <w:marRight w:val="0"/>
              <w:marTop w:val="0"/>
              <w:marBottom w:val="0"/>
              <w:divBdr>
                <w:top w:val="none" w:sz="0" w:space="0" w:color="auto"/>
                <w:left w:val="none" w:sz="0" w:space="0" w:color="auto"/>
                <w:bottom w:val="none" w:sz="0" w:space="0" w:color="auto"/>
                <w:right w:val="none" w:sz="0" w:space="0" w:color="auto"/>
              </w:divBdr>
            </w:div>
            <w:div w:id="543296798">
              <w:marLeft w:val="0"/>
              <w:marRight w:val="0"/>
              <w:marTop w:val="0"/>
              <w:marBottom w:val="0"/>
              <w:divBdr>
                <w:top w:val="none" w:sz="0" w:space="0" w:color="auto"/>
                <w:left w:val="none" w:sz="0" w:space="0" w:color="auto"/>
                <w:bottom w:val="none" w:sz="0" w:space="0" w:color="auto"/>
                <w:right w:val="none" w:sz="0" w:space="0" w:color="auto"/>
              </w:divBdr>
            </w:div>
            <w:div w:id="686255624">
              <w:marLeft w:val="0"/>
              <w:marRight w:val="0"/>
              <w:marTop w:val="0"/>
              <w:marBottom w:val="0"/>
              <w:divBdr>
                <w:top w:val="none" w:sz="0" w:space="0" w:color="auto"/>
                <w:left w:val="none" w:sz="0" w:space="0" w:color="auto"/>
                <w:bottom w:val="none" w:sz="0" w:space="0" w:color="auto"/>
                <w:right w:val="none" w:sz="0" w:space="0" w:color="auto"/>
              </w:divBdr>
            </w:div>
            <w:div w:id="706684511">
              <w:marLeft w:val="0"/>
              <w:marRight w:val="0"/>
              <w:marTop w:val="0"/>
              <w:marBottom w:val="0"/>
              <w:divBdr>
                <w:top w:val="none" w:sz="0" w:space="0" w:color="auto"/>
                <w:left w:val="none" w:sz="0" w:space="0" w:color="auto"/>
                <w:bottom w:val="none" w:sz="0" w:space="0" w:color="auto"/>
                <w:right w:val="none" w:sz="0" w:space="0" w:color="auto"/>
              </w:divBdr>
            </w:div>
            <w:div w:id="805777223">
              <w:marLeft w:val="0"/>
              <w:marRight w:val="0"/>
              <w:marTop w:val="0"/>
              <w:marBottom w:val="0"/>
              <w:divBdr>
                <w:top w:val="none" w:sz="0" w:space="0" w:color="auto"/>
                <w:left w:val="none" w:sz="0" w:space="0" w:color="auto"/>
                <w:bottom w:val="none" w:sz="0" w:space="0" w:color="auto"/>
                <w:right w:val="none" w:sz="0" w:space="0" w:color="auto"/>
              </w:divBdr>
            </w:div>
            <w:div w:id="841555098">
              <w:marLeft w:val="0"/>
              <w:marRight w:val="0"/>
              <w:marTop w:val="0"/>
              <w:marBottom w:val="0"/>
              <w:divBdr>
                <w:top w:val="none" w:sz="0" w:space="0" w:color="auto"/>
                <w:left w:val="none" w:sz="0" w:space="0" w:color="auto"/>
                <w:bottom w:val="none" w:sz="0" w:space="0" w:color="auto"/>
                <w:right w:val="none" w:sz="0" w:space="0" w:color="auto"/>
              </w:divBdr>
            </w:div>
            <w:div w:id="870339330">
              <w:marLeft w:val="0"/>
              <w:marRight w:val="0"/>
              <w:marTop w:val="0"/>
              <w:marBottom w:val="0"/>
              <w:divBdr>
                <w:top w:val="none" w:sz="0" w:space="0" w:color="auto"/>
                <w:left w:val="none" w:sz="0" w:space="0" w:color="auto"/>
                <w:bottom w:val="none" w:sz="0" w:space="0" w:color="auto"/>
                <w:right w:val="none" w:sz="0" w:space="0" w:color="auto"/>
              </w:divBdr>
            </w:div>
            <w:div w:id="1131829446">
              <w:marLeft w:val="0"/>
              <w:marRight w:val="0"/>
              <w:marTop w:val="0"/>
              <w:marBottom w:val="0"/>
              <w:divBdr>
                <w:top w:val="none" w:sz="0" w:space="0" w:color="auto"/>
                <w:left w:val="none" w:sz="0" w:space="0" w:color="auto"/>
                <w:bottom w:val="none" w:sz="0" w:space="0" w:color="auto"/>
                <w:right w:val="none" w:sz="0" w:space="0" w:color="auto"/>
              </w:divBdr>
            </w:div>
            <w:div w:id="1160343338">
              <w:marLeft w:val="0"/>
              <w:marRight w:val="0"/>
              <w:marTop w:val="0"/>
              <w:marBottom w:val="0"/>
              <w:divBdr>
                <w:top w:val="none" w:sz="0" w:space="0" w:color="auto"/>
                <w:left w:val="none" w:sz="0" w:space="0" w:color="auto"/>
                <w:bottom w:val="none" w:sz="0" w:space="0" w:color="auto"/>
                <w:right w:val="none" w:sz="0" w:space="0" w:color="auto"/>
              </w:divBdr>
            </w:div>
            <w:div w:id="1169636086">
              <w:marLeft w:val="0"/>
              <w:marRight w:val="0"/>
              <w:marTop w:val="0"/>
              <w:marBottom w:val="0"/>
              <w:divBdr>
                <w:top w:val="none" w:sz="0" w:space="0" w:color="auto"/>
                <w:left w:val="none" w:sz="0" w:space="0" w:color="auto"/>
                <w:bottom w:val="none" w:sz="0" w:space="0" w:color="auto"/>
                <w:right w:val="none" w:sz="0" w:space="0" w:color="auto"/>
              </w:divBdr>
            </w:div>
            <w:div w:id="1187402227">
              <w:marLeft w:val="0"/>
              <w:marRight w:val="0"/>
              <w:marTop w:val="0"/>
              <w:marBottom w:val="0"/>
              <w:divBdr>
                <w:top w:val="none" w:sz="0" w:space="0" w:color="auto"/>
                <w:left w:val="none" w:sz="0" w:space="0" w:color="auto"/>
                <w:bottom w:val="none" w:sz="0" w:space="0" w:color="auto"/>
                <w:right w:val="none" w:sz="0" w:space="0" w:color="auto"/>
              </w:divBdr>
            </w:div>
            <w:div w:id="1334458402">
              <w:marLeft w:val="0"/>
              <w:marRight w:val="0"/>
              <w:marTop w:val="0"/>
              <w:marBottom w:val="0"/>
              <w:divBdr>
                <w:top w:val="none" w:sz="0" w:space="0" w:color="auto"/>
                <w:left w:val="none" w:sz="0" w:space="0" w:color="auto"/>
                <w:bottom w:val="none" w:sz="0" w:space="0" w:color="auto"/>
                <w:right w:val="none" w:sz="0" w:space="0" w:color="auto"/>
              </w:divBdr>
            </w:div>
            <w:div w:id="1371416781">
              <w:marLeft w:val="0"/>
              <w:marRight w:val="0"/>
              <w:marTop w:val="0"/>
              <w:marBottom w:val="0"/>
              <w:divBdr>
                <w:top w:val="none" w:sz="0" w:space="0" w:color="auto"/>
                <w:left w:val="none" w:sz="0" w:space="0" w:color="auto"/>
                <w:bottom w:val="none" w:sz="0" w:space="0" w:color="auto"/>
                <w:right w:val="none" w:sz="0" w:space="0" w:color="auto"/>
              </w:divBdr>
            </w:div>
            <w:div w:id="1377654835">
              <w:marLeft w:val="0"/>
              <w:marRight w:val="0"/>
              <w:marTop w:val="0"/>
              <w:marBottom w:val="0"/>
              <w:divBdr>
                <w:top w:val="none" w:sz="0" w:space="0" w:color="auto"/>
                <w:left w:val="none" w:sz="0" w:space="0" w:color="auto"/>
                <w:bottom w:val="none" w:sz="0" w:space="0" w:color="auto"/>
                <w:right w:val="none" w:sz="0" w:space="0" w:color="auto"/>
              </w:divBdr>
            </w:div>
            <w:div w:id="1419983257">
              <w:marLeft w:val="0"/>
              <w:marRight w:val="0"/>
              <w:marTop w:val="0"/>
              <w:marBottom w:val="0"/>
              <w:divBdr>
                <w:top w:val="none" w:sz="0" w:space="0" w:color="auto"/>
                <w:left w:val="none" w:sz="0" w:space="0" w:color="auto"/>
                <w:bottom w:val="none" w:sz="0" w:space="0" w:color="auto"/>
                <w:right w:val="none" w:sz="0" w:space="0" w:color="auto"/>
              </w:divBdr>
            </w:div>
            <w:div w:id="1444688511">
              <w:marLeft w:val="0"/>
              <w:marRight w:val="0"/>
              <w:marTop w:val="0"/>
              <w:marBottom w:val="0"/>
              <w:divBdr>
                <w:top w:val="none" w:sz="0" w:space="0" w:color="auto"/>
                <w:left w:val="none" w:sz="0" w:space="0" w:color="auto"/>
                <w:bottom w:val="none" w:sz="0" w:space="0" w:color="auto"/>
                <w:right w:val="none" w:sz="0" w:space="0" w:color="auto"/>
              </w:divBdr>
            </w:div>
            <w:div w:id="1485857405">
              <w:marLeft w:val="0"/>
              <w:marRight w:val="0"/>
              <w:marTop w:val="0"/>
              <w:marBottom w:val="0"/>
              <w:divBdr>
                <w:top w:val="none" w:sz="0" w:space="0" w:color="auto"/>
                <w:left w:val="none" w:sz="0" w:space="0" w:color="auto"/>
                <w:bottom w:val="none" w:sz="0" w:space="0" w:color="auto"/>
                <w:right w:val="none" w:sz="0" w:space="0" w:color="auto"/>
              </w:divBdr>
            </w:div>
            <w:div w:id="1528250521">
              <w:marLeft w:val="0"/>
              <w:marRight w:val="0"/>
              <w:marTop w:val="0"/>
              <w:marBottom w:val="0"/>
              <w:divBdr>
                <w:top w:val="none" w:sz="0" w:space="0" w:color="auto"/>
                <w:left w:val="none" w:sz="0" w:space="0" w:color="auto"/>
                <w:bottom w:val="none" w:sz="0" w:space="0" w:color="auto"/>
                <w:right w:val="none" w:sz="0" w:space="0" w:color="auto"/>
              </w:divBdr>
            </w:div>
            <w:div w:id="1560165064">
              <w:marLeft w:val="0"/>
              <w:marRight w:val="0"/>
              <w:marTop w:val="0"/>
              <w:marBottom w:val="0"/>
              <w:divBdr>
                <w:top w:val="none" w:sz="0" w:space="0" w:color="auto"/>
                <w:left w:val="none" w:sz="0" w:space="0" w:color="auto"/>
                <w:bottom w:val="none" w:sz="0" w:space="0" w:color="auto"/>
                <w:right w:val="none" w:sz="0" w:space="0" w:color="auto"/>
              </w:divBdr>
            </w:div>
            <w:div w:id="1590382626">
              <w:marLeft w:val="0"/>
              <w:marRight w:val="0"/>
              <w:marTop w:val="0"/>
              <w:marBottom w:val="0"/>
              <w:divBdr>
                <w:top w:val="none" w:sz="0" w:space="0" w:color="auto"/>
                <w:left w:val="none" w:sz="0" w:space="0" w:color="auto"/>
                <w:bottom w:val="none" w:sz="0" w:space="0" w:color="auto"/>
                <w:right w:val="none" w:sz="0" w:space="0" w:color="auto"/>
              </w:divBdr>
            </w:div>
            <w:div w:id="1624648255">
              <w:marLeft w:val="0"/>
              <w:marRight w:val="0"/>
              <w:marTop w:val="0"/>
              <w:marBottom w:val="0"/>
              <w:divBdr>
                <w:top w:val="none" w:sz="0" w:space="0" w:color="auto"/>
                <w:left w:val="none" w:sz="0" w:space="0" w:color="auto"/>
                <w:bottom w:val="none" w:sz="0" w:space="0" w:color="auto"/>
                <w:right w:val="none" w:sz="0" w:space="0" w:color="auto"/>
              </w:divBdr>
            </w:div>
            <w:div w:id="1866864719">
              <w:marLeft w:val="0"/>
              <w:marRight w:val="0"/>
              <w:marTop w:val="0"/>
              <w:marBottom w:val="0"/>
              <w:divBdr>
                <w:top w:val="none" w:sz="0" w:space="0" w:color="auto"/>
                <w:left w:val="none" w:sz="0" w:space="0" w:color="auto"/>
                <w:bottom w:val="none" w:sz="0" w:space="0" w:color="auto"/>
                <w:right w:val="none" w:sz="0" w:space="0" w:color="auto"/>
              </w:divBdr>
            </w:div>
            <w:div w:id="1965579744">
              <w:marLeft w:val="0"/>
              <w:marRight w:val="0"/>
              <w:marTop w:val="0"/>
              <w:marBottom w:val="0"/>
              <w:divBdr>
                <w:top w:val="none" w:sz="0" w:space="0" w:color="auto"/>
                <w:left w:val="none" w:sz="0" w:space="0" w:color="auto"/>
                <w:bottom w:val="none" w:sz="0" w:space="0" w:color="auto"/>
                <w:right w:val="none" w:sz="0" w:space="0" w:color="auto"/>
              </w:divBdr>
            </w:div>
            <w:div w:id="2005164719">
              <w:marLeft w:val="0"/>
              <w:marRight w:val="0"/>
              <w:marTop w:val="0"/>
              <w:marBottom w:val="0"/>
              <w:divBdr>
                <w:top w:val="none" w:sz="0" w:space="0" w:color="auto"/>
                <w:left w:val="none" w:sz="0" w:space="0" w:color="auto"/>
                <w:bottom w:val="none" w:sz="0" w:space="0" w:color="auto"/>
                <w:right w:val="none" w:sz="0" w:space="0" w:color="auto"/>
              </w:divBdr>
            </w:div>
            <w:div w:id="211308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sChild>
        <w:div w:id="357776338">
          <w:marLeft w:val="0"/>
          <w:marRight w:val="0"/>
          <w:marTop w:val="0"/>
          <w:marBottom w:val="0"/>
          <w:divBdr>
            <w:top w:val="none" w:sz="0" w:space="0" w:color="auto"/>
            <w:left w:val="none" w:sz="0" w:space="0" w:color="auto"/>
            <w:bottom w:val="none" w:sz="0" w:space="0" w:color="auto"/>
            <w:right w:val="none" w:sz="0" w:space="0" w:color="auto"/>
          </w:divBdr>
          <w:divsChild>
            <w:div w:id="9278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28620116">
      <w:bodyDiv w:val="1"/>
      <w:marLeft w:val="0"/>
      <w:marRight w:val="0"/>
      <w:marTop w:val="0"/>
      <w:marBottom w:val="0"/>
      <w:divBdr>
        <w:top w:val="none" w:sz="0" w:space="0" w:color="auto"/>
        <w:left w:val="none" w:sz="0" w:space="0" w:color="auto"/>
        <w:bottom w:val="none" w:sz="0" w:space="0" w:color="auto"/>
        <w:right w:val="none" w:sz="0" w:space="0" w:color="auto"/>
      </w:divBdr>
      <w:divsChild>
        <w:div w:id="215163360">
          <w:marLeft w:val="0"/>
          <w:marRight w:val="0"/>
          <w:marTop w:val="0"/>
          <w:marBottom w:val="0"/>
          <w:divBdr>
            <w:top w:val="none" w:sz="0" w:space="0" w:color="auto"/>
            <w:left w:val="none" w:sz="0" w:space="0" w:color="auto"/>
            <w:bottom w:val="none" w:sz="0" w:space="0" w:color="auto"/>
            <w:right w:val="none" w:sz="0" w:space="0" w:color="auto"/>
          </w:divBdr>
          <w:divsChild>
            <w:div w:id="143399068">
              <w:marLeft w:val="0"/>
              <w:marRight w:val="0"/>
              <w:marTop w:val="0"/>
              <w:marBottom w:val="0"/>
              <w:divBdr>
                <w:top w:val="none" w:sz="0" w:space="0" w:color="auto"/>
                <w:left w:val="none" w:sz="0" w:space="0" w:color="auto"/>
                <w:bottom w:val="none" w:sz="0" w:space="0" w:color="auto"/>
                <w:right w:val="none" w:sz="0" w:space="0" w:color="auto"/>
              </w:divBdr>
            </w:div>
            <w:div w:id="339745071">
              <w:marLeft w:val="0"/>
              <w:marRight w:val="0"/>
              <w:marTop w:val="0"/>
              <w:marBottom w:val="0"/>
              <w:divBdr>
                <w:top w:val="none" w:sz="0" w:space="0" w:color="auto"/>
                <w:left w:val="none" w:sz="0" w:space="0" w:color="auto"/>
                <w:bottom w:val="none" w:sz="0" w:space="0" w:color="auto"/>
                <w:right w:val="none" w:sz="0" w:space="0" w:color="auto"/>
              </w:divBdr>
            </w:div>
            <w:div w:id="452482024">
              <w:marLeft w:val="0"/>
              <w:marRight w:val="0"/>
              <w:marTop w:val="0"/>
              <w:marBottom w:val="0"/>
              <w:divBdr>
                <w:top w:val="none" w:sz="0" w:space="0" w:color="auto"/>
                <w:left w:val="none" w:sz="0" w:space="0" w:color="auto"/>
                <w:bottom w:val="none" w:sz="0" w:space="0" w:color="auto"/>
                <w:right w:val="none" w:sz="0" w:space="0" w:color="auto"/>
              </w:divBdr>
            </w:div>
            <w:div w:id="562568799">
              <w:marLeft w:val="0"/>
              <w:marRight w:val="0"/>
              <w:marTop w:val="0"/>
              <w:marBottom w:val="0"/>
              <w:divBdr>
                <w:top w:val="none" w:sz="0" w:space="0" w:color="auto"/>
                <w:left w:val="none" w:sz="0" w:space="0" w:color="auto"/>
                <w:bottom w:val="none" w:sz="0" w:space="0" w:color="auto"/>
                <w:right w:val="none" w:sz="0" w:space="0" w:color="auto"/>
              </w:divBdr>
            </w:div>
            <w:div w:id="601690785">
              <w:marLeft w:val="0"/>
              <w:marRight w:val="0"/>
              <w:marTop w:val="0"/>
              <w:marBottom w:val="0"/>
              <w:divBdr>
                <w:top w:val="none" w:sz="0" w:space="0" w:color="auto"/>
                <w:left w:val="none" w:sz="0" w:space="0" w:color="auto"/>
                <w:bottom w:val="none" w:sz="0" w:space="0" w:color="auto"/>
                <w:right w:val="none" w:sz="0" w:space="0" w:color="auto"/>
              </w:divBdr>
            </w:div>
            <w:div w:id="617755569">
              <w:marLeft w:val="0"/>
              <w:marRight w:val="0"/>
              <w:marTop w:val="0"/>
              <w:marBottom w:val="0"/>
              <w:divBdr>
                <w:top w:val="none" w:sz="0" w:space="0" w:color="auto"/>
                <w:left w:val="none" w:sz="0" w:space="0" w:color="auto"/>
                <w:bottom w:val="none" w:sz="0" w:space="0" w:color="auto"/>
                <w:right w:val="none" w:sz="0" w:space="0" w:color="auto"/>
              </w:divBdr>
            </w:div>
            <w:div w:id="631206107">
              <w:marLeft w:val="0"/>
              <w:marRight w:val="0"/>
              <w:marTop w:val="0"/>
              <w:marBottom w:val="0"/>
              <w:divBdr>
                <w:top w:val="none" w:sz="0" w:space="0" w:color="auto"/>
                <w:left w:val="none" w:sz="0" w:space="0" w:color="auto"/>
                <w:bottom w:val="none" w:sz="0" w:space="0" w:color="auto"/>
                <w:right w:val="none" w:sz="0" w:space="0" w:color="auto"/>
              </w:divBdr>
            </w:div>
            <w:div w:id="648437078">
              <w:marLeft w:val="0"/>
              <w:marRight w:val="0"/>
              <w:marTop w:val="0"/>
              <w:marBottom w:val="0"/>
              <w:divBdr>
                <w:top w:val="none" w:sz="0" w:space="0" w:color="auto"/>
                <w:left w:val="none" w:sz="0" w:space="0" w:color="auto"/>
                <w:bottom w:val="none" w:sz="0" w:space="0" w:color="auto"/>
                <w:right w:val="none" w:sz="0" w:space="0" w:color="auto"/>
              </w:divBdr>
            </w:div>
            <w:div w:id="676813793">
              <w:marLeft w:val="0"/>
              <w:marRight w:val="0"/>
              <w:marTop w:val="0"/>
              <w:marBottom w:val="0"/>
              <w:divBdr>
                <w:top w:val="none" w:sz="0" w:space="0" w:color="auto"/>
                <w:left w:val="none" w:sz="0" w:space="0" w:color="auto"/>
                <w:bottom w:val="none" w:sz="0" w:space="0" w:color="auto"/>
                <w:right w:val="none" w:sz="0" w:space="0" w:color="auto"/>
              </w:divBdr>
            </w:div>
            <w:div w:id="761223486">
              <w:marLeft w:val="0"/>
              <w:marRight w:val="0"/>
              <w:marTop w:val="0"/>
              <w:marBottom w:val="0"/>
              <w:divBdr>
                <w:top w:val="none" w:sz="0" w:space="0" w:color="auto"/>
                <w:left w:val="none" w:sz="0" w:space="0" w:color="auto"/>
                <w:bottom w:val="none" w:sz="0" w:space="0" w:color="auto"/>
                <w:right w:val="none" w:sz="0" w:space="0" w:color="auto"/>
              </w:divBdr>
            </w:div>
            <w:div w:id="914360646">
              <w:marLeft w:val="0"/>
              <w:marRight w:val="0"/>
              <w:marTop w:val="0"/>
              <w:marBottom w:val="0"/>
              <w:divBdr>
                <w:top w:val="none" w:sz="0" w:space="0" w:color="auto"/>
                <w:left w:val="none" w:sz="0" w:space="0" w:color="auto"/>
                <w:bottom w:val="none" w:sz="0" w:space="0" w:color="auto"/>
                <w:right w:val="none" w:sz="0" w:space="0" w:color="auto"/>
              </w:divBdr>
            </w:div>
            <w:div w:id="975989806">
              <w:marLeft w:val="0"/>
              <w:marRight w:val="0"/>
              <w:marTop w:val="0"/>
              <w:marBottom w:val="0"/>
              <w:divBdr>
                <w:top w:val="none" w:sz="0" w:space="0" w:color="auto"/>
                <w:left w:val="none" w:sz="0" w:space="0" w:color="auto"/>
                <w:bottom w:val="none" w:sz="0" w:space="0" w:color="auto"/>
                <w:right w:val="none" w:sz="0" w:space="0" w:color="auto"/>
              </w:divBdr>
            </w:div>
            <w:div w:id="1265111004">
              <w:marLeft w:val="0"/>
              <w:marRight w:val="0"/>
              <w:marTop w:val="0"/>
              <w:marBottom w:val="0"/>
              <w:divBdr>
                <w:top w:val="none" w:sz="0" w:space="0" w:color="auto"/>
                <w:left w:val="none" w:sz="0" w:space="0" w:color="auto"/>
                <w:bottom w:val="none" w:sz="0" w:space="0" w:color="auto"/>
                <w:right w:val="none" w:sz="0" w:space="0" w:color="auto"/>
              </w:divBdr>
            </w:div>
            <w:div w:id="1325819442">
              <w:marLeft w:val="0"/>
              <w:marRight w:val="0"/>
              <w:marTop w:val="0"/>
              <w:marBottom w:val="0"/>
              <w:divBdr>
                <w:top w:val="none" w:sz="0" w:space="0" w:color="auto"/>
                <w:left w:val="none" w:sz="0" w:space="0" w:color="auto"/>
                <w:bottom w:val="none" w:sz="0" w:space="0" w:color="auto"/>
                <w:right w:val="none" w:sz="0" w:space="0" w:color="auto"/>
              </w:divBdr>
            </w:div>
            <w:div w:id="1353143578">
              <w:marLeft w:val="0"/>
              <w:marRight w:val="0"/>
              <w:marTop w:val="0"/>
              <w:marBottom w:val="0"/>
              <w:divBdr>
                <w:top w:val="none" w:sz="0" w:space="0" w:color="auto"/>
                <w:left w:val="none" w:sz="0" w:space="0" w:color="auto"/>
                <w:bottom w:val="none" w:sz="0" w:space="0" w:color="auto"/>
                <w:right w:val="none" w:sz="0" w:space="0" w:color="auto"/>
              </w:divBdr>
            </w:div>
            <w:div w:id="1495217017">
              <w:marLeft w:val="0"/>
              <w:marRight w:val="0"/>
              <w:marTop w:val="0"/>
              <w:marBottom w:val="0"/>
              <w:divBdr>
                <w:top w:val="none" w:sz="0" w:space="0" w:color="auto"/>
                <w:left w:val="none" w:sz="0" w:space="0" w:color="auto"/>
                <w:bottom w:val="none" w:sz="0" w:space="0" w:color="auto"/>
                <w:right w:val="none" w:sz="0" w:space="0" w:color="auto"/>
              </w:divBdr>
            </w:div>
            <w:div w:id="1555388446">
              <w:marLeft w:val="0"/>
              <w:marRight w:val="0"/>
              <w:marTop w:val="0"/>
              <w:marBottom w:val="0"/>
              <w:divBdr>
                <w:top w:val="none" w:sz="0" w:space="0" w:color="auto"/>
                <w:left w:val="none" w:sz="0" w:space="0" w:color="auto"/>
                <w:bottom w:val="none" w:sz="0" w:space="0" w:color="auto"/>
                <w:right w:val="none" w:sz="0" w:space="0" w:color="auto"/>
              </w:divBdr>
            </w:div>
            <w:div w:id="1602370827">
              <w:marLeft w:val="0"/>
              <w:marRight w:val="0"/>
              <w:marTop w:val="0"/>
              <w:marBottom w:val="0"/>
              <w:divBdr>
                <w:top w:val="none" w:sz="0" w:space="0" w:color="auto"/>
                <w:left w:val="none" w:sz="0" w:space="0" w:color="auto"/>
                <w:bottom w:val="none" w:sz="0" w:space="0" w:color="auto"/>
                <w:right w:val="none" w:sz="0" w:space="0" w:color="auto"/>
              </w:divBdr>
            </w:div>
            <w:div w:id="1677226810">
              <w:marLeft w:val="0"/>
              <w:marRight w:val="0"/>
              <w:marTop w:val="0"/>
              <w:marBottom w:val="0"/>
              <w:divBdr>
                <w:top w:val="none" w:sz="0" w:space="0" w:color="auto"/>
                <w:left w:val="none" w:sz="0" w:space="0" w:color="auto"/>
                <w:bottom w:val="none" w:sz="0" w:space="0" w:color="auto"/>
                <w:right w:val="none" w:sz="0" w:space="0" w:color="auto"/>
              </w:divBdr>
            </w:div>
            <w:div w:id="1864705090">
              <w:marLeft w:val="0"/>
              <w:marRight w:val="0"/>
              <w:marTop w:val="0"/>
              <w:marBottom w:val="0"/>
              <w:divBdr>
                <w:top w:val="none" w:sz="0" w:space="0" w:color="auto"/>
                <w:left w:val="none" w:sz="0" w:space="0" w:color="auto"/>
                <w:bottom w:val="none" w:sz="0" w:space="0" w:color="auto"/>
                <w:right w:val="none" w:sz="0" w:space="0" w:color="auto"/>
              </w:divBdr>
            </w:div>
            <w:div w:id="1899046331">
              <w:marLeft w:val="0"/>
              <w:marRight w:val="0"/>
              <w:marTop w:val="0"/>
              <w:marBottom w:val="0"/>
              <w:divBdr>
                <w:top w:val="none" w:sz="0" w:space="0" w:color="auto"/>
                <w:left w:val="none" w:sz="0" w:space="0" w:color="auto"/>
                <w:bottom w:val="none" w:sz="0" w:space="0" w:color="auto"/>
                <w:right w:val="none" w:sz="0" w:space="0" w:color="auto"/>
              </w:divBdr>
            </w:div>
            <w:div w:id="2071995073">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1062931">
      <w:bodyDiv w:val="1"/>
      <w:marLeft w:val="0"/>
      <w:marRight w:val="0"/>
      <w:marTop w:val="0"/>
      <w:marBottom w:val="0"/>
      <w:divBdr>
        <w:top w:val="none" w:sz="0" w:space="0" w:color="auto"/>
        <w:left w:val="none" w:sz="0" w:space="0" w:color="auto"/>
        <w:bottom w:val="none" w:sz="0" w:space="0" w:color="auto"/>
        <w:right w:val="none" w:sz="0" w:space="0" w:color="auto"/>
      </w:divBdr>
      <w:divsChild>
        <w:div w:id="2040161631">
          <w:marLeft w:val="0"/>
          <w:marRight w:val="0"/>
          <w:marTop w:val="0"/>
          <w:marBottom w:val="0"/>
          <w:divBdr>
            <w:top w:val="none" w:sz="0" w:space="0" w:color="auto"/>
            <w:left w:val="none" w:sz="0" w:space="0" w:color="auto"/>
            <w:bottom w:val="none" w:sz="0" w:space="0" w:color="auto"/>
            <w:right w:val="none" w:sz="0" w:space="0" w:color="auto"/>
          </w:divBdr>
          <w:divsChild>
            <w:div w:id="10836640">
              <w:marLeft w:val="0"/>
              <w:marRight w:val="0"/>
              <w:marTop w:val="0"/>
              <w:marBottom w:val="0"/>
              <w:divBdr>
                <w:top w:val="none" w:sz="0" w:space="0" w:color="auto"/>
                <w:left w:val="none" w:sz="0" w:space="0" w:color="auto"/>
                <w:bottom w:val="none" w:sz="0" w:space="0" w:color="auto"/>
                <w:right w:val="none" w:sz="0" w:space="0" w:color="auto"/>
              </w:divBdr>
            </w:div>
            <w:div w:id="109472829">
              <w:marLeft w:val="0"/>
              <w:marRight w:val="0"/>
              <w:marTop w:val="0"/>
              <w:marBottom w:val="0"/>
              <w:divBdr>
                <w:top w:val="none" w:sz="0" w:space="0" w:color="auto"/>
                <w:left w:val="none" w:sz="0" w:space="0" w:color="auto"/>
                <w:bottom w:val="none" w:sz="0" w:space="0" w:color="auto"/>
                <w:right w:val="none" w:sz="0" w:space="0" w:color="auto"/>
              </w:divBdr>
            </w:div>
            <w:div w:id="694110820">
              <w:marLeft w:val="0"/>
              <w:marRight w:val="0"/>
              <w:marTop w:val="0"/>
              <w:marBottom w:val="0"/>
              <w:divBdr>
                <w:top w:val="none" w:sz="0" w:space="0" w:color="auto"/>
                <w:left w:val="none" w:sz="0" w:space="0" w:color="auto"/>
                <w:bottom w:val="none" w:sz="0" w:space="0" w:color="auto"/>
                <w:right w:val="none" w:sz="0" w:space="0" w:color="auto"/>
              </w:divBdr>
            </w:div>
            <w:div w:id="10333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36248558">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68782129">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2162492">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39428513">
      <w:bodyDiv w:val="1"/>
      <w:marLeft w:val="0"/>
      <w:marRight w:val="0"/>
      <w:marTop w:val="0"/>
      <w:marBottom w:val="0"/>
      <w:divBdr>
        <w:top w:val="none" w:sz="0" w:space="0" w:color="auto"/>
        <w:left w:val="none" w:sz="0" w:space="0" w:color="auto"/>
        <w:bottom w:val="none" w:sz="0" w:space="0" w:color="auto"/>
        <w:right w:val="none" w:sz="0" w:space="0" w:color="auto"/>
      </w:divBdr>
      <w:divsChild>
        <w:div w:id="1453792563">
          <w:marLeft w:val="0"/>
          <w:marRight w:val="0"/>
          <w:marTop w:val="0"/>
          <w:marBottom w:val="0"/>
          <w:divBdr>
            <w:top w:val="none" w:sz="0" w:space="0" w:color="auto"/>
            <w:left w:val="none" w:sz="0" w:space="0" w:color="auto"/>
            <w:bottom w:val="none" w:sz="0" w:space="0" w:color="auto"/>
            <w:right w:val="none" w:sz="0" w:space="0" w:color="auto"/>
          </w:divBdr>
          <w:divsChild>
            <w:div w:id="26611440">
              <w:marLeft w:val="0"/>
              <w:marRight w:val="0"/>
              <w:marTop w:val="0"/>
              <w:marBottom w:val="0"/>
              <w:divBdr>
                <w:top w:val="none" w:sz="0" w:space="0" w:color="auto"/>
                <w:left w:val="none" w:sz="0" w:space="0" w:color="auto"/>
                <w:bottom w:val="none" w:sz="0" w:space="0" w:color="auto"/>
                <w:right w:val="none" w:sz="0" w:space="0" w:color="auto"/>
              </w:divBdr>
            </w:div>
            <w:div w:id="161699348">
              <w:marLeft w:val="0"/>
              <w:marRight w:val="0"/>
              <w:marTop w:val="0"/>
              <w:marBottom w:val="0"/>
              <w:divBdr>
                <w:top w:val="none" w:sz="0" w:space="0" w:color="auto"/>
                <w:left w:val="none" w:sz="0" w:space="0" w:color="auto"/>
                <w:bottom w:val="none" w:sz="0" w:space="0" w:color="auto"/>
                <w:right w:val="none" w:sz="0" w:space="0" w:color="auto"/>
              </w:divBdr>
            </w:div>
            <w:div w:id="170074824">
              <w:marLeft w:val="0"/>
              <w:marRight w:val="0"/>
              <w:marTop w:val="0"/>
              <w:marBottom w:val="0"/>
              <w:divBdr>
                <w:top w:val="none" w:sz="0" w:space="0" w:color="auto"/>
                <w:left w:val="none" w:sz="0" w:space="0" w:color="auto"/>
                <w:bottom w:val="none" w:sz="0" w:space="0" w:color="auto"/>
                <w:right w:val="none" w:sz="0" w:space="0" w:color="auto"/>
              </w:divBdr>
            </w:div>
            <w:div w:id="243875424">
              <w:marLeft w:val="0"/>
              <w:marRight w:val="0"/>
              <w:marTop w:val="0"/>
              <w:marBottom w:val="0"/>
              <w:divBdr>
                <w:top w:val="none" w:sz="0" w:space="0" w:color="auto"/>
                <w:left w:val="none" w:sz="0" w:space="0" w:color="auto"/>
                <w:bottom w:val="none" w:sz="0" w:space="0" w:color="auto"/>
                <w:right w:val="none" w:sz="0" w:space="0" w:color="auto"/>
              </w:divBdr>
            </w:div>
            <w:div w:id="281423243">
              <w:marLeft w:val="0"/>
              <w:marRight w:val="0"/>
              <w:marTop w:val="0"/>
              <w:marBottom w:val="0"/>
              <w:divBdr>
                <w:top w:val="none" w:sz="0" w:space="0" w:color="auto"/>
                <w:left w:val="none" w:sz="0" w:space="0" w:color="auto"/>
                <w:bottom w:val="none" w:sz="0" w:space="0" w:color="auto"/>
                <w:right w:val="none" w:sz="0" w:space="0" w:color="auto"/>
              </w:divBdr>
            </w:div>
            <w:div w:id="282737927">
              <w:marLeft w:val="0"/>
              <w:marRight w:val="0"/>
              <w:marTop w:val="0"/>
              <w:marBottom w:val="0"/>
              <w:divBdr>
                <w:top w:val="none" w:sz="0" w:space="0" w:color="auto"/>
                <w:left w:val="none" w:sz="0" w:space="0" w:color="auto"/>
                <w:bottom w:val="none" w:sz="0" w:space="0" w:color="auto"/>
                <w:right w:val="none" w:sz="0" w:space="0" w:color="auto"/>
              </w:divBdr>
            </w:div>
            <w:div w:id="415906151">
              <w:marLeft w:val="0"/>
              <w:marRight w:val="0"/>
              <w:marTop w:val="0"/>
              <w:marBottom w:val="0"/>
              <w:divBdr>
                <w:top w:val="none" w:sz="0" w:space="0" w:color="auto"/>
                <w:left w:val="none" w:sz="0" w:space="0" w:color="auto"/>
                <w:bottom w:val="none" w:sz="0" w:space="0" w:color="auto"/>
                <w:right w:val="none" w:sz="0" w:space="0" w:color="auto"/>
              </w:divBdr>
            </w:div>
            <w:div w:id="480657777">
              <w:marLeft w:val="0"/>
              <w:marRight w:val="0"/>
              <w:marTop w:val="0"/>
              <w:marBottom w:val="0"/>
              <w:divBdr>
                <w:top w:val="none" w:sz="0" w:space="0" w:color="auto"/>
                <w:left w:val="none" w:sz="0" w:space="0" w:color="auto"/>
                <w:bottom w:val="none" w:sz="0" w:space="0" w:color="auto"/>
                <w:right w:val="none" w:sz="0" w:space="0" w:color="auto"/>
              </w:divBdr>
            </w:div>
            <w:div w:id="518663762">
              <w:marLeft w:val="0"/>
              <w:marRight w:val="0"/>
              <w:marTop w:val="0"/>
              <w:marBottom w:val="0"/>
              <w:divBdr>
                <w:top w:val="none" w:sz="0" w:space="0" w:color="auto"/>
                <w:left w:val="none" w:sz="0" w:space="0" w:color="auto"/>
                <w:bottom w:val="none" w:sz="0" w:space="0" w:color="auto"/>
                <w:right w:val="none" w:sz="0" w:space="0" w:color="auto"/>
              </w:divBdr>
            </w:div>
            <w:div w:id="645552366">
              <w:marLeft w:val="0"/>
              <w:marRight w:val="0"/>
              <w:marTop w:val="0"/>
              <w:marBottom w:val="0"/>
              <w:divBdr>
                <w:top w:val="none" w:sz="0" w:space="0" w:color="auto"/>
                <w:left w:val="none" w:sz="0" w:space="0" w:color="auto"/>
                <w:bottom w:val="none" w:sz="0" w:space="0" w:color="auto"/>
                <w:right w:val="none" w:sz="0" w:space="0" w:color="auto"/>
              </w:divBdr>
            </w:div>
            <w:div w:id="670060080">
              <w:marLeft w:val="0"/>
              <w:marRight w:val="0"/>
              <w:marTop w:val="0"/>
              <w:marBottom w:val="0"/>
              <w:divBdr>
                <w:top w:val="none" w:sz="0" w:space="0" w:color="auto"/>
                <w:left w:val="none" w:sz="0" w:space="0" w:color="auto"/>
                <w:bottom w:val="none" w:sz="0" w:space="0" w:color="auto"/>
                <w:right w:val="none" w:sz="0" w:space="0" w:color="auto"/>
              </w:divBdr>
            </w:div>
            <w:div w:id="671644195">
              <w:marLeft w:val="0"/>
              <w:marRight w:val="0"/>
              <w:marTop w:val="0"/>
              <w:marBottom w:val="0"/>
              <w:divBdr>
                <w:top w:val="none" w:sz="0" w:space="0" w:color="auto"/>
                <w:left w:val="none" w:sz="0" w:space="0" w:color="auto"/>
                <w:bottom w:val="none" w:sz="0" w:space="0" w:color="auto"/>
                <w:right w:val="none" w:sz="0" w:space="0" w:color="auto"/>
              </w:divBdr>
            </w:div>
            <w:div w:id="739523189">
              <w:marLeft w:val="0"/>
              <w:marRight w:val="0"/>
              <w:marTop w:val="0"/>
              <w:marBottom w:val="0"/>
              <w:divBdr>
                <w:top w:val="none" w:sz="0" w:space="0" w:color="auto"/>
                <w:left w:val="none" w:sz="0" w:space="0" w:color="auto"/>
                <w:bottom w:val="none" w:sz="0" w:space="0" w:color="auto"/>
                <w:right w:val="none" w:sz="0" w:space="0" w:color="auto"/>
              </w:divBdr>
            </w:div>
            <w:div w:id="801193355">
              <w:marLeft w:val="0"/>
              <w:marRight w:val="0"/>
              <w:marTop w:val="0"/>
              <w:marBottom w:val="0"/>
              <w:divBdr>
                <w:top w:val="none" w:sz="0" w:space="0" w:color="auto"/>
                <w:left w:val="none" w:sz="0" w:space="0" w:color="auto"/>
                <w:bottom w:val="none" w:sz="0" w:space="0" w:color="auto"/>
                <w:right w:val="none" w:sz="0" w:space="0" w:color="auto"/>
              </w:divBdr>
            </w:div>
            <w:div w:id="854224634">
              <w:marLeft w:val="0"/>
              <w:marRight w:val="0"/>
              <w:marTop w:val="0"/>
              <w:marBottom w:val="0"/>
              <w:divBdr>
                <w:top w:val="none" w:sz="0" w:space="0" w:color="auto"/>
                <w:left w:val="none" w:sz="0" w:space="0" w:color="auto"/>
                <w:bottom w:val="none" w:sz="0" w:space="0" w:color="auto"/>
                <w:right w:val="none" w:sz="0" w:space="0" w:color="auto"/>
              </w:divBdr>
            </w:div>
            <w:div w:id="992297669">
              <w:marLeft w:val="0"/>
              <w:marRight w:val="0"/>
              <w:marTop w:val="0"/>
              <w:marBottom w:val="0"/>
              <w:divBdr>
                <w:top w:val="none" w:sz="0" w:space="0" w:color="auto"/>
                <w:left w:val="none" w:sz="0" w:space="0" w:color="auto"/>
                <w:bottom w:val="none" w:sz="0" w:space="0" w:color="auto"/>
                <w:right w:val="none" w:sz="0" w:space="0" w:color="auto"/>
              </w:divBdr>
            </w:div>
            <w:div w:id="999427229">
              <w:marLeft w:val="0"/>
              <w:marRight w:val="0"/>
              <w:marTop w:val="0"/>
              <w:marBottom w:val="0"/>
              <w:divBdr>
                <w:top w:val="none" w:sz="0" w:space="0" w:color="auto"/>
                <w:left w:val="none" w:sz="0" w:space="0" w:color="auto"/>
                <w:bottom w:val="none" w:sz="0" w:space="0" w:color="auto"/>
                <w:right w:val="none" w:sz="0" w:space="0" w:color="auto"/>
              </w:divBdr>
            </w:div>
            <w:div w:id="1007055401">
              <w:marLeft w:val="0"/>
              <w:marRight w:val="0"/>
              <w:marTop w:val="0"/>
              <w:marBottom w:val="0"/>
              <w:divBdr>
                <w:top w:val="none" w:sz="0" w:space="0" w:color="auto"/>
                <w:left w:val="none" w:sz="0" w:space="0" w:color="auto"/>
                <w:bottom w:val="none" w:sz="0" w:space="0" w:color="auto"/>
                <w:right w:val="none" w:sz="0" w:space="0" w:color="auto"/>
              </w:divBdr>
            </w:div>
            <w:div w:id="1015883140">
              <w:marLeft w:val="0"/>
              <w:marRight w:val="0"/>
              <w:marTop w:val="0"/>
              <w:marBottom w:val="0"/>
              <w:divBdr>
                <w:top w:val="none" w:sz="0" w:space="0" w:color="auto"/>
                <w:left w:val="none" w:sz="0" w:space="0" w:color="auto"/>
                <w:bottom w:val="none" w:sz="0" w:space="0" w:color="auto"/>
                <w:right w:val="none" w:sz="0" w:space="0" w:color="auto"/>
              </w:divBdr>
            </w:div>
            <w:div w:id="1019429166">
              <w:marLeft w:val="0"/>
              <w:marRight w:val="0"/>
              <w:marTop w:val="0"/>
              <w:marBottom w:val="0"/>
              <w:divBdr>
                <w:top w:val="none" w:sz="0" w:space="0" w:color="auto"/>
                <w:left w:val="none" w:sz="0" w:space="0" w:color="auto"/>
                <w:bottom w:val="none" w:sz="0" w:space="0" w:color="auto"/>
                <w:right w:val="none" w:sz="0" w:space="0" w:color="auto"/>
              </w:divBdr>
            </w:div>
            <w:div w:id="1115562335">
              <w:marLeft w:val="0"/>
              <w:marRight w:val="0"/>
              <w:marTop w:val="0"/>
              <w:marBottom w:val="0"/>
              <w:divBdr>
                <w:top w:val="none" w:sz="0" w:space="0" w:color="auto"/>
                <w:left w:val="none" w:sz="0" w:space="0" w:color="auto"/>
                <w:bottom w:val="none" w:sz="0" w:space="0" w:color="auto"/>
                <w:right w:val="none" w:sz="0" w:space="0" w:color="auto"/>
              </w:divBdr>
            </w:div>
            <w:div w:id="1123884494">
              <w:marLeft w:val="0"/>
              <w:marRight w:val="0"/>
              <w:marTop w:val="0"/>
              <w:marBottom w:val="0"/>
              <w:divBdr>
                <w:top w:val="none" w:sz="0" w:space="0" w:color="auto"/>
                <w:left w:val="none" w:sz="0" w:space="0" w:color="auto"/>
                <w:bottom w:val="none" w:sz="0" w:space="0" w:color="auto"/>
                <w:right w:val="none" w:sz="0" w:space="0" w:color="auto"/>
              </w:divBdr>
            </w:div>
            <w:div w:id="1184057249">
              <w:marLeft w:val="0"/>
              <w:marRight w:val="0"/>
              <w:marTop w:val="0"/>
              <w:marBottom w:val="0"/>
              <w:divBdr>
                <w:top w:val="none" w:sz="0" w:space="0" w:color="auto"/>
                <w:left w:val="none" w:sz="0" w:space="0" w:color="auto"/>
                <w:bottom w:val="none" w:sz="0" w:space="0" w:color="auto"/>
                <w:right w:val="none" w:sz="0" w:space="0" w:color="auto"/>
              </w:divBdr>
            </w:div>
            <w:div w:id="1297445547">
              <w:marLeft w:val="0"/>
              <w:marRight w:val="0"/>
              <w:marTop w:val="0"/>
              <w:marBottom w:val="0"/>
              <w:divBdr>
                <w:top w:val="none" w:sz="0" w:space="0" w:color="auto"/>
                <w:left w:val="none" w:sz="0" w:space="0" w:color="auto"/>
                <w:bottom w:val="none" w:sz="0" w:space="0" w:color="auto"/>
                <w:right w:val="none" w:sz="0" w:space="0" w:color="auto"/>
              </w:divBdr>
            </w:div>
            <w:div w:id="1301765007">
              <w:marLeft w:val="0"/>
              <w:marRight w:val="0"/>
              <w:marTop w:val="0"/>
              <w:marBottom w:val="0"/>
              <w:divBdr>
                <w:top w:val="none" w:sz="0" w:space="0" w:color="auto"/>
                <w:left w:val="none" w:sz="0" w:space="0" w:color="auto"/>
                <w:bottom w:val="none" w:sz="0" w:space="0" w:color="auto"/>
                <w:right w:val="none" w:sz="0" w:space="0" w:color="auto"/>
              </w:divBdr>
            </w:div>
            <w:div w:id="1332948582">
              <w:marLeft w:val="0"/>
              <w:marRight w:val="0"/>
              <w:marTop w:val="0"/>
              <w:marBottom w:val="0"/>
              <w:divBdr>
                <w:top w:val="none" w:sz="0" w:space="0" w:color="auto"/>
                <w:left w:val="none" w:sz="0" w:space="0" w:color="auto"/>
                <w:bottom w:val="none" w:sz="0" w:space="0" w:color="auto"/>
                <w:right w:val="none" w:sz="0" w:space="0" w:color="auto"/>
              </w:divBdr>
            </w:div>
            <w:div w:id="1374580875">
              <w:marLeft w:val="0"/>
              <w:marRight w:val="0"/>
              <w:marTop w:val="0"/>
              <w:marBottom w:val="0"/>
              <w:divBdr>
                <w:top w:val="none" w:sz="0" w:space="0" w:color="auto"/>
                <w:left w:val="none" w:sz="0" w:space="0" w:color="auto"/>
                <w:bottom w:val="none" w:sz="0" w:space="0" w:color="auto"/>
                <w:right w:val="none" w:sz="0" w:space="0" w:color="auto"/>
              </w:divBdr>
            </w:div>
            <w:div w:id="1433164251">
              <w:marLeft w:val="0"/>
              <w:marRight w:val="0"/>
              <w:marTop w:val="0"/>
              <w:marBottom w:val="0"/>
              <w:divBdr>
                <w:top w:val="none" w:sz="0" w:space="0" w:color="auto"/>
                <w:left w:val="none" w:sz="0" w:space="0" w:color="auto"/>
                <w:bottom w:val="none" w:sz="0" w:space="0" w:color="auto"/>
                <w:right w:val="none" w:sz="0" w:space="0" w:color="auto"/>
              </w:divBdr>
            </w:div>
            <w:div w:id="1860197898">
              <w:marLeft w:val="0"/>
              <w:marRight w:val="0"/>
              <w:marTop w:val="0"/>
              <w:marBottom w:val="0"/>
              <w:divBdr>
                <w:top w:val="none" w:sz="0" w:space="0" w:color="auto"/>
                <w:left w:val="none" w:sz="0" w:space="0" w:color="auto"/>
                <w:bottom w:val="none" w:sz="0" w:space="0" w:color="auto"/>
                <w:right w:val="none" w:sz="0" w:space="0" w:color="auto"/>
              </w:divBdr>
            </w:div>
            <w:div w:id="1886025086">
              <w:marLeft w:val="0"/>
              <w:marRight w:val="0"/>
              <w:marTop w:val="0"/>
              <w:marBottom w:val="0"/>
              <w:divBdr>
                <w:top w:val="none" w:sz="0" w:space="0" w:color="auto"/>
                <w:left w:val="none" w:sz="0" w:space="0" w:color="auto"/>
                <w:bottom w:val="none" w:sz="0" w:space="0" w:color="auto"/>
                <w:right w:val="none" w:sz="0" w:space="0" w:color="auto"/>
              </w:divBdr>
            </w:div>
            <w:div w:id="1898973209">
              <w:marLeft w:val="0"/>
              <w:marRight w:val="0"/>
              <w:marTop w:val="0"/>
              <w:marBottom w:val="0"/>
              <w:divBdr>
                <w:top w:val="none" w:sz="0" w:space="0" w:color="auto"/>
                <w:left w:val="none" w:sz="0" w:space="0" w:color="auto"/>
                <w:bottom w:val="none" w:sz="0" w:space="0" w:color="auto"/>
                <w:right w:val="none" w:sz="0" w:space="0" w:color="auto"/>
              </w:divBdr>
            </w:div>
            <w:div w:id="1957329556">
              <w:marLeft w:val="0"/>
              <w:marRight w:val="0"/>
              <w:marTop w:val="0"/>
              <w:marBottom w:val="0"/>
              <w:divBdr>
                <w:top w:val="none" w:sz="0" w:space="0" w:color="auto"/>
                <w:left w:val="none" w:sz="0" w:space="0" w:color="auto"/>
                <w:bottom w:val="none" w:sz="0" w:space="0" w:color="auto"/>
                <w:right w:val="none" w:sz="0" w:space="0" w:color="auto"/>
              </w:divBdr>
            </w:div>
            <w:div w:id="203869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1460963">
      <w:bodyDiv w:val="1"/>
      <w:marLeft w:val="0"/>
      <w:marRight w:val="0"/>
      <w:marTop w:val="0"/>
      <w:marBottom w:val="0"/>
      <w:divBdr>
        <w:top w:val="none" w:sz="0" w:space="0" w:color="auto"/>
        <w:left w:val="none" w:sz="0" w:space="0" w:color="auto"/>
        <w:bottom w:val="none" w:sz="0" w:space="0" w:color="auto"/>
        <w:right w:val="none" w:sz="0" w:space="0" w:color="auto"/>
      </w:divBdr>
      <w:divsChild>
        <w:div w:id="1863517230">
          <w:marLeft w:val="0"/>
          <w:marRight w:val="0"/>
          <w:marTop w:val="0"/>
          <w:marBottom w:val="0"/>
          <w:divBdr>
            <w:top w:val="none" w:sz="0" w:space="0" w:color="auto"/>
            <w:left w:val="none" w:sz="0" w:space="0" w:color="auto"/>
            <w:bottom w:val="none" w:sz="0" w:space="0" w:color="auto"/>
            <w:right w:val="none" w:sz="0" w:space="0" w:color="auto"/>
          </w:divBdr>
          <w:divsChild>
            <w:div w:id="203715563">
              <w:marLeft w:val="0"/>
              <w:marRight w:val="0"/>
              <w:marTop w:val="0"/>
              <w:marBottom w:val="0"/>
              <w:divBdr>
                <w:top w:val="none" w:sz="0" w:space="0" w:color="auto"/>
                <w:left w:val="none" w:sz="0" w:space="0" w:color="auto"/>
                <w:bottom w:val="none" w:sz="0" w:space="0" w:color="auto"/>
                <w:right w:val="none" w:sz="0" w:space="0" w:color="auto"/>
              </w:divBdr>
            </w:div>
            <w:div w:id="456292406">
              <w:marLeft w:val="0"/>
              <w:marRight w:val="0"/>
              <w:marTop w:val="0"/>
              <w:marBottom w:val="0"/>
              <w:divBdr>
                <w:top w:val="none" w:sz="0" w:space="0" w:color="auto"/>
                <w:left w:val="none" w:sz="0" w:space="0" w:color="auto"/>
                <w:bottom w:val="none" w:sz="0" w:space="0" w:color="auto"/>
                <w:right w:val="none" w:sz="0" w:space="0" w:color="auto"/>
              </w:divBdr>
            </w:div>
            <w:div w:id="536235743">
              <w:marLeft w:val="0"/>
              <w:marRight w:val="0"/>
              <w:marTop w:val="0"/>
              <w:marBottom w:val="0"/>
              <w:divBdr>
                <w:top w:val="none" w:sz="0" w:space="0" w:color="auto"/>
                <w:left w:val="none" w:sz="0" w:space="0" w:color="auto"/>
                <w:bottom w:val="none" w:sz="0" w:space="0" w:color="auto"/>
                <w:right w:val="none" w:sz="0" w:space="0" w:color="auto"/>
              </w:divBdr>
            </w:div>
            <w:div w:id="585111743">
              <w:marLeft w:val="0"/>
              <w:marRight w:val="0"/>
              <w:marTop w:val="0"/>
              <w:marBottom w:val="0"/>
              <w:divBdr>
                <w:top w:val="none" w:sz="0" w:space="0" w:color="auto"/>
                <w:left w:val="none" w:sz="0" w:space="0" w:color="auto"/>
                <w:bottom w:val="none" w:sz="0" w:space="0" w:color="auto"/>
                <w:right w:val="none" w:sz="0" w:space="0" w:color="auto"/>
              </w:divBdr>
            </w:div>
            <w:div w:id="690227877">
              <w:marLeft w:val="0"/>
              <w:marRight w:val="0"/>
              <w:marTop w:val="0"/>
              <w:marBottom w:val="0"/>
              <w:divBdr>
                <w:top w:val="none" w:sz="0" w:space="0" w:color="auto"/>
                <w:left w:val="none" w:sz="0" w:space="0" w:color="auto"/>
                <w:bottom w:val="none" w:sz="0" w:space="0" w:color="auto"/>
                <w:right w:val="none" w:sz="0" w:space="0" w:color="auto"/>
              </w:divBdr>
            </w:div>
            <w:div w:id="1335958564">
              <w:marLeft w:val="0"/>
              <w:marRight w:val="0"/>
              <w:marTop w:val="0"/>
              <w:marBottom w:val="0"/>
              <w:divBdr>
                <w:top w:val="none" w:sz="0" w:space="0" w:color="auto"/>
                <w:left w:val="none" w:sz="0" w:space="0" w:color="auto"/>
                <w:bottom w:val="none" w:sz="0" w:space="0" w:color="auto"/>
                <w:right w:val="none" w:sz="0" w:space="0" w:color="auto"/>
              </w:divBdr>
            </w:div>
            <w:div w:id="1633634653">
              <w:marLeft w:val="0"/>
              <w:marRight w:val="0"/>
              <w:marTop w:val="0"/>
              <w:marBottom w:val="0"/>
              <w:divBdr>
                <w:top w:val="none" w:sz="0" w:space="0" w:color="auto"/>
                <w:left w:val="none" w:sz="0" w:space="0" w:color="auto"/>
                <w:bottom w:val="none" w:sz="0" w:space="0" w:color="auto"/>
                <w:right w:val="none" w:sz="0" w:space="0" w:color="auto"/>
              </w:divBdr>
            </w:div>
            <w:div w:id="1896578187">
              <w:marLeft w:val="0"/>
              <w:marRight w:val="0"/>
              <w:marTop w:val="0"/>
              <w:marBottom w:val="0"/>
              <w:divBdr>
                <w:top w:val="none" w:sz="0" w:space="0" w:color="auto"/>
                <w:left w:val="none" w:sz="0" w:space="0" w:color="auto"/>
                <w:bottom w:val="none" w:sz="0" w:space="0" w:color="auto"/>
                <w:right w:val="none" w:sz="0" w:space="0" w:color="auto"/>
              </w:divBdr>
            </w:div>
            <w:div w:id="212241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07937808">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43518509">
      <w:bodyDiv w:val="1"/>
      <w:marLeft w:val="0"/>
      <w:marRight w:val="0"/>
      <w:marTop w:val="0"/>
      <w:marBottom w:val="0"/>
      <w:divBdr>
        <w:top w:val="none" w:sz="0" w:space="0" w:color="auto"/>
        <w:left w:val="none" w:sz="0" w:space="0" w:color="auto"/>
        <w:bottom w:val="none" w:sz="0" w:space="0" w:color="auto"/>
        <w:right w:val="none" w:sz="0" w:space="0" w:color="auto"/>
      </w:divBdr>
      <w:divsChild>
        <w:div w:id="549272295">
          <w:marLeft w:val="0"/>
          <w:marRight w:val="0"/>
          <w:marTop w:val="0"/>
          <w:marBottom w:val="0"/>
          <w:divBdr>
            <w:top w:val="none" w:sz="0" w:space="0" w:color="auto"/>
            <w:left w:val="none" w:sz="0" w:space="0" w:color="auto"/>
            <w:bottom w:val="none" w:sz="0" w:space="0" w:color="auto"/>
            <w:right w:val="none" w:sz="0" w:space="0" w:color="auto"/>
          </w:divBdr>
          <w:divsChild>
            <w:div w:id="727219134">
              <w:marLeft w:val="0"/>
              <w:marRight w:val="0"/>
              <w:marTop w:val="0"/>
              <w:marBottom w:val="0"/>
              <w:divBdr>
                <w:top w:val="none" w:sz="0" w:space="0" w:color="auto"/>
                <w:left w:val="none" w:sz="0" w:space="0" w:color="auto"/>
                <w:bottom w:val="none" w:sz="0" w:space="0" w:color="auto"/>
                <w:right w:val="none" w:sz="0" w:space="0" w:color="auto"/>
              </w:divBdr>
            </w:div>
            <w:div w:id="1392733182">
              <w:marLeft w:val="0"/>
              <w:marRight w:val="0"/>
              <w:marTop w:val="0"/>
              <w:marBottom w:val="0"/>
              <w:divBdr>
                <w:top w:val="none" w:sz="0" w:space="0" w:color="auto"/>
                <w:left w:val="none" w:sz="0" w:space="0" w:color="auto"/>
                <w:bottom w:val="none" w:sz="0" w:space="0" w:color="auto"/>
                <w:right w:val="none" w:sz="0" w:space="0" w:color="auto"/>
              </w:divBdr>
            </w:div>
            <w:div w:id="1423717627">
              <w:marLeft w:val="0"/>
              <w:marRight w:val="0"/>
              <w:marTop w:val="0"/>
              <w:marBottom w:val="0"/>
              <w:divBdr>
                <w:top w:val="none" w:sz="0" w:space="0" w:color="auto"/>
                <w:left w:val="none" w:sz="0" w:space="0" w:color="auto"/>
                <w:bottom w:val="none" w:sz="0" w:space="0" w:color="auto"/>
                <w:right w:val="none" w:sz="0" w:space="0" w:color="auto"/>
              </w:divBdr>
            </w:div>
            <w:div w:id="15905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60427635">
      <w:bodyDiv w:val="1"/>
      <w:marLeft w:val="0"/>
      <w:marRight w:val="0"/>
      <w:marTop w:val="0"/>
      <w:marBottom w:val="0"/>
      <w:divBdr>
        <w:top w:val="none" w:sz="0" w:space="0" w:color="auto"/>
        <w:left w:val="none" w:sz="0" w:space="0" w:color="auto"/>
        <w:bottom w:val="none" w:sz="0" w:space="0" w:color="auto"/>
        <w:right w:val="none" w:sz="0" w:space="0" w:color="auto"/>
      </w:divBdr>
      <w:divsChild>
        <w:div w:id="1469469064">
          <w:marLeft w:val="0"/>
          <w:marRight w:val="0"/>
          <w:marTop w:val="0"/>
          <w:marBottom w:val="0"/>
          <w:divBdr>
            <w:top w:val="none" w:sz="0" w:space="0" w:color="auto"/>
            <w:left w:val="none" w:sz="0" w:space="0" w:color="auto"/>
            <w:bottom w:val="none" w:sz="0" w:space="0" w:color="auto"/>
            <w:right w:val="none" w:sz="0" w:space="0" w:color="auto"/>
          </w:divBdr>
          <w:divsChild>
            <w:div w:id="193688242">
              <w:marLeft w:val="0"/>
              <w:marRight w:val="0"/>
              <w:marTop w:val="0"/>
              <w:marBottom w:val="0"/>
              <w:divBdr>
                <w:top w:val="none" w:sz="0" w:space="0" w:color="auto"/>
                <w:left w:val="none" w:sz="0" w:space="0" w:color="auto"/>
                <w:bottom w:val="none" w:sz="0" w:space="0" w:color="auto"/>
                <w:right w:val="none" w:sz="0" w:space="0" w:color="auto"/>
              </w:divBdr>
            </w:div>
            <w:div w:id="333648689">
              <w:marLeft w:val="0"/>
              <w:marRight w:val="0"/>
              <w:marTop w:val="0"/>
              <w:marBottom w:val="0"/>
              <w:divBdr>
                <w:top w:val="none" w:sz="0" w:space="0" w:color="auto"/>
                <w:left w:val="none" w:sz="0" w:space="0" w:color="auto"/>
                <w:bottom w:val="none" w:sz="0" w:space="0" w:color="auto"/>
                <w:right w:val="none" w:sz="0" w:space="0" w:color="auto"/>
              </w:divBdr>
            </w:div>
            <w:div w:id="528880476">
              <w:marLeft w:val="0"/>
              <w:marRight w:val="0"/>
              <w:marTop w:val="0"/>
              <w:marBottom w:val="0"/>
              <w:divBdr>
                <w:top w:val="none" w:sz="0" w:space="0" w:color="auto"/>
                <w:left w:val="none" w:sz="0" w:space="0" w:color="auto"/>
                <w:bottom w:val="none" w:sz="0" w:space="0" w:color="auto"/>
                <w:right w:val="none" w:sz="0" w:space="0" w:color="auto"/>
              </w:divBdr>
            </w:div>
            <w:div w:id="780029984">
              <w:marLeft w:val="0"/>
              <w:marRight w:val="0"/>
              <w:marTop w:val="0"/>
              <w:marBottom w:val="0"/>
              <w:divBdr>
                <w:top w:val="none" w:sz="0" w:space="0" w:color="auto"/>
                <w:left w:val="none" w:sz="0" w:space="0" w:color="auto"/>
                <w:bottom w:val="none" w:sz="0" w:space="0" w:color="auto"/>
                <w:right w:val="none" w:sz="0" w:space="0" w:color="auto"/>
              </w:divBdr>
            </w:div>
            <w:div w:id="996614834">
              <w:marLeft w:val="0"/>
              <w:marRight w:val="0"/>
              <w:marTop w:val="0"/>
              <w:marBottom w:val="0"/>
              <w:divBdr>
                <w:top w:val="none" w:sz="0" w:space="0" w:color="auto"/>
                <w:left w:val="none" w:sz="0" w:space="0" w:color="auto"/>
                <w:bottom w:val="none" w:sz="0" w:space="0" w:color="auto"/>
                <w:right w:val="none" w:sz="0" w:space="0" w:color="auto"/>
              </w:divBdr>
            </w:div>
            <w:div w:id="1097404906">
              <w:marLeft w:val="0"/>
              <w:marRight w:val="0"/>
              <w:marTop w:val="0"/>
              <w:marBottom w:val="0"/>
              <w:divBdr>
                <w:top w:val="none" w:sz="0" w:space="0" w:color="auto"/>
                <w:left w:val="none" w:sz="0" w:space="0" w:color="auto"/>
                <w:bottom w:val="none" w:sz="0" w:space="0" w:color="auto"/>
                <w:right w:val="none" w:sz="0" w:space="0" w:color="auto"/>
              </w:divBdr>
            </w:div>
            <w:div w:id="1110901897">
              <w:marLeft w:val="0"/>
              <w:marRight w:val="0"/>
              <w:marTop w:val="0"/>
              <w:marBottom w:val="0"/>
              <w:divBdr>
                <w:top w:val="none" w:sz="0" w:space="0" w:color="auto"/>
                <w:left w:val="none" w:sz="0" w:space="0" w:color="auto"/>
                <w:bottom w:val="none" w:sz="0" w:space="0" w:color="auto"/>
                <w:right w:val="none" w:sz="0" w:space="0" w:color="auto"/>
              </w:divBdr>
            </w:div>
            <w:div w:id="19636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24415800">
      <w:bodyDiv w:val="1"/>
      <w:marLeft w:val="0"/>
      <w:marRight w:val="0"/>
      <w:marTop w:val="0"/>
      <w:marBottom w:val="0"/>
      <w:divBdr>
        <w:top w:val="none" w:sz="0" w:space="0" w:color="auto"/>
        <w:left w:val="none" w:sz="0" w:space="0" w:color="auto"/>
        <w:bottom w:val="none" w:sz="0" w:space="0" w:color="auto"/>
        <w:right w:val="none" w:sz="0" w:space="0" w:color="auto"/>
      </w:divBdr>
      <w:divsChild>
        <w:div w:id="1287465216">
          <w:marLeft w:val="0"/>
          <w:marRight w:val="0"/>
          <w:marTop w:val="0"/>
          <w:marBottom w:val="0"/>
          <w:divBdr>
            <w:top w:val="none" w:sz="0" w:space="0" w:color="auto"/>
            <w:left w:val="none" w:sz="0" w:space="0" w:color="auto"/>
            <w:bottom w:val="none" w:sz="0" w:space="0" w:color="auto"/>
            <w:right w:val="none" w:sz="0" w:space="0" w:color="auto"/>
          </w:divBdr>
          <w:divsChild>
            <w:div w:id="3243658">
              <w:marLeft w:val="0"/>
              <w:marRight w:val="0"/>
              <w:marTop w:val="0"/>
              <w:marBottom w:val="0"/>
              <w:divBdr>
                <w:top w:val="none" w:sz="0" w:space="0" w:color="auto"/>
                <w:left w:val="none" w:sz="0" w:space="0" w:color="auto"/>
                <w:bottom w:val="none" w:sz="0" w:space="0" w:color="auto"/>
                <w:right w:val="none" w:sz="0" w:space="0" w:color="auto"/>
              </w:divBdr>
            </w:div>
            <w:div w:id="55014326">
              <w:marLeft w:val="0"/>
              <w:marRight w:val="0"/>
              <w:marTop w:val="0"/>
              <w:marBottom w:val="0"/>
              <w:divBdr>
                <w:top w:val="none" w:sz="0" w:space="0" w:color="auto"/>
                <w:left w:val="none" w:sz="0" w:space="0" w:color="auto"/>
                <w:bottom w:val="none" w:sz="0" w:space="0" w:color="auto"/>
                <w:right w:val="none" w:sz="0" w:space="0" w:color="auto"/>
              </w:divBdr>
            </w:div>
            <w:div w:id="172958004">
              <w:marLeft w:val="0"/>
              <w:marRight w:val="0"/>
              <w:marTop w:val="0"/>
              <w:marBottom w:val="0"/>
              <w:divBdr>
                <w:top w:val="none" w:sz="0" w:space="0" w:color="auto"/>
                <w:left w:val="none" w:sz="0" w:space="0" w:color="auto"/>
                <w:bottom w:val="none" w:sz="0" w:space="0" w:color="auto"/>
                <w:right w:val="none" w:sz="0" w:space="0" w:color="auto"/>
              </w:divBdr>
            </w:div>
            <w:div w:id="272250479">
              <w:marLeft w:val="0"/>
              <w:marRight w:val="0"/>
              <w:marTop w:val="0"/>
              <w:marBottom w:val="0"/>
              <w:divBdr>
                <w:top w:val="none" w:sz="0" w:space="0" w:color="auto"/>
                <w:left w:val="none" w:sz="0" w:space="0" w:color="auto"/>
                <w:bottom w:val="none" w:sz="0" w:space="0" w:color="auto"/>
                <w:right w:val="none" w:sz="0" w:space="0" w:color="auto"/>
              </w:divBdr>
            </w:div>
            <w:div w:id="289210429">
              <w:marLeft w:val="0"/>
              <w:marRight w:val="0"/>
              <w:marTop w:val="0"/>
              <w:marBottom w:val="0"/>
              <w:divBdr>
                <w:top w:val="none" w:sz="0" w:space="0" w:color="auto"/>
                <w:left w:val="none" w:sz="0" w:space="0" w:color="auto"/>
                <w:bottom w:val="none" w:sz="0" w:space="0" w:color="auto"/>
                <w:right w:val="none" w:sz="0" w:space="0" w:color="auto"/>
              </w:divBdr>
            </w:div>
            <w:div w:id="455955541">
              <w:marLeft w:val="0"/>
              <w:marRight w:val="0"/>
              <w:marTop w:val="0"/>
              <w:marBottom w:val="0"/>
              <w:divBdr>
                <w:top w:val="none" w:sz="0" w:space="0" w:color="auto"/>
                <w:left w:val="none" w:sz="0" w:space="0" w:color="auto"/>
                <w:bottom w:val="none" w:sz="0" w:space="0" w:color="auto"/>
                <w:right w:val="none" w:sz="0" w:space="0" w:color="auto"/>
              </w:divBdr>
            </w:div>
            <w:div w:id="462356906">
              <w:marLeft w:val="0"/>
              <w:marRight w:val="0"/>
              <w:marTop w:val="0"/>
              <w:marBottom w:val="0"/>
              <w:divBdr>
                <w:top w:val="none" w:sz="0" w:space="0" w:color="auto"/>
                <w:left w:val="none" w:sz="0" w:space="0" w:color="auto"/>
                <w:bottom w:val="none" w:sz="0" w:space="0" w:color="auto"/>
                <w:right w:val="none" w:sz="0" w:space="0" w:color="auto"/>
              </w:divBdr>
            </w:div>
            <w:div w:id="483741730">
              <w:marLeft w:val="0"/>
              <w:marRight w:val="0"/>
              <w:marTop w:val="0"/>
              <w:marBottom w:val="0"/>
              <w:divBdr>
                <w:top w:val="none" w:sz="0" w:space="0" w:color="auto"/>
                <w:left w:val="none" w:sz="0" w:space="0" w:color="auto"/>
                <w:bottom w:val="none" w:sz="0" w:space="0" w:color="auto"/>
                <w:right w:val="none" w:sz="0" w:space="0" w:color="auto"/>
              </w:divBdr>
            </w:div>
            <w:div w:id="558789872">
              <w:marLeft w:val="0"/>
              <w:marRight w:val="0"/>
              <w:marTop w:val="0"/>
              <w:marBottom w:val="0"/>
              <w:divBdr>
                <w:top w:val="none" w:sz="0" w:space="0" w:color="auto"/>
                <w:left w:val="none" w:sz="0" w:space="0" w:color="auto"/>
                <w:bottom w:val="none" w:sz="0" w:space="0" w:color="auto"/>
                <w:right w:val="none" w:sz="0" w:space="0" w:color="auto"/>
              </w:divBdr>
            </w:div>
            <w:div w:id="650135896">
              <w:marLeft w:val="0"/>
              <w:marRight w:val="0"/>
              <w:marTop w:val="0"/>
              <w:marBottom w:val="0"/>
              <w:divBdr>
                <w:top w:val="none" w:sz="0" w:space="0" w:color="auto"/>
                <w:left w:val="none" w:sz="0" w:space="0" w:color="auto"/>
                <w:bottom w:val="none" w:sz="0" w:space="0" w:color="auto"/>
                <w:right w:val="none" w:sz="0" w:space="0" w:color="auto"/>
              </w:divBdr>
            </w:div>
            <w:div w:id="781070944">
              <w:marLeft w:val="0"/>
              <w:marRight w:val="0"/>
              <w:marTop w:val="0"/>
              <w:marBottom w:val="0"/>
              <w:divBdr>
                <w:top w:val="none" w:sz="0" w:space="0" w:color="auto"/>
                <w:left w:val="none" w:sz="0" w:space="0" w:color="auto"/>
                <w:bottom w:val="none" w:sz="0" w:space="0" w:color="auto"/>
                <w:right w:val="none" w:sz="0" w:space="0" w:color="auto"/>
              </w:divBdr>
            </w:div>
            <w:div w:id="906263526">
              <w:marLeft w:val="0"/>
              <w:marRight w:val="0"/>
              <w:marTop w:val="0"/>
              <w:marBottom w:val="0"/>
              <w:divBdr>
                <w:top w:val="none" w:sz="0" w:space="0" w:color="auto"/>
                <w:left w:val="none" w:sz="0" w:space="0" w:color="auto"/>
                <w:bottom w:val="none" w:sz="0" w:space="0" w:color="auto"/>
                <w:right w:val="none" w:sz="0" w:space="0" w:color="auto"/>
              </w:divBdr>
            </w:div>
            <w:div w:id="914628023">
              <w:marLeft w:val="0"/>
              <w:marRight w:val="0"/>
              <w:marTop w:val="0"/>
              <w:marBottom w:val="0"/>
              <w:divBdr>
                <w:top w:val="none" w:sz="0" w:space="0" w:color="auto"/>
                <w:left w:val="none" w:sz="0" w:space="0" w:color="auto"/>
                <w:bottom w:val="none" w:sz="0" w:space="0" w:color="auto"/>
                <w:right w:val="none" w:sz="0" w:space="0" w:color="auto"/>
              </w:divBdr>
            </w:div>
            <w:div w:id="920286456">
              <w:marLeft w:val="0"/>
              <w:marRight w:val="0"/>
              <w:marTop w:val="0"/>
              <w:marBottom w:val="0"/>
              <w:divBdr>
                <w:top w:val="none" w:sz="0" w:space="0" w:color="auto"/>
                <w:left w:val="none" w:sz="0" w:space="0" w:color="auto"/>
                <w:bottom w:val="none" w:sz="0" w:space="0" w:color="auto"/>
                <w:right w:val="none" w:sz="0" w:space="0" w:color="auto"/>
              </w:divBdr>
            </w:div>
            <w:div w:id="1084108930">
              <w:marLeft w:val="0"/>
              <w:marRight w:val="0"/>
              <w:marTop w:val="0"/>
              <w:marBottom w:val="0"/>
              <w:divBdr>
                <w:top w:val="none" w:sz="0" w:space="0" w:color="auto"/>
                <w:left w:val="none" w:sz="0" w:space="0" w:color="auto"/>
                <w:bottom w:val="none" w:sz="0" w:space="0" w:color="auto"/>
                <w:right w:val="none" w:sz="0" w:space="0" w:color="auto"/>
              </w:divBdr>
            </w:div>
            <w:div w:id="1091701794">
              <w:marLeft w:val="0"/>
              <w:marRight w:val="0"/>
              <w:marTop w:val="0"/>
              <w:marBottom w:val="0"/>
              <w:divBdr>
                <w:top w:val="none" w:sz="0" w:space="0" w:color="auto"/>
                <w:left w:val="none" w:sz="0" w:space="0" w:color="auto"/>
                <w:bottom w:val="none" w:sz="0" w:space="0" w:color="auto"/>
                <w:right w:val="none" w:sz="0" w:space="0" w:color="auto"/>
              </w:divBdr>
            </w:div>
            <w:div w:id="1134519176">
              <w:marLeft w:val="0"/>
              <w:marRight w:val="0"/>
              <w:marTop w:val="0"/>
              <w:marBottom w:val="0"/>
              <w:divBdr>
                <w:top w:val="none" w:sz="0" w:space="0" w:color="auto"/>
                <w:left w:val="none" w:sz="0" w:space="0" w:color="auto"/>
                <w:bottom w:val="none" w:sz="0" w:space="0" w:color="auto"/>
                <w:right w:val="none" w:sz="0" w:space="0" w:color="auto"/>
              </w:divBdr>
            </w:div>
            <w:div w:id="1229267902">
              <w:marLeft w:val="0"/>
              <w:marRight w:val="0"/>
              <w:marTop w:val="0"/>
              <w:marBottom w:val="0"/>
              <w:divBdr>
                <w:top w:val="none" w:sz="0" w:space="0" w:color="auto"/>
                <w:left w:val="none" w:sz="0" w:space="0" w:color="auto"/>
                <w:bottom w:val="none" w:sz="0" w:space="0" w:color="auto"/>
                <w:right w:val="none" w:sz="0" w:space="0" w:color="auto"/>
              </w:divBdr>
            </w:div>
            <w:div w:id="1231506245">
              <w:marLeft w:val="0"/>
              <w:marRight w:val="0"/>
              <w:marTop w:val="0"/>
              <w:marBottom w:val="0"/>
              <w:divBdr>
                <w:top w:val="none" w:sz="0" w:space="0" w:color="auto"/>
                <w:left w:val="none" w:sz="0" w:space="0" w:color="auto"/>
                <w:bottom w:val="none" w:sz="0" w:space="0" w:color="auto"/>
                <w:right w:val="none" w:sz="0" w:space="0" w:color="auto"/>
              </w:divBdr>
            </w:div>
            <w:div w:id="1389063614">
              <w:marLeft w:val="0"/>
              <w:marRight w:val="0"/>
              <w:marTop w:val="0"/>
              <w:marBottom w:val="0"/>
              <w:divBdr>
                <w:top w:val="none" w:sz="0" w:space="0" w:color="auto"/>
                <w:left w:val="none" w:sz="0" w:space="0" w:color="auto"/>
                <w:bottom w:val="none" w:sz="0" w:space="0" w:color="auto"/>
                <w:right w:val="none" w:sz="0" w:space="0" w:color="auto"/>
              </w:divBdr>
            </w:div>
            <w:div w:id="1411384566">
              <w:marLeft w:val="0"/>
              <w:marRight w:val="0"/>
              <w:marTop w:val="0"/>
              <w:marBottom w:val="0"/>
              <w:divBdr>
                <w:top w:val="none" w:sz="0" w:space="0" w:color="auto"/>
                <w:left w:val="none" w:sz="0" w:space="0" w:color="auto"/>
                <w:bottom w:val="none" w:sz="0" w:space="0" w:color="auto"/>
                <w:right w:val="none" w:sz="0" w:space="0" w:color="auto"/>
              </w:divBdr>
            </w:div>
            <w:div w:id="1477793010">
              <w:marLeft w:val="0"/>
              <w:marRight w:val="0"/>
              <w:marTop w:val="0"/>
              <w:marBottom w:val="0"/>
              <w:divBdr>
                <w:top w:val="none" w:sz="0" w:space="0" w:color="auto"/>
                <w:left w:val="none" w:sz="0" w:space="0" w:color="auto"/>
                <w:bottom w:val="none" w:sz="0" w:space="0" w:color="auto"/>
                <w:right w:val="none" w:sz="0" w:space="0" w:color="auto"/>
              </w:divBdr>
            </w:div>
            <w:div w:id="1500390734">
              <w:marLeft w:val="0"/>
              <w:marRight w:val="0"/>
              <w:marTop w:val="0"/>
              <w:marBottom w:val="0"/>
              <w:divBdr>
                <w:top w:val="none" w:sz="0" w:space="0" w:color="auto"/>
                <w:left w:val="none" w:sz="0" w:space="0" w:color="auto"/>
                <w:bottom w:val="none" w:sz="0" w:space="0" w:color="auto"/>
                <w:right w:val="none" w:sz="0" w:space="0" w:color="auto"/>
              </w:divBdr>
            </w:div>
            <w:div w:id="1730305500">
              <w:marLeft w:val="0"/>
              <w:marRight w:val="0"/>
              <w:marTop w:val="0"/>
              <w:marBottom w:val="0"/>
              <w:divBdr>
                <w:top w:val="none" w:sz="0" w:space="0" w:color="auto"/>
                <w:left w:val="none" w:sz="0" w:space="0" w:color="auto"/>
                <w:bottom w:val="none" w:sz="0" w:space="0" w:color="auto"/>
                <w:right w:val="none" w:sz="0" w:space="0" w:color="auto"/>
              </w:divBdr>
            </w:div>
            <w:div w:id="1872454713">
              <w:marLeft w:val="0"/>
              <w:marRight w:val="0"/>
              <w:marTop w:val="0"/>
              <w:marBottom w:val="0"/>
              <w:divBdr>
                <w:top w:val="none" w:sz="0" w:space="0" w:color="auto"/>
                <w:left w:val="none" w:sz="0" w:space="0" w:color="auto"/>
                <w:bottom w:val="none" w:sz="0" w:space="0" w:color="auto"/>
                <w:right w:val="none" w:sz="0" w:space="0" w:color="auto"/>
              </w:divBdr>
            </w:div>
            <w:div w:id="1918710751">
              <w:marLeft w:val="0"/>
              <w:marRight w:val="0"/>
              <w:marTop w:val="0"/>
              <w:marBottom w:val="0"/>
              <w:divBdr>
                <w:top w:val="none" w:sz="0" w:space="0" w:color="auto"/>
                <w:left w:val="none" w:sz="0" w:space="0" w:color="auto"/>
                <w:bottom w:val="none" w:sz="0" w:space="0" w:color="auto"/>
                <w:right w:val="none" w:sz="0" w:space="0" w:color="auto"/>
              </w:divBdr>
            </w:div>
            <w:div w:id="1924992612">
              <w:marLeft w:val="0"/>
              <w:marRight w:val="0"/>
              <w:marTop w:val="0"/>
              <w:marBottom w:val="0"/>
              <w:divBdr>
                <w:top w:val="none" w:sz="0" w:space="0" w:color="auto"/>
                <w:left w:val="none" w:sz="0" w:space="0" w:color="auto"/>
                <w:bottom w:val="none" w:sz="0" w:space="0" w:color="auto"/>
                <w:right w:val="none" w:sz="0" w:space="0" w:color="auto"/>
              </w:divBdr>
            </w:div>
            <w:div w:id="1937976995">
              <w:marLeft w:val="0"/>
              <w:marRight w:val="0"/>
              <w:marTop w:val="0"/>
              <w:marBottom w:val="0"/>
              <w:divBdr>
                <w:top w:val="none" w:sz="0" w:space="0" w:color="auto"/>
                <w:left w:val="none" w:sz="0" w:space="0" w:color="auto"/>
                <w:bottom w:val="none" w:sz="0" w:space="0" w:color="auto"/>
                <w:right w:val="none" w:sz="0" w:space="0" w:color="auto"/>
              </w:divBdr>
            </w:div>
            <w:div w:id="207010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0819023">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15829835">
      <w:bodyDiv w:val="1"/>
      <w:marLeft w:val="0"/>
      <w:marRight w:val="0"/>
      <w:marTop w:val="0"/>
      <w:marBottom w:val="0"/>
      <w:divBdr>
        <w:top w:val="none" w:sz="0" w:space="0" w:color="auto"/>
        <w:left w:val="none" w:sz="0" w:space="0" w:color="auto"/>
        <w:bottom w:val="none" w:sz="0" w:space="0" w:color="auto"/>
        <w:right w:val="none" w:sz="0" w:space="0" w:color="auto"/>
      </w:divBdr>
      <w:divsChild>
        <w:div w:id="435445393">
          <w:marLeft w:val="0"/>
          <w:marRight w:val="0"/>
          <w:marTop w:val="0"/>
          <w:marBottom w:val="0"/>
          <w:divBdr>
            <w:top w:val="none" w:sz="0" w:space="0" w:color="auto"/>
            <w:left w:val="none" w:sz="0" w:space="0" w:color="auto"/>
            <w:bottom w:val="none" w:sz="0" w:space="0" w:color="auto"/>
            <w:right w:val="none" w:sz="0" w:space="0" w:color="auto"/>
          </w:divBdr>
          <w:divsChild>
            <w:div w:id="16275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4807026">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diagramQuickStyle" Target="diagrams/quickStyle2.xml"/><Relationship Id="rId47" Type="http://schemas.openxmlformats.org/officeDocument/2006/relationships/image" Target="media/image21.png"/><Relationship Id="rId63" Type="http://schemas.openxmlformats.org/officeDocument/2006/relationships/image" Target="media/image27.png"/><Relationship Id="rId68" Type="http://schemas.microsoft.com/office/2011/relationships/commentsExtended" Target="commentsExtended.xml"/><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microsoft.com/office/2007/relationships/diagramDrawing" Target="diagrams/drawing1.xml"/><Relationship Id="rId40" Type="http://schemas.openxmlformats.org/officeDocument/2006/relationships/diagramData" Target="diagrams/data2.xml"/><Relationship Id="rId45" Type="http://schemas.openxmlformats.org/officeDocument/2006/relationships/image" Target="media/image19.png"/><Relationship Id="rId53" Type="http://schemas.openxmlformats.org/officeDocument/2006/relationships/diagramQuickStyle" Target="diagrams/quickStyle3.xml"/><Relationship Id="rId58" Type="http://schemas.openxmlformats.org/officeDocument/2006/relationships/diagramQuickStyle" Target="diagrams/quickStyle4.xml"/><Relationship Id="rId66" Type="http://schemas.openxmlformats.org/officeDocument/2006/relationships/image" Target="media/image30.png"/><Relationship Id="rId74" Type="http://schemas.openxmlformats.org/officeDocument/2006/relationships/header" Target="header4.xml"/><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25.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diagramQuickStyle" Target="diagrams/quickStyle1.xml"/><Relationship Id="rId43" Type="http://schemas.openxmlformats.org/officeDocument/2006/relationships/diagramColors" Target="diagrams/colors2.xml"/><Relationship Id="rId48" Type="http://schemas.openxmlformats.org/officeDocument/2006/relationships/image" Target="media/image22.png"/><Relationship Id="rId56" Type="http://schemas.openxmlformats.org/officeDocument/2006/relationships/diagramData" Target="diagrams/data4.xml"/><Relationship Id="rId64" Type="http://schemas.openxmlformats.org/officeDocument/2006/relationships/image" Target="media/image28.png"/><Relationship Id="rId69" Type="http://schemas.microsoft.com/office/2016/09/relationships/commentsIds" Target="commentsIds.xm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diagramData" Target="diagrams/data3.xml"/><Relationship Id="rId72"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diagramData" Target="diagrams/data1.xml"/><Relationship Id="rId38" Type="http://schemas.openxmlformats.org/officeDocument/2006/relationships/image" Target="media/image17.png"/><Relationship Id="rId46" Type="http://schemas.openxmlformats.org/officeDocument/2006/relationships/image" Target="media/image20.png"/><Relationship Id="rId59" Type="http://schemas.openxmlformats.org/officeDocument/2006/relationships/diagramColors" Target="diagrams/colors4.xml"/><Relationship Id="rId67" Type="http://schemas.openxmlformats.org/officeDocument/2006/relationships/comments" Target="comments.xml"/><Relationship Id="rId20" Type="http://schemas.openxmlformats.org/officeDocument/2006/relationships/image" Target="media/image4.png"/><Relationship Id="rId41" Type="http://schemas.openxmlformats.org/officeDocument/2006/relationships/diagramLayout" Target="diagrams/layout2.xml"/><Relationship Id="rId54" Type="http://schemas.openxmlformats.org/officeDocument/2006/relationships/diagramColors" Target="diagrams/colors3.xml"/><Relationship Id="rId62" Type="http://schemas.openxmlformats.org/officeDocument/2006/relationships/image" Target="media/image26.png"/><Relationship Id="rId70" Type="http://schemas.microsoft.com/office/2018/08/relationships/commentsExtensible" Target="commentsExtensible.xml"/><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diagramColors" Target="diagrams/colors1.xml"/><Relationship Id="rId49" Type="http://schemas.openxmlformats.org/officeDocument/2006/relationships/image" Target="media/image23.png"/><Relationship Id="rId57" Type="http://schemas.openxmlformats.org/officeDocument/2006/relationships/diagramLayout" Target="diagrams/layout4.xml"/><Relationship Id="rId10" Type="http://schemas.openxmlformats.org/officeDocument/2006/relationships/endnotes" Target="endnotes.xml"/><Relationship Id="rId31" Type="http://schemas.openxmlformats.org/officeDocument/2006/relationships/image" Target="media/image15.png"/><Relationship Id="rId44" Type="http://schemas.microsoft.com/office/2007/relationships/diagramDrawing" Target="diagrams/drawing2.xml"/><Relationship Id="rId52" Type="http://schemas.openxmlformats.org/officeDocument/2006/relationships/diagramLayout" Target="diagrams/layout3.xml"/><Relationship Id="rId60" Type="http://schemas.microsoft.com/office/2007/relationships/diagramDrawing" Target="diagrams/drawing4.xml"/><Relationship Id="rId65" Type="http://schemas.openxmlformats.org/officeDocument/2006/relationships/image" Target="media/image29.png"/><Relationship Id="rId73" Type="http://schemas.openxmlformats.org/officeDocument/2006/relationships/image" Target="media/image33.png"/><Relationship Id="rId78"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8.png"/><Relationship Id="rId34" Type="http://schemas.openxmlformats.org/officeDocument/2006/relationships/diagramLayout" Target="diagrams/layout1.xml"/><Relationship Id="rId50" Type="http://schemas.openxmlformats.org/officeDocument/2006/relationships/image" Target="media/image24.png"/><Relationship Id="rId55" Type="http://schemas.microsoft.com/office/2007/relationships/diagramDrawing" Target="diagrams/drawing3.xml"/><Relationship Id="rId76" Type="http://schemas.openxmlformats.org/officeDocument/2006/relationships/header" Target="header5.xml"/><Relationship Id="rId7" Type="http://schemas.openxmlformats.org/officeDocument/2006/relationships/settings" Target="settings.xml"/><Relationship Id="rId71" Type="http://schemas.openxmlformats.org/officeDocument/2006/relationships/image" Target="media/image31.png"/><Relationship Id="rId2" Type="http://schemas.openxmlformats.org/officeDocument/2006/relationships/customXml" Target="../customXml/item2.xml"/><Relationship Id="rId29"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382" y="2545561"/>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26" y="2561705"/>
        <a:ext cx="1070087" cy="518899"/>
      </dsp:txXfrm>
    </dsp:sp>
    <dsp:sp modelId="{C840567A-0548-4240-8C5C-E406D0BD9356}">
      <dsp:nvSpPr>
        <dsp:cNvPr id="0" name=""/>
        <dsp:cNvSpPr/>
      </dsp:nvSpPr>
      <dsp:spPr>
        <a:xfrm rot="17179538">
          <a:off x="539892" y="2058211"/>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2029222"/>
        <a:ext cx="78434" cy="78434"/>
      </dsp:txXfrm>
    </dsp:sp>
    <dsp:sp modelId="{1B0B01CF-39A1-4E63-A405-DFFADEDB10D8}">
      <dsp:nvSpPr>
        <dsp:cNvPr id="0" name=""/>
        <dsp:cNvSpPr/>
      </dsp:nvSpPr>
      <dsp:spPr>
        <a:xfrm>
          <a:off x="1544708" y="10401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852" y="1056273"/>
        <a:ext cx="1070087" cy="518899"/>
      </dsp:txXfrm>
    </dsp:sp>
    <dsp:sp modelId="{49F80A44-C9A9-4532-B086-A9355EB9AE0F}">
      <dsp:nvSpPr>
        <dsp:cNvPr id="0" name=""/>
        <dsp:cNvSpPr/>
      </dsp:nvSpPr>
      <dsp:spPr>
        <a:xfrm rot="17945813">
          <a:off x="2414174" y="909329"/>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896888"/>
        <a:ext cx="45338" cy="45338"/>
      </dsp:txXfrm>
    </dsp:sp>
    <dsp:sp modelId="{2BB7452C-A4F7-4137-A819-8B0EC78AA6C6}">
      <dsp:nvSpPr>
        <dsp:cNvPr id="0" name=""/>
        <dsp:cNvSpPr/>
      </dsp:nvSpPr>
      <dsp:spPr>
        <a:xfrm>
          <a:off x="3088033"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4177" y="263941"/>
        <a:ext cx="1070087" cy="518899"/>
      </dsp:txXfrm>
    </dsp:sp>
    <dsp:sp modelId="{9694CAB0-EC20-4778-8EE6-2CBD37958CA8}">
      <dsp:nvSpPr>
        <dsp:cNvPr id="0" name=""/>
        <dsp:cNvSpPr/>
      </dsp:nvSpPr>
      <dsp:spPr>
        <a:xfrm>
          <a:off x="4190408" y="513163"/>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512367"/>
        <a:ext cx="22047" cy="22047"/>
      </dsp:txXfrm>
    </dsp:sp>
    <dsp:sp modelId="{D883C3EC-3825-41E9-B1A2-D8093F412240}">
      <dsp:nvSpPr>
        <dsp:cNvPr id="0" name=""/>
        <dsp:cNvSpPr/>
      </dsp:nvSpPr>
      <dsp:spPr>
        <a:xfrm>
          <a:off x="4631359"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503" y="263941"/>
        <a:ext cx="1070087" cy="518899"/>
      </dsp:txXfrm>
    </dsp:sp>
    <dsp:sp modelId="{31314558-3DD8-4284-AFB7-FCB3310B31F9}">
      <dsp:nvSpPr>
        <dsp:cNvPr id="0" name=""/>
        <dsp:cNvSpPr/>
      </dsp:nvSpPr>
      <dsp:spPr>
        <a:xfrm rot="20413970">
          <a:off x="2633278" y="1226262"/>
          <a:ext cx="468560" cy="20456"/>
        </a:xfrm>
        <a:custGeom>
          <a:avLst/>
          <a:gdLst/>
          <a:ahLst/>
          <a:cxnLst/>
          <a:rect l="0" t="0" r="0" b="0"/>
          <a:pathLst>
            <a:path>
              <a:moveTo>
                <a:pt x="0" y="10228"/>
              </a:moveTo>
              <a:lnTo>
                <a:pt x="46856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844" y="1224776"/>
        <a:ext cx="23428" cy="23428"/>
      </dsp:txXfrm>
    </dsp:sp>
    <dsp:sp modelId="{FFB095A6-8103-4424-B682-4C19721F62E1}">
      <dsp:nvSpPr>
        <dsp:cNvPr id="0" name=""/>
        <dsp:cNvSpPr/>
      </dsp:nvSpPr>
      <dsp:spPr>
        <a:xfrm>
          <a:off x="3088033"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4177" y="897807"/>
        <a:ext cx="1070087" cy="518899"/>
      </dsp:txXfrm>
    </dsp:sp>
    <dsp:sp modelId="{04E6F6FC-818A-4538-AC43-B3592CC77867}">
      <dsp:nvSpPr>
        <dsp:cNvPr id="0" name=""/>
        <dsp:cNvSpPr/>
      </dsp:nvSpPr>
      <dsp:spPr>
        <a:xfrm>
          <a:off x="4190408" y="1147029"/>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1146233"/>
        <a:ext cx="22047" cy="22047"/>
      </dsp:txXfrm>
    </dsp:sp>
    <dsp:sp modelId="{22DA1D6B-E47A-4EE5-8FE9-F97E134A9E24}">
      <dsp:nvSpPr>
        <dsp:cNvPr id="0" name=""/>
        <dsp:cNvSpPr/>
      </dsp:nvSpPr>
      <dsp:spPr>
        <a:xfrm>
          <a:off x="4631359"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503" y="897807"/>
        <a:ext cx="1070087" cy="518899"/>
      </dsp:txXfrm>
    </dsp:sp>
    <dsp:sp modelId="{C17F9944-AD88-407A-8916-4CF81BA742F2}">
      <dsp:nvSpPr>
        <dsp:cNvPr id="0" name=""/>
        <dsp:cNvSpPr/>
      </dsp:nvSpPr>
      <dsp:spPr>
        <a:xfrm rot="3654187">
          <a:off x="2414174" y="1701661"/>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1689220"/>
        <a:ext cx="45338" cy="45338"/>
      </dsp:txXfrm>
    </dsp:sp>
    <dsp:sp modelId="{91FB7637-3937-4B89-9AB8-09403DF3703B}">
      <dsp:nvSpPr>
        <dsp:cNvPr id="0" name=""/>
        <dsp:cNvSpPr/>
      </dsp:nvSpPr>
      <dsp:spPr>
        <a:xfrm>
          <a:off x="3088033" y="183246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4177" y="1848606"/>
        <a:ext cx="1070087" cy="518899"/>
      </dsp:txXfrm>
    </dsp:sp>
    <dsp:sp modelId="{60D88690-3F6A-4AFA-9F08-7C4D571A4D16}">
      <dsp:nvSpPr>
        <dsp:cNvPr id="0" name=""/>
        <dsp:cNvSpPr/>
      </dsp:nvSpPr>
      <dsp:spPr>
        <a:xfrm rot="19457599">
          <a:off x="4139368" y="1939361"/>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1936013"/>
        <a:ext cx="27151" cy="27151"/>
      </dsp:txXfrm>
    </dsp:sp>
    <dsp:sp modelId="{26F2A769-AE1A-40CF-B3D8-8955EAB7F19E}">
      <dsp:nvSpPr>
        <dsp:cNvPr id="0" name=""/>
        <dsp:cNvSpPr/>
      </dsp:nvSpPr>
      <dsp:spPr>
        <a:xfrm>
          <a:off x="4631359" y="15155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503" y="1531673"/>
        <a:ext cx="1070087" cy="518899"/>
      </dsp:txXfrm>
    </dsp:sp>
    <dsp:sp modelId="{81BDD6AA-EEB9-4E13-85FE-B13929E2DABB}">
      <dsp:nvSpPr>
        <dsp:cNvPr id="0" name=""/>
        <dsp:cNvSpPr/>
      </dsp:nvSpPr>
      <dsp:spPr>
        <a:xfrm rot="2142401">
          <a:off x="4139368" y="2256294"/>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2252946"/>
        <a:ext cx="27151" cy="27151"/>
      </dsp:txXfrm>
    </dsp:sp>
    <dsp:sp modelId="{5B4E3923-A0F6-4864-B43F-1FF44FE4B5DF}">
      <dsp:nvSpPr>
        <dsp:cNvPr id="0" name=""/>
        <dsp:cNvSpPr/>
      </dsp:nvSpPr>
      <dsp:spPr>
        <a:xfrm>
          <a:off x="4631359" y="2149395"/>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503" y="2165539"/>
        <a:ext cx="1070087" cy="518899"/>
      </dsp:txXfrm>
    </dsp:sp>
    <dsp:sp modelId="{57A3ABD1-BC5D-4138-A455-FC136A00975F}">
      <dsp:nvSpPr>
        <dsp:cNvPr id="0" name=""/>
        <dsp:cNvSpPr/>
      </dsp:nvSpPr>
      <dsp:spPr>
        <a:xfrm rot="3090853">
          <a:off x="969954" y="3088243"/>
          <a:ext cx="708557" cy="20456"/>
        </a:xfrm>
        <a:custGeom>
          <a:avLst/>
          <a:gdLst/>
          <a:ahLst/>
          <a:cxnLst/>
          <a:rect l="0" t="0" r="0" b="0"/>
          <a:pathLst>
            <a:path>
              <a:moveTo>
                <a:pt x="0" y="10228"/>
              </a:moveTo>
              <a:lnTo>
                <a:pt x="70855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519" y="3080757"/>
        <a:ext cx="35427" cy="35427"/>
      </dsp:txXfrm>
    </dsp:sp>
    <dsp:sp modelId="{07C152F0-1EDE-43B1-9E91-3A3F9D5DC65B}">
      <dsp:nvSpPr>
        <dsp:cNvPr id="0" name=""/>
        <dsp:cNvSpPr/>
      </dsp:nvSpPr>
      <dsp:spPr>
        <a:xfrm>
          <a:off x="1544708" y="310019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852" y="3116337"/>
        <a:ext cx="1070087" cy="518899"/>
      </dsp:txXfrm>
    </dsp:sp>
    <dsp:sp modelId="{FC067A60-BD42-4295-AF88-AB759231CF8C}">
      <dsp:nvSpPr>
        <dsp:cNvPr id="0" name=""/>
        <dsp:cNvSpPr/>
      </dsp:nvSpPr>
      <dsp:spPr>
        <a:xfrm rot="19457599">
          <a:off x="2596042" y="3207093"/>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203745"/>
        <a:ext cx="27151" cy="27151"/>
      </dsp:txXfrm>
    </dsp:sp>
    <dsp:sp modelId="{BF8EE59A-12BD-42F1-96C8-FCDD259895D8}">
      <dsp:nvSpPr>
        <dsp:cNvPr id="0" name=""/>
        <dsp:cNvSpPr/>
      </dsp:nvSpPr>
      <dsp:spPr>
        <a:xfrm>
          <a:off x="3088033"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4177" y="2799404"/>
        <a:ext cx="1070087" cy="518899"/>
      </dsp:txXfrm>
    </dsp:sp>
    <dsp:sp modelId="{4CEFF908-50F9-48F4-AAC0-CF371CE6305A}">
      <dsp:nvSpPr>
        <dsp:cNvPr id="0" name=""/>
        <dsp:cNvSpPr/>
      </dsp:nvSpPr>
      <dsp:spPr>
        <a:xfrm>
          <a:off x="4190408" y="3048626"/>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047831"/>
        <a:ext cx="22047" cy="22047"/>
      </dsp:txXfrm>
    </dsp:sp>
    <dsp:sp modelId="{FCF2FF40-C71C-4F52-B563-16520BB200D6}">
      <dsp:nvSpPr>
        <dsp:cNvPr id="0" name=""/>
        <dsp:cNvSpPr/>
      </dsp:nvSpPr>
      <dsp:spPr>
        <a:xfrm>
          <a:off x="4631359"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503" y="2799404"/>
        <a:ext cx="1070087" cy="518899"/>
      </dsp:txXfrm>
    </dsp:sp>
    <dsp:sp modelId="{9A883870-BEB8-4A68-ABCB-0C400F6C0BD3}">
      <dsp:nvSpPr>
        <dsp:cNvPr id="0" name=""/>
        <dsp:cNvSpPr/>
      </dsp:nvSpPr>
      <dsp:spPr>
        <a:xfrm rot="2142401">
          <a:off x="2596042" y="3524025"/>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520678"/>
        <a:ext cx="27151" cy="27151"/>
      </dsp:txXfrm>
    </dsp:sp>
    <dsp:sp modelId="{6422F808-7DFE-4E58-BC2F-34EB8A271DFD}">
      <dsp:nvSpPr>
        <dsp:cNvPr id="0" name=""/>
        <dsp:cNvSpPr/>
      </dsp:nvSpPr>
      <dsp:spPr>
        <a:xfrm>
          <a:off x="3088033"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4177" y="3433270"/>
        <a:ext cx="1070087" cy="518899"/>
      </dsp:txXfrm>
    </dsp:sp>
    <dsp:sp modelId="{65CBDBA1-8F50-4B14-AC69-CADA50445705}">
      <dsp:nvSpPr>
        <dsp:cNvPr id="0" name=""/>
        <dsp:cNvSpPr/>
      </dsp:nvSpPr>
      <dsp:spPr>
        <a:xfrm>
          <a:off x="4190408" y="3682492"/>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681696"/>
        <a:ext cx="22047" cy="22047"/>
      </dsp:txXfrm>
    </dsp:sp>
    <dsp:sp modelId="{570D8CBE-1A5D-4E0E-9CB8-28A251C2A412}">
      <dsp:nvSpPr>
        <dsp:cNvPr id="0" name=""/>
        <dsp:cNvSpPr/>
      </dsp:nvSpPr>
      <dsp:spPr>
        <a:xfrm>
          <a:off x="4631359"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503" y="3433270"/>
        <a:ext cx="1070087" cy="518899"/>
      </dsp:txXfrm>
    </dsp:sp>
    <dsp:sp modelId="{6D055C97-C1E1-4678-AE1B-8CDB7BAABC29}">
      <dsp:nvSpPr>
        <dsp:cNvPr id="0" name=""/>
        <dsp:cNvSpPr/>
      </dsp:nvSpPr>
      <dsp:spPr>
        <a:xfrm rot="4420462">
          <a:off x="539892" y="3563642"/>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3534653"/>
        <a:ext cx="78434" cy="78434"/>
      </dsp:txXfrm>
    </dsp:sp>
    <dsp:sp modelId="{4BC817F4-DDB9-46D1-87E3-C3323FA2C355}">
      <dsp:nvSpPr>
        <dsp:cNvPr id="0" name=""/>
        <dsp:cNvSpPr/>
      </dsp:nvSpPr>
      <dsp:spPr>
        <a:xfrm>
          <a:off x="1544708"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852" y="4067136"/>
        <a:ext cx="1070087" cy="518899"/>
      </dsp:txXfrm>
    </dsp:sp>
    <dsp:sp modelId="{5070BEA0-AFCD-4DDC-98E5-6FF0F97C513A}">
      <dsp:nvSpPr>
        <dsp:cNvPr id="0" name=""/>
        <dsp:cNvSpPr/>
      </dsp:nvSpPr>
      <dsp:spPr>
        <a:xfrm>
          <a:off x="2647083" y="4316358"/>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534" y="4315562"/>
        <a:ext cx="22047" cy="22047"/>
      </dsp:txXfrm>
    </dsp:sp>
    <dsp:sp modelId="{05965639-07EE-41CB-A0B5-E26E61E647EE}">
      <dsp:nvSpPr>
        <dsp:cNvPr id="0" name=""/>
        <dsp:cNvSpPr/>
      </dsp:nvSpPr>
      <dsp:spPr>
        <a:xfrm>
          <a:off x="3088033"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4177" y="4067136"/>
        <a:ext cx="1070087" cy="518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088"/>
          <a:ext cx="730011" cy="43800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29" y="279917"/>
        <a:ext cx="704353" cy="412349"/>
      </dsp:txXfrm>
    </dsp:sp>
    <dsp:sp modelId="{E01980EB-8049-4114-B86D-FBC79DEAA4E2}">
      <dsp:nvSpPr>
        <dsp:cNvPr id="0" name=""/>
        <dsp:cNvSpPr/>
      </dsp:nvSpPr>
      <dsp:spPr>
        <a:xfrm>
          <a:off x="803013" y="395571"/>
          <a:ext cx="154762" cy="18104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13" y="431779"/>
        <a:ext cx="108333" cy="108626"/>
      </dsp:txXfrm>
    </dsp:sp>
    <dsp:sp modelId="{C9DB48FB-0976-4189-8390-9ADAA24F8B12}">
      <dsp:nvSpPr>
        <dsp:cNvPr id="0" name=""/>
        <dsp:cNvSpPr/>
      </dsp:nvSpPr>
      <dsp:spPr>
        <a:xfrm>
          <a:off x="1022016" y="267088"/>
          <a:ext cx="730011" cy="43800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845" y="279917"/>
        <a:ext cx="704353" cy="412349"/>
      </dsp:txXfrm>
    </dsp:sp>
    <dsp:sp modelId="{35F44C8B-AB28-4EC4-B3ED-90DE52221FB9}">
      <dsp:nvSpPr>
        <dsp:cNvPr id="0" name=""/>
        <dsp:cNvSpPr/>
      </dsp:nvSpPr>
      <dsp:spPr>
        <a:xfrm>
          <a:off x="1825029" y="395571"/>
          <a:ext cx="154762" cy="18104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029" y="431779"/>
        <a:ext cx="108333" cy="108626"/>
      </dsp:txXfrm>
    </dsp:sp>
    <dsp:sp modelId="{066995C1-D185-4DDC-8015-9CEF64CFF068}">
      <dsp:nvSpPr>
        <dsp:cNvPr id="0" name=""/>
        <dsp:cNvSpPr/>
      </dsp:nvSpPr>
      <dsp:spPr>
        <a:xfrm>
          <a:off x="2044033" y="267088"/>
          <a:ext cx="730011" cy="43800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6862" y="279917"/>
        <a:ext cx="704353" cy="412349"/>
      </dsp:txXfrm>
    </dsp:sp>
    <dsp:sp modelId="{17944AD9-90F3-4A64-AB95-8EEF00DADBF9}">
      <dsp:nvSpPr>
        <dsp:cNvPr id="0" name=""/>
        <dsp:cNvSpPr/>
      </dsp:nvSpPr>
      <dsp:spPr>
        <a:xfrm>
          <a:off x="2847046" y="395571"/>
          <a:ext cx="154762" cy="18104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046" y="431779"/>
        <a:ext cx="108333" cy="108626"/>
      </dsp:txXfrm>
    </dsp:sp>
    <dsp:sp modelId="{43DAEF3E-2E90-47E4-9AE8-AF4FDF6C91F0}">
      <dsp:nvSpPr>
        <dsp:cNvPr id="0" name=""/>
        <dsp:cNvSpPr/>
      </dsp:nvSpPr>
      <dsp:spPr>
        <a:xfrm>
          <a:off x="3066049" y="267088"/>
          <a:ext cx="730011" cy="43800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8878" y="279917"/>
        <a:ext cx="704353" cy="412349"/>
      </dsp:txXfrm>
    </dsp:sp>
    <dsp:sp modelId="{AE49541F-17AE-4F61-9054-9DB587A91631}">
      <dsp:nvSpPr>
        <dsp:cNvPr id="0" name=""/>
        <dsp:cNvSpPr/>
      </dsp:nvSpPr>
      <dsp:spPr>
        <a:xfrm>
          <a:off x="3869062" y="395571"/>
          <a:ext cx="154762" cy="18104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062" y="431779"/>
        <a:ext cx="108333" cy="108626"/>
      </dsp:txXfrm>
    </dsp:sp>
    <dsp:sp modelId="{853CC948-6364-4037-8B59-806CAD40E1C7}">
      <dsp:nvSpPr>
        <dsp:cNvPr id="0" name=""/>
        <dsp:cNvSpPr/>
      </dsp:nvSpPr>
      <dsp:spPr>
        <a:xfrm>
          <a:off x="4088066" y="267088"/>
          <a:ext cx="730011" cy="43800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0895" y="279917"/>
        <a:ext cx="704353" cy="412349"/>
      </dsp:txXfrm>
    </dsp:sp>
    <dsp:sp modelId="{888584DD-8AFE-4BBC-9A28-F349F986965A}">
      <dsp:nvSpPr>
        <dsp:cNvPr id="0" name=""/>
        <dsp:cNvSpPr/>
      </dsp:nvSpPr>
      <dsp:spPr>
        <a:xfrm>
          <a:off x="4891079" y="395571"/>
          <a:ext cx="154762" cy="18104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079" y="431779"/>
        <a:ext cx="108333" cy="108626"/>
      </dsp:txXfrm>
    </dsp:sp>
    <dsp:sp modelId="{BBA132C9-C787-4468-9709-2C2907CA97E9}">
      <dsp:nvSpPr>
        <dsp:cNvPr id="0" name=""/>
        <dsp:cNvSpPr/>
      </dsp:nvSpPr>
      <dsp:spPr>
        <a:xfrm>
          <a:off x="5110083" y="267088"/>
          <a:ext cx="730011" cy="43800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2912" y="279917"/>
        <a:ext cx="704353" cy="41234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70</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71</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72</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73</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74</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75</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76</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77</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78</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79</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80</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81</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82</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83</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84</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85</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86</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87</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88</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89</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90</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67</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91</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92</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69</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93</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94</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95</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96</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97</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98</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99</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68</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100</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101</b:RefOrder>
  </b:Source>
  <b:Source>
    <b:Tag>Sle22</b:Tag>
    <b:SourceType>JournalArticle</b:SourceType>
    <b:Guid>{EA3F11AA-4B6B-453F-9FBC-620EE49679BD}</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102</b:RefOrder>
  </b:Source>
  <b:Source>
    <b:Tag>And22</b:Tag>
    <b:SourceType>JournalArticle</b:SourceType>
    <b:Guid>{AABB6534-A027-4E76-AE4D-A000F5EF1E4D}</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103</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104</b:RefOrder>
  </b:Source>
  <b:Source>
    <b:Tag>Ame21</b:Tag>
    <b:SourceType>JournalArticle</b:SourceType>
    <b:Guid>{8ACD0CF0-8068-4EA5-8F1C-A81A7A0ACB6D}</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105</b:RefOrder>
  </b:Source>
  <b:Source>
    <b:Tag>AWS23</b:Tag>
    <b:SourceType>InternetSite</b:SourceType>
    <b:Guid>{FCD08867-E5A2-4234-AAB9-235D7E3CD519}</b:Guid>
    <b:Title>What is Amazon Simple Queue Service</b:Title>
    <b:Year>2023</b:Year>
    <b:Author>
      <b:Author>
        <b:Corporate>AWS</b:Corporate>
      </b:Author>
    </b:Author>
    <b:InternetSiteTitle>AWS Developer Guide</b:InternetSiteTitle>
    <b:URL>https://docs.aws.amazon.com/AWSSimpleQueueService/latest/SQSDeveloperGuide/welcome.html</b:URL>
    <b:RefOrder>106</b:RefOrder>
  </b:Source>
  <b:Source>
    <b:Tag>AWS</b:Tag>
    <b:SourceType>InternetSite</b:SourceType>
    <b:Guid>{52C6A2D2-54ED-45E3-A3DF-BB4B1262FB42}</b:Guid>
    <b:Author>
      <b:Author>
        <b:Corporate>AWS</b:Corporate>
      </b:Author>
    </b:Author>
    <b:Title>What is AWS Fargate</b:Title>
    <b:InternetSiteTitle>AWS Developer Documentation</b:InternetSiteTitle>
    <b:URL>https://docs.aws.amazon.com/AmazonECS/latest/userguide/what-is-fargate.html</b:URL>
    <b:RefOrder>107</b:RefOrder>
  </b:Source>
  <b:Source>
    <b:Tag>Mul23</b:Tag>
    <b:SourceType>Book</b:SourceType>
    <b:Guid>{492EF3F7-6F22-4FE0-8431-6E7D1F30E9C2}</b:Guid>
    <b:Title>Computer Vision on AWS</b:Title>
    <b:Year>2023</b:Year>
    <b:Author>
      <b:Author>
        <b:NameList>
          <b:Person>
            <b:Last>Mullennex</b:Last>
            <b:First>L</b:First>
          </b:Person>
          <b:Person>
            <b:Last>Bachmeier</b:Last>
            <b:First>N</b:First>
          </b:Person>
        </b:NameList>
      </b:Author>
    </b:Author>
    <b:Publisher>Packt Publishing</b:Publisher>
    <b:RefOrder>108</b:RefOrder>
  </b:Source>
  <b:Source>
    <b:Tag>Mul231</b:Tag>
    <b:SourceType>Book</b:SourceType>
    <b:Guid>{88AD888F-7F34-4D0C-90D5-454E3638989A}</b:Guid>
    <b:Author>
      <b:Author>
        <b:NameList>
          <b:Person>
            <b:Last>Mullennex</b:Last>
            <b:First>L</b:First>
          </b:Person>
          <b:Person>
            <b:Last>Bachmeier</b:Last>
            <b:First>N</b:First>
          </b:Person>
        </b:NameList>
      </b:Author>
    </b:Author>
    <b:Title>Computer Vision on AWS</b:Title>
    <b:Year>2023</b:Year>
    <b:Publisher>Packt Publishing</b:Publisher>
    <b:RefOrder>109</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2.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BAEDD7D-3A1C-438D-AF9B-6CCF6C5080AD}">
  <ds:schemaRefs>
    <ds:schemaRef ds:uri="http://schemas.openxmlformats.org/officeDocument/2006/bibliography"/>
  </ds:schemaRefs>
</ds:datastoreItem>
</file>

<file path=customXml/itemProps4.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155</Pages>
  <Words>32238</Words>
  <Characters>183757</Characters>
  <Application>Microsoft Office Word</Application>
  <DocSecurity>0</DocSecurity>
  <Lines>1531</Lines>
  <Paragraphs>431</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215564</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11</cp:revision>
  <dcterms:created xsi:type="dcterms:W3CDTF">2023-04-20T17:29:00Z</dcterms:created>
  <dcterms:modified xsi:type="dcterms:W3CDTF">2023-04-20T20:24:00Z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